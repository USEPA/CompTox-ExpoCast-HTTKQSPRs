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43DF" w14:textId="77777777" w:rsidR="00CB03DE" w:rsidRPr="00CB03DE" w:rsidRDefault="00CB03DE" w:rsidP="002721DF">
      <w:pPr>
        <w:keepNext/>
        <w:keepLines/>
        <w:spacing w:after="0" w:line="240" w:lineRule="auto"/>
        <w:jc w:val="center"/>
        <w:outlineLvl w:val="0"/>
        <w:rPr>
          <w:rFonts w:asciiTheme="majorHAnsi" w:eastAsiaTheme="majorEastAsia" w:hAnsiTheme="majorHAnsi" w:cstheme="majorBidi"/>
          <w:color w:val="2F5496" w:themeColor="accent1" w:themeShade="BF"/>
          <w:sz w:val="32"/>
          <w:szCs w:val="32"/>
        </w:rPr>
      </w:pPr>
      <w:r w:rsidRPr="00CB03DE">
        <w:rPr>
          <w:rFonts w:asciiTheme="majorHAnsi" w:eastAsiaTheme="majorEastAsia" w:hAnsiTheme="majorHAnsi" w:cstheme="majorBidi"/>
          <w:color w:val="2F5496" w:themeColor="accent1" w:themeShade="BF"/>
          <w:sz w:val="32"/>
          <w:szCs w:val="32"/>
        </w:rPr>
        <w:t>ORD MANUSCRIPT COVER SHEET</w:t>
      </w:r>
    </w:p>
    <w:p w14:paraId="6DF15372" w14:textId="77777777" w:rsidR="00823888" w:rsidRDefault="00CB03DE" w:rsidP="002721DF">
      <w:pPr>
        <w:spacing w:after="0" w:line="240" w:lineRule="auto"/>
        <w:rPr>
          <w:rFonts w:eastAsia="Calibri" w:cstheme="minorHAnsi"/>
        </w:rPr>
      </w:pPr>
      <w:r w:rsidRPr="00823888">
        <w:rPr>
          <w:rFonts w:eastAsia="Calibri" w:cstheme="minorHAnsi"/>
          <w:b/>
        </w:rPr>
        <w:t>Title:</w:t>
      </w:r>
      <w:r w:rsidRPr="00823888">
        <w:rPr>
          <w:rFonts w:eastAsia="Calibri" w:cstheme="minorHAnsi"/>
        </w:rPr>
        <w:t xml:space="preserve"> </w:t>
      </w:r>
      <w:r w:rsidR="00823888" w:rsidRPr="00823888">
        <w:rPr>
          <w:rFonts w:eastAsia="Calibri" w:cstheme="minorHAnsi"/>
        </w:rPr>
        <w:t xml:space="preserve">Collaborative Evaluation of </w:t>
      </w:r>
      <w:proofErr w:type="gramStart"/>
      <w:r w:rsidR="00823888" w:rsidRPr="002721DF">
        <w:rPr>
          <w:rFonts w:eastAsia="Calibri" w:cstheme="minorHAnsi"/>
          <w:i/>
          <w:iCs/>
        </w:rPr>
        <w:t>In</w:t>
      </w:r>
      <w:proofErr w:type="gramEnd"/>
      <w:r w:rsidR="00823888" w:rsidRPr="002721DF">
        <w:rPr>
          <w:rFonts w:eastAsia="Calibri" w:cstheme="minorHAnsi"/>
          <w:i/>
          <w:iCs/>
        </w:rPr>
        <w:t xml:space="preserve"> silico </w:t>
      </w:r>
      <w:r w:rsidR="00823888" w:rsidRPr="00823888">
        <w:rPr>
          <w:rFonts w:eastAsia="Calibri" w:cstheme="minorHAnsi"/>
        </w:rPr>
        <w:t>Predictions for High Throughput Toxicokinetics</w:t>
      </w:r>
    </w:p>
    <w:p w14:paraId="62464DB5" w14:textId="77777777" w:rsidR="00BB2CA9" w:rsidRDefault="00CB03DE" w:rsidP="002721DF">
      <w:pPr>
        <w:spacing w:after="0" w:line="240" w:lineRule="auto"/>
        <w:rPr>
          <w:rFonts w:eastAsia="Calibri" w:cstheme="minorHAnsi"/>
          <w:b/>
        </w:rPr>
      </w:pPr>
      <w:r w:rsidRPr="00823888">
        <w:rPr>
          <w:rFonts w:eastAsia="Calibri" w:cstheme="minorHAnsi"/>
          <w:b/>
        </w:rPr>
        <w:t xml:space="preserve">Authors: </w:t>
      </w:r>
    </w:p>
    <w:tbl>
      <w:tblPr>
        <w:tblStyle w:val="TableGrid"/>
        <w:tblW w:w="0" w:type="auto"/>
        <w:tblLook w:val="04A0" w:firstRow="1" w:lastRow="0" w:firstColumn="1" w:lastColumn="0" w:noHBand="0" w:noVBand="1"/>
      </w:tblPr>
      <w:tblGrid>
        <w:gridCol w:w="2962"/>
        <w:gridCol w:w="2991"/>
        <w:gridCol w:w="3623"/>
      </w:tblGrid>
      <w:tr w:rsidR="00BB2CA9" w14:paraId="60FDCA49" w14:textId="77777777" w:rsidTr="00BB2CA9">
        <w:tc>
          <w:tcPr>
            <w:tcW w:w="3116" w:type="dxa"/>
          </w:tcPr>
          <w:p w14:paraId="047AA26B" w14:textId="2737E367" w:rsidR="00BB2CA9" w:rsidRDefault="00BB2CA9" w:rsidP="00BB2CA9">
            <w:pPr>
              <w:rPr>
                <w:rFonts w:cstheme="minorHAnsi"/>
              </w:rPr>
            </w:pPr>
            <w:r w:rsidRPr="00823888">
              <w:rPr>
                <w:rFonts w:cstheme="minorHAnsi"/>
              </w:rPr>
              <w:t>John Wambaugh</w:t>
            </w:r>
          </w:p>
        </w:tc>
        <w:tc>
          <w:tcPr>
            <w:tcW w:w="3117" w:type="dxa"/>
          </w:tcPr>
          <w:p w14:paraId="6FB5A51B" w14:textId="2D37E5FD" w:rsidR="00BB2CA9" w:rsidRDefault="00BB2CA9" w:rsidP="002721DF">
            <w:pPr>
              <w:rPr>
                <w:rFonts w:cstheme="minorHAnsi"/>
              </w:rPr>
            </w:pPr>
            <w:r>
              <w:rPr>
                <w:rFonts w:cstheme="minorHAnsi"/>
              </w:rPr>
              <w:t>1 EPA/ORD/CCTE</w:t>
            </w:r>
          </w:p>
        </w:tc>
        <w:tc>
          <w:tcPr>
            <w:tcW w:w="3117" w:type="dxa"/>
          </w:tcPr>
          <w:p w14:paraId="268BEC87" w14:textId="7DD8042C" w:rsidR="00BB2CA9" w:rsidRDefault="00E10B6B" w:rsidP="002721DF">
            <w:pPr>
              <w:rPr>
                <w:rFonts w:cstheme="minorHAnsi"/>
              </w:rPr>
            </w:pPr>
            <w:hyperlink r:id="rId8" w:history="1">
              <w:r w:rsidR="00BB2CA9" w:rsidRPr="00E20BCF">
                <w:rPr>
                  <w:rStyle w:val="Hyperlink"/>
                  <w:rFonts w:cstheme="minorHAnsi"/>
                </w:rPr>
                <w:t>Wambaugh.john@epa.gov</w:t>
              </w:r>
            </w:hyperlink>
          </w:p>
        </w:tc>
      </w:tr>
      <w:tr w:rsidR="00BB2CA9" w14:paraId="49ED804A" w14:textId="77777777" w:rsidTr="00BB2CA9">
        <w:tc>
          <w:tcPr>
            <w:tcW w:w="3116" w:type="dxa"/>
          </w:tcPr>
          <w:p w14:paraId="28556566" w14:textId="4518BD02" w:rsidR="00BB2CA9" w:rsidRPr="00823888" w:rsidRDefault="00BB2CA9" w:rsidP="002721DF">
            <w:pPr>
              <w:rPr>
                <w:rFonts w:cstheme="minorHAnsi"/>
              </w:rPr>
            </w:pPr>
            <w:r w:rsidRPr="00823888">
              <w:rPr>
                <w:rFonts w:cstheme="minorHAnsi"/>
              </w:rPr>
              <w:t>Nisha Sipes</w:t>
            </w:r>
          </w:p>
        </w:tc>
        <w:tc>
          <w:tcPr>
            <w:tcW w:w="3117" w:type="dxa"/>
          </w:tcPr>
          <w:p w14:paraId="6F1FC521" w14:textId="539EDC32" w:rsidR="00BB2CA9" w:rsidRDefault="00BB2CA9" w:rsidP="002721DF">
            <w:pPr>
              <w:rPr>
                <w:rFonts w:cstheme="minorHAnsi"/>
              </w:rPr>
            </w:pPr>
            <w:r>
              <w:rPr>
                <w:rFonts w:cstheme="minorHAnsi"/>
              </w:rPr>
              <w:t>1</w:t>
            </w:r>
          </w:p>
        </w:tc>
        <w:tc>
          <w:tcPr>
            <w:tcW w:w="3117" w:type="dxa"/>
          </w:tcPr>
          <w:p w14:paraId="30DA8357" w14:textId="1D4076FC" w:rsidR="00BB2CA9" w:rsidRDefault="00E10B6B" w:rsidP="002721DF">
            <w:pPr>
              <w:rPr>
                <w:rFonts w:cstheme="minorHAnsi"/>
              </w:rPr>
            </w:pPr>
            <w:hyperlink r:id="rId9" w:history="1">
              <w:r w:rsidR="00BB2CA9" w:rsidRPr="00E20BCF">
                <w:rPr>
                  <w:rStyle w:val="Hyperlink"/>
                  <w:rFonts w:cstheme="minorHAnsi"/>
                </w:rPr>
                <w:t>Sipes.nisha@epa.gov</w:t>
              </w:r>
            </w:hyperlink>
          </w:p>
        </w:tc>
      </w:tr>
      <w:tr w:rsidR="00BB2CA9" w14:paraId="6AF29E3A" w14:textId="77777777" w:rsidTr="00BB2CA9">
        <w:tc>
          <w:tcPr>
            <w:tcW w:w="3116" w:type="dxa"/>
          </w:tcPr>
          <w:p w14:paraId="06AE3ABE" w14:textId="315DA1F4" w:rsidR="00BB2CA9" w:rsidRPr="00823888" w:rsidRDefault="00BB2CA9" w:rsidP="002721DF">
            <w:pPr>
              <w:rPr>
                <w:rFonts w:cstheme="minorHAnsi"/>
              </w:rPr>
            </w:pPr>
            <w:r w:rsidRPr="00823888">
              <w:rPr>
                <w:rFonts w:cstheme="minorHAnsi"/>
              </w:rPr>
              <w:t>Kamel Mansouri</w:t>
            </w:r>
          </w:p>
        </w:tc>
        <w:tc>
          <w:tcPr>
            <w:tcW w:w="3117" w:type="dxa"/>
          </w:tcPr>
          <w:p w14:paraId="74FB2A06" w14:textId="77777777" w:rsidR="00BB2CA9" w:rsidRDefault="00BB2CA9" w:rsidP="002721DF">
            <w:pPr>
              <w:rPr>
                <w:rFonts w:cstheme="minorHAnsi"/>
              </w:rPr>
            </w:pPr>
            <w:r>
              <w:rPr>
                <w:rFonts w:cstheme="minorHAnsi"/>
              </w:rPr>
              <w:t xml:space="preserve">2 </w:t>
            </w:r>
            <w:proofErr w:type="spellStart"/>
            <w:r>
              <w:rPr>
                <w:rFonts w:cstheme="minorHAnsi"/>
              </w:rPr>
              <w:t>Innotiv</w:t>
            </w:r>
            <w:proofErr w:type="spellEnd"/>
          </w:p>
          <w:p w14:paraId="6510386E" w14:textId="20B079E2" w:rsidR="00BB2CA9" w:rsidRDefault="00BB2CA9" w:rsidP="002721DF">
            <w:pPr>
              <w:rPr>
                <w:rFonts w:cstheme="minorHAnsi"/>
              </w:rPr>
            </w:pPr>
            <w:r>
              <w:rPr>
                <w:rFonts w:cstheme="minorHAnsi"/>
              </w:rPr>
              <w:t>3 NICEATM</w:t>
            </w:r>
          </w:p>
        </w:tc>
        <w:tc>
          <w:tcPr>
            <w:tcW w:w="3117" w:type="dxa"/>
          </w:tcPr>
          <w:p w14:paraId="3A51B0A6" w14:textId="6D59BF25" w:rsidR="00BB2CA9" w:rsidRDefault="00FA61F1" w:rsidP="002721DF">
            <w:pPr>
              <w:rPr>
                <w:rFonts w:cstheme="minorHAnsi"/>
              </w:rPr>
            </w:pPr>
            <w:r w:rsidRPr="00BB2CA9">
              <w:rPr>
                <w:rFonts w:cstheme="minorHAnsi"/>
              </w:rPr>
              <w:t>kamel.mansouri@nih.gov</w:t>
            </w:r>
          </w:p>
        </w:tc>
      </w:tr>
      <w:tr w:rsidR="00BB2CA9" w14:paraId="60BC6F89" w14:textId="77777777" w:rsidTr="00BB2CA9">
        <w:tc>
          <w:tcPr>
            <w:tcW w:w="3116" w:type="dxa"/>
          </w:tcPr>
          <w:p w14:paraId="5A69795F" w14:textId="5C3258A3" w:rsidR="00BB2CA9" w:rsidRPr="00823888" w:rsidRDefault="00BB2CA9" w:rsidP="002721DF">
            <w:pPr>
              <w:rPr>
                <w:rFonts w:cstheme="minorHAnsi"/>
              </w:rPr>
            </w:pPr>
            <w:r w:rsidRPr="00823888">
              <w:rPr>
                <w:rFonts w:cstheme="minorHAnsi"/>
              </w:rPr>
              <w:t>Jon Arnot</w:t>
            </w:r>
          </w:p>
        </w:tc>
        <w:tc>
          <w:tcPr>
            <w:tcW w:w="3117" w:type="dxa"/>
          </w:tcPr>
          <w:p w14:paraId="1B62068F" w14:textId="653DB46C" w:rsidR="00BB2CA9" w:rsidRPr="00FA61F1" w:rsidRDefault="00BB2CA9" w:rsidP="002721DF">
            <w:pPr>
              <w:rPr>
                <w:rFonts w:cstheme="minorHAnsi"/>
                <w:sz w:val="20"/>
                <w:szCs w:val="20"/>
              </w:rPr>
            </w:pPr>
            <w:r w:rsidRPr="00FA61F1">
              <w:rPr>
                <w:rFonts w:cstheme="minorHAnsi"/>
                <w:sz w:val="20"/>
                <w:szCs w:val="20"/>
              </w:rPr>
              <w:t>4 Arnot Research &amp; Consulting</w:t>
            </w:r>
          </w:p>
        </w:tc>
        <w:tc>
          <w:tcPr>
            <w:tcW w:w="3117" w:type="dxa"/>
          </w:tcPr>
          <w:p w14:paraId="1AA255A6" w14:textId="423E0844" w:rsidR="00BB2CA9" w:rsidRDefault="00BB2CA9" w:rsidP="002721DF">
            <w:pPr>
              <w:rPr>
                <w:rFonts w:cstheme="minorHAnsi"/>
              </w:rPr>
            </w:pPr>
            <w:r w:rsidRPr="00BB2CA9">
              <w:rPr>
                <w:rFonts w:cstheme="minorHAnsi"/>
              </w:rPr>
              <w:t>jon@arnotresearch.com</w:t>
            </w:r>
          </w:p>
        </w:tc>
      </w:tr>
      <w:tr w:rsidR="00BB2CA9" w14:paraId="76304780" w14:textId="77777777" w:rsidTr="00BB2CA9">
        <w:tc>
          <w:tcPr>
            <w:tcW w:w="3116" w:type="dxa"/>
          </w:tcPr>
          <w:p w14:paraId="0E61591E" w14:textId="3203C70C" w:rsidR="00BB2CA9" w:rsidRPr="00823888" w:rsidRDefault="00BB2CA9" w:rsidP="002721DF">
            <w:pPr>
              <w:rPr>
                <w:rFonts w:cstheme="minorHAnsi"/>
              </w:rPr>
            </w:pPr>
            <w:r w:rsidRPr="00823888">
              <w:rPr>
                <w:rFonts w:cstheme="minorHAnsi"/>
              </w:rPr>
              <w:t>Trevor Brown</w:t>
            </w:r>
          </w:p>
        </w:tc>
        <w:tc>
          <w:tcPr>
            <w:tcW w:w="3117" w:type="dxa"/>
          </w:tcPr>
          <w:p w14:paraId="47A4922A" w14:textId="25ACF402" w:rsidR="00BB2CA9" w:rsidRDefault="00BB2CA9" w:rsidP="002721DF">
            <w:pPr>
              <w:rPr>
                <w:rFonts w:cstheme="minorHAnsi"/>
              </w:rPr>
            </w:pPr>
            <w:r>
              <w:rPr>
                <w:rFonts w:cstheme="minorHAnsi"/>
              </w:rPr>
              <w:t>4</w:t>
            </w:r>
          </w:p>
        </w:tc>
        <w:tc>
          <w:tcPr>
            <w:tcW w:w="3117" w:type="dxa"/>
          </w:tcPr>
          <w:p w14:paraId="0F882CED" w14:textId="0DD5DC7E" w:rsidR="00BB2CA9" w:rsidRDefault="00BB2CA9" w:rsidP="002721DF">
            <w:pPr>
              <w:rPr>
                <w:rFonts w:cstheme="minorHAnsi"/>
              </w:rPr>
            </w:pPr>
            <w:r w:rsidRPr="00BB2CA9">
              <w:rPr>
                <w:rFonts w:cstheme="minorHAnsi"/>
              </w:rPr>
              <w:t>trevor.n.brown@gmail.com</w:t>
            </w:r>
          </w:p>
        </w:tc>
      </w:tr>
      <w:tr w:rsidR="00BB2CA9" w14:paraId="65FB5A8D" w14:textId="77777777" w:rsidTr="00BB2CA9">
        <w:tc>
          <w:tcPr>
            <w:tcW w:w="3116" w:type="dxa"/>
          </w:tcPr>
          <w:p w14:paraId="6CF6E326" w14:textId="5E9BF1C2" w:rsidR="00BB2CA9" w:rsidRPr="00823888" w:rsidRDefault="00BB2CA9" w:rsidP="002721DF">
            <w:pPr>
              <w:rPr>
                <w:rFonts w:cstheme="minorHAnsi"/>
              </w:rPr>
            </w:pPr>
            <w:r w:rsidRPr="00823888">
              <w:rPr>
                <w:rFonts w:cstheme="minorHAnsi"/>
              </w:rPr>
              <w:t>Chris Cook</w:t>
            </w:r>
          </w:p>
        </w:tc>
        <w:tc>
          <w:tcPr>
            <w:tcW w:w="3117" w:type="dxa"/>
          </w:tcPr>
          <w:p w14:paraId="5675123A" w14:textId="47BC8118" w:rsidR="00BB2CA9" w:rsidRDefault="00BB2CA9" w:rsidP="002721DF">
            <w:pPr>
              <w:rPr>
                <w:rFonts w:cstheme="minorHAnsi"/>
              </w:rPr>
            </w:pPr>
            <w:r>
              <w:rPr>
                <w:rFonts w:cstheme="minorHAnsi"/>
              </w:rPr>
              <w:t>1</w:t>
            </w:r>
          </w:p>
        </w:tc>
        <w:tc>
          <w:tcPr>
            <w:tcW w:w="3117" w:type="dxa"/>
          </w:tcPr>
          <w:p w14:paraId="64492AC9" w14:textId="06FAC728" w:rsidR="00BB2CA9" w:rsidRDefault="00BB2CA9" w:rsidP="002721DF">
            <w:pPr>
              <w:rPr>
                <w:rFonts w:cstheme="minorHAnsi"/>
              </w:rPr>
            </w:pPr>
            <w:r w:rsidRPr="00BB2CA9">
              <w:rPr>
                <w:rFonts w:cstheme="minorHAnsi"/>
              </w:rPr>
              <w:t>cookchristopher732@gmail.com</w:t>
            </w:r>
          </w:p>
        </w:tc>
      </w:tr>
      <w:tr w:rsidR="00BB2CA9" w14:paraId="773CC8B2" w14:textId="77777777" w:rsidTr="00BB2CA9">
        <w:tc>
          <w:tcPr>
            <w:tcW w:w="3116" w:type="dxa"/>
          </w:tcPr>
          <w:p w14:paraId="5457FB27" w14:textId="6DBD9E84" w:rsidR="00BB2CA9" w:rsidRPr="00823888" w:rsidRDefault="00BB2CA9" w:rsidP="002721DF">
            <w:pPr>
              <w:rPr>
                <w:rFonts w:cstheme="minorHAnsi"/>
              </w:rPr>
            </w:pPr>
            <w:r w:rsidRPr="00823888">
              <w:rPr>
                <w:rFonts w:cstheme="minorHAnsi"/>
              </w:rPr>
              <w:t>Daniel Dawson</w:t>
            </w:r>
          </w:p>
        </w:tc>
        <w:tc>
          <w:tcPr>
            <w:tcW w:w="3117" w:type="dxa"/>
          </w:tcPr>
          <w:p w14:paraId="4E4AE700" w14:textId="67BCABBB" w:rsidR="00BB2CA9" w:rsidRDefault="00BB2CA9" w:rsidP="002721DF">
            <w:pPr>
              <w:rPr>
                <w:rFonts w:cstheme="minorHAnsi"/>
              </w:rPr>
            </w:pPr>
            <w:r>
              <w:rPr>
                <w:rFonts w:cstheme="minorHAnsi"/>
              </w:rPr>
              <w:t>1</w:t>
            </w:r>
          </w:p>
        </w:tc>
        <w:tc>
          <w:tcPr>
            <w:tcW w:w="3117" w:type="dxa"/>
          </w:tcPr>
          <w:p w14:paraId="2A8CD10E" w14:textId="3E740938" w:rsidR="00BB2CA9" w:rsidRDefault="00BB2CA9" w:rsidP="002721DF">
            <w:pPr>
              <w:rPr>
                <w:rFonts w:cstheme="minorHAnsi"/>
              </w:rPr>
            </w:pPr>
            <w:r w:rsidRPr="00BB2CA9">
              <w:rPr>
                <w:rFonts w:cstheme="minorHAnsi"/>
              </w:rPr>
              <w:t>ddawson@integral-corp.com</w:t>
            </w:r>
          </w:p>
        </w:tc>
      </w:tr>
      <w:tr w:rsidR="00BB2CA9" w14:paraId="5CEA84D2" w14:textId="77777777" w:rsidTr="00BB2CA9">
        <w:tc>
          <w:tcPr>
            <w:tcW w:w="3116" w:type="dxa"/>
          </w:tcPr>
          <w:p w14:paraId="04EF4A7A" w14:textId="13F28249" w:rsidR="00BB2CA9" w:rsidRPr="00823888" w:rsidRDefault="00BB2CA9" w:rsidP="002721DF">
            <w:pPr>
              <w:rPr>
                <w:rFonts w:cstheme="minorHAnsi"/>
              </w:rPr>
            </w:pPr>
            <w:r w:rsidRPr="00823888">
              <w:rPr>
                <w:rFonts w:cstheme="minorHAnsi"/>
              </w:rPr>
              <w:t>Sarah Davidson</w:t>
            </w:r>
            <w:r>
              <w:rPr>
                <w:rFonts w:cstheme="minorHAnsi"/>
              </w:rPr>
              <w:t xml:space="preserve"> Fritz</w:t>
            </w:r>
          </w:p>
        </w:tc>
        <w:tc>
          <w:tcPr>
            <w:tcW w:w="3117" w:type="dxa"/>
          </w:tcPr>
          <w:p w14:paraId="6B08DA92" w14:textId="48EE852F" w:rsidR="00BB2CA9" w:rsidRDefault="00BB2CA9" w:rsidP="002721DF">
            <w:pPr>
              <w:rPr>
                <w:rFonts w:cstheme="minorHAnsi"/>
              </w:rPr>
            </w:pPr>
            <w:r>
              <w:rPr>
                <w:rFonts w:cstheme="minorHAnsi"/>
              </w:rPr>
              <w:t>1</w:t>
            </w:r>
          </w:p>
        </w:tc>
        <w:tc>
          <w:tcPr>
            <w:tcW w:w="3117" w:type="dxa"/>
          </w:tcPr>
          <w:p w14:paraId="4DB61257" w14:textId="07EB93BA" w:rsidR="00BB2CA9" w:rsidRDefault="00BB2CA9" w:rsidP="002721DF">
            <w:pPr>
              <w:rPr>
                <w:rFonts w:cstheme="minorHAnsi"/>
              </w:rPr>
            </w:pPr>
            <w:r w:rsidRPr="00BB2CA9">
              <w:rPr>
                <w:rFonts w:cstheme="minorHAnsi"/>
              </w:rPr>
              <w:t>DavidsonFritz.Sarah@epa.gov</w:t>
            </w:r>
          </w:p>
        </w:tc>
      </w:tr>
      <w:tr w:rsidR="00BB2CA9" w14:paraId="754FEA1F" w14:textId="77777777" w:rsidTr="00BB2CA9">
        <w:tc>
          <w:tcPr>
            <w:tcW w:w="3116" w:type="dxa"/>
          </w:tcPr>
          <w:p w14:paraId="44CF4DA5" w14:textId="6FC82981" w:rsidR="00BB2CA9" w:rsidRPr="00BB2CA9" w:rsidRDefault="00BB2CA9" w:rsidP="002721DF">
            <w:pPr>
              <w:rPr>
                <w:rFonts w:cstheme="minorHAnsi"/>
              </w:rPr>
            </w:pPr>
            <w:r w:rsidRPr="00BB2CA9">
              <w:rPr>
                <w:rFonts w:cstheme="minorHAnsi"/>
              </w:rPr>
              <w:t>John DiBella</w:t>
            </w:r>
          </w:p>
        </w:tc>
        <w:tc>
          <w:tcPr>
            <w:tcW w:w="3117" w:type="dxa"/>
          </w:tcPr>
          <w:p w14:paraId="5FE28CA1" w14:textId="7C91B0E0" w:rsidR="00BB2CA9" w:rsidRPr="00BB2CA9" w:rsidRDefault="00BB2CA9" w:rsidP="002721DF">
            <w:pPr>
              <w:rPr>
                <w:rFonts w:cstheme="minorHAnsi"/>
              </w:rPr>
            </w:pPr>
            <w:r w:rsidRPr="00BB2CA9">
              <w:rPr>
                <w:rFonts w:cstheme="minorHAnsi"/>
              </w:rPr>
              <w:t>5 Simulations Plus</w:t>
            </w:r>
          </w:p>
        </w:tc>
        <w:tc>
          <w:tcPr>
            <w:tcW w:w="3117" w:type="dxa"/>
          </w:tcPr>
          <w:p w14:paraId="1139E697" w14:textId="7B3E6412" w:rsidR="00BB2CA9" w:rsidRDefault="00BB2CA9" w:rsidP="002721DF">
            <w:pPr>
              <w:rPr>
                <w:rFonts w:cstheme="minorHAnsi"/>
              </w:rPr>
            </w:pPr>
            <w:r w:rsidRPr="00BB2CA9">
              <w:rPr>
                <w:rFonts w:cstheme="minorHAnsi"/>
              </w:rPr>
              <w:t>john.dibella@simulations-plus.com</w:t>
            </w:r>
          </w:p>
        </w:tc>
      </w:tr>
      <w:tr w:rsidR="00BB2CA9" w14:paraId="53BA9058" w14:textId="77777777" w:rsidTr="00BB2CA9">
        <w:tc>
          <w:tcPr>
            <w:tcW w:w="3116" w:type="dxa"/>
          </w:tcPr>
          <w:p w14:paraId="7E048615" w14:textId="260323C8" w:rsidR="00BB2CA9" w:rsidRPr="00BB2CA9" w:rsidRDefault="00BB2CA9" w:rsidP="002721DF">
            <w:pPr>
              <w:rPr>
                <w:rFonts w:cstheme="minorHAnsi"/>
              </w:rPr>
            </w:pPr>
            <w:r w:rsidRPr="00BB2CA9">
              <w:rPr>
                <w:rFonts w:cstheme="minorHAnsi"/>
              </w:rPr>
              <w:t>Stephen Ferguson</w:t>
            </w:r>
          </w:p>
        </w:tc>
        <w:tc>
          <w:tcPr>
            <w:tcW w:w="3117" w:type="dxa"/>
          </w:tcPr>
          <w:p w14:paraId="0E98BDA8" w14:textId="385F81D4" w:rsidR="00BB2CA9" w:rsidRPr="00BB2CA9" w:rsidRDefault="00BB2CA9" w:rsidP="002721DF">
            <w:pPr>
              <w:rPr>
                <w:rFonts w:cstheme="minorHAnsi"/>
              </w:rPr>
            </w:pPr>
            <w:r w:rsidRPr="00BB2CA9">
              <w:rPr>
                <w:rFonts w:cstheme="minorHAnsi"/>
              </w:rPr>
              <w:t>6 NIEHS</w:t>
            </w:r>
          </w:p>
        </w:tc>
        <w:tc>
          <w:tcPr>
            <w:tcW w:w="3117" w:type="dxa"/>
          </w:tcPr>
          <w:p w14:paraId="14B08A69" w14:textId="5FA5FD80" w:rsidR="00BB2CA9" w:rsidRDefault="00BB2CA9" w:rsidP="002721DF">
            <w:pPr>
              <w:rPr>
                <w:rFonts w:cstheme="minorHAnsi"/>
              </w:rPr>
            </w:pPr>
            <w:r w:rsidRPr="00BB2CA9">
              <w:rPr>
                <w:rFonts w:cstheme="minorHAnsi"/>
              </w:rPr>
              <w:t>stephen.ferguson@nih.gov</w:t>
            </w:r>
          </w:p>
        </w:tc>
      </w:tr>
      <w:tr w:rsidR="00BB2CA9" w14:paraId="57DE407C" w14:textId="77777777" w:rsidTr="00BB2CA9">
        <w:tc>
          <w:tcPr>
            <w:tcW w:w="3116" w:type="dxa"/>
          </w:tcPr>
          <w:p w14:paraId="6CB23044" w14:textId="624F5D55" w:rsidR="00BB2CA9" w:rsidRPr="00BB2CA9" w:rsidRDefault="00BB2CA9" w:rsidP="002721DF">
            <w:pPr>
              <w:rPr>
                <w:rFonts w:cstheme="minorHAnsi"/>
              </w:rPr>
            </w:pPr>
            <w:r w:rsidRPr="00BB2CA9">
              <w:rPr>
                <w:rFonts w:cstheme="minorHAnsi"/>
              </w:rPr>
              <w:t>Rocky Goldsmith</w:t>
            </w:r>
          </w:p>
        </w:tc>
        <w:tc>
          <w:tcPr>
            <w:tcW w:w="3117" w:type="dxa"/>
          </w:tcPr>
          <w:p w14:paraId="0AF28F60" w14:textId="3017E7A9" w:rsidR="00BB2CA9" w:rsidRPr="00BB2CA9" w:rsidRDefault="00BB2CA9" w:rsidP="002721DF">
            <w:pPr>
              <w:rPr>
                <w:rFonts w:cstheme="minorHAnsi"/>
              </w:rPr>
            </w:pPr>
            <w:r w:rsidRPr="00BB2CA9">
              <w:rPr>
                <w:rFonts w:cstheme="minorHAnsi"/>
              </w:rPr>
              <w:t>1</w:t>
            </w:r>
          </w:p>
        </w:tc>
        <w:tc>
          <w:tcPr>
            <w:tcW w:w="3117" w:type="dxa"/>
          </w:tcPr>
          <w:p w14:paraId="1673144B" w14:textId="22E11973" w:rsidR="00BB2CA9" w:rsidRDefault="00BB2CA9" w:rsidP="002721DF">
            <w:pPr>
              <w:rPr>
                <w:rFonts w:cstheme="minorHAnsi"/>
              </w:rPr>
            </w:pPr>
            <w:r w:rsidRPr="00BB2CA9">
              <w:rPr>
                <w:rFonts w:cstheme="minorHAnsi"/>
              </w:rPr>
              <w:t>rgoldsmith@congruencetx.com</w:t>
            </w:r>
          </w:p>
        </w:tc>
      </w:tr>
      <w:tr w:rsidR="00BB2CA9" w14:paraId="17DA4C4F" w14:textId="77777777" w:rsidTr="00BB2CA9">
        <w:tc>
          <w:tcPr>
            <w:tcW w:w="3116" w:type="dxa"/>
          </w:tcPr>
          <w:p w14:paraId="1BDCAAE9" w14:textId="431C9FB2" w:rsidR="00BB2CA9" w:rsidRPr="00BB2CA9" w:rsidRDefault="00BB2CA9" w:rsidP="002721DF">
            <w:pPr>
              <w:rPr>
                <w:rFonts w:cstheme="minorHAnsi"/>
              </w:rPr>
            </w:pPr>
            <w:r w:rsidRPr="00BB2CA9">
              <w:rPr>
                <w:rFonts w:cstheme="minorHAnsi"/>
              </w:rPr>
              <w:t>Chris Grulke</w:t>
            </w:r>
          </w:p>
        </w:tc>
        <w:tc>
          <w:tcPr>
            <w:tcW w:w="3117" w:type="dxa"/>
          </w:tcPr>
          <w:p w14:paraId="7B955A93" w14:textId="52261887" w:rsidR="00BB2CA9" w:rsidRPr="00BB2CA9" w:rsidRDefault="00BB2CA9" w:rsidP="002721DF">
            <w:pPr>
              <w:rPr>
                <w:rFonts w:cstheme="minorHAnsi"/>
              </w:rPr>
            </w:pPr>
            <w:r w:rsidRPr="00BB2CA9">
              <w:rPr>
                <w:rFonts w:cstheme="minorHAnsi"/>
              </w:rPr>
              <w:t>1</w:t>
            </w:r>
          </w:p>
        </w:tc>
        <w:tc>
          <w:tcPr>
            <w:tcW w:w="3117" w:type="dxa"/>
          </w:tcPr>
          <w:p w14:paraId="2BC0A081" w14:textId="1268BD1F" w:rsidR="00BB2CA9" w:rsidRDefault="00E10B6B" w:rsidP="002721DF">
            <w:pPr>
              <w:rPr>
                <w:rFonts w:cstheme="minorHAnsi"/>
              </w:rPr>
            </w:pPr>
            <w:hyperlink r:id="rId10" w:history="1">
              <w:r w:rsidR="00FA61F1">
                <w:rPr>
                  <w:rStyle w:val="Hyperlink"/>
                </w:rPr>
                <w:t>cmgrulke@gmail.com</w:t>
              </w:r>
            </w:hyperlink>
          </w:p>
        </w:tc>
      </w:tr>
      <w:tr w:rsidR="00BB2CA9" w14:paraId="2B441074" w14:textId="77777777" w:rsidTr="00BB2CA9">
        <w:tc>
          <w:tcPr>
            <w:tcW w:w="3116" w:type="dxa"/>
          </w:tcPr>
          <w:p w14:paraId="2BA6DB39" w14:textId="6948F376" w:rsidR="00BB2CA9" w:rsidRPr="00BB2CA9" w:rsidRDefault="00BB2CA9" w:rsidP="002721DF">
            <w:pPr>
              <w:rPr>
                <w:rFonts w:cstheme="minorHAnsi"/>
              </w:rPr>
            </w:pPr>
            <w:r w:rsidRPr="00BB2CA9">
              <w:rPr>
                <w:rFonts w:cstheme="minorHAnsi"/>
              </w:rPr>
              <w:t>Richard Judson</w:t>
            </w:r>
          </w:p>
        </w:tc>
        <w:tc>
          <w:tcPr>
            <w:tcW w:w="3117" w:type="dxa"/>
          </w:tcPr>
          <w:p w14:paraId="3B34D234" w14:textId="15B3E862" w:rsidR="00BB2CA9" w:rsidRPr="00BB2CA9" w:rsidRDefault="00BB2CA9" w:rsidP="002721DF">
            <w:pPr>
              <w:rPr>
                <w:rFonts w:cstheme="minorHAnsi"/>
              </w:rPr>
            </w:pPr>
            <w:r w:rsidRPr="00BB2CA9">
              <w:rPr>
                <w:rFonts w:cstheme="minorHAnsi"/>
              </w:rPr>
              <w:t>1</w:t>
            </w:r>
          </w:p>
        </w:tc>
        <w:tc>
          <w:tcPr>
            <w:tcW w:w="3117" w:type="dxa"/>
          </w:tcPr>
          <w:p w14:paraId="7470ED14" w14:textId="5706C37A" w:rsidR="00BB2CA9" w:rsidRDefault="00BB2CA9" w:rsidP="002721DF">
            <w:pPr>
              <w:rPr>
                <w:rFonts w:cstheme="minorHAnsi"/>
              </w:rPr>
            </w:pPr>
            <w:r w:rsidRPr="00BB2CA9">
              <w:rPr>
                <w:rFonts w:cstheme="minorHAnsi"/>
              </w:rPr>
              <w:t>Judson.Richard@epa.gov</w:t>
            </w:r>
          </w:p>
        </w:tc>
      </w:tr>
      <w:tr w:rsidR="00BB2CA9" w14:paraId="762DFAC8" w14:textId="77777777" w:rsidTr="00BB2CA9">
        <w:tc>
          <w:tcPr>
            <w:tcW w:w="3116" w:type="dxa"/>
          </w:tcPr>
          <w:p w14:paraId="21E814A3" w14:textId="5480CF0A" w:rsidR="00BB2CA9" w:rsidRPr="00BB2CA9" w:rsidRDefault="00BB2CA9" w:rsidP="002721DF">
            <w:pPr>
              <w:rPr>
                <w:rFonts w:cstheme="minorHAnsi"/>
              </w:rPr>
            </w:pPr>
            <w:r w:rsidRPr="00BB2CA9">
              <w:rPr>
                <w:rFonts w:cstheme="minorHAnsi"/>
              </w:rPr>
              <w:t>Michael Lawless</w:t>
            </w:r>
          </w:p>
        </w:tc>
        <w:tc>
          <w:tcPr>
            <w:tcW w:w="3117" w:type="dxa"/>
          </w:tcPr>
          <w:p w14:paraId="5F6C82E3" w14:textId="72AC055B" w:rsidR="00BB2CA9" w:rsidRPr="00BB2CA9" w:rsidRDefault="00BB2CA9" w:rsidP="002721DF">
            <w:pPr>
              <w:rPr>
                <w:rFonts w:cstheme="minorHAnsi"/>
              </w:rPr>
            </w:pPr>
            <w:r w:rsidRPr="00BB2CA9">
              <w:rPr>
                <w:rFonts w:cstheme="minorHAnsi"/>
              </w:rPr>
              <w:t>5</w:t>
            </w:r>
          </w:p>
        </w:tc>
        <w:tc>
          <w:tcPr>
            <w:tcW w:w="3117" w:type="dxa"/>
          </w:tcPr>
          <w:p w14:paraId="60E617DA" w14:textId="233D4838" w:rsidR="00BB2CA9" w:rsidRDefault="00BB2CA9" w:rsidP="002721DF">
            <w:pPr>
              <w:rPr>
                <w:rFonts w:cstheme="minorHAnsi"/>
              </w:rPr>
            </w:pPr>
            <w:r w:rsidRPr="00BB2CA9">
              <w:rPr>
                <w:rFonts w:cstheme="minorHAnsi"/>
              </w:rPr>
              <w:t>mlawless@simulations-plus.com</w:t>
            </w:r>
          </w:p>
        </w:tc>
      </w:tr>
      <w:tr w:rsidR="00BB2CA9" w14:paraId="3979D8AE" w14:textId="77777777" w:rsidTr="00BB2CA9">
        <w:tc>
          <w:tcPr>
            <w:tcW w:w="3116" w:type="dxa"/>
          </w:tcPr>
          <w:p w14:paraId="50FDE7E3" w14:textId="4D45BA68" w:rsidR="00BB2CA9" w:rsidRPr="00BB2CA9" w:rsidRDefault="00BB2CA9" w:rsidP="002721DF">
            <w:pPr>
              <w:rPr>
                <w:rFonts w:cstheme="minorHAnsi"/>
              </w:rPr>
            </w:pPr>
            <w:r w:rsidRPr="00BB2CA9">
              <w:rPr>
                <w:rFonts w:cstheme="minorHAnsi"/>
              </w:rPr>
              <w:t>Gilberto Padilla Mercado</w:t>
            </w:r>
          </w:p>
        </w:tc>
        <w:tc>
          <w:tcPr>
            <w:tcW w:w="3117" w:type="dxa"/>
          </w:tcPr>
          <w:p w14:paraId="37B5C99B" w14:textId="43C0972C" w:rsidR="00BB2CA9" w:rsidRPr="00BB2CA9" w:rsidRDefault="00BB2CA9" w:rsidP="002721DF">
            <w:pPr>
              <w:rPr>
                <w:rFonts w:cstheme="minorHAnsi"/>
              </w:rPr>
            </w:pPr>
            <w:r w:rsidRPr="00BB2CA9">
              <w:rPr>
                <w:rFonts w:cstheme="minorHAnsi"/>
              </w:rPr>
              <w:t>1</w:t>
            </w:r>
          </w:p>
        </w:tc>
        <w:tc>
          <w:tcPr>
            <w:tcW w:w="3117" w:type="dxa"/>
          </w:tcPr>
          <w:p w14:paraId="5404067D" w14:textId="41DF2AB5" w:rsidR="00BB2CA9" w:rsidRDefault="00FA61F1" w:rsidP="002721DF">
            <w:pPr>
              <w:rPr>
                <w:rFonts w:cstheme="minorHAnsi"/>
              </w:rPr>
            </w:pPr>
            <w:r w:rsidRPr="00FA61F1">
              <w:rPr>
                <w:rFonts w:cstheme="minorHAnsi"/>
              </w:rPr>
              <w:t>PadillaMercado.Gilberto@epa.gov</w:t>
            </w:r>
          </w:p>
        </w:tc>
      </w:tr>
      <w:tr w:rsidR="00BB2CA9" w14:paraId="6F3E759B" w14:textId="77777777" w:rsidTr="00BB2CA9">
        <w:tc>
          <w:tcPr>
            <w:tcW w:w="3116" w:type="dxa"/>
          </w:tcPr>
          <w:p w14:paraId="63E83A7B" w14:textId="0BFE1455" w:rsidR="00BB2CA9" w:rsidRPr="00BB2CA9" w:rsidRDefault="00BB2CA9" w:rsidP="002721DF">
            <w:pPr>
              <w:rPr>
                <w:rFonts w:cstheme="minorHAnsi"/>
              </w:rPr>
            </w:pPr>
            <w:r w:rsidRPr="00BB2CA9">
              <w:rPr>
                <w:rFonts w:cstheme="minorHAnsi"/>
              </w:rPr>
              <w:t>Grace Patlewicz</w:t>
            </w:r>
          </w:p>
        </w:tc>
        <w:tc>
          <w:tcPr>
            <w:tcW w:w="3117" w:type="dxa"/>
          </w:tcPr>
          <w:p w14:paraId="5F18672F" w14:textId="12366918" w:rsidR="00BB2CA9" w:rsidRPr="00BB2CA9" w:rsidRDefault="00BB2CA9" w:rsidP="002721DF">
            <w:pPr>
              <w:rPr>
                <w:rFonts w:cstheme="minorHAnsi"/>
              </w:rPr>
            </w:pPr>
            <w:r w:rsidRPr="00BB2CA9">
              <w:rPr>
                <w:rFonts w:cstheme="minorHAnsi"/>
              </w:rPr>
              <w:t>1</w:t>
            </w:r>
          </w:p>
        </w:tc>
        <w:tc>
          <w:tcPr>
            <w:tcW w:w="3117" w:type="dxa"/>
          </w:tcPr>
          <w:p w14:paraId="463B627F" w14:textId="686D0888" w:rsidR="00BB2CA9" w:rsidRDefault="00FA61F1" w:rsidP="002721DF">
            <w:pPr>
              <w:rPr>
                <w:rFonts w:cstheme="minorHAnsi"/>
              </w:rPr>
            </w:pPr>
            <w:r w:rsidRPr="00BB2CA9">
              <w:rPr>
                <w:rFonts w:cstheme="minorHAnsi"/>
              </w:rPr>
              <w:t>Patlewicz.Grace@epa.gov</w:t>
            </w:r>
          </w:p>
        </w:tc>
      </w:tr>
      <w:tr w:rsidR="00BB2CA9" w14:paraId="5FB320C0" w14:textId="77777777" w:rsidTr="00BB2CA9">
        <w:tc>
          <w:tcPr>
            <w:tcW w:w="3116" w:type="dxa"/>
          </w:tcPr>
          <w:p w14:paraId="665E9AB6" w14:textId="06006C28" w:rsidR="00BB2CA9" w:rsidRPr="00BB2CA9" w:rsidRDefault="00BB2CA9" w:rsidP="00FA61F1">
            <w:pPr>
              <w:rPr>
                <w:rFonts w:cstheme="minorHAnsi"/>
              </w:rPr>
            </w:pPr>
            <w:r w:rsidRPr="00BB2CA9">
              <w:rPr>
                <w:rFonts w:cstheme="minorHAnsi"/>
              </w:rPr>
              <w:t>Ester Papa</w:t>
            </w:r>
          </w:p>
        </w:tc>
        <w:tc>
          <w:tcPr>
            <w:tcW w:w="3117" w:type="dxa"/>
          </w:tcPr>
          <w:p w14:paraId="56622C54" w14:textId="1F54A94D" w:rsidR="00BB2CA9" w:rsidRPr="00FA61F1" w:rsidRDefault="00BB2CA9" w:rsidP="00FA61F1">
            <w:pPr>
              <w:spacing w:after="160"/>
              <w:rPr>
                <w:rFonts w:cstheme="minorHAnsi"/>
                <w:sz w:val="20"/>
                <w:szCs w:val="20"/>
              </w:rPr>
            </w:pPr>
            <w:r w:rsidRPr="00FA61F1">
              <w:rPr>
                <w:rFonts w:cstheme="minorHAnsi"/>
                <w:sz w:val="20"/>
                <w:szCs w:val="20"/>
              </w:rPr>
              <w:t xml:space="preserve">7 University of </w:t>
            </w:r>
            <w:proofErr w:type="spellStart"/>
            <w:r w:rsidRPr="00FA61F1">
              <w:rPr>
                <w:rFonts w:cstheme="minorHAnsi"/>
                <w:sz w:val="20"/>
                <w:szCs w:val="20"/>
              </w:rPr>
              <w:t>Insubria</w:t>
            </w:r>
            <w:proofErr w:type="spellEnd"/>
            <w:r w:rsidRPr="00FA61F1">
              <w:rPr>
                <w:rFonts w:cstheme="minorHAnsi"/>
                <w:sz w:val="20"/>
                <w:szCs w:val="20"/>
              </w:rPr>
              <w:t>, Varese</w:t>
            </w:r>
          </w:p>
        </w:tc>
        <w:tc>
          <w:tcPr>
            <w:tcW w:w="3117" w:type="dxa"/>
          </w:tcPr>
          <w:p w14:paraId="0F4B8828" w14:textId="411374E8" w:rsidR="00BB2CA9" w:rsidRDefault="00FA61F1" w:rsidP="00FA61F1">
            <w:pPr>
              <w:rPr>
                <w:rFonts w:cstheme="minorHAnsi"/>
              </w:rPr>
            </w:pPr>
            <w:r w:rsidRPr="00BB2CA9">
              <w:rPr>
                <w:rFonts w:cstheme="minorHAnsi"/>
              </w:rPr>
              <w:t>ester.papa@uninsubria.it</w:t>
            </w:r>
          </w:p>
        </w:tc>
      </w:tr>
      <w:tr w:rsidR="00BB2CA9" w14:paraId="648CD3BC" w14:textId="77777777" w:rsidTr="00BB2CA9">
        <w:tc>
          <w:tcPr>
            <w:tcW w:w="3116" w:type="dxa"/>
          </w:tcPr>
          <w:p w14:paraId="03464B28" w14:textId="6942C6A7" w:rsidR="00BB2CA9" w:rsidRPr="00BB2CA9" w:rsidRDefault="00BB2CA9" w:rsidP="00FA61F1">
            <w:pPr>
              <w:rPr>
                <w:rFonts w:cstheme="minorHAnsi"/>
              </w:rPr>
            </w:pPr>
            <w:r w:rsidRPr="00BB2CA9">
              <w:rPr>
                <w:rFonts w:cstheme="minorHAnsi"/>
              </w:rPr>
              <w:t>Prachi Pradeep</w:t>
            </w:r>
          </w:p>
        </w:tc>
        <w:tc>
          <w:tcPr>
            <w:tcW w:w="3117" w:type="dxa"/>
          </w:tcPr>
          <w:p w14:paraId="3ABE01F1" w14:textId="6E293395" w:rsidR="00BB2CA9" w:rsidRPr="00BB2CA9" w:rsidRDefault="00BB2CA9" w:rsidP="00FA61F1">
            <w:pPr>
              <w:rPr>
                <w:rFonts w:cstheme="minorHAnsi"/>
              </w:rPr>
            </w:pPr>
            <w:r w:rsidRPr="00FA61F1">
              <w:rPr>
                <w:rFonts w:cstheme="minorHAnsi"/>
                <w:sz w:val="12"/>
                <w:szCs w:val="12"/>
              </w:rPr>
              <w:t>8 German Federal Institute for Risk Assessment (</w:t>
            </w:r>
            <w:proofErr w:type="spellStart"/>
            <w:r w:rsidRPr="00FA61F1">
              <w:rPr>
                <w:rFonts w:cstheme="minorHAnsi"/>
                <w:sz w:val="12"/>
                <w:szCs w:val="12"/>
              </w:rPr>
              <w:t>BfR</w:t>
            </w:r>
            <w:proofErr w:type="spellEnd"/>
            <w:r w:rsidRPr="00FA61F1">
              <w:rPr>
                <w:rFonts w:cstheme="minorHAnsi"/>
                <w:sz w:val="12"/>
                <w:szCs w:val="12"/>
              </w:rPr>
              <w:t>)</w:t>
            </w:r>
          </w:p>
        </w:tc>
        <w:tc>
          <w:tcPr>
            <w:tcW w:w="3117" w:type="dxa"/>
          </w:tcPr>
          <w:p w14:paraId="265D4E2D" w14:textId="1BE18167" w:rsidR="00BB2CA9" w:rsidRDefault="00FA61F1" w:rsidP="00FA61F1">
            <w:pPr>
              <w:rPr>
                <w:rFonts w:cstheme="minorHAnsi"/>
              </w:rPr>
            </w:pPr>
            <w:r w:rsidRPr="00BB2CA9">
              <w:rPr>
                <w:rFonts w:cstheme="minorHAnsi"/>
              </w:rPr>
              <w:t>prachipradeep.15@gmail.com</w:t>
            </w:r>
          </w:p>
        </w:tc>
      </w:tr>
      <w:tr w:rsidR="00BB2CA9" w14:paraId="256F1AB5" w14:textId="77777777" w:rsidTr="00BB2CA9">
        <w:tc>
          <w:tcPr>
            <w:tcW w:w="3116" w:type="dxa"/>
          </w:tcPr>
          <w:p w14:paraId="09A3C6C4" w14:textId="4DCD6A34" w:rsidR="00BB2CA9" w:rsidRDefault="00BB2CA9" w:rsidP="00FA61F1">
            <w:pPr>
              <w:rPr>
                <w:rFonts w:cstheme="minorHAnsi"/>
              </w:rPr>
            </w:pPr>
            <w:r w:rsidRPr="00823888">
              <w:rPr>
                <w:rFonts w:cstheme="minorHAnsi"/>
              </w:rPr>
              <w:t>Alessandro Sangion</w:t>
            </w:r>
          </w:p>
        </w:tc>
        <w:tc>
          <w:tcPr>
            <w:tcW w:w="3117" w:type="dxa"/>
          </w:tcPr>
          <w:p w14:paraId="6B0CFD28" w14:textId="4D685486" w:rsidR="00BB2CA9" w:rsidRDefault="00FA61F1" w:rsidP="00FA61F1">
            <w:pPr>
              <w:rPr>
                <w:rFonts w:cstheme="minorHAnsi"/>
              </w:rPr>
            </w:pPr>
            <w:r>
              <w:rPr>
                <w:rFonts w:cstheme="minorHAnsi"/>
              </w:rPr>
              <w:t>2</w:t>
            </w:r>
          </w:p>
        </w:tc>
        <w:tc>
          <w:tcPr>
            <w:tcW w:w="3117" w:type="dxa"/>
          </w:tcPr>
          <w:p w14:paraId="6C58CAF5" w14:textId="59E874D0" w:rsidR="00BB2CA9" w:rsidRDefault="00BB2CA9" w:rsidP="00FA61F1">
            <w:pPr>
              <w:rPr>
                <w:rFonts w:cstheme="minorHAnsi"/>
              </w:rPr>
            </w:pPr>
            <w:r w:rsidRPr="00BB2CA9">
              <w:rPr>
                <w:rFonts w:cstheme="minorHAnsi"/>
              </w:rPr>
              <w:t>alessandro.sangion@mail.utoronto.ca</w:t>
            </w:r>
          </w:p>
        </w:tc>
      </w:tr>
      <w:tr w:rsidR="00BB2CA9" w14:paraId="2429598D" w14:textId="77777777" w:rsidTr="00BB2CA9">
        <w:tc>
          <w:tcPr>
            <w:tcW w:w="3116" w:type="dxa"/>
          </w:tcPr>
          <w:p w14:paraId="3260556A" w14:textId="2F183EDE" w:rsidR="00BB2CA9" w:rsidRDefault="00BB2CA9" w:rsidP="00FA61F1">
            <w:pPr>
              <w:rPr>
                <w:rFonts w:cstheme="minorHAnsi"/>
              </w:rPr>
            </w:pPr>
            <w:r w:rsidRPr="00823888">
              <w:rPr>
                <w:rFonts w:cstheme="minorHAnsi"/>
              </w:rPr>
              <w:t>Risa Sayre</w:t>
            </w:r>
          </w:p>
        </w:tc>
        <w:tc>
          <w:tcPr>
            <w:tcW w:w="3117" w:type="dxa"/>
          </w:tcPr>
          <w:p w14:paraId="34B99E2C" w14:textId="5AB7EDE1" w:rsidR="00BB2CA9" w:rsidRDefault="00BB2CA9" w:rsidP="00FA61F1">
            <w:pPr>
              <w:rPr>
                <w:rFonts w:cstheme="minorHAnsi"/>
              </w:rPr>
            </w:pPr>
            <w:r>
              <w:rPr>
                <w:rFonts w:cstheme="minorHAnsi"/>
              </w:rPr>
              <w:t>1</w:t>
            </w:r>
          </w:p>
        </w:tc>
        <w:tc>
          <w:tcPr>
            <w:tcW w:w="3117" w:type="dxa"/>
          </w:tcPr>
          <w:p w14:paraId="4FF5CF95" w14:textId="33DCAF51" w:rsidR="00BB2CA9" w:rsidRDefault="00BB2CA9" w:rsidP="00FA61F1">
            <w:pPr>
              <w:rPr>
                <w:rFonts w:cstheme="minorHAnsi"/>
              </w:rPr>
            </w:pPr>
            <w:r w:rsidRPr="00BB2CA9">
              <w:rPr>
                <w:rFonts w:cstheme="minorHAnsi"/>
              </w:rPr>
              <w:t>sayre.risa@epa.gov</w:t>
            </w:r>
          </w:p>
        </w:tc>
      </w:tr>
      <w:tr w:rsidR="00BB2CA9" w14:paraId="16ECF7A4" w14:textId="77777777" w:rsidTr="00BB2CA9">
        <w:tc>
          <w:tcPr>
            <w:tcW w:w="3116" w:type="dxa"/>
          </w:tcPr>
          <w:p w14:paraId="615D4891" w14:textId="01E9D933" w:rsidR="00BB2CA9" w:rsidRDefault="00BB2CA9" w:rsidP="00FA61F1">
            <w:pPr>
              <w:rPr>
                <w:rFonts w:cstheme="minorHAnsi"/>
              </w:rPr>
            </w:pPr>
            <w:r w:rsidRPr="00823888">
              <w:rPr>
                <w:rFonts w:cstheme="minorHAnsi"/>
              </w:rPr>
              <w:t>Russell Thomas</w:t>
            </w:r>
          </w:p>
        </w:tc>
        <w:tc>
          <w:tcPr>
            <w:tcW w:w="3117" w:type="dxa"/>
          </w:tcPr>
          <w:p w14:paraId="52B5D46B" w14:textId="4A75232A" w:rsidR="00BB2CA9" w:rsidRDefault="00BB2CA9" w:rsidP="00FA61F1">
            <w:pPr>
              <w:rPr>
                <w:rFonts w:cstheme="minorHAnsi"/>
              </w:rPr>
            </w:pPr>
            <w:r>
              <w:rPr>
                <w:rFonts w:cstheme="minorHAnsi"/>
              </w:rPr>
              <w:t>1</w:t>
            </w:r>
          </w:p>
        </w:tc>
        <w:tc>
          <w:tcPr>
            <w:tcW w:w="3117" w:type="dxa"/>
          </w:tcPr>
          <w:p w14:paraId="24A2DC5F" w14:textId="727A5D36" w:rsidR="00BB2CA9" w:rsidRDefault="00BB2CA9" w:rsidP="00FA61F1">
            <w:pPr>
              <w:rPr>
                <w:rFonts w:cstheme="minorHAnsi"/>
              </w:rPr>
            </w:pPr>
            <w:r w:rsidRPr="00BB2CA9">
              <w:rPr>
                <w:rFonts w:cstheme="minorHAnsi"/>
              </w:rPr>
              <w:t>Thomas.Russell@epa.gov</w:t>
            </w:r>
          </w:p>
        </w:tc>
      </w:tr>
      <w:tr w:rsidR="00BB2CA9" w14:paraId="682D2268" w14:textId="77777777" w:rsidTr="00BB2CA9">
        <w:tc>
          <w:tcPr>
            <w:tcW w:w="3116" w:type="dxa"/>
          </w:tcPr>
          <w:p w14:paraId="1BE4FADD" w14:textId="1BC03566" w:rsidR="00BB2CA9" w:rsidRDefault="00BB2CA9" w:rsidP="00FA61F1">
            <w:pPr>
              <w:rPr>
                <w:rFonts w:cstheme="minorHAnsi"/>
              </w:rPr>
            </w:pPr>
            <w:r w:rsidRPr="00823888">
              <w:rPr>
                <w:rFonts w:cstheme="minorHAnsi"/>
              </w:rPr>
              <w:t>Rogelio Tornero-Velez</w:t>
            </w:r>
          </w:p>
        </w:tc>
        <w:tc>
          <w:tcPr>
            <w:tcW w:w="3117" w:type="dxa"/>
          </w:tcPr>
          <w:p w14:paraId="3A78B12C" w14:textId="5A7FF284" w:rsidR="00BB2CA9" w:rsidRDefault="00BB2CA9" w:rsidP="00FA61F1">
            <w:pPr>
              <w:rPr>
                <w:rFonts w:cstheme="minorHAnsi"/>
              </w:rPr>
            </w:pPr>
            <w:r>
              <w:rPr>
                <w:rFonts w:cstheme="minorHAnsi"/>
              </w:rPr>
              <w:t>1</w:t>
            </w:r>
          </w:p>
        </w:tc>
        <w:tc>
          <w:tcPr>
            <w:tcW w:w="3117" w:type="dxa"/>
          </w:tcPr>
          <w:p w14:paraId="4331CA5D" w14:textId="0CFF092B" w:rsidR="00BB2CA9" w:rsidRDefault="00FA61F1" w:rsidP="00FA61F1">
            <w:pPr>
              <w:rPr>
                <w:rFonts w:cstheme="minorHAnsi"/>
              </w:rPr>
            </w:pPr>
            <w:r w:rsidRPr="00BB2CA9">
              <w:rPr>
                <w:rFonts w:cstheme="minorHAnsi"/>
              </w:rPr>
              <w:t>tornero-velez.rogelio@epa.gov</w:t>
            </w:r>
          </w:p>
        </w:tc>
      </w:tr>
      <w:tr w:rsidR="00BB2CA9" w14:paraId="6E7AD1EF" w14:textId="77777777" w:rsidTr="00BB2CA9">
        <w:tc>
          <w:tcPr>
            <w:tcW w:w="3116" w:type="dxa"/>
          </w:tcPr>
          <w:p w14:paraId="268DDAB5" w14:textId="75216706" w:rsidR="00BB2CA9" w:rsidRDefault="00BB2CA9" w:rsidP="00FA61F1">
            <w:pPr>
              <w:rPr>
                <w:rFonts w:cstheme="minorHAnsi"/>
              </w:rPr>
            </w:pPr>
            <w:r w:rsidRPr="00823888">
              <w:rPr>
                <w:rFonts w:cstheme="minorHAnsi"/>
              </w:rPr>
              <w:t>Barbara Wetmore</w:t>
            </w:r>
          </w:p>
        </w:tc>
        <w:tc>
          <w:tcPr>
            <w:tcW w:w="3117" w:type="dxa"/>
          </w:tcPr>
          <w:p w14:paraId="2B0C0CF3" w14:textId="7DD21692" w:rsidR="00BB2CA9" w:rsidRDefault="00BB2CA9" w:rsidP="00FA61F1">
            <w:pPr>
              <w:rPr>
                <w:rFonts w:cstheme="minorHAnsi"/>
              </w:rPr>
            </w:pPr>
            <w:r>
              <w:rPr>
                <w:rFonts w:cstheme="minorHAnsi"/>
              </w:rPr>
              <w:t>1</w:t>
            </w:r>
          </w:p>
        </w:tc>
        <w:tc>
          <w:tcPr>
            <w:tcW w:w="3117" w:type="dxa"/>
          </w:tcPr>
          <w:p w14:paraId="08598CCA" w14:textId="55736D87" w:rsidR="00BB2CA9" w:rsidRDefault="00BB2CA9" w:rsidP="00FA61F1">
            <w:pPr>
              <w:rPr>
                <w:rFonts w:cstheme="minorHAnsi"/>
              </w:rPr>
            </w:pPr>
            <w:r w:rsidRPr="00BB2CA9">
              <w:rPr>
                <w:rFonts w:cstheme="minorHAnsi"/>
              </w:rPr>
              <w:t>wetmore.barbara@epa.gov</w:t>
            </w:r>
          </w:p>
        </w:tc>
      </w:tr>
      <w:tr w:rsidR="00BB2CA9" w14:paraId="538914AD" w14:textId="77777777" w:rsidTr="00BB2CA9">
        <w:tc>
          <w:tcPr>
            <w:tcW w:w="3116" w:type="dxa"/>
          </w:tcPr>
          <w:p w14:paraId="78D4B2A2" w14:textId="0C49FDC1" w:rsidR="00BB2CA9" w:rsidRDefault="00BB2CA9" w:rsidP="00FA61F1">
            <w:pPr>
              <w:rPr>
                <w:rFonts w:cstheme="minorHAnsi"/>
              </w:rPr>
            </w:pPr>
            <w:r w:rsidRPr="00823888">
              <w:rPr>
                <w:rFonts w:cstheme="minorHAnsi"/>
              </w:rPr>
              <w:t>Michael Devito</w:t>
            </w:r>
          </w:p>
        </w:tc>
        <w:tc>
          <w:tcPr>
            <w:tcW w:w="3117" w:type="dxa"/>
          </w:tcPr>
          <w:p w14:paraId="12D5F7F3" w14:textId="268BB866" w:rsidR="00BB2CA9" w:rsidRDefault="00BB2CA9" w:rsidP="00FA61F1">
            <w:pPr>
              <w:rPr>
                <w:rFonts w:cstheme="minorHAnsi"/>
              </w:rPr>
            </w:pPr>
            <w:r>
              <w:rPr>
                <w:rFonts w:cstheme="minorHAnsi"/>
              </w:rPr>
              <w:t>1</w:t>
            </w:r>
          </w:p>
        </w:tc>
        <w:tc>
          <w:tcPr>
            <w:tcW w:w="3117" w:type="dxa"/>
          </w:tcPr>
          <w:p w14:paraId="3595EBF0" w14:textId="5E1D4E9C" w:rsidR="00BB2CA9" w:rsidRDefault="00BB2CA9" w:rsidP="00FA61F1">
            <w:pPr>
              <w:rPr>
                <w:rFonts w:cstheme="minorHAnsi"/>
              </w:rPr>
            </w:pPr>
            <w:r w:rsidRPr="00BB2CA9">
              <w:rPr>
                <w:rFonts w:cstheme="minorHAnsi"/>
              </w:rPr>
              <w:t>Devito.Michael@epa.gov</w:t>
            </w:r>
          </w:p>
        </w:tc>
      </w:tr>
    </w:tbl>
    <w:p w14:paraId="702C56F6" w14:textId="77777777" w:rsidR="0044434C" w:rsidRPr="00823888" w:rsidRDefault="0044434C" w:rsidP="002721DF">
      <w:pPr>
        <w:pStyle w:val="ListParagraph"/>
        <w:rPr>
          <w:rFonts w:asciiTheme="minorHAnsi" w:hAnsiTheme="minorHAnsi" w:cstheme="minorHAnsi"/>
          <w:sz w:val="22"/>
          <w:szCs w:val="22"/>
        </w:rPr>
      </w:pPr>
    </w:p>
    <w:p w14:paraId="6F7D308B" w14:textId="79A6632D" w:rsidR="00CB03DE" w:rsidRPr="00823888" w:rsidRDefault="00CB03DE" w:rsidP="002721DF">
      <w:pPr>
        <w:spacing w:after="0" w:line="240" w:lineRule="auto"/>
        <w:rPr>
          <w:rFonts w:eastAsia="Calibri" w:cstheme="minorHAnsi"/>
        </w:rPr>
      </w:pPr>
      <w:r w:rsidRPr="00823888">
        <w:rPr>
          <w:rFonts w:eastAsia="Calibri" w:cstheme="minorHAnsi"/>
          <w:b/>
          <w:bCs/>
        </w:rPr>
        <w:t>Internal Peer Reviewers:</w:t>
      </w:r>
      <w:r w:rsidRPr="00823888">
        <w:rPr>
          <w:rFonts w:eastAsia="Calibri" w:cstheme="minorHAnsi"/>
        </w:rPr>
        <w:t xml:space="preserve"> </w:t>
      </w:r>
      <w:r w:rsidR="00521FA2" w:rsidRPr="00823888">
        <w:rPr>
          <w:rFonts w:eastAsia="Calibri" w:cstheme="minorHAnsi"/>
        </w:rPr>
        <w:t>maybe Todd Martin</w:t>
      </w:r>
      <w:r w:rsidR="0044434C">
        <w:rPr>
          <w:rFonts w:eastAsia="Calibri" w:cstheme="minorHAnsi"/>
        </w:rPr>
        <w:t>, Dan Chang, or Marina Evans</w:t>
      </w:r>
      <w:r w:rsidR="00521FA2" w:rsidRPr="00823888">
        <w:rPr>
          <w:rFonts w:eastAsia="Calibri" w:cstheme="minorHAnsi"/>
        </w:rPr>
        <w:t>?</w:t>
      </w:r>
    </w:p>
    <w:p w14:paraId="7D6FCD68" w14:textId="2FCC16CC" w:rsidR="00521FA2" w:rsidRDefault="00CB03DE" w:rsidP="002721DF">
      <w:pPr>
        <w:spacing w:after="0" w:line="240" w:lineRule="auto"/>
        <w:rPr>
          <w:rFonts w:eastAsia="Calibri" w:cstheme="minorHAnsi"/>
        </w:rPr>
      </w:pPr>
      <w:r w:rsidRPr="00823888">
        <w:rPr>
          <w:rFonts w:eastAsia="Calibri" w:cstheme="minorHAnsi"/>
          <w:b/>
        </w:rPr>
        <w:t>Target Journal:</w:t>
      </w:r>
      <w:r w:rsidRPr="00823888">
        <w:rPr>
          <w:rFonts w:eastAsia="Calibri" w:cstheme="minorHAnsi"/>
          <w:bCs/>
        </w:rPr>
        <w:t xml:space="preserve"> Not </w:t>
      </w:r>
      <w:r w:rsidR="008E4A8A">
        <w:rPr>
          <w:rFonts w:eastAsia="Calibri" w:cstheme="minorHAnsi"/>
          <w:bCs/>
        </w:rPr>
        <w:t>s</w:t>
      </w:r>
      <w:r w:rsidRPr="00823888">
        <w:rPr>
          <w:rFonts w:eastAsia="Calibri" w:cstheme="minorHAnsi"/>
          <w:bCs/>
        </w:rPr>
        <w:t xml:space="preserve">ure, possibly: Computational Toxicology, </w:t>
      </w:r>
      <w:r w:rsidR="008E4A8A" w:rsidRPr="00823888">
        <w:rPr>
          <w:rFonts w:eastAsia="Calibri" w:cstheme="minorHAnsi"/>
          <w:bCs/>
        </w:rPr>
        <w:t xml:space="preserve">Journal of Pharmacokinetics </w:t>
      </w:r>
      <w:r w:rsidR="008E4A8A" w:rsidRPr="00823888">
        <w:rPr>
          <w:rFonts w:eastAsia="Calibri" w:cstheme="minorHAnsi"/>
        </w:rPr>
        <w:t xml:space="preserve">and Pharmacodynamics, Drug Metabolism and Disposition, Drug Discovery Today, </w:t>
      </w:r>
      <w:r w:rsidRPr="00823888">
        <w:rPr>
          <w:rFonts w:eastAsia="Calibri" w:cstheme="minorHAnsi"/>
          <w:bCs/>
        </w:rPr>
        <w:t>Environmental Science &amp; Technology</w:t>
      </w:r>
      <w:r w:rsidR="008E4A8A">
        <w:rPr>
          <w:rFonts w:eastAsia="Calibri" w:cstheme="minorHAnsi"/>
          <w:bCs/>
        </w:rPr>
        <w:t xml:space="preserve"> (probably too many figures)</w:t>
      </w:r>
      <w:r w:rsidRPr="00823888">
        <w:rPr>
          <w:rFonts w:eastAsia="Calibri" w:cstheme="minorHAnsi"/>
          <w:bCs/>
        </w:rPr>
        <w:t xml:space="preserve">, </w:t>
      </w:r>
      <w:r w:rsidR="00823888" w:rsidRPr="00823888">
        <w:rPr>
          <w:rFonts w:eastAsia="Calibri" w:cstheme="minorHAnsi"/>
        </w:rPr>
        <w:t xml:space="preserve">maybe the special issue from QSAR2021 if Grace can get us in </w:t>
      </w:r>
      <w:proofErr w:type="gramStart"/>
      <w:r w:rsidR="00823888" w:rsidRPr="00823888">
        <w:rPr>
          <w:rFonts w:eastAsia="Calibri" w:cstheme="minorHAnsi"/>
        </w:rPr>
        <w:t>late</w:t>
      </w:r>
      <w:proofErr w:type="gramEnd"/>
    </w:p>
    <w:p w14:paraId="43934C47" w14:textId="77777777" w:rsidR="0044434C" w:rsidRPr="00823888" w:rsidRDefault="0044434C" w:rsidP="002721DF">
      <w:pPr>
        <w:spacing w:after="0" w:line="240" w:lineRule="auto"/>
        <w:rPr>
          <w:rFonts w:eastAsia="Calibri" w:cstheme="minorHAnsi"/>
        </w:rPr>
      </w:pPr>
    </w:p>
    <w:p w14:paraId="40DE01C6" w14:textId="77777777" w:rsidR="00CB03DE" w:rsidRPr="00823888" w:rsidRDefault="00CB03DE" w:rsidP="002721DF">
      <w:pPr>
        <w:spacing w:after="0" w:line="240" w:lineRule="auto"/>
        <w:rPr>
          <w:rFonts w:eastAsia="Calibri" w:cstheme="minorHAnsi"/>
          <w:b/>
          <w:bCs/>
        </w:rPr>
      </w:pPr>
      <w:r w:rsidRPr="00823888">
        <w:rPr>
          <w:rFonts w:eastAsia="Calibri" w:cstheme="minorHAnsi"/>
          <w:b/>
          <w:bCs/>
        </w:rPr>
        <w:t>Four bullet point summary:</w:t>
      </w:r>
    </w:p>
    <w:p w14:paraId="6F7A06B9" w14:textId="7F4B7BD1" w:rsidR="00CB03DE" w:rsidRPr="00823888" w:rsidRDefault="00CB03DE" w:rsidP="002721DF">
      <w:pPr>
        <w:numPr>
          <w:ilvl w:val="0"/>
          <w:numId w:val="24"/>
        </w:numPr>
        <w:spacing w:after="0" w:line="240" w:lineRule="auto"/>
        <w:rPr>
          <w:rFonts w:cstheme="minorHAnsi"/>
        </w:rPr>
      </w:pPr>
      <w:r w:rsidRPr="00823888">
        <w:rPr>
          <w:rFonts w:cstheme="minorHAnsi"/>
        </w:rPr>
        <w:t>Toxicokinetic (TK) information, such as elimination half-life (</w:t>
      </w:r>
      <w:proofErr w:type="spellStart"/>
      <w:r w:rsidRPr="00823888">
        <w:rPr>
          <w:rFonts w:cstheme="minorHAnsi"/>
        </w:rPr>
        <w:t>t</w:t>
      </w:r>
      <w:r w:rsidRPr="00823888">
        <w:rPr>
          <w:rFonts w:cstheme="minorHAnsi"/>
          <w:vertAlign w:val="subscript"/>
        </w:rPr>
        <w:t>half</w:t>
      </w:r>
      <w:proofErr w:type="spellEnd"/>
      <w:r w:rsidRPr="00823888">
        <w:rPr>
          <w:rFonts w:cstheme="minorHAnsi"/>
        </w:rPr>
        <w:t xml:space="preserve">, plotted below), is critical for understanding chemical </w:t>
      </w:r>
      <w:proofErr w:type="gramStart"/>
      <w:r w:rsidRPr="00823888">
        <w:rPr>
          <w:rFonts w:cstheme="minorHAnsi"/>
        </w:rPr>
        <w:t>risk</w:t>
      </w:r>
      <w:proofErr w:type="gramEnd"/>
    </w:p>
    <w:p w14:paraId="3760E28A" w14:textId="373370C2" w:rsidR="00CB03DE" w:rsidRPr="00823888" w:rsidRDefault="00CB03DE" w:rsidP="002721DF">
      <w:pPr>
        <w:numPr>
          <w:ilvl w:val="0"/>
          <w:numId w:val="24"/>
        </w:numPr>
        <w:spacing w:after="0" w:line="240" w:lineRule="auto"/>
        <w:rPr>
          <w:rFonts w:cstheme="minorHAnsi"/>
        </w:rPr>
      </w:pPr>
      <w:r w:rsidRPr="00823888">
        <w:rPr>
          <w:rFonts w:cstheme="minorHAnsi"/>
        </w:rPr>
        <w:t xml:space="preserve">Here we collected </w:t>
      </w:r>
      <w:r w:rsidR="007C2C18" w:rsidRPr="00823888">
        <w:rPr>
          <w:rFonts w:cstheme="minorHAnsi"/>
          <w:i/>
        </w:rPr>
        <w:t>in silico</w:t>
      </w:r>
      <w:r w:rsidRPr="00823888">
        <w:rPr>
          <w:rFonts w:cstheme="minorHAnsi"/>
        </w:rPr>
        <w:t xml:space="preserve"> (quantitative structure-property relationship, QSPR) predictions of key </w:t>
      </w:r>
      <w:r w:rsidR="007C2C18" w:rsidRPr="00823888">
        <w:rPr>
          <w:rFonts w:cstheme="minorHAnsi"/>
          <w:i/>
          <w:iCs/>
        </w:rPr>
        <w:t>in vitro</w:t>
      </w:r>
      <w:r w:rsidRPr="00823888">
        <w:rPr>
          <w:rFonts w:cstheme="minorHAnsi"/>
        </w:rPr>
        <w:t xml:space="preserve"> determinants of TK from several different </w:t>
      </w:r>
      <w:proofErr w:type="gramStart"/>
      <w:r w:rsidRPr="00823888">
        <w:rPr>
          <w:rFonts w:cstheme="minorHAnsi"/>
        </w:rPr>
        <w:t>models</w:t>
      </w:r>
      <w:proofErr w:type="gramEnd"/>
      <w:r w:rsidRPr="00823888">
        <w:rPr>
          <w:rFonts w:cstheme="minorHAnsi"/>
        </w:rPr>
        <w:t xml:space="preserve"> </w:t>
      </w:r>
    </w:p>
    <w:p w14:paraId="4D933F40" w14:textId="42D20201" w:rsidR="00CB03DE" w:rsidRPr="00823888" w:rsidRDefault="00CB03DE" w:rsidP="002721DF">
      <w:pPr>
        <w:numPr>
          <w:ilvl w:val="0"/>
          <w:numId w:val="24"/>
        </w:numPr>
        <w:spacing w:after="0" w:line="240" w:lineRule="auto"/>
        <w:rPr>
          <w:rFonts w:cstheme="minorHAnsi"/>
        </w:rPr>
      </w:pPr>
      <w:r w:rsidRPr="00823888">
        <w:rPr>
          <w:rFonts w:cstheme="minorHAnsi"/>
        </w:rPr>
        <w:t xml:space="preserve">The models were evaluated for ability to reproduce </w:t>
      </w:r>
      <w:r w:rsidR="007C2C18" w:rsidRPr="00823888">
        <w:rPr>
          <w:rFonts w:cstheme="minorHAnsi"/>
          <w:i/>
          <w:iCs/>
        </w:rPr>
        <w:t>in vitro</w:t>
      </w:r>
      <w:r w:rsidRPr="00823888">
        <w:rPr>
          <w:rFonts w:cstheme="minorHAnsi"/>
          <w:i/>
          <w:iCs/>
        </w:rPr>
        <w:t xml:space="preserve"> </w:t>
      </w:r>
      <w:r w:rsidRPr="00823888">
        <w:rPr>
          <w:rFonts w:cstheme="minorHAnsi"/>
        </w:rPr>
        <w:t xml:space="preserve">and </w:t>
      </w:r>
      <w:r w:rsidR="007C2C18" w:rsidRPr="00823888">
        <w:rPr>
          <w:rFonts w:cstheme="minorHAnsi"/>
          <w:i/>
          <w:iCs/>
        </w:rPr>
        <w:t>In vivo</w:t>
      </w:r>
      <w:r w:rsidRPr="00823888">
        <w:rPr>
          <w:rFonts w:cstheme="minorHAnsi"/>
        </w:rPr>
        <w:t xml:space="preserve"> measurements of </w:t>
      </w:r>
      <w:proofErr w:type="gramStart"/>
      <w:r w:rsidRPr="00823888">
        <w:rPr>
          <w:rFonts w:cstheme="minorHAnsi"/>
        </w:rPr>
        <w:t>TK</w:t>
      </w:r>
      <w:proofErr w:type="gramEnd"/>
    </w:p>
    <w:p w14:paraId="58711ABC" w14:textId="7F379D6B" w:rsidR="00CB03DE" w:rsidRPr="0044434C" w:rsidRDefault="00CB03DE" w:rsidP="002721DF">
      <w:pPr>
        <w:numPr>
          <w:ilvl w:val="0"/>
          <w:numId w:val="24"/>
        </w:numPr>
        <w:spacing w:after="0" w:line="240" w:lineRule="auto"/>
        <w:rPr>
          <w:rFonts w:eastAsia="Calibri" w:cstheme="minorHAnsi"/>
        </w:rPr>
      </w:pPr>
      <w:r w:rsidRPr="00823888">
        <w:rPr>
          <w:rFonts w:cstheme="minorHAnsi"/>
        </w:rPr>
        <w:t xml:space="preserve">Overall, high throughput </w:t>
      </w:r>
      <w:proofErr w:type="gramStart"/>
      <w:r w:rsidRPr="00823888">
        <w:rPr>
          <w:rFonts w:cstheme="minorHAnsi"/>
        </w:rPr>
        <w:t>physiologically-based</w:t>
      </w:r>
      <w:proofErr w:type="gramEnd"/>
      <w:r w:rsidRPr="00823888">
        <w:rPr>
          <w:rFonts w:cstheme="minorHAnsi"/>
        </w:rPr>
        <w:t xml:space="preserve"> TK (PBTK) model performed similarly when using TK QSPRs as when the actual </w:t>
      </w:r>
      <w:r w:rsidR="007C2C18" w:rsidRPr="00823888">
        <w:rPr>
          <w:rFonts w:cstheme="minorHAnsi"/>
          <w:i/>
          <w:iCs/>
        </w:rPr>
        <w:t>in vitro</w:t>
      </w:r>
      <w:r w:rsidRPr="00823888">
        <w:rPr>
          <w:rFonts w:cstheme="minorHAnsi"/>
          <w:i/>
          <w:iCs/>
        </w:rPr>
        <w:t xml:space="preserve"> </w:t>
      </w:r>
      <w:r w:rsidRPr="00823888">
        <w:rPr>
          <w:rFonts w:cstheme="minorHAnsi"/>
        </w:rPr>
        <w:t>measured data were used</w:t>
      </w:r>
    </w:p>
    <w:p w14:paraId="139F1D9E" w14:textId="77777777" w:rsidR="0044434C" w:rsidRPr="00823888" w:rsidRDefault="0044434C" w:rsidP="00BB2CA9">
      <w:pPr>
        <w:spacing w:after="0" w:line="240" w:lineRule="auto"/>
        <w:ind w:left="720"/>
        <w:rPr>
          <w:rFonts w:eastAsia="Calibri" w:cstheme="minorHAnsi"/>
        </w:rPr>
      </w:pPr>
    </w:p>
    <w:p w14:paraId="1F3AE8E2" w14:textId="3965943D" w:rsidR="00CB03DE" w:rsidRDefault="00CB03DE" w:rsidP="002721DF">
      <w:pPr>
        <w:spacing w:after="0" w:line="240" w:lineRule="auto"/>
        <w:rPr>
          <w:rFonts w:cstheme="minorHAnsi"/>
        </w:rPr>
      </w:pPr>
      <w:r w:rsidRPr="00823888">
        <w:rPr>
          <w:rFonts w:eastAsia="Calibri" w:cstheme="minorHAnsi"/>
          <w:b/>
        </w:rPr>
        <w:t xml:space="preserve">One sentence description: </w:t>
      </w:r>
      <w:r w:rsidR="00226A41" w:rsidRPr="00823888">
        <w:rPr>
          <w:rFonts w:eastAsia="Calibri" w:cstheme="minorHAnsi"/>
        </w:rPr>
        <w:t xml:space="preserve">This collaborative trial demonstrates </w:t>
      </w:r>
      <w:r w:rsidR="0044434C" w:rsidRPr="00823888">
        <w:rPr>
          <w:rFonts w:eastAsia="Calibri" w:cstheme="minorHAnsi"/>
        </w:rPr>
        <w:t xml:space="preserve">that </w:t>
      </w:r>
      <w:r w:rsidR="0044434C" w:rsidRPr="00823888">
        <w:rPr>
          <w:rFonts w:cstheme="minorHAnsi"/>
        </w:rPr>
        <w:t>multiple</w:t>
      </w:r>
      <w:r w:rsidR="00226A41" w:rsidRPr="00823888">
        <w:rPr>
          <w:rFonts w:cstheme="minorHAnsi"/>
        </w:rPr>
        <w:t xml:space="preserve"> QSPRs exist that make reasonably accurate chemical structure-based predictions for </w:t>
      </w:r>
      <w:r w:rsidR="007C2C18" w:rsidRPr="00823888">
        <w:rPr>
          <w:rFonts w:cstheme="minorHAnsi"/>
          <w:i/>
          <w:iCs/>
        </w:rPr>
        <w:t>in vitro</w:t>
      </w:r>
      <w:r w:rsidR="00226A41" w:rsidRPr="00823888">
        <w:rPr>
          <w:rFonts w:cstheme="minorHAnsi"/>
          <w:i/>
          <w:iCs/>
        </w:rPr>
        <w:t xml:space="preserve"> </w:t>
      </w:r>
      <w:r w:rsidR="00226A41" w:rsidRPr="00823888">
        <w:rPr>
          <w:rFonts w:cstheme="minorHAnsi"/>
        </w:rPr>
        <w:t xml:space="preserve">TK </w:t>
      </w:r>
      <w:proofErr w:type="gramStart"/>
      <w:r w:rsidR="00226A41" w:rsidRPr="00823888">
        <w:rPr>
          <w:rFonts w:cstheme="minorHAnsi"/>
        </w:rPr>
        <w:t>parameters</w:t>
      </w:r>
      <w:proofErr w:type="gramEnd"/>
    </w:p>
    <w:p w14:paraId="08F4BB8F" w14:textId="77777777" w:rsidR="0044434C" w:rsidRPr="00823888" w:rsidRDefault="0044434C" w:rsidP="002721DF">
      <w:pPr>
        <w:spacing w:after="0" w:line="240" w:lineRule="auto"/>
        <w:rPr>
          <w:rFonts w:eastAsia="Calibri" w:cstheme="minorHAnsi"/>
        </w:rPr>
      </w:pPr>
    </w:p>
    <w:p w14:paraId="3204F1DB" w14:textId="3BE5DBE5" w:rsidR="00CB03DE" w:rsidRPr="00823888" w:rsidRDefault="00CB03DE" w:rsidP="002721DF">
      <w:pPr>
        <w:spacing w:after="0" w:line="240" w:lineRule="auto"/>
        <w:rPr>
          <w:rFonts w:eastAsia="Calibri" w:cstheme="minorHAnsi"/>
        </w:rPr>
      </w:pPr>
      <w:r w:rsidRPr="00823888">
        <w:rPr>
          <w:rFonts w:eastAsia="Calibri" w:cstheme="minorHAnsi"/>
          <w:b/>
        </w:rPr>
        <w:t>Chemicals Involved:</w:t>
      </w:r>
      <w:r w:rsidRPr="00823888">
        <w:rPr>
          <w:rFonts w:eastAsia="Calibri" w:cstheme="minorHAnsi"/>
          <w:bCs/>
        </w:rPr>
        <w:t xml:space="preserve"> </w:t>
      </w:r>
      <w:r w:rsidR="00FA61F1">
        <w:rPr>
          <w:rFonts w:eastAsia="Calibri" w:cstheme="minorHAnsi"/>
          <w:bCs/>
        </w:rPr>
        <w:t xml:space="preserve">87 </w:t>
      </w:r>
      <w:r w:rsidRPr="00823888">
        <w:rPr>
          <w:rFonts w:eastAsia="Calibri" w:cstheme="minorHAnsi"/>
        </w:rPr>
        <w:t xml:space="preserve">ToxCast chemicals with diverse uses for which </w:t>
      </w:r>
      <w:proofErr w:type="gramStart"/>
      <w:r w:rsidRPr="00823888">
        <w:rPr>
          <w:rFonts w:eastAsia="Calibri" w:cstheme="minorHAnsi"/>
        </w:rPr>
        <w:t>high-throughput</w:t>
      </w:r>
      <w:proofErr w:type="gramEnd"/>
      <w:r w:rsidRPr="00823888">
        <w:rPr>
          <w:rFonts w:eastAsia="Calibri" w:cstheme="minorHAnsi"/>
        </w:rPr>
        <w:t xml:space="preserve"> toxicokinetic (HTTK) data are available</w:t>
      </w:r>
    </w:p>
    <w:p w14:paraId="315C8200" w14:textId="77777777" w:rsidR="00CB03DE" w:rsidRDefault="00CB03DE" w:rsidP="002721DF">
      <w:pPr>
        <w:spacing w:after="0" w:line="240" w:lineRule="auto"/>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br w:type="page"/>
      </w:r>
    </w:p>
    <w:p w14:paraId="62739413" w14:textId="3DBB93FA" w:rsidR="00810B69" w:rsidRDefault="00810B69" w:rsidP="006F4886">
      <w:pPr>
        <w:spacing w:after="0" w:line="360" w:lineRule="auto"/>
        <w:jc w:val="center"/>
        <w:rPr>
          <w:rFonts w:asciiTheme="majorHAnsi" w:eastAsiaTheme="majorEastAsia" w:hAnsiTheme="majorHAnsi" w:cstheme="majorBidi"/>
          <w:b/>
          <w:bCs/>
          <w:spacing w:val="-10"/>
          <w:kern w:val="28"/>
          <w:sz w:val="56"/>
          <w:szCs w:val="56"/>
        </w:rPr>
      </w:pPr>
      <w:r w:rsidRPr="00810B69">
        <w:rPr>
          <w:rFonts w:asciiTheme="majorHAnsi" w:eastAsiaTheme="majorEastAsia" w:hAnsiTheme="majorHAnsi" w:cstheme="majorBidi"/>
          <w:b/>
          <w:bCs/>
          <w:spacing w:val="-10"/>
          <w:kern w:val="28"/>
          <w:sz w:val="56"/>
          <w:szCs w:val="56"/>
        </w:rPr>
        <w:lastRenderedPageBreak/>
        <w:t xml:space="preserve">Collaborative Evaluation of </w:t>
      </w:r>
      <w:r w:rsidR="007C2C18" w:rsidRPr="007C2C18">
        <w:rPr>
          <w:rFonts w:asciiTheme="majorHAnsi" w:eastAsiaTheme="majorEastAsia" w:hAnsiTheme="majorHAnsi" w:cstheme="majorBidi"/>
          <w:b/>
          <w:bCs/>
          <w:i/>
          <w:iCs/>
          <w:spacing w:val="-10"/>
          <w:kern w:val="28"/>
          <w:sz w:val="56"/>
          <w:szCs w:val="56"/>
        </w:rPr>
        <w:t xml:space="preserve">In </w:t>
      </w:r>
      <w:r w:rsidR="001B0C70">
        <w:rPr>
          <w:rFonts w:asciiTheme="majorHAnsi" w:eastAsiaTheme="majorEastAsia" w:hAnsiTheme="majorHAnsi" w:cstheme="majorBidi"/>
          <w:b/>
          <w:bCs/>
          <w:i/>
          <w:iCs/>
          <w:spacing w:val="-10"/>
          <w:kern w:val="28"/>
          <w:sz w:val="56"/>
          <w:szCs w:val="56"/>
        </w:rPr>
        <w:t>S</w:t>
      </w:r>
      <w:r w:rsidR="007C2C18" w:rsidRPr="007C2C18">
        <w:rPr>
          <w:rFonts w:asciiTheme="majorHAnsi" w:eastAsiaTheme="majorEastAsia" w:hAnsiTheme="majorHAnsi" w:cstheme="majorBidi"/>
          <w:b/>
          <w:bCs/>
          <w:i/>
          <w:iCs/>
          <w:spacing w:val="-10"/>
          <w:kern w:val="28"/>
          <w:sz w:val="56"/>
          <w:szCs w:val="56"/>
        </w:rPr>
        <w:t>ilico</w:t>
      </w:r>
      <w:r w:rsidRPr="00810B69">
        <w:rPr>
          <w:rFonts w:asciiTheme="majorHAnsi" w:eastAsiaTheme="majorEastAsia" w:hAnsiTheme="majorHAnsi" w:cstheme="majorBidi"/>
          <w:b/>
          <w:bCs/>
          <w:i/>
          <w:iCs/>
          <w:spacing w:val="-10"/>
          <w:kern w:val="28"/>
          <w:sz w:val="56"/>
          <w:szCs w:val="56"/>
        </w:rPr>
        <w:t xml:space="preserve"> </w:t>
      </w:r>
      <w:r w:rsidRPr="00810B69">
        <w:rPr>
          <w:rFonts w:asciiTheme="majorHAnsi" w:eastAsiaTheme="majorEastAsia" w:hAnsiTheme="majorHAnsi" w:cstheme="majorBidi"/>
          <w:b/>
          <w:bCs/>
          <w:spacing w:val="-10"/>
          <w:kern w:val="28"/>
          <w:sz w:val="56"/>
          <w:szCs w:val="56"/>
        </w:rPr>
        <w:t>Predictions for High Throughput Toxicokinetics</w:t>
      </w:r>
    </w:p>
    <w:p w14:paraId="580C3345" w14:textId="77777777" w:rsidR="000F08E1" w:rsidRPr="000F08E1" w:rsidRDefault="000F08E1" w:rsidP="006F4886">
      <w:pPr>
        <w:spacing w:after="0" w:line="360" w:lineRule="auto"/>
        <w:jc w:val="center"/>
        <w:rPr>
          <w:rFonts w:asciiTheme="majorHAnsi" w:eastAsiaTheme="majorEastAsia" w:hAnsiTheme="majorHAnsi" w:cstheme="majorBidi"/>
          <w:spacing w:val="-10"/>
          <w:kern w:val="28"/>
        </w:rPr>
      </w:pPr>
    </w:p>
    <w:p w14:paraId="60DBD0ED" w14:textId="5EDA5F79" w:rsidR="00810B69" w:rsidRDefault="00810B69" w:rsidP="006F4886">
      <w:pPr>
        <w:spacing w:after="0" w:line="360" w:lineRule="auto"/>
        <w:jc w:val="center"/>
        <w:rPr>
          <w:rFonts w:cstheme="minorHAnsi"/>
          <w:vertAlign w:val="superscript"/>
        </w:rPr>
      </w:pPr>
      <w:r w:rsidRPr="000F08E1">
        <w:rPr>
          <w:rFonts w:cstheme="minorHAnsi"/>
        </w:rPr>
        <w:t>John Wambaugh</w:t>
      </w:r>
      <w:proofErr w:type="gramStart"/>
      <w:r w:rsidRPr="000F08E1">
        <w:rPr>
          <w:rFonts w:cstheme="minorHAnsi"/>
          <w:vertAlign w:val="superscript"/>
        </w:rPr>
        <w:t>1</w:t>
      </w:r>
      <w:r w:rsidR="002721DF">
        <w:rPr>
          <w:rFonts w:cstheme="minorHAnsi"/>
          <w:vertAlign w:val="superscript"/>
        </w:rPr>
        <w:t>,*</w:t>
      </w:r>
      <w:proofErr w:type="gramEnd"/>
      <w:r w:rsidRPr="000F08E1">
        <w:rPr>
          <w:rFonts w:cstheme="minorHAnsi"/>
        </w:rPr>
        <w:t>, Nisha Sipes</w:t>
      </w:r>
      <w:r w:rsidRPr="000F08E1">
        <w:rPr>
          <w:rFonts w:cstheme="minorHAnsi"/>
          <w:vertAlign w:val="superscript"/>
        </w:rPr>
        <w:t>1</w:t>
      </w:r>
      <w:r w:rsidRPr="000F08E1">
        <w:rPr>
          <w:rFonts w:cstheme="minorHAnsi"/>
        </w:rPr>
        <w:t>, Jon Arnot</w:t>
      </w:r>
      <w:r w:rsidRPr="000F08E1">
        <w:rPr>
          <w:rFonts w:cstheme="minorHAnsi"/>
          <w:vertAlign w:val="superscript"/>
        </w:rPr>
        <w:t>2</w:t>
      </w:r>
      <w:r w:rsidRPr="000F08E1">
        <w:rPr>
          <w:rFonts w:cstheme="minorHAnsi"/>
        </w:rPr>
        <w:t>, Trevor Brown</w:t>
      </w:r>
      <w:r w:rsidRPr="000F08E1">
        <w:rPr>
          <w:rFonts w:cstheme="minorHAnsi"/>
          <w:vertAlign w:val="superscript"/>
        </w:rPr>
        <w:t>2</w:t>
      </w:r>
      <w:r w:rsidRPr="000F08E1">
        <w:rPr>
          <w:rFonts w:cstheme="minorHAnsi"/>
        </w:rPr>
        <w:t xml:space="preserve">, </w:t>
      </w:r>
      <w:r w:rsidR="008C1DE3" w:rsidRPr="000F08E1">
        <w:rPr>
          <w:rFonts w:cstheme="minorHAnsi"/>
        </w:rPr>
        <w:t>Chris</w:t>
      </w:r>
      <w:r w:rsidR="00511783" w:rsidRPr="000F08E1">
        <w:rPr>
          <w:rFonts w:cstheme="minorHAnsi"/>
        </w:rPr>
        <w:t>topher</w:t>
      </w:r>
      <w:r w:rsidR="008C1DE3" w:rsidRPr="000F08E1">
        <w:rPr>
          <w:rFonts w:cstheme="minorHAnsi"/>
        </w:rPr>
        <w:t xml:space="preserve"> Cook</w:t>
      </w:r>
      <w:r w:rsidR="008C1DE3" w:rsidRPr="000F08E1">
        <w:rPr>
          <w:rFonts w:cstheme="minorHAnsi"/>
          <w:vertAlign w:val="superscript"/>
        </w:rPr>
        <w:t>1</w:t>
      </w:r>
      <w:r w:rsidR="000F08E1">
        <w:rPr>
          <w:rFonts w:cstheme="minorHAnsi"/>
          <w:vertAlign w:val="superscript"/>
        </w:rPr>
        <w:t>,3</w:t>
      </w:r>
      <w:r w:rsidR="008C1DE3" w:rsidRPr="000F08E1">
        <w:rPr>
          <w:rFonts w:cstheme="minorHAnsi"/>
        </w:rPr>
        <w:t xml:space="preserve">, </w:t>
      </w:r>
      <w:r w:rsidRPr="000F08E1">
        <w:rPr>
          <w:rFonts w:cstheme="minorHAnsi"/>
        </w:rPr>
        <w:t>Daniel Dawson</w:t>
      </w:r>
      <w:r w:rsidRPr="000F08E1">
        <w:rPr>
          <w:rFonts w:cstheme="minorHAnsi"/>
          <w:vertAlign w:val="superscript"/>
        </w:rPr>
        <w:t>1</w:t>
      </w:r>
      <w:r w:rsidRPr="000F08E1">
        <w:rPr>
          <w:rFonts w:cstheme="minorHAnsi"/>
        </w:rPr>
        <w:t>, Sarah Davidson</w:t>
      </w:r>
      <w:r w:rsidRPr="000F08E1">
        <w:rPr>
          <w:rFonts w:cstheme="minorHAnsi"/>
          <w:vertAlign w:val="superscript"/>
        </w:rPr>
        <w:t>1</w:t>
      </w:r>
      <w:r w:rsidRPr="000F08E1">
        <w:rPr>
          <w:rFonts w:cstheme="minorHAnsi"/>
        </w:rPr>
        <w:t>, , John DiBella</w:t>
      </w:r>
      <w:r w:rsidRPr="000F08E1">
        <w:rPr>
          <w:rFonts w:cstheme="minorHAnsi"/>
          <w:vertAlign w:val="superscript"/>
        </w:rPr>
        <w:t>4</w:t>
      </w:r>
      <w:r w:rsidRPr="000F08E1">
        <w:rPr>
          <w:rFonts w:cstheme="minorHAnsi"/>
        </w:rPr>
        <w:t>, Stephen Ferguson</w:t>
      </w:r>
      <w:r w:rsidR="000F08E1">
        <w:rPr>
          <w:rFonts w:cstheme="minorHAnsi"/>
          <w:vertAlign w:val="superscript"/>
        </w:rPr>
        <w:t>5</w:t>
      </w:r>
      <w:r w:rsidRPr="000F08E1">
        <w:rPr>
          <w:rFonts w:cstheme="minorHAnsi"/>
        </w:rPr>
        <w:t>, Rocky Goldsmith</w:t>
      </w:r>
      <w:r w:rsidRPr="000F08E1">
        <w:rPr>
          <w:rFonts w:cstheme="minorHAnsi"/>
          <w:vertAlign w:val="superscript"/>
        </w:rPr>
        <w:t>1</w:t>
      </w:r>
      <w:r w:rsidRPr="000F08E1">
        <w:rPr>
          <w:rFonts w:cstheme="minorHAnsi"/>
        </w:rPr>
        <w:t>, Chris Grulke</w:t>
      </w:r>
      <w:r w:rsidRPr="000F08E1">
        <w:rPr>
          <w:rFonts w:cstheme="minorHAnsi"/>
          <w:vertAlign w:val="superscript"/>
        </w:rPr>
        <w:t>1</w:t>
      </w:r>
      <w:r w:rsidRPr="000F08E1">
        <w:rPr>
          <w:rFonts w:cstheme="minorHAnsi"/>
        </w:rPr>
        <w:t>, Richard Judson</w:t>
      </w:r>
      <w:r w:rsidRPr="000F08E1">
        <w:rPr>
          <w:rFonts w:cstheme="minorHAnsi"/>
          <w:vertAlign w:val="superscript"/>
        </w:rPr>
        <w:t>1</w:t>
      </w:r>
      <w:r w:rsidRPr="000F08E1">
        <w:rPr>
          <w:rFonts w:cstheme="minorHAnsi"/>
        </w:rPr>
        <w:t>, Michael Lawless</w:t>
      </w:r>
      <w:r w:rsidR="000F08E1">
        <w:rPr>
          <w:rFonts w:cstheme="minorHAnsi"/>
          <w:vertAlign w:val="superscript"/>
        </w:rPr>
        <w:t>4</w:t>
      </w:r>
      <w:r w:rsidRPr="000F08E1">
        <w:rPr>
          <w:rFonts w:cstheme="minorHAnsi"/>
        </w:rPr>
        <w:t>, Kamel Mansouri</w:t>
      </w:r>
      <w:r w:rsidR="000F08E1">
        <w:rPr>
          <w:rFonts w:cstheme="minorHAnsi"/>
          <w:vertAlign w:val="superscript"/>
        </w:rPr>
        <w:t>6</w:t>
      </w:r>
      <w:r w:rsidRPr="000F08E1">
        <w:rPr>
          <w:rFonts w:cstheme="minorHAnsi"/>
        </w:rPr>
        <w:t>, Grace Patlewicz</w:t>
      </w:r>
      <w:r w:rsidRPr="000F08E1">
        <w:rPr>
          <w:rFonts w:cstheme="minorHAnsi"/>
          <w:vertAlign w:val="superscript"/>
        </w:rPr>
        <w:t>1</w:t>
      </w:r>
      <w:r w:rsidRPr="000F08E1">
        <w:rPr>
          <w:rFonts w:cstheme="minorHAnsi"/>
        </w:rPr>
        <w:t>, Ester Papa</w:t>
      </w:r>
      <w:r w:rsidR="000F08E1">
        <w:rPr>
          <w:rFonts w:cstheme="minorHAnsi"/>
          <w:vertAlign w:val="superscript"/>
        </w:rPr>
        <w:t>7</w:t>
      </w:r>
      <w:r w:rsidRPr="000F08E1">
        <w:rPr>
          <w:rFonts w:cstheme="minorHAnsi"/>
        </w:rPr>
        <w:t>, Prachi Pradeep</w:t>
      </w:r>
      <w:r w:rsidRPr="000F08E1">
        <w:rPr>
          <w:rFonts w:cstheme="minorHAnsi"/>
          <w:vertAlign w:val="superscript"/>
        </w:rPr>
        <w:t>1,</w:t>
      </w:r>
      <w:r w:rsidR="000F08E1">
        <w:rPr>
          <w:rFonts w:cstheme="minorHAnsi"/>
          <w:vertAlign w:val="superscript"/>
        </w:rPr>
        <w:t>8</w:t>
      </w:r>
      <w:r w:rsidRPr="000F08E1">
        <w:rPr>
          <w:rFonts w:cstheme="minorHAnsi"/>
        </w:rPr>
        <w:t>, Alessandro Sangion</w:t>
      </w:r>
      <w:r w:rsidRPr="000F08E1">
        <w:rPr>
          <w:rFonts w:cstheme="minorHAnsi"/>
          <w:vertAlign w:val="superscript"/>
        </w:rPr>
        <w:t>2</w:t>
      </w:r>
      <w:r w:rsidRPr="000F08E1">
        <w:rPr>
          <w:rFonts w:cstheme="minorHAnsi"/>
        </w:rPr>
        <w:t>, Risa Sayre</w:t>
      </w:r>
      <w:r w:rsidRPr="000F08E1">
        <w:rPr>
          <w:rFonts w:cstheme="minorHAnsi"/>
          <w:vertAlign w:val="superscript"/>
        </w:rPr>
        <w:t>1</w:t>
      </w:r>
      <w:r w:rsidRPr="000F08E1">
        <w:rPr>
          <w:rFonts w:cstheme="minorHAnsi"/>
        </w:rPr>
        <w:t>, Russell Thomas</w:t>
      </w:r>
      <w:r w:rsidRPr="000F08E1">
        <w:rPr>
          <w:rFonts w:cstheme="minorHAnsi"/>
          <w:vertAlign w:val="superscript"/>
        </w:rPr>
        <w:t>1</w:t>
      </w:r>
      <w:r w:rsidRPr="000F08E1">
        <w:rPr>
          <w:rFonts w:cstheme="minorHAnsi"/>
        </w:rPr>
        <w:t>, Rogelio Tornero-Velez</w:t>
      </w:r>
      <w:r w:rsidRPr="000F08E1">
        <w:rPr>
          <w:rFonts w:cstheme="minorHAnsi"/>
          <w:vertAlign w:val="superscript"/>
        </w:rPr>
        <w:t>1</w:t>
      </w:r>
      <w:r w:rsidRPr="000F08E1">
        <w:rPr>
          <w:rFonts w:cstheme="minorHAnsi"/>
        </w:rPr>
        <w:t>, Barbara Wetmore</w:t>
      </w:r>
      <w:r w:rsidRPr="000F08E1">
        <w:rPr>
          <w:rFonts w:cstheme="minorHAnsi"/>
          <w:vertAlign w:val="superscript"/>
        </w:rPr>
        <w:t>1</w:t>
      </w:r>
      <w:r w:rsidRPr="000F08E1">
        <w:rPr>
          <w:rFonts w:cstheme="minorHAnsi"/>
        </w:rPr>
        <w:t>, and Michael Devito</w:t>
      </w:r>
      <w:r w:rsidRPr="000F08E1">
        <w:rPr>
          <w:rFonts w:cstheme="minorHAnsi"/>
          <w:vertAlign w:val="superscript"/>
        </w:rPr>
        <w:t>1</w:t>
      </w:r>
    </w:p>
    <w:p w14:paraId="300DD263" w14:textId="77777777" w:rsidR="000F08E1" w:rsidRPr="000F08E1" w:rsidRDefault="000F08E1" w:rsidP="006F4886">
      <w:pPr>
        <w:spacing w:after="0" w:line="360" w:lineRule="auto"/>
        <w:jc w:val="center"/>
        <w:rPr>
          <w:rFonts w:cstheme="minorHAnsi"/>
        </w:rPr>
      </w:pPr>
    </w:p>
    <w:p w14:paraId="00296AEA" w14:textId="62D444BA"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Center for Computational Toxicology and Exposure, </w:t>
      </w:r>
      <w:r w:rsidR="000F08E1" w:rsidRPr="000F08E1">
        <w:rPr>
          <w:rFonts w:asciiTheme="minorHAnsi" w:hAnsiTheme="minorHAnsi" w:cstheme="minorHAnsi"/>
          <w:sz w:val="22"/>
          <w:szCs w:val="22"/>
        </w:rPr>
        <w:t>Office of Research and Development, United States Environmental Protection Agency,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11</w:t>
      </w:r>
    </w:p>
    <w:p w14:paraId="1323D6EC" w14:textId="1D4CEE1E"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ARC Arnot Research and Consulting Inc.</w:t>
      </w:r>
    </w:p>
    <w:p w14:paraId="2B57B9AF" w14:textId="016BD02E"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Oak Ridge Institute for Science and Education, Oak Ridge, Tennessee 3</w:t>
      </w:r>
      <w:r w:rsidR="005E26EB">
        <w:rPr>
          <w:rFonts w:asciiTheme="minorHAnsi" w:hAnsiTheme="minorHAnsi" w:cstheme="minorHAnsi"/>
          <w:sz w:val="22"/>
          <w:szCs w:val="22"/>
        </w:rPr>
        <w:t>83</w:t>
      </w:r>
      <w:r w:rsidRPr="000F08E1">
        <w:rPr>
          <w:rFonts w:asciiTheme="minorHAnsi" w:hAnsiTheme="minorHAnsi" w:cstheme="minorHAnsi"/>
          <w:sz w:val="22"/>
          <w:szCs w:val="22"/>
        </w:rPr>
        <w:t>31</w:t>
      </w:r>
    </w:p>
    <w:p w14:paraId="2911A72D"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Simulations Plus, Inc., </w:t>
      </w:r>
    </w:p>
    <w:p w14:paraId="00D29752" w14:textId="13AD739B"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Division of the National Toxicology Program (NTP), National Institute of Environmental Health Sciences</w:t>
      </w:r>
      <w:r w:rsidR="000F08E1" w:rsidRPr="000F08E1">
        <w:rPr>
          <w:rFonts w:asciiTheme="minorHAnsi" w:hAnsiTheme="minorHAnsi" w:cstheme="minorHAnsi"/>
          <w:sz w:val="22"/>
          <w:szCs w:val="22"/>
        </w:rPr>
        <w:t>, National Institute of Environmental Health</w:t>
      </w:r>
      <w:r w:rsidR="000F08E1">
        <w:rPr>
          <w:rFonts w:asciiTheme="minorHAnsi" w:hAnsiTheme="minorHAnsi" w:cstheme="minorHAnsi"/>
          <w:sz w:val="22"/>
          <w:szCs w:val="22"/>
        </w:rPr>
        <w:t xml:space="preserve"> </w:t>
      </w:r>
      <w:r w:rsidR="000F08E1"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17</w:t>
      </w:r>
    </w:p>
    <w:p w14:paraId="55A7405C" w14:textId="1D1176F3"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NTP Interagency Center for the Evaluation of Alternative Toxicological Methods, National Institute of Environmental Health</w:t>
      </w:r>
      <w:r>
        <w:rPr>
          <w:rFonts w:asciiTheme="minorHAnsi" w:hAnsiTheme="minorHAnsi" w:cstheme="minorHAnsi"/>
          <w:sz w:val="22"/>
          <w:szCs w:val="22"/>
        </w:rPr>
        <w:t xml:space="preserve"> </w:t>
      </w:r>
      <w:r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Pr="000F08E1">
        <w:rPr>
          <w:rFonts w:asciiTheme="minorHAnsi" w:hAnsiTheme="minorHAnsi" w:cstheme="minorHAnsi"/>
          <w:sz w:val="22"/>
          <w:szCs w:val="22"/>
        </w:rPr>
        <w:t>17</w:t>
      </w:r>
    </w:p>
    <w:p w14:paraId="0C5CDE9E"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Department of Theoretical and Applied Sciences, University of </w:t>
      </w:r>
      <w:proofErr w:type="spellStart"/>
      <w:r w:rsidRPr="000F08E1">
        <w:rPr>
          <w:rFonts w:asciiTheme="minorHAnsi" w:hAnsiTheme="minorHAnsi" w:cstheme="minorHAnsi"/>
          <w:sz w:val="22"/>
          <w:szCs w:val="22"/>
        </w:rPr>
        <w:t>Insubria</w:t>
      </w:r>
      <w:proofErr w:type="spellEnd"/>
      <w:r w:rsidRPr="000F08E1">
        <w:rPr>
          <w:rFonts w:asciiTheme="minorHAnsi" w:hAnsiTheme="minorHAnsi" w:cstheme="minorHAnsi"/>
          <w:sz w:val="22"/>
          <w:szCs w:val="22"/>
        </w:rPr>
        <w:t>, Varese</w:t>
      </w:r>
    </w:p>
    <w:p w14:paraId="79BE3E0B" w14:textId="5430375F" w:rsidR="00810B69"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German Federal Institute for Risk Assessment (</w:t>
      </w:r>
      <w:proofErr w:type="spellStart"/>
      <w:r w:rsidRPr="000F08E1">
        <w:rPr>
          <w:rFonts w:asciiTheme="minorHAnsi" w:hAnsiTheme="minorHAnsi" w:cstheme="minorHAnsi"/>
          <w:sz w:val="22"/>
          <w:szCs w:val="22"/>
        </w:rPr>
        <w:t>BfR</w:t>
      </w:r>
      <w:proofErr w:type="spellEnd"/>
      <w:r w:rsidRPr="000F08E1">
        <w:rPr>
          <w:rFonts w:asciiTheme="minorHAnsi" w:hAnsiTheme="minorHAnsi" w:cstheme="minorHAnsi"/>
          <w:sz w:val="22"/>
          <w:szCs w:val="22"/>
        </w:rPr>
        <w:t>)</w:t>
      </w:r>
    </w:p>
    <w:p w14:paraId="3067350F" w14:textId="77777777" w:rsidR="00862512" w:rsidRPr="00862512" w:rsidRDefault="00862512" w:rsidP="006F4886">
      <w:pPr>
        <w:spacing w:after="0" w:line="360" w:lineRule="auto"/>
      </w:pPr>
    </w:p>
    <w:p w14:paraId="2918FFC2" w14:textId="62A48983" w:rsidR="00C4220D" w:rsidRPr="00862512" w:rsidRDefault="00C4220D" w:rsidP="006F4886">
      <w:pPr>
        <w:spacing w:after="0" w:line="360" w:lineRule="auto"/>
      </w:pPr>
      <w:r>
        <w:t>*Corresponding Author: wambaugh.john@epa.gov</w:t>
      </w:r>
    </w:p>
    <w:p w14:paraId="20B5155F" w14:textId="5E019748" w:rsidR="001944EA" w:rsidRDefault="001944EA" w:rsidP="006F4886">
      <w:pPr>
        <w:spacing w:after="0" w:line="360" w:lineRule="auto"/>
      </w:pPr>
    </w:p>
    <w:p w14:paraId="0398A9CA" w14:textId="77777777" w:rsidR="00226A41" w:rsidRDefault="00226A41" w:rsidP="006F4886">
      <w:pPr>
        <w:spacing w:after="0" w:line="360" w:lineRule="auto"/>
        <w:rPr>
          <w:rFonts w:asciiTheme="majorHAnsi" w:eastAsiaTheme="majorEastAsia" w:hAnsiTheme="majorHAnsi" w:cstheme="majorBidi"/>
          <w:color w:val="2F5496" w:themeColor="accent1" w:themeShade="BF"/>
          <w:sz w:val="32"/>
          <w:szCs w:val="32"/>
        </w:rPr>
      </w:pPr>
      <w:r>
        <w:br w:type="page"/>
      </w:r>
    </w:p>
    <w:p w14:paraId="7E1580B7" w14:textId="6496ADDB" w:rsidR="001944EA" w:rsidRDefault="001944EA" w:rsidP="006F4886">
      <w:pPr>
        <w:pStyle w:val="Heading1"/>
        <w:spacing w:line="360" w:lineRule="auto"/>
      </w:pPr>
      <w:r>
        <w:lastRenderedPageBreak/>
        <w:t>Abstract</w:t>
      </w:r>
    </w:p>
    <w:p w14:paraId="24906DE2" w14:textId="7241AA4B" w:rsidR="00810B69" w:rsidRPr="00810B69" w:rsidDel="00FC54C9" w:rsidRDefault="003A6C59" w:rsidP="00242798">
      <w:pPr>
        <w:spacing w:after="0" w:line="360" w:lineRule="auto"/>
        <w:jc w:val="both"/>
        <w:rPr>
          <w:del w:id="0" w:author="Wambaugh, John (he/him/his)" w:date="2024-05-15T15:25:00Z"/>
        </w:rPr>
        <w:pPrChange w:id="1" w:author="Wambaugh, John (he/him/his)" w:date="2024-05-16T08:45:00Z">
          <w:pPr>
            <w:spacing w:after="0" w:line="360" w:lineRule="auto"/>
            <w:jc w:val="both"/>
          </w:pPr>
        </w:pPrChange>
      </w:pPr>
      <w:r>
        <w:t>T</w:t>
      </w:r>
      <w:r w:rsidRPr="00810B69">
        <w:t>o assess public health risk</w:t>
      </w:r>
      <w:r w:rsidR="00F01204">
        <w:t>s</w:t>
      </w:r>
      <w:r w:rsidRPr="00810B69">
        <w:t xml:space="preserve"> posed by chemicals</w:t>
      </w:r>
      <w:r>
        <w:t xml:space="preserve"> we need</w:t>
      </w:r>
      <w:r w:rsidR="00810B69" w:rsidRPr="00810B69">
        <w:t xml:space="preserve"> to understand </w:t>
      </w:r>
      <w:r>
        <w:t>c</w:t>
      </w:r>
      <w:r w:rsidR="00810B69" w:rsidRPr="00810B69">
        <w:t>hemical absorption, distribution, metabolism, and e</w:t>
      </w:r>
      <w:r>
        <w:t>limination by the body (that is, toxicokinetics or TK</w:t>
      </w:r>
      <w:r w:rsidR="00810B69" w:rsidRPr="00810B69">
        <w:t>)</w:t>
      </w:r>
      <w:r w:rsidR="00810B69">
        <w:t xml:space="preserve">. </w:t>
      </w:r>
      <w:r>
        <w:t xml:space="preserve">Unfortunately, chemical-specific TK data </w:t>
      </w:r>
      <w:r w:rsidRPr="00810B69">
        <w:t>are</w:t>
      </w:r>
      <w:ins w:id="2" w:author="Wambaugh, John (he/him/his)" w:date="2024-05-16T14:41:00Z">
        <w:r w:rsidR="00ED154E">
          <w:t xml:space="preserve"> often</w:t>
        </w:r>
      </w:ins>
      <w:r w:rsidRPr="00810B69">
        <w:t xml:space="preserve"> unavailable</w:t>
      </w:r>
      <w:del w:id="3" w:author="Wambaugh, John (he/him/his)" w:date="2024-05-16T14:41:00Z">
        <w:r w:rsidRPr="00810B69" w:rsidDel="00ED154E">
          <w:delText xml:space="preserve"> for thousands of chemicals in commerce and the environment</w:delText>
        </w:r>
      </w:del>
      <w:r>
        <w:rPr>
          <w:i/>
          <w:iCs/>
        </w:rPr>
        <w:t xml:space="preserve">. </w:t>
      </w:r>
      <w:r w:rsidR="007C2C18" w:rsidRPr="007C2C18">
        <w:rPr>
          <w:i/>
          <w:iCs/>
        </w:rPr>
        <w:t>In silico</w:t>
      </w:r>
      <w:r w:rsidR="00810B69" w:rsidRPr="00810B69">
        <w:t xml:space="preserve"> predictions along with high throughput </w:t>
      </w:r>
      <w:del w:id="4" w:author="Wambaugh, John (he/him/his)" w:date="2024-05-16T14:42:00Z">
        <w:r w:rsidR="00810B69" w:rsidRPr="00810B69" w:rsidDel="00ED154E">
          <w:delText xml:space="preserve">toxicokinetic </w:delText>
        </w:r>
      </w:del>
      <w:ins w:id="5" w:author="Wambaugh, John (he/him/his)" w:date="2024-05-16T14:42:00Z">
        <w:r w:rsidR="00ED154E">
          <w:t>TK</w:t>
        </w:r>
        <w:r w:rsidR="00ED154E" w:rsidRPr="00810B69">
          <w:t xml:space="preserve"> </w:t>
        </w:r>
      </w:ins>
      <w:r w:rsidR="00810B69" w:rsidRPr="00810B69">
        <w:t xml:space="preserve">(HTTK) methods </w:t>
      </w:r>
      <w:r>
        <w:t>have the potential to address this gap</w:t>
      </w:r>
      <w:del w:id="6" w:author="Wambaugh, John (he/him/his)" w:date="2024-05-16T14:42:00Z">
        <w:r w:rsidDel="00ED154E">
          <w:delText xml:space="preserve"> for chemical risk evaluators</w:delText>
        </w:r>
      </w:del>
      <w:r w:rsidR="00810B69">
        <w:t xml:space="preserve">. </w:t>
      </w:r>
      <w:r w:rsidR="00810B69" w:rsidRPr="00810B69">
        <w:t>This collaborative trial use</w:t>
      </w:r>
      <w:ins w:id="7" w:author="Wambaugh, John (he/him/his)" w:date="2024-05-15T15:17:00Z">
        <w:r w:rsidR="00FC54C9">
          <w:t xml:space="preserve">s a database of </w:t>
        </w:r>
      </w:ins>
      <w:del w:id="8" w:author="Wambaugh, John (he/him/his)" w:date="2024-05-15T15:17:00Z">
        <w:r w:rsidR="00810B69" w:rsidRPr="00810B69" w:rsidDel="00FC54C9">
          <w:delText xml:space="preserve">s </w:delText>
        </w:r>
      </w:del>
      <w:r w:rsidR="007C2C18" w:rsidRPr="007C2C18">
        <w:rPr>
          <w:i/>
          <w:iCs/>
        </w:rPr>
        <w:t>in vivo</w:t>
      </w:r>
      <w:r w:rsidR="00810B69" w:rsidRPr="00810B69">
        <w:rPr>
          <w:i/>
          <w:iCs/>
        </w:rPr>
        <w:t xml:space="preserve"> </w:t>
      </w:r>
      <w:r w:rsidR="00810B69" w:rsidRPr="00810B69">
        <w:t>measured toxicokinetic data</w:t>
      </w:r>
      <w:r w:rsidR="00637189">
        <w:t xml:space="preserve"> to evaluate</w:t>
      </w:r>
      <w:r w:rsidR="00637189" w:rsidRPr="00637189">
        <w:rPr>
          <w:i/>
          <w:iCs/>
        </w:rPr>
        <w:t xml:space="preserve"> in silico </w:t>
      </w:r>
      <w:r w:rsidR="00637189">
        <w:t>approaches</w:t>
      </w:r>
      <w:ins w:id="9" w:author="Wambaugh, John (he/him/his)" w:date="2024-05-16T14:42:00Z">
        <w:r w:rsidR="00ED154E">
          <w:t xml:space="preserve"> for HTTK</w:t>
        </w:r>
      </w:ins>
      <w:r w:rsidR="00810B69">
        <w:t>.</w:t>
      </w:r>
      <w:del w:id="10" w:author="Wambaugh, John (he/him/his)" w:date="2024-05-15T15:17:00Z">
        <w:r w:rsidR="00810B69" w:rsidDel="00FC54C9">
          <w:delText xml:space="preserve"> </w:delText>
        </w:r>
        <w:r w:rsidR="00893DFD" w:rsidDel="00FC54C9">
          <w:delText>Through comparison with measured data</w:delText>
        </w:r>
        <w:r w:rsidR="007C5DAF" w:rsidDel="00FC54C9">
          <w:delText>,</w:delText>
        </w:r>
        <w:r w:rsidR="00893DFD" w:rsidDel="00FC54C9">
          <w:delText xml:space="preserve"> predictive performance and bias can be empirically estimated.</w:delText>
        </w:r>
      </w:del>
      <w:ins w:id="11" w:author="Wambaugh, John (he/him/his)" w:date="2024-05-15T15:17:00Z">
        <w:r w:rsidR="00FC54C9">
          <w:t xml:space="preserve"> </w:t>
        </w:r>
      </w:ins>
      <w:del w:id="12" w:author="Wambaugh, John (he/him/his)" w:date="2024-05-15T15:18:00Z">
        <w:r w:rsidR="00893DFD" w:rsidDel="00FC54C9">
          <w:delText xml:space="preserve"> </w:delText>
        </w:r>
      </w:del>
      <w:r w:rsidR="00810B69" w:rsidRPr="00810B69">
        <w:t>Six different sets of</w:t>
      </w:r>
      <w:r w:rsidR="00637189">
        <w:t xml:space="preserve"> quantitative structure-property-relationship </w:t>
      </w:r>
      <w:r w:rsidR="00810B69" w:rsidRPr="00810B69">
        <w:t>(</w:t>
      </w:r>
      <w:r w:rsidR="009F7052">
        <w:t>QSPR</w:t>
      </w:r>
      <w:r w:rsidR="00810B69" w:rsidRPr="00810B69">
        <w:t>) tools for predicting TK were evaluated</w:t>
      </w:r>
      <w:del w:id="13" w:author="Wambaugh, John (he/him/his)" w:date="2024-05-16T14:37:00Z">
        <w:r w:rsidR="00810B69" w:rsidDel="00ED154E">
          <w:delText xml:space="preserve">. </w:delText>
        </w:r>
        <w:r w:rsidR="00893DFD" w:rsidDel="00ED154E">
          <w:delText>Four of the QSPR models made predictions for chemical-specific</w:delText>
        </w:r>
        <w:r w:rsidR="00810B69" w:rsidRPr="00810B69" w:rsidDel="00ED154E">
          <w:delText xml:space="preserve"> </w:delText>
        </w:r>
        <w:r w:rsidR="007C2C18" w:rsidRPr="007C2C18" w:rsidDel="00ED154E">
          <w:rPr>
            <w:i/>
            <w:iCs/>
          </w:rPr>
          <w:delText>in vitro</w:delText>
        </w:r>
        <w:r w:rsidR="00810B69" w:rsidRPr="00810B69" w:rsidDel="00ED154E">
          <w:rPr>
            <w:i/>
            <w:iCs/>
          </w:rPr>
          <w:delText xml:space="preserve"> </w:delText>
        </w:r>
        <w:r w:rsidR="00810B69" w:rsidRPr="00810B69" w:rsidDel="00ED154E">
          <w:delText>measurements</w:delText>
        </w:r>
        <w:r w:rsidR="00893DFD" w:rsidDel="00ED154E">
          <w:delText>.</w:delText>
        </w:r>
      </w:del>
      <w:ins w:id="14" w:author="Wambaugh, John (he/him/his)" w:date="2024-05-16T14:37:00Z">
        <w:r w:rsidR="00ED154E">
          <w:t xml:space="preserve">. </w:t>
        </w:r>
      </w:ins>
      <w:del w:id="15" w:author="Wambaugh, John (he/him/his)" w:date="2024-05-15T15:18:00Z">
        <w:r w:rsidR="00893DFD" w:rsidDel="00FC54C9">
          <w:delText xml:space="preserve"> </w:delText>
        </w:r>
        <w:r w:rsidR="006379E4" w:rsidDel="00FC54C9">
          <w:delText xml:space="preserve">These four models were evaluated using </w:delText>
        </w:r>
        <w:r w:rsidR="006379E4" w:rsidRPr="006379E4" w:rsidDel="00FC54C9">
          <w:rPr>
            <w:i/>
            <w:iCs/>
          </w:rPr>
          <w:delText>in vitro</w:delText>
        </w:r>
        <w:r w:rsidR="006379E4" w:rsidDel="00FC54C9">
          <w:delText xml:space="preserve">-measured data for </w:delText>
        </w:r>
      </w:del>
      <w:del w:id="16" w:author="Wambaugh, John (he/him/his)" w:date="2024-05-15T09:25:00Z">
        <w:r w:rsidR="006379E4" w:rsidDel="00423F98">
          <w:delText xml:space="preserve">68 </w:delText>
        </w:r>
      </w:del>
      <w:del w:id="17" w:author="Wambaugh, John (he/him/his)" w:date="2024-05-15T15:18:00Z">
        <w:r w:rsidR="006379E4" w:rsidDel="00FC54C9">
          <w:delText xml:space="preserve">chemicals. </w:delText>
        </w:r>
        <w:r w:rsidR="00893DFD" w:rsidDel="00FC54C9">
          <w:delText xml:space="preserve">The </w:delText>
        </w:r>
        <w:r w:rsidR="00893DFD" w:rsidRPr="00A228B3" w:rsidDel="00FC54C9">
          <w:rPr>
            <w:i/>
            <w:iCs/>
          </w:rPr>
          <w:delText>in vitro</w:delText>
        </w:r>
        <w:r w:rsidR="00893DFD" w:rsidDel="00FC54C9">
          <w:delText xml:space="preserve"> parameter QSPRs </w:delText>
        </w:r>
        <w:r w:rsidR="00810B69" w:rsidRPr="00810B69" w:rsidDel="00FC54C9">
          <w:delText>were generally consistent; however, accuracy varied by chemical</w:delText>
        </w:r>
        <w:r w:rsidR="00744CEC" w:rsidDel="00FC54C9">
          <w:delText xml:space="preserve">. </w:delText>
        </w:r>
      </w:del>
      <w:r w:rsidR="00893DFD">
        <w:t xml:space="preserve">QSPR predictions were </w:t>
      </w:r>
      <w:del w:id="18" w:author="Wambaugh, John (he/him/his)" w:date="2024-05-15T15:19:00Z">
        <w:r w:rsidR="00893DFD" w:rsidDel="00FC54C9">
          <w:delText xml:space="preserve">further </w:delText>
        </w:r>
      </w:del>
      <w:r w:rsidR="00893DFD">
        <w:t>evaluated by using the predicted parameter</w:t>
      </w:r>
      <w:ins w:id="19" w:author="Wambaugh, John (he/him/his)" w:date="2024-05-04T09:31:00Z">
        <w:r w:rsidR="000877CF">
          <w:t xml:space="preserve"> value</w:t>
        </w:r>
      </w:ins>
      <w:r w:rsidR="00893DFD">
        <w:t xml:space="preserve">s within a </w:t>
      </w:r>
      <w:ins w:id="20" w:author="Wambaugh, John (he/him/his)" w:date="2024-05-16T14:37:00Z">
        <w:r w:rsidR="00ED154E">
          <w:t xml:space="preserve">high throughput </w:t>
        </w:r>
      </w:ins>
      <w:r w:rsidR="00893DFD">
        <w:t>physiologically based TK (</w:t>
      </w:r>
      <w:r w:rsidR="00893DFD" w:rsidRPr="00810B69">
        <w:t>PBTK</w:t>
      </w:r>
      <w:r w:rsidR="00893DFD">
        <w:t>)</w:t>
      </w:r>
      <w:r w:rsidR="00893DFD" w:rsidRPr="00810B69">
        <w:t xml:space="preserve"> </w:t>
      </w:r>
      <w:r w:rsidR="00893DFD">
        <w:t xml:space="preserve">model to predict </w:t>
      </w:r>
      <w:r w:rsidR="00893DFD" w:rsidRPr="00A228B3">
        <w:rPr>
          <w:i/>
          <w:iCs/>
        </w:rPr>
        <w:t>in vivo</w:t>
      </w:r>
      <w:r w:rsidR="00893DFD">
        <w:t xml:space="preserve"> measured plasma concentrations for </w:t>
      </w:r>
      <w:del w:id="21" w:author="Wambaugh, John (he/him/his)" w:date="2024-05-15T09:25:00Z">
        <w:r w:rsidR="00893DFD" w:rsidDel="00423F98">
          <w:delText>8</w:delText>
        </w:r>
      </w:del>
      <w:ins w:id="22" w:author="Wambaugh, John (he/him/his)" w:date="2024-05-15T09:25:00Z">
        <w:r w:rsidR="00423F98">
          <w:t>92</w:t>
        </w:r>
      </w:ins>
      <w:del w:id="23" w:author="Wambaugh, John (he/him/his)" w:date="2024-05-04T09:29:00Z">
        <w:r w:rsidR="00893DFD" w:rsidDel="000877CF">
          <w:delText>3</w:delText>
        </w:r>
      </w:del>
      <w:r w:rsidR="00893DFD">
        <w:t xml:space="preserve"> chemicals</w:t>
      </w:r>
      <w:ins w:id="24" w:author="Wambaugh, John (he/him/his)" w:date="2024-05-15T15:19:00Z">
        <w:r w:rsidR="00FC54C9">
          <w:t>,</w:t>
        </w:r>
      </w:ins>
      <w:r w:rsidR="00893DFD">
        <w:t xml:space="preserve"> </w:t>
      </w:r>
      <w:r w:rsidR="009413F6">
        <w:t>mostly in rats</w:t>
      </w:r>
      <w:del w:id="25" w:author="Wambaugh, John (he/him/his)" w:date="2024-05-16T14:42:00Z">
        <w:r w:rsidR="009413F6" w:rsidDel="00ED154E">
          <w:delText xml:space="preserve"> with limited</w:delText>
        </w:r>
        <w:r w:rsidR="00893DFD" w:rsidDel="00ED154E">
          <w:delText xml:space="preserve"> human</w:delText>
        </w:r>
        <w:r w:rsidR="009413F6" w:rsidDel="00ED154E">
          <w:delText xml:space="preserve"> data</w:delText>
        </w:r>
      </w:del>
      <w:r w:rsidR="009413F6">
        <w:t>.</w:t>
      </w:r>
      <w:ins w:id="26" w:author="Wambaugh, John (he/him/his)" w:date="2024-05-15T15:20:00Z">
        <w:r w:rsidR="00FC54C9" w:rsidRPr="00FC54C9">
          <w:t xml:space="preserve"> </w:t>
        </w:r>
      </w:ins>
      <w:ins w:id="27" w:author="Wambaugh, John (he/him/his)" w:date="2024-05-16T14:58:00Z">
        <w:r w:rsidR="00B67E4F">
          <w:t>R</w:t>
        </w:r>
      </w:ins>
      <w:ins w:id="28" w:author="Wambaugh, John (he/him/his)" w:date="2024-05-16T13:52:00Z">
        <w:r w:rsidR="00A50D48">
          <w:t>oot mean squared log10 error (RMSLE) was calculated for</w:t>
        </w:r>
      </w:ins>
      <w:ins w:id="29" w:author="Wambaugh, John (he/him/his)" w:date="2024-05-16T13:51:00Z">
        <w:r w:rsidR="00A50D48">
          <w:t xml:space="preserve"> </w:t>
        </w:r>
        <w:proofErr w:type="gramStart"/>
        <w:r w:rsidR="00A50D48">
          <w:t>toxicolog</w:t>
        </w:r>
      </w:ins>
      <w:ins w:id="30" w:author="Wambaugh, John (he/him/his)" w:date="2024-05-16T14:00:00Z">
        <w:r w:rsidR="00A50D48">
          <w:t>ic</w:t>
        </w:r>
      </w:ins>
      <w:ins w:id="31" w:author="Wambaugh, John (he/him/his)" w:date="2024-05-16T13:51:00Z">
        <w:r w:rsidR="00A50D48">
          <w:t>ally-relevant</w:t>
        </w:r>
        <w:proofErr w:type="gramEnd"/>
        <w:r w:rsidR="00A50D48">
          <w:t xml:space="preserve"> dosimetry statistics AUC (</w:t>
        </w:r>
      </w:ins>
      <w:ins w:id="32" w:author="Wambaugh, John (he/him/his)" w:date="2024-05-16T13:52:00Z">
        <w:r w:rsidR="00A50D48">
          <w:t>time-integrated area under the curve) and C</w:t>
        </w:r>
        <w:r w:rsidR="00A50D48" w:rsidRPr="00ED154E">
          <w:rPr>
            <w:vertAlign w:val="subscript"/>
            <w:rPrChange w:id="33" w:author="Wambaugh, John (he/him/his)" w:date="2024-05-16T14:37:00Z">
              <w:rPr/>
            </w:rPrChange>
          </w:rPr>
          <w:t xml:space="preserve">max </w:t>
        </w:r>
        <w:r w:rsidR="00A50D48">
          <w:t>(peak concentration. For</w:t>
        </w:r>
      </w:ins>
      <w:ins w:id="34" w:author="Wambaugh, John (he/him/his)" w:date="2024-05-16T13:55:00Z">
        <w:r w:rsidR="00A50D48">
          <w:t xml:space="preserve"> C</w:t>
        </w:r>
        <w:r w:rsidR="00A50D48" w:rsidRPr="00ED154E">
          <w:rPr>
            <w:vertAlign w:val="subscript"/>
            <w:rPrChange w:id="35" w:author="Wambaugh, John (he/him/his)" w:date="2024-05-16T14:38:00Z">
              <w:rPr/>
            </w:rPrChange>
          </w:rPr>
          <w:t>max</w:t>
        </w:r>
      </w:ins>
      <w:ins w:id="36" w:author="Wambaugh, John (he/him/his)" w:date="2024-05-16T13:52:00Z">
        <w:r w:rsidR="00A50D48" w:rsidRPr="00ED154E">
          <w:rPr>
            <w:vertAlign w:val="subscript"/>
            <w:rPrChange w:id="37" w:author="Wambaugh, John (he/him/his)" w:date="2024-05-16T14:38:00Z">
              <w:rPr/>
            </w:rPrChange>
          </w:rPr>
          <w:t xml:space="preserve"> </w:t>
        </w:r>
        <w:r w:rsidR="00A50D48">
          <w:t>o</w:t>
        </w:r>
      </w:ins>
      <w:ins w:id="38" w:author="Wambaugh, John (he/him/his)" w:date="2024-05-16T13:51:00Z">
        <w:r w:rsidR="00A50D48">
          <w:t xml:space="preserve">ptimal fits to the </w:t>
        </w:r>
        <w:r w:rsidR="00A50D48" w:rsidRPr="00523072">
          <w:rPr>
            <w:i/>
            <w:iCs/>
          </w:rPr>
          <w:t xml:space="preserve">in vivo </w:t>
        </w:r>
        <w:r w:rsidR="00A50D48">
          <w:t xml:space="preserve">data indicated a </w:t>
        </w:r>
      </w:ins>
      <w:ins w:id="39" w:author="Wambaugh, John (he/him/his)" w:date="2024-05-16T14:42:00Z">
        <w:r w:rsidR="00ED154E">
          <w:t xml:space="preserve">best case </w:t>
        </w:r>
      </w:ins>
      <w:ins w:id="40" w:author="Wambaugh, John (he/him/his)" w:date="2024-05-16T13:52:00Z">
        <w:r w:rsidR="00A50D48">
          <w:t>RMSLE of 0.5</w:t>
        </w:r>
      </w:ins>
      <w:ins w:id="41" w:author="Wambaugh, John (he/him/his)" w:date="2024-05-16T13:54:00Z">
        <w:r w:rsidR="00A50D48">
          <w:rPr>
            <w:rFonts w:eastAsia="Times New Roman"/>
          </w:rPr>
          <w:t xml:space="preserve">. </w:t>
        </w:r>
      </w:ins>
      <w:ins w:id="42" w:author="Wambaugh, John (he/him/his)" w:date="2024-05-16T14:58:00Z">
        <w:r w:rsidR="00B67E4F">
          <w:rPr>
            <w:rFonts w:eastAsia="Times New Roman"/>
          </w:rPr>
          <w:t>PBTK u</w:t>
        </w:r>
      </w:ins>
      <w:ins w:id="43" w:author="Wambaugh, John (he/him/his)" w:date="2024-05-16T13:54:00Z">
        <w:r w:rsidR="00A50D48">
          <w:rPr>
            <w:rFonts w:eastAsia="Times New Roman"/>
          </w:rPr>
          <w:t xml:space="preserve">sing chemical-specific </w:t>
        </w:r>
        <w:r w:rsidR="00A50D48" w:rsidRPr="00ED154E">
          <w:rPr>
            <w:rFonts w:eastAsia="Times New Roman"/>
            <w:i/>
            <w:iCs/>
            <w:rPrChange w:id="44" w:author="Wambaugh, John (he/him/his)" w:date="2024-05-16T14:38:00Z">
              <w:rPr>
                <w:rFonts w:eastAsia="Times New Roman"/>
              </w:rPr>
            </w:rPrChange>
          </w:rPr>
          <w:t>in vitro</w:t>
        </w:r>
        <w:r w:rsidR="00A50D48">
          <w:rPr>
            <w:rFonts w:eastAsia="Times New Roman"/>
          </w:rPr>
          <w:t xml:space="preserve"> data predicted AUC with RMSLE 0.74, while QSPRs ranged in accuracy from 0.74 to 0.84. F</w:t>
        </w:r>
      </w:ins>
      <w:ins w:id="45" w:author="Wambaugh, John (he/him/his)" w:date="2024-05-16T13:55:00Z">
        <w:r w:rsidR="00A50D48">
          <w:rPr>
            <w:rFonts w:eastAsia="Times New Roman"/>
          </w:rPr>
          <w:t>or</w:t>
        </w:r>
      </w:ins>
      <w:ins w:id="46" w:author="Wambaugh, John (he/him/his)" w:date="2024-05-16T14:38:00Z">
        <w:r w:rsidR="00ED154E">
          <w:rPr>
            <w:rFonts w:eastAsia="Times New Roman"/>
          </w:rPr>
          <w:t xml:space="preserve"> AUC</w:t>
        </w:r>
      </w:ins>
      <w:ins w:id="47" w:author="Wambaugh, John (he/him/his)" w:date="2024-05-16T13:55:00Z">
        <w:r w:rsidR="00A50D48">
          <w:rPr>
            <w:rFonts w:eastAsia="Times New Roman"/>
          </w:rPr>
          <w:t xml:space="preserve"> </w:t>
        </w:r>
        <w:r w:rsidR="00A50D48" w:rsidRPr="00ED154E">
          <w:rPr>
            <w:rFonts w:eastAsia="Times New Roman"/>
            <w:i/>
            <w:iCs/>
            <w:rPrChange w:id="48" w:author="Wambaugh, John (he/him/his)" w:date="2024-05-16T14:38:00Z">
              <w:rPr>
                <w:rFonts w:eastAsia="Times New Roman"/>
              </w:rPr>
            </w:rPrChange>
          </w:rPr>
          <w:t>in vivo</w:t>
        </w:r>
        <w:r w:rsidR="00A50D48">
          <w:rPr>
            <w:rFonts w:eastAsia="Times New Roman"/>
          </w:rPr>
          <w:t xml:space="preserve"> </w:t>
        </w:r>
      </w:ins>
      <w:ins w:id="49" w:author="Wambaugh, John (he/him/his)" w:date="2024-05-16T14:39:00Z">
        <w:r w:rsidR="00ED154E">
          <w:rPr>
            <w:rFonts w:eastAsia="Times New Roman"/>
          </w:rPr>
          <w:t>parameters</w:t>
        </w:r>
      </w:ins>
      <w:ins w:id="50" w:author="Wambaugh, John (he/him/his)" w:date="2024-05-16T13:55:00Z">
        <w:r w:rsidR="00A50D48">
          <w:rPr>
            <w:rFonts w:eastAsia="Times New Roman"/>
          </w:rPr>
          <w:t xml:space="preserve"> gave RMSLE 0.5</w:t>
        </w:r>
      </w:ins>
      <w:ins w:id="51" w:author="Wambaugh, John (he/him/his)" w:date="2024-05-16T13:56:00Z">
        <w:r w:rsidR="00A50D48">
          <w:rPr>
            <w:rFonts w:eastAsia="Times New Roman"/>
          </w:rPr>
          <w:t xml:space="preserve">. Chemical-specific </w:t>
        </w:r>
        <w:r w:rsidR="00A50D48" w:rsidRPr="00ED154E">
          <w:rPr>
            <w:rFonts w:eastAsia="Times New Roman"/>
            <w:i/>
            <w:iCs/>
            <w:rPrChange w:id="52" w:author="Wambaugh, John (he/him/his)" w:date="2024-05-16T14:39:00Z">
              <w:rPr>
                <w:rFonts w:eastAsia="Times New Roman"/>
              </w:rPr>
            </w:rPrChange>
          </w:rPr>
          <w:t>in vitro</w:t>
        </w:r>
        <w:r w:rsidR="00A50D48">
          <w:rPr>
            <w:rFonts w:eastAsia="Times New Roman"/>
          </w:rPr>
          <w:t xml:space="preserve"> data had RMSLE 1.3 and QSPRs ranged from 1.3-1.4.</w:t>
        </w:r>
      </w:ins>
      <w:ins w:id="53" w:author="Wambaugh, John (he/him/his)" w:date="2024-05-16T13:57:00Z">
        <w:r w:rsidR="00A50D48">
          <w:rPr>
            <w:rFonts w:eastAsia="Times New Roman"/>
          </w:rPr>
          <w:t xml:space="preserve"> </w:t>
        </w:r>
      </w:ins>
      <w:ins w:id="54" w:author="Wambaugh, John (he/him/his)" w:date="2024-05-16T14:39:00Z">
        <w:r w:rsidR="00ED154E" w:rsidRPr="00ED154E">
          <w:rPr>
            <w:rFonts w:eastAsia="Times New Roman"/>
            <w:i/>
            <w:iCs/>
            <w:rPrChange w:id="55" w:author="Wambaugh, John (he/him/his)" w:date="2024-05-16T14:40:00Z">
              <w:rPr>
                <w:rFonts w:eastAsia="Times New Roman"/>
              </w:rPr>
            </w:rPrChange>
          </w:rPr>
          <w:t>In vivo</w:t>
        </w:r>
        <w:r w:rsidR="00ED154E">
          <w:rPr>
            <w:rFonts w:eastAsia="Times New Roman"/>
          </w:rPr>
          <w:t xml:space="preserve"> parameters for the full concentration time-course</w:t>
        </w:r>
      </w:ins>
      <w:ins w:id="56" w:author="Wambaugh, John (he/him/his)" w:date="2024-05-16T13:58:00Z">
        <w:r w:rsidR="00A50D48">
          <w:rPr>
            <w:rFonts w:eastAsia="Times New Roman"/>
          </w:rPr>
          <w:t xml:space="preserve"> data </w:t>
        </w:r>
        <w:r w:rsidR="00A50D48">
          <w:t xml:space="preserve">had </w:t>
        </w:r>
      </w:ins>
      <w:ins w:id="57" w:author="Wambaugh, John (he/him/his)" w:date="2024-05-16T13:51:00Z">
        <w:r w:rsidR="00A50D48">
          <w:t xml:space="preserve">RMSLE </w:t>
        </w:r>
      </w:ins>
      <w:ins w:id="58" w:author="Wambaugh, John (he/him/his)" w:date="2024-05-15T15:22:00Z">
        <w:r w:rsidR="00FC54C9">
          <w:t>of 0.62</w:t>
        </w:r>
      </w:ins>
      <w:ins w:id="59" w:author="Wambaugh, John (he/him/his)" w:date="2024-05-16T14:39:00Z">
        <w:r w:rsidR="00ED154E">
          <w:t>.</w:t>
        </w:r>
      </w:ins>
      <w:ins w:id="60" w:author="Wambaugh, John (he/him/his)" w:date="2024-05-16T14:40:00Z">
        <w:r w:rsidR="00ED154E">
          <w:t xml:space="preserve"> Pr</w:t>
        </w:r>
      </w:ins>
      <w:ins w:id="61" w:author="Wambaugh, John (he/him/his)" w:date="2024-05-16T13:59:00Z">
        <w:r w:rsidR="00A50D48">
          <w:t xml:space="preserve">edictions based on </w:t>
        </w:r>
      </w:ins>
      <w:ins w:id="62" w:author="Wambaugh, John (he/him/his)" w:date="2024-05-15T15:22:00Z">
        <w:r w:rsidR="00FC54C9" w:rsidRPr="00FC54C9">
          <w:rPr>
            <w:i/>
            <w:iCs/>
            <w:rPrChange w:id="63" w:author="Wambaugh, John (he/him/his)" w:date="2024-05-15T15:26:00Z">
              <w:rPr/>
            </w:rPrChange>
          </w:rPr>
          <w:t>in vitro</w:t>
        </w:r>
        <w:r w:rsidR="00FC54C9" w:rsidRPr="00FC54C9">
          <w:t xml:space="preserve"> HT</w:t>
        </w:r>
        <w:r w:rsidR="00FC54C9">
          <w:t>TK had</w:t>
        </w:r>
      </w:ins>
      <w:ins w:id="64" w:author="Wambaugh, John (he/him/his)" w:date="2024-05-15T15:23:00Z">
        <w:r w:rsidR="00FC54C9">
          <w:t xml:space="preserve"> RMSLE of 1.18. RMSLE for individual QSPRs ranged from 1.19 to 1.3</w:t>
        </w:r>
      </w:ins>
      <w:ins w:id="65" w:author="Wambaugh, John (he/him/his)" w:date="2024-05-16T08:40:00Z">
        <w:r w:rsidR="00242798">
          <w:t>.</w:t>
        </w:r>
      </w:ins>
      <w:ins w:id="66" w:author="Wambaugh, John (he/him/his)" w:date="2024-05-16T08:44:00Z">
        <w:r w:rsidR="00242798">
          <w:rPr>
            <w:rFonts w:eastAsia="Times New Roman"/>
          </w:rPr>
          <w:t xml:space="preserve"> QSPRs</w:t>
        </w:r>
      </w:ins>
      <w:ins w:id="67" w:author="Wambaugh, John (he/him/his)" w:date="2024-05-16T08:40:00Z">
        <w:r w:rsidR="00242798">
          <w:rPr>
            <w:rFonts w:eastAsia="Times New Roman"/>
          </w:rPr>
          <w:t xml:space="preserve"> predict plasma binding well</w:t>
        </w:r>
      </w:ins>
      <w:ins w:id="68" w:author="Wambaugh, John (he/him/his)" w:date="2024-05-16T08:43:00Z">
        <w:r w:rsidR="00242798">
          <w:rPr>
            <w:rFonts w:eastAsia="Times New Roman"/>
          </w:rPr>
          <w:t xml:space="preserve"> (RMSLE 0.03 – 0.07) but have difficulty predicting </w:t>
        </w:r>
      </w:ins>
      <w:ins w:id="69" w:author="Wambaugh, John (he/him/his)" w:date="2024-05-16T08:44:00Z">
        <w:r w:rsidR="00242798">
          <w:rPr>
            <w:rFonts w:eastAsia="Times New Roman"/>
          </w:rPr>
          <w:t>metabolic cl</w:t>
        </w:r>
      </w:ins>
      <w:ins w:id="70" w:author="Wambaugh, John (he/him/his)" w:date="2024-05-16T08:40:00Z">
        <w:r w:rsidR="00242798">
          <w:rPr>
            <w:rFonts w:eastAsia="Times New Roman"/>
          </w:rPr>
          <w:t>earance</w:t>
        </w:r>
      </w:ins>
      <w:ins w:id="71" w:author="Wambaugh, John (he/him/his)" w:date="2024-05-16T08:42:00Z">
        <w:r w:rsidR="00242798">
          <w:rPr>
            <w:rFonts w:eastAsia="Times New Roman"/>
          </w:rPr>
          <w:t xml:space="preserve"> (RMSLE 0.</w:t>
        </w:r>
      </w:ins>
      <w:ins w:id="72" w:author="Wambaugh, John (he/him/his)" w:date="2024-05-16T08:43:00Z">
        <w:r w:rsidR="00242798">
          <w:rPr>
            <w:rFonts w:eastAsia="Times New Roman"/>
          </w:rPr>
          <w:t>37 – 1.28)</w:t>
        </w:r>
      </w:ins>
      <w:ins w:id="73" w:author="Wambaugh, John (he/him/his)" w:date="2024-05-16T08:40:00Z">
        <w:r w:rsidR="00242798">
          <w:rPr>
            <w:rFonts w:eastAsia="Times New Roman"/>
          </w:rPr>
          <w:t xml:space="preserve">. However, a consensus prediction using the maximum </w:t>
        </w:r>
      </w:ins>
      <w:ins w:id="74" w:author="Wambaugh, John (he/him/his)" w:date="2024-05-16T08:44:00Z">
        <w:r w:rsidR="00242798">
          <w:rPr>
            <w:rFonts w:eastAsia="Times New Roman"/>
          </w:rPr>
          <w:t xml:space="preserve">clearance </w:t>
        </w:r>
      </w:ins>
      <w:ins w:id="75" w:author="Wambaugh, John (he/him/his)" w:date="2024-05-16T08:40:00Z">
        <w:r w:rsidR="00242798">
          <w:rPr>
            <w:rFonts w:eastAsia="Times New Roman"/>
          </w:rPr>
          <w:t xml:space="preserve">predicted across </w:t>
        </w:r>
      </w:ins>
      <w:ins w:id="76" w:author="Wambaugh, John (he/him/his)" w:date="2024-05-16T08:44:00Z">
        <w:r w:rsidR="00242798">
          <w:rPr>
            <w:rFonts w:eastAsia="Times New Roman"/>
          </w:rPr>
          <w:t>all QSPR</w:t>
        </w:r>
      </w:ins>
      <w:ins w:id="77" w:author="Wambaugh, John (he/him/his)" w:date="2024-05-16T08:47:00Z">
        <w:r w:rsidR="00D068F9">
          <w:rPr>
            <w:rFonts w:eastAsia="Times New Roman"/>
          </w:rPr>
          <w:t>s</w:t>
        </w:r>
      </w:ins>
      <w:ins w:id="78" w:author="Wambaugh, John (he/him/his)" w:date="2024-05-16T08:44:00Z">
        <w:r w:rsidR="00242798">
          <w:rPr>
            <w:rFonts w:eastAsia="Times New Roman"/>
          </w:rPr>
          <w:t xml:space="preserve"> </w:t>
        </w:r>
      </w:ins>
      <w:ins w:id="79" w:author="Wambaugh, John (he/him/his)" w:date="2024-05-16T14:00:00Z">
        <w:r w:rsidR="00A50D48">
          <w:rPr>
            <w:rFonts w:eastAsia="Times New Roman"/>
          </w:rPr>
          <w:t xml:space="preserve">predicted AUC with RMSLE 1.03 </w:t>
        </w:r>
      </w:ins>
      <w:ins w:id="80" w:author="Wambaugh, John (he/him/his)" w:date="2024-05-16T14:44:00Z">
        <w:r w:rsidR="00ED154E">
          <w:t>and full time-course with</w:t>
        </w:r>
      </w:ins>
      <w:ins w:id="81" w:author="Wambaugh, John (he/him/his)" w:date="2024-05-15T15:23:00Z">
        <w:r w:rsidR="00FC54C9">
          <w:t xml:space="preserve"> RMSLE </w:t>
        </w:r>
      </w:ins>
      <w:ins w:id="82" w:author="Wambaugh, John (he/him/his)" w:date="2024-05-15T15:24:00Z">
        <w:r w:rsidR="00FC54C9">
          <w:t>1.09</w:t>
        </w:r>
      </w:ins>
      <w:ins w:id="83" w:author="Wambaugh, John (he/him/his)" w:date="2024-05-16T14:44:00Z">
        <w:r w:rsidR="00ED154E">
          <w:t xml:space="preserve">. The consensus predictions outperformed the </w:t>
        </w:r>
      </w:ins>
      <w:ins w:id="84" w:author="Wambaugh, John (he/him/his)" w:date="2024-05-15T15:24:00Z">
        <w:r w:rsidR="00FC54C9" w:rsidRPr="00FC54C9">
          <w:rPr>
            <w:i/>
            <w:iCs/>
            <w:rPrChange w:id="85" w:author="Wambaugh, John (he/him/his)" w:date="2024-05-15T15:26:00Z">
              <w:rPr/>
            </w:rPrChange>
          </w:rPr>
          <w:t>in vitro</w:t>
        </w:r>
        <w:r w:rsidR="00FC54C9">
          <w:t xml:space="preserve"> measure</w:t>
        </w:r>
      </w:ins>
      <w:ins w:id="86" w:author="Wambaugh, John (he/him/his)" w:date="2024-05-16T08:49:00Z">
        <w:r w:rsidR="00D068F9">
          <w:t xml:space="preserve">d data </w:t>
        </w:r>
      </w:ins>
      <w:ins w:id="87" w:author="Wambaugh, John (he/him/his)" w:date="2024-05-15T15:24:00Z">
        <w:r w:rsidR="00FC54C9">
          <w:t xml:space="preserve">for the </w:t>
        </w:r>
      </w:ins>
      <w:ins w:id="88" w:author="Wambaugh, John (he/him/his)" w:date="2024-05-16T08:47:00Z">
        <w:r w:rsidR="00D068F9">
          <w:t>evaluation</w:t>
        </w:r>
      </w:ins>
      <w:ins w:id="89" w:author="Wambaugh, John (he/him/his)" w:date="2024-05-15T15:24:00Z">
        <w:r w:rsidR="00FC54C9">
          <w:t xml:space="preserve"> chemicals.</w:t>
        </w:r>
      </w:ins>
      <w:ins w:id="90" w:author="Wambaugh, John (he/him/his)" w:date="2024-05-15T15:25:00Z">
        <w:r w:rsidR="00FC54C9">
          <w:t xml:space="preserve"> </w:t>
        </w:r>
      </w:ins>
      <w:ins w:id="91" w:author="Wambaugh, John (he/him/his)" w:date="2024-05-16T08:45:00Z">
        <w:r w:rsidR="00242798">
          <w:rPr>
            <w:rFonts w:eastAsia="Times New Roman"/>
          </w:rPr>
          <w:t xml:space="preserve">For novel compounds a consensus </w:t>
        </w:r>
      </w:ins>
      <w:ins w:id="92" w:author="Wambaugh, John (he/him/his)" w:date="2024-05-16T08:49:00Z">
        <w:r w:rsidR="00D068F9">
          <w:rPr>
            <w:rFonts w:eastAsia="Times New Roman"/>
          </w:rPr>
          <w:t xml:space="preserve">QSPR </w:t>
        </w:r>
      </w:ins>
      <w:ins w:id="93" w:author="Wambaugh, John (he/him/his)" w:date="2024-05-16T08:45:00Z">
        <w:r w:rsidR="00242798">
          <w:rPr>
            <w:rFonts w:eastAsia="Times New Roman"/>
          </w:rPr>
          <w:t xml:space="preserve">approach may yield a reasonable </w:t>
        </w:r>
      </w:ins>
      <w:ins w:id="94" w:author="Wambaugh, John (he/him/his)" w:date="2024-05-16T14:40:00Z">
        <w:r w:rsidR="00ED154E">
          <w:rPr>
            <w:rFonts w:eastAsia="Times New Roman"/>
          </w:rPr>
          <w:t>prediction</w:t>
        </w:r>
      </w:ins>
      <w:ins w:id="95" w:author="Wambaugh, John (he/him/his)" w:date="2024-05-16T08:45:00Z">
        <w:r w:rsidR="00242798">
          <w:rPr>
            <w:rFonts w:eastAsia="Times New Roman"/>
          </w:rPr>
          <w:t xml:space="preserve">. </w:t>
        </w:r>
      </w:ins>
      <w:ins w:id="96" w:author="Wambaugh, John (he/him/his)" w:date="2024-05-15T15:25:00Z">
        <w:r w:rsidR="00FC54C9">
          <w:t xml:space="preserve">This evaluation </w:t>
        </w:r>
      </w:ins>
      <w:del w:id="97" w:author="Wambaugh, John (he/him/his)" w:date="2024-05-15T15:20:00Z">
        <w:r w:rsidR="00893DFD" w:rsidDel="00FC54C9">
          <w:delText xml:space="preserve"> This analysis used the generic PBTK </w:delText>
        </w:r>
        <w:r w:rsidR="00893DFD" w:rsidRPr="00810B69" w:rsidDel="00FC54C9">
          <w:delText>model</w:delText>
        </w:r>
        <w:r w:rsidR="00893DFD" w:rsidDel="00FC54C9">
          <w:delText xml:space="preserve"> in R package "httk", which is designed to use the </w:delText>
        </w:r>
        <w:r w:rsidR="00893DFD" w:rsidRPr="00A228B3" w:rsidDel="00FC54C9">
          <w:rPr>
            <w:i/>
            <w:iCs/>
          </w:rPr>
          <w:delText>in vitro</w:delText>
        </w:r>
        <w:r w:rsidR="00893DFD" w:rsidDel="00FC54C9">
          <w:delText xml:space="preserve"> parameters predicted by the QSPRs. </w:delText>
        </w:r>
      </w:del>
      <w:del w:id="98" w:author="Wambaugh, John (he/him/his)" w:date="2024-05-15T15:25:00Z">
        <w:r w:rsidR="00893DFD" w:rsidDel="00FC54C9">
          <w:delText xml:space="preserve">Both </w:delText>
        </w:r>
        <w:r w:rsidR="00810B69" w:rsidRPr="00810B69" w:rsidDel="00FC54C9">
          <w:delText xml:space="preserve">the models </w:delText>
        </w:r>
        <w:r w:rsidR="00637189" w:rsidDel="00FC54C9">
          <w:delText xml:space="preserve">and </w:delText>
        </w:r>
        <w:r w:rsidR="00637189" w:rsidRPr="000877CF" w:rsidDel="00FC54C9">
          <w:rPr>
            <w:i/>
            <w:iCs/>
            <w:rPrChange w:id="99" w:author="Wambaugh, John (he/him/his)" w:date="2024-05-04T09:31:00Z">
              <w:rPr/>
            </w:rPrChange>
          </w:rPr>
          <w:delText>in vitro</w:delText>
        </w:r>
        <w:r w:rsidR="00637189" w:rsidDel="00FC54C9">
          <w:delText xml:space="preserve"> data </w:delText>
        </w:r>
        <w:r w:rsidR="00810B69" w:rsidRPr="00810B69" w:rsidDel="00FC54C9">
          <w:delText xml:space="preserve">performed </w:delText>
        </w:r>
        <w:r w:rsidR="00A228B3" w:rsidDel="00FC54C9">
          <w:delText>better than a y-randomized model and worse than empirical fits to the data</w:delText>
        </w:r>
      </w:del>
      <w:del w:id="100" w:author="Wambaugh, John (he/him/his)" w:date="2024-05-04T09:33:00Z">
        <w:r w:rsidR="00A228B3" w:rsidDel="00662C30">
          <w:delText xml:space="preserve">, with the QSPR trained to the largest dataset (ADMET </w:delText>
        </w:r>
        <w:r w:rsidR="005E26EB" w:rsidDel="00662C30">
          <w:delText>P</w:delText>
        </w:r>
        <w:r w:rsidR="00A228B3" w:rsidDel="00662C30">
          <w:delText>redictor) performing bes</w:delText>
        </w:r>
        <w:r w:rsidR="005E26EB" w:rsidDel="00662C30">
          <w:delText>t</w:delText>
        </w:r>
        <w:r w:rsidR="00A228B3" w:rsidDel="00662C30">
          <w:delText>.</w:delText>
        </w:r>
      </w:del>
      <w:del w:id="101" w:author="Wambaugh, John (he/him/his)" w:date="2024-05-15T15:25:00Z">
        <w:r w:rsidR="00A228B3" w:rsidDel="00FC54C9">
          <w:delText xml:space="preserve"> In addition to the four QSPR-parameterized PBTK models, two additional models were evaluated for predicting chemical half-life. All six models performed adequately across the </w:delText>
        </w:r>
        <w:r w:rsidR="00810B69" w:rsidRPr="00810B69" w:rsidDel="00FC54C9">
          <w:delText xml:space="preserve">across </w:delText>
        </w:r>
      </w:del>
      <w:del w:id="102" w:author="Wambaugh, John (he/him/his)" w:date="2024-05-15T09:25:00Z">
        <w:r w:rsidR="00637189" w:rsidDel="00423F98">
          <w:delText>83</w:delText>
        </w:r>
        <w:r w:rsidR="00810B69" w:rsidRPr="00810B69" w:rsidDel="00423F98">
          <w:delText xml:space="preserve"> </w:delText>
        </w:r>
      </w:del>
      <w:del w:id="103" w:author="Wambaugh, John (he/him/his)" w:date="2024-05-15T15:25:00Z">
        <w:r w:rsidR="00810B69" w:rsidRPr="00810B69" w:rsidDel="00FC54C9">
          <w:delText>chemicals</w:delText>
        </w:r>
        <w:r w:rsidR="00A228B3" w:rsidDel="00FC54C9">
          <w:delText xml:space="preserve"> evaluation chemicals. Depending on the required accuracy, m</w:delText>
        </w:r>
        <w:r w:rsidR="00810B69" w:rsidRPr="00810B69" w:rsidDel="00FC54C9">
          <w:delText xml:space="preserve">ultiple </w:delText>
        </w:r>
        <w:r w:rsidR="009F7052" w:rsidDel="00FC54C9">
          <w:delText>QSPR</w:delText>
        </w:r>
        <w:r w:rsidR="00810B69" w:rsidRPr="00810B69" w:rsidDel="00FC54C9">
          <w:delText>s make reasonabl</w:delText>
        </w:r>
        <w:r w:rsidR="00A228B3" w:rsidDel="00FC54C9">
          <w:delText>e</w:delText>
        </w:r>
        <w:r w:rsidR="00810B69" w:rsidRPr="00810B69" w:rsidDel="00FC54C9">
          <w:delText xml:space="preserve"> predictions for </w:delText>
        </w:r>
        <w:r w:rsidR="00A228B3" w:rsidDel="00FC54C9">
          <w:delText>chemical-specific TK. These models can</w:delText>
        </w:r>
        <w:r w:rsidR="00810B69" w:rsidRPr="00810B69" w:rsidDel="00FC54C9">
          <w:delText xml:space="preserve"> provide key information for risk-based prioritization of many thousands of chemicals without either </w:delText>
        </w:r>
        <w:r w:rsidR="007C2C18" w:rsidRPr="007C2C18" w:rsidDel="00FC54C9">
          <w:rPr>
            <w:i/>
            <w:iCs/>
          </w:rPr>
          <w:delText>in vivo</w:delText>
        </w:r>
        <w:r w:rsidR="00810B69" w:rsidRPr="00810B69" w:rsidDel="00FC54C9">
          <w:delText xml:space="preserve"> or </w:delText>
        </w:r>
        <w:r w:rsidR="007C2C18" w:rsidRPr="007C2C18" w:rsidDel="00FC54C9">
          <w:rPr>
            <w:i/>
            <w:iCs/>
          </w:rPr>
          <w:delText>in vitro</w:delText>
        </w:r>
        <w:r w:rsidR="00810B69" w:rsidRPr="00810B69" w:rsidDel="00FC54C9">
          <w:delText xml:space="preserve"> TK data</w:delText>
        </w:r>
      </w:del>
    </w:p>
    <w:p w14:paraId="369E770C" w14:textId="4F2BF354" w:rsidR="00E34CA8" w:rsidRDefault="00FC54C9" w:rsidP="00242798">
      <w:pPr>
        <w:jc w:val="both"/>
        <w:rPr>
          <w:ins w:id="104" w:author="Wambaugh, John (he/him/his)" w:date="2024-05-15T09:23:00Z"/>
        </w:rPr>
        <w:pPrChange w:id="105" w:author="Wambaugh, John (he/him/his)" w:date="2024-05-16T08:45:00Z">
          <w:pPr>
            <w:spacing w:after="0" w:line="360" w:lineRule="auto"/>
          </w:pPr>
        </w:pPrChange>
      </w:pPr>
      <w:ins w:id="106" w:author="Wambaugh, John (he/him/his)" w:date="2024-05-15T15:25:00Z">
        <w:r>
          <w:t>c</w:t>
        </w:r>
      </w:ins>
      <w:ins w:id="107" w:author="Wambaugh, John (he/him/his)" w:date="2024-05-15T09:23:00Z">
        <w:r w:rsidR="00E34CA8">
          <w:t>haracterize</w:t>
        </w:r>
      </w:ins>
      <w:ins w:id="108" w:author="Wambaugh, John (he/him/his)" w:date="2024-05-15T15:25:00Z">
        <w:r>
          <w:t>s</w:t>
        </w:r>
      </w:ins>
      <w:ins w:id="109" w:author="Wambaugh, John (he/him/his)" w:date="2024-05-15T09:23:00Z">
        <w:r w:rsidR="00E34CA8">
          <w:t xml:space="preserve"> the accuracy of HTTK approaches for new chemicals based on both </w:t>
        </w:r>
        <w:r w:rsidR="00E34CA8" w:rsidRPr="00FC54C9">
          <w:rPr>
            <w:i/>
            <w:iCs/>
            <w:rPrChange w:id="110" w:author="Wambaugh, John (he/him/his)" w:date="2024-05-15T15:25:00Z">
              <w:rPr/>
            </w:rPrChange>
          </w:rPr>
          <w:t xml:space="preserve">in vitro </w:t>
        </w:r>
        <w:r w:rsidR="00E34CA8">
          <w:t xml:space="preserve">measurement and structure-based </w:t>
        </w:r>
        <w:r w:rsidR="00E34CA8" w:rsidRPr="00FC54C9">
          <w:rPr>
            <w:i/>
            <w:iCs/>
            <w:rPrChange w:id="111" w:author="Wambaugh, John (he/him/his)" w:date="2024-05-15T15:25:00Z">
              <w:rPr/>
            </w:rPrChange>
          </w:rPr>
          <w:t>in silico</w:t>
        </w:r>
        <w:r w:rsidR="00E34CA8">
          <w:t xml:space="preserve"> </w:t>
        </w:r>
      </w:ins>
      <w:ins w:id="112" w:author="Wambaugh, John (he/him/his)" w:date="2024-05-15T09:25:00Z">
        <w:r w:rsidR="00423F98">
          <w:t>predictions</w:t>
        </w:r>
      </w:ins>
      <w:ins w:id="113" w:author="Wambaugh, John (he/him/his)" w:date="2024-05-15T09:23:00Z">
        <w:r w:rsidR="00E34CA8">
          <w:t>.</w:t>
        </w:r>
      </w:ins>
    </w:p>
    <w:p w14:paraId="123BF8D5" w14:textId="77777777" w:rsidR="00E34CA8" w:rsidRDefault="00E34CA8" w:rsidP="006F4886">
      <w:pPr>
        <w:spacing w:after="0" w:line="360" w:lineRule="auto"/>
      </w:pPr>
    </w:p>
    <w:p w14:paraId="367D24C3" w14:textId="19CFE0D7" w:rsidR="000F2AA5" w:rsidRDefault="000F2AA5" w:rsidP="006F4886">
      <w:pPr>
        <w:spacing w:after="0" w:line="360" w:lineRule="auto"/>
      </w:pPr>
    </w:p>
    <w:p w14:paraId="7BAE3666" w14:textId="77777777" w:rsidR="00226A41" w:rsidRDefault="00226A41" w:rsidP="006F4886">
      <w:pPr>
        <w:spacing w:after="0" w:line="360" w:lineRule="auto"/>
        <w:rPr>
          <w:rFonts w:asciiTheme="majorHAnsi" w:eastAsiaTheme="majorEastAsia" w:hAnsiTheme="majorHAnsi" w:cstheme="majorBidi"/>
          <w:sz w:val="32"/>
          <w:szCs w:val="32"/>
        </w:rPr>
      </w:pPr>
      <w:r>
        <w:br w:type="page"/>
      </w:r>
    </w:p>
    <w:p w14:paraId="659B0780" w14:textId="12B66E32" w:rsidR="00AA4D78" w:rsidRDefault="00810B69" w:rsidP="006F4886">
      <w:pPr>
        <w:pStyle w:val="Heading1"/>
        <w:spacing w:line="360" w:lineRule="auto"/>
        <w:rPr>
          <w:color w:val="auto"/>
        </w:rPr>
      </w:pPr>
      <w:r>
        <w:rPr>
          <w:color w:val="auto"/>
        </w:rPr>
        <w:lastRenderedPageBreak/>
        <w:t>I</w:t>
      </w:r>
      <w:r w:rsidR="00AA4D78">
        <w:rPr>
          <w:color w:val="auto"/>
        </w:rPr>
        <w:t>ntroduction</w:t>
      </w:r>
    </w:p>
    <w:p w14:paraId="4156B3D8" w14:textId="7262A6E1" w:rsidR="001828BC" w:rsidRDefault="002F1068" w:rsidP="006F4886">
      <w:pPr>
        <w:spacing w:after="0" w:line="360" w:lineRule="auto"/>
        <w:jc w:val="both"/>
      </w:pPr>
      <w:r>
        <w:t xml:space="preserve">Toxicokinetics (TK) describes the absorption, distribution, metabolism, and excretion (ADME) of a chemical compound in the body as a function of time </w:t>
      </w:r>
      <w:r w:rsidR="00EF35D2">
        <w:fldChar w:fldCharType="begin"/>
      </w:r>
      <w:r w:rsidR="00296CF3">
        <w:instrText xml:space="preserve"> ADDIN EN.CITE &lt;EndNote&gt;&lt;Cite&gt;&lt;Author&gt;O&amp;apos;Flaherty&lt;/Author&gt;&lt;Year&gt;1981&lt;/Year&gt;&lt;RecNum&gt;202&lt;/RecNum&gt;&lt;DisplayText&gt;[1]&lt;/DisplayText&gt;&lt;record&gt;&lt;rec-number&gt;202&lt;/rec-number&gt;&lt;foreign-keys&gt;&lt;key app="EN" db-id="5sedwzxv0frxxfep2afv55whvxe0v9vsv290" timestamp="1559649428"&gt;202&lt;/key&gt;&lt;/foreign-keys&gt;&lt;ref-type name="Book"&gt;6&lt;/ref-type&gt;&lt;contributors&gt;&lt;authors&gt;&lt;author&gt;O&amp;apos;Flaherty, Ellen J&lt;/author&gt;&lt;/authors&gt;&lt;/contributors&gt;&lt;titles&gt;&lt;title&gt;Toxicants and drugs: kinetics and dynamics&lt;/title&gt;&lt;/titles&gt;&lt;dates&gt;&lt;year&gt;1981&lt;/year&gt;&lt;/dates&gt;&lt;publisher&gt;John Wiley &amp;amp; Sons&lt;/publisher&gt;&lt;isbn&gt;047106047X&lt;/isbn&gt;&lt;urls&gt;&lt;/urls&gt;&lt;/record&gt;&lt;/Cite&gt;&lt;/EndNote&gt;</w:instrText>
      </w:r>
      <w:r w:rsidR="00EF35D2">
        <w:fldChar w:fldCharType="separate"/>
      </w:r>
      <w:r w:rsidR="00EF35D2">
        <w:rPr>
          <w:noProof/>
        </w:rPr>
        <w:t>[1]</w:t>
      </w:r>
      <w:r w:rsidR="00EF35D2">
        <w:fldChar w:fldCharType="end"/>
      </w:r>
      <w:r>
        <w:t xml:space="preserve">. Since TK allows the prediction of internal tissue concentrations as a function of chemical exposure it </w:t>
      </w:r>
      <w:r w:rsidR="007B4375">
        <w:t>provides</w:t>
      </w:r>
      <w:r>
        <w:t xml:space="preserve"> critical information for assessing risk posed by a chemical to public health </w:t>
      </w:r>
      <w:r w:rsidR="00EF35D2">
        <w:fldChar w:fldCharType="begin"/>
      </w:r>
      <w:r w:rsidR="00296CF3">
        <w: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instrText>
      </w:r>
      <w:r w:rsidR="00EF35D2">
        <w:fldChar w:fldCharType="separate"/>
      </w:r>
      <w:r w:rsidR="00EF35D2">
        <w:rPr>
          <w:noProof/>
        </w:rPr>
        <w:t>[2]</w:t>
      </w:r>
      <w:r w:rsidR="00EF35D2">
        <w:fldChar w:fldCharType="end"/>
      </w:r>
      <w:r>
        <w:t xml:space="preserve">. TK allows </w:t>
      </w:r>
      <w:r w:rsidR="0023790E">
        <w:t>interpretation</w:t>
      </w:r>
      <w:r>
        <w:t xml:space="preserve"> of biomonitoring data </w:t>
      </w:r>
      <w:r w:rsidR="00EF35D2">
        <w:fldChar w:fldCharType="begin"/>
      </w:r>
      <w:r w:rsidR="00296CF3">
        <w:instrText xml:space="preserve"> ADDIN EN.CITE &lt;EndNote&gt;&lt;Cite&gt;&lt;Author&gt;Sobus&lt;/Author&gt;&lt;Year&gt;2011&lt;/Year&gt;&lt;RecNum&gt;263&lt;/RecNum&gt;&lt;DisplayText&gt;[3]&lt;/DisplayText&gt;&lt;record&gt;&lt;rec-number&gt;263&lt;/rec-number&gt;&lt;foreign-keys&gt;&lt;key app="EN" db-id="5sedwzxv0frxxfep2afv55whvxe0v9vsv290" timestamp="1559649428"&gt;263&lt;/key&gt;&lt;/foreign-keys&gt;&lt;ref-type name="Journal Article"&gt;17&lt;/ref-type&gt;&lt;contributors&gt;&lt;authors&gt;&lt;author&gt;Sobus, Jon R&lt;/author&gt;&lt;author&gt;Tan, Yu-Mei&lt;/author&gt;&lt;author&gt;Pleil, Joachim D&lt;/author&gt;&lt;author&gt;Sheldon, Linda S&lt;/author&gt;&lt;/authors&gt;&lt;/contributors&gt;&lt;titles&gt;&lt;title&gt;A biomonitoring framework to support exposure and risk assessments&lt;/title&gt;&lt;secondary-title&gt;Science of the Total Environment&lt;/secondary-title&gt;&lt;/titles&gt;&lt;periodical&gt;&lt;full-title&gt;Science of The Total Environment&lt;/full-title&gt;&lt;/periodical&gt;&lt;pages&gt;4875-4884&lt;/pages&gt;&lt;volume&gt;409&lt;/volume&gt;&lt;number&gt;22&lt;/number&gt;&lt;dates&gt;&lt;year&gt;2011&lt;/year&gt;&lt;/dates&gt;&lt;isbn&gt;0048-9697&lt;/isbn&gt;&lt;urls&gt;&lt;/urls&gt;&lt;/record&gt;&lt;/Cite&gt;&lt;/EndNote&gt;</w:instrText>
      </w:r>
      <w:r w:rsidR="00EF35D2">
        <w:fldChar w:fldCharType="separate"/>
      </w:r>
      <w:r w:rsidR="00EF35D2">
        <w:rPr>
          <w:noProof/>
        </w:rPr>
        <w:t>[3]</w:t>
      </w:r>
      <w:r w:rsidR="00EF35D2">
        <w:fldChar w:fldCharType="end"/>
      </w:r>
      <w:r>
        <w:t xml:space="preserve">, dosimetric anchoring of animal toxicity studies </w:t>
      </w:r>
      <w:r w:rsidR="00EF35D2">
        <w:fldChar w:fldCharType="begin"/>
      </w:r>
      <w:r w:rsidR="00296CF3">
        <w:instrText xml:space="preserve"> ADDIN EN.CITE &lt;EndNote&gt;&lt;Cite&gt;&lt;Author&gt;National Research Council&lt;/Author&gt;&lt;Year&gt;1983&lt;/Year&gt;&lt;RecNum&gt;193&lt;/RecNum&gt;&lt;DisplayText&gt;[4]&lt;/DisplayText&gt;&lt;record&gt;&lt;rec-number&gt;193&lt;/rec-number&gt;&lt;foreign-keys&gt;&lt;key app="EN" db-id="5sedwzxv0frxxfep2afv55whvxe0v9vsv290" timestamp="1559649428"&gt;193&lt;/key&gt;&lt;/foreign-keys&gt;&lt;ref-type name="Book Section"&gt;5&lt;/ref-type&gt;&lt;contributors&gt;&lt;authors&gt;&lt;author&gt;National Research Council,&lt;/author&gt;&lt;/authors&gt;&lt;/contributors&gt;&lt;titles&gt;&lt;title&gt;Risk Assessment in the Federal Government: Managing the Process&lt;/title&gt;&lt;/titles&gt;&lt;dates&gt;&lt;year&gt;1983&lt;/year&gt;&lt;/dates&gt;&lt;pub-location&gt;Washington (DC)&lt;/pub-location&gt;&lt;publisher&gt;National Academies Press&lt;/publisher&gt;&lt;accession-num&gt;25032410&lt;/accession-num&gt;&lt;urls&gt;&lt;/urls&gt;&lt;electronic-resource-num&gt;10.17226/317&lt;/electronic-resource-num&gt;&lt;language&gt;eng&lt;/language&gt;&lt;/record&gt;&lt;/Cite&gt;&lt;/EndNote&gt;</w:instrText>
      </w:r>
      <w:r w:rsidR="00EF35D2">
        <w:fldChar w:fldCharType="separate"/>
      </w:r>
      <w:r w:rsidR="00EF35D2">
        <w:rPr>
          <w:noProof/>
        </w:rPr>
        <w:t>[4]</w:t>
      </w:r>
      <w:r w:rsidR="00EF35D2">
        <w:fldChar w:fldCharType="end"/>
      </w:r>
      <w:r>
        <w:t xml:space="preserve">, and quantitative </w:t>
      </w:r>
      <w:r w:rsidR="007C2C18" w:rsidRPr="007C2C18">
        <w:rPr>
          <w:i/>
        </w:rPr>
        <w:t>in vitro</w:t>
      </w:r>
      <w:r>
        <w:t>-</w:t>
      </w:r>
      <w:r w:rsidR="007C2C18" w:rsidRPr="007C2C18">
        <w:rPr>
          <w:i/>
        </w:rPr>
        <w:t>in vivo</w:t>
      </w:r>
      <w:r>
        <w:t xml:space="preserve"> extrapolation </w:t>
      </w:r>
      <w:r w:rsidR="0084029A">
        <w:t>(or IVIVE)</w:t>
      </w:r>
      <w:r w:rsidR="0023790E">
        <w:t xml:space="preserve"> </w:t>
      </w:r>
      <w:r>
        <w:t xml:space="preserve">from high throughput bioactivity studies </w:t>
      </w:r>
      <w:r w:rsidR="00EF35D2">
        <w:fldChar w:fldCharType="begin"/>
      </w:r>
      <w:r w:rsidR="0023790E">
        <w:instrText xml:space="preserve"> ADDIN EN.CITE &lt;EndNote&gt;&lt;Cite&gt;&lt;Author&gt;Wetmore&lt;/Author&gt;&lt;Year&gt;2015&lt;/Year&gt;&lt;RecNum&gt;594&lt;/RecNum&gt;&lt;DisplayText&gt;[5]&lt;/DisplayText&gt;&lt;record&gt;&lt;rec-number&gt;594&lt;/rec-number&gt;&lt;foreign-keys&gt;&lt;key app="EN" db-id="5sedwzxv0frxxfep2afv55whvxe0v9vsv290" timestamp="1559649429"&gt;594&lt;/key&gt;&lt;/foreign-keys&gt;&lt;ref-type name="Journal Article"&gt;17&lt;/ref-type&gt;&lt;contributors&gt;&lt;authors&gt;&lt;author&gt;Wetmore, Barbara A&lt;/author&gt;&lt;/authors&gt;&lt;/contributors&gt;&lt;titles&gt;&lt;title&gt;Quantitative in vitro-to-in vivo extrapolation in a high-throughput environment&lt;/title&gt;&lt;secondary-title&gt;Toxicology&lt;/secondary-title&gt;&lt;/titles&gt;&lt;periodical&gt;&lt;full-title&gt;Toxicology&lt;/full-title&gt;&lt;/periodical&gt;&lt;pages&gt;94-101&lt;/pages&gt;&lt;volume&gt;332&lt;/volume&gt;&lt;dates&gt;&lt;year&gt;2015&lt;/year&gt;&lt;/dates&gt;&lt;isbn&gt;0300-483X&lt;/isbn&gt;&lt;urls&gt;&lt;/urls&gt;&lt;/record&gt;&lt;/Cite&gt;&lt;/EndNote&gt;</w:instrText>
      </w:r>
      <w:r w:rsidR="00EF35D2">
        <w:fldChar w:fldCharType="separate"/>
      </w:r>
      <w:r w:rsidR="0023790E">
        <w:rPr>
          <w:noProof/>
        </w:rPr>
        <w:t>[5]</w:t>
      </w:r>
      <w:r w:rsidR="00EF35D2">
        <w:fldChar w:fldCharType="end"/>
      </w:r>
      <w:r>
        <w:t xml:space="preserve">. </w:t>
      </w:r>
      <w:r w:rsidR="001828BC">
        <w:t xml:space="preserve">These </w:t>
      </w:r>
      <w:r w:rsidR="001828BC" w:rsidRPr="0084029A">
        <w:rPr>
          <w:i/>
          <w:iCs/>
        </w:rPr>
        <w:t>in vitro</w:t>
      </w:r>
      <w:r w:rsidR="001828BC">
        <w:t xml:space="preserve"> bioactivity data are available for thousands of</w:t>
      </w:r>
      <w:r w:rsidR="0084029A">
        <w:t xml:space="preserve"> </w:t>
      </w:r>
      <w:r w:rsidR="001828BC">
        <w:t xml:space="preserve">chemicals (for example, </w:t>
      </w:r>
      <w:r w:rsidR="0023790E">
        <w:t xml:space="preserve">the </w:t>
      </w:r>
      <w:r w:rsidR="001828BC">
        <w:t xml:space="preserve">ToxCast </w:t>
      </w:r>
      <w:r w:rsidR="0084029A">
        <w:fldChar w:fldCharType="begin"/>
      </w:r>
      <w:r w:rsidR="0023790E">
        <w:instrText xml:space="preserve"> ADDIN EN.CITE &lt;EndNote&gt;&lt;Cite&gt;&lt;Author&gt;Kavlock&lt;/Author&gt;&lt;Year&gt;2012&lt;/Year&gt;&lt;RecNum&gt;136&lt;/RecNum&gt;&lt;DisplayText&gt;[6]&lt;/DisplayText&gt;&lt;record&gt;&lt;rec-number&gt;136&lt;/rec-number&gt;&lt;foreign-keys&gt;&lt;key app="EN" db-id="5sedwzxv0frxxfep2afv55whvxe0v9vsv290" timestamp="1559649428"&gt;136&lt;/key&gt;&lt;/foreign-keys&gt;&lt;ref-type name="Journal Article"&gt;17&lt;/ref-type&gt;&lt;contributors&gt;&lt;authors&gt;&lt;author&gt;Kavlock, Robert&lt;/author&gt;&lt;author&gt;Chandler, Kelly&lt;/author&gt;&lt;author&gt;Houck, Keith&lt;/author&gt;&lt;author&gt;Hunter, Sid&lt;/author&gt;&lt;author&gt;Judson, Richard&lt;/author&gt;&lt;author&gt;Kleinstreuer, Nicole&lt;/author&gt;&lt;author&gt;Knudsen, Thomas&lt;/author&gt;&lt;author&gt;Martin, Matt&lt;/author&gt;&lt;author&gt;Padilla, Stephanie&lt;/author&gt;&lt;author&gt;Reif, David&lt;/author&gt;&lt;author&gt;Richard, Ann M&lt;/author&gt;&lt;author&gt;Rotroff, Daniel&lt;/author&gt;&lt;author&gt;Sipes, Nisha S&lt;/author&gt;&lt;author&gt;Dix, David&lt;/author&gt;&lt;/authors&gt;&lt;/contributors&gt;&lt;titles&gt;&lt;title&gt;Update on EPA’s ToxCast program: providing high throughput decision support tools for chemical risk management&lt;/title&gt;&lt;secondary-title&gt;Chemical Research in Toxicology&lt;/secondary-title&gt;&lt;/titles&gt;&lt;periodical&gt;&lt;full-title&gt;Chemical Research in Toxicology&lt;/full-title&gt;&lt;/periodical&gt;&lt;pages&gt;1287-1302&lt;/pages&gt;&lt;volume&gt;25&lt;/volume&gt;&lt;number&gt;7&lt;/number&gt;&lt;dates&gt;&lt;year&gt;2012&lt;/year&gt;&lt;/dates&gt;&lt;isbn&gt;0893-228X&lt;/isbn&gt;&lt;urls&gt;&lt;/urls&gt;&lt;/record&gt;&lt;/Cite&gt;&lt;/EndNote&gt;</w:instrText>
      </w:r>
      <w:r w:rsidR="0084029A">
        <w:fldChar w:fldCharType="separate"/>
      </w:r>
      <w:r w:rsidR="0023790E">
        <w:rPr>
          <w:noProof/>
        </w:rPr>
        <w:t>[6]</w:t>
      </w:r>
      <w:r w:rsidR="0084029A">
        <w:fldChar w:fldCharType="end"/>
      </w:r>
      <w:r w:rsidR="001828BC">
        <w:t xml:space="preserve"> and Tox21 </w:t>
      </w:r>
      <w:r w:rsidR="0084029A">
        <w:fldChar w:fldCharType="begin"/>
      </w:r>
      <w:r w:rsidR="0023790E">
        <w:instrText xml:space="preserve"> ADDIN EN.CITE &lt;EndNote&gt;&lt;Cite&gt;&lt;Author&gt;Tice&lt;/Author&gt;&lt;Year&gt;2013&lt;/Year&gt;&lt;RecNum&gt;279&lt;/RecNum&gt;&lt;DisplayText&gt;[7]&lt;/DisplayText&gt;&lt;record&gt;&lt;rec-number&gt;279&lt;/rec-number&gt;&lt;foreign-keys&gt;&lt;key app="EN" db-id="5sedwzxv0frxxfep2afv55whvxe0v9vsv290" timestamp="1559649428"&gt;279&lt;/key&gt;&lt;/foreign-keys&gt;&lt;ref-type name="Journal Article"&gt;17&lt;/ref-type&gt;&lt;contributors&gt;&lt;authors&gt;&lt;author&gt;Tice, Raymond R&lt;/author&gt;&lt;author&gt;Austin, Christopher P&lt;/author&gt;&lt;author&gt;Kavlock, Robert J&lt;/author&gt;&lt;author&gt;Bucher, John R&lt;/author&gt;&lt;/authors&gt;&lt;/contributors&gt;&lt;titles&gt;&lt;title&gt;Improving the human hazard characterization of chemicals: a Tox21 update&lt;/title&gt;&lt;secondary-title&gt;Environmental Health Perspectives&lt;/secondary-title&gt;&lt;/titles&gt;&lt;periodical&gt;&lt;full-title&gt;Environmental Health Perspectives&lt;/full-title&gt;&lt;/periodical&gt;&lt;pages&gt;756&lt;/pages&gt;&lt;volume&gt;121&lt;/volume&gt;&lt;number&gt;7&lt;/number&gt;&lt;dates&gt;&lt;year&gt;2013&lt;/year&gt;&lt;/dates&gt;&lt;isbn&gt;1552-9924&lt;/isbn&gt;&lt;urls&gt;&lt;/urls&gt;&lt;/record&gt;&lt;/Cite&gt;&lt;/EndNote&gt;</w:instrText>
      </w:r>
      <w:r w:rsidR="0084029A">
        <w:fldChar w:fldCharType="separate"/>
      </w:r>
      <w:r w:rsidR="0023790E">
        <w:rPr>
          <w:noProof/>
        </w:rPr>
        <w:t>[7]</w:t>
      </w:r>
      <w:r w:rsidR="0084029A">
        <w:fldChar w:fldCharType="end"/>
      </w:r>
      <w:r w:rsidR="0023790E">
        <w:t xml:space="preserve"> screening programs</w:t>
      </w:r>
      <w:r w:rsidR="001828BC">
        <w:t xml:space="preserve">). </w:t>
      </w:r>
      <w:r w:rsidR="0084029A">
        <w:t xml:space="preserve">IVIVE </w:t>
      </w:r>
      <w:r w:rsidR="0023790E">
        <w:t xml:space="preserve">of bioactivity data </w:t>
      </w:r>
      <w:r w:rsidR="0084029A">
        <w:t xml:space="preserve">relies upon TK to relate the concentrations found to be active </w:t>
      </w:r>
      <w:r w:rsidR="0084029A" w:rsidRPr="0023790E">
        <w:rPr>
          <w:i/>
          <w:iCs/>
        </w:rPr>
        <w:t>in vitro</w:t>
      </w:r>
      <w:r w:rsidR="0084029A">
        <w:t xml:space="preserve"> with doses that could cause these concentrations in tissues </w:t>
      </w:r>
      <w:r w:rsidR="0084029A">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EN.CITE.DATA </w:instrText>
      </w:r>
      <w:r w:rsidR="005D33F1">
        <w:fldChar w:fldCharType="end"/>
      </w:r>
      <w:r w:rsidR="0084029A">
        <w:fldChar w:fldCharType="separate"/>
      </w:r>
      <w:r w:rsidR="0023790E">
        <w:rPr>
          <w:noProof/>
        </w:rPr>
        <w:t>[8-12]</w:t>
      </w:r>
      <w:r w:rsidR="0084029A">
        <w:fldChar w:fldCharType="end"/>
      </w:r>
      <w:r w:rsidR="0084029A">
        <w:t>.</w:t>
      </w:r>
      <w:r w:rsidR="0023790E">
        <w:t xml:space="preserve"> Unfortunately, chemical-specific information on TK are often unavailable for thousands of chemicals in commerce and the environment </w:t>
      </w:r>
      <w:r w:rsidR="0023790E">
        <w:fldChar w:fldCharType="begin"/>
      </w:r>
      <w:r w:rsidR="0023790E">
        <w:instrText xml:space="preserve"> ADDIN EN.CITE &lt;EndNote&gt;&lt;Cite&gt;&lt;Author&gt;Bell&lt;/Author&gt;&lt;Year&gt;2018&lt;/Year&gt;&lt;RecNum&gt;473&lt;/RecNum&gt;&lt;DisplayText&gt;[13]&lt;/DisplayText&gt;&lt;record&gt;&lt;rec-number&gt;473&lt;/rec-number&gt;&lt;foreign-keys&gt;&lt;key app="EN" db-id="5sedwzxv0frxxfep2afv55whvxe0v9vsv290" timestamp="1559649429"&gt;473&lt;/key&gt;&lt;/foreign-keys&gt;&lt;ref-type name="Journal Article"&gt;17&lt;/ref-type&gt;&lt;contributors&gt;&lt;authors&gt;&lt;author&gt;Bell, Shannon M.&lt;/author&gt;&lt;author&gt;Chang, Xiaoqing&lt;/author&gt;&lt;author&gt;Wambaugh, John F.&lt;/author&gt;&lt;author&gt;Allen, David G.&lt;/author&gt;&lt;author&gt;Bartels, Mike&lt;/author&gt;&lt;author&gt;Brouwer, Kim L. R.&lt;/author&gt;&lt;author&gt;Casey, Warren M.&lt;/author&gt;&lt;author&gt;Choksi, Neepa&lt;/author&gt;&lt;author&gt;Ferguson, Stephen S.&lt;/author&gt;&lt;author&gt;Fraczkiewicz, Grazyna&lt;/author&gt;&lt;author&gt;Jarabek, Annie M.&lt;/author&gt;&lt;author&gt;Ke, Alice&lt;/author&gt;&lt;author&gt;Lumen, Annie&lt;/author&gt;&lt;author&gt;Lynn, Scott G.&lt;/author&gt;&lt;author&gt;Paini, Alicia&lt;/author&gt;&lt;author&gt;Price, Paul S.&lt;/author&gt;&lt;author&gt;Ring, Caroline&lt;/author&gt;&lt;author&gt;Simon, Ted W.&lt;/author&gt;&lt;author&gt;Sipes, Nisha S.&lt;/author&gt;&lt;author&gt;Sprankle, Catherine S.&lt;/author&gt;&lt;author&gt;Strickland, Judy&lt;/author&gt;&lt;author&gt;Troutman, John&lt;/author&gt;&lt;author&gt;Wetmore, Barbara A.&lt;/author&gt;&lt;author&gt;Kleinstreuer, Nicole C.&lt;/author&gt;&lt;/authors&gt;&lt;/contributors&gt;&lt;titles&gt;&lt;title&gt;In vitro to in vivo extrapolation for high throughput prioritization and decision making&lt;/title&gt;&lt;secondary-title&gt;Toxicology in Vitro&lt;/secondary-title&gt;&lt;/titles&gt;&lt;periodical&gt;&lt;full-title&gt;Toxicology in Vitro&lt;/full-title&gt;&lt;/periodical&gt;&lt;pages&gt;213-227&lt;/pages&gt;&lt;volume&gt;47&lt;/volume&gt;&lt;keywords&gt;&lt;keyword&gt;IVIVE&lt;/keyword&gt;&lt;keyword&gt;High throughput testing&lt;/keyword&gt;&lt;keyword&gt;Toxicity testing&lt;/keyword&gt;&lt;keyword&gt;Toxicokinetic&lt;/keyword&gt;&lt;keyword&gt;Computational toxicology&lt;/keyword&gt;&lt;keyword&gt;Risk assessment&lt;/keyword&gt;&lt;/keywords&gt;&lt;dates&gt;&lt;year&gt;2018&lt;/year&gt;&lt;pub-dates&gt;&lt;date&gt;2018/03/01/&lt;/date&gt;&lt;/pub-dates&gt;&lt;/dates&gt;&lt;isbn&gt;0887-2333&lt;/isbn&gt;&lt;urls&gt;&lt;related-urls&gt;&lt;url&gt;http://www.sciencedirect.com/science/article/pii/S0887233317303661&lt;/url&gt;&lt;/related-urls&gt;&lt;/urls&gt;&lt;electronic-resource-num&gt;https://doi.org/10.1016/j.tiv.2017.11.016&lt;/electronic-resource-num&gt;&lt;/record&gt;&lt;/Cite&gt;&lt;/EndNote&gt;</w:instrText>
      </w:r>
      <w:r w:rsidR="0023790E">
        <w:fldChar w:fldCharType="separate"/>
      </w:r>
      <w:r w:rsidR="0023790E">
        <w:rPr>
          <w:noProof/>
        </w:rPr>
        <w:t>[13]</w:t>
      </w:r>
      <w:r w:rsidR="0023790E">
        <w:fldChar w:fldCharType="end"/>
      </w:r>
      <w:r w:rsidR="0023790E">
        <w:t xml:space="preserve">. New approach methodologies (NAMs) are being developed throughput the chemical risk assessment process </w:t>
      </w:r>
      <w:r w:rsidR="0023790E">
        <w:fldChar w:fldCharType="begin"/>
      </w:r>
      <w:r w:rsidR="0023790E">
        <w:instrText xml:space="preserve"> ADDIN EN.CITE &lt;EndNote&gt;&lt;Cite&gt;&lt;Author&gt;Kavlock&lt;/Author&gt;&lt;Year&gt;2018&lt;/Year&gt;&lt;RecNum&gt;589&lt;/RecNum&gt;&lt;DisplayText&gt;[14]&lt;/DisplayText&gt;&lt;record&gt;&lt;rec-number&gt;589&lt;/rec-number&gt;&lt;foreign-keys&gt;&lt;key app="EN" db-id="5sedwzxv0frxxfep2afv55whvxe0v9vsv290" timestamp="1559649429"&gt;589&lt;/key&gt;&lt;/foreign-keys&gt;&lt;ref-type name="Journal Article"&gt;17&lt;/ref-type&gt;&lt;contributors&gt;&lt;authors&gt;&lt;author&gt;Kavlock, Robert J.&lt;/author&gt;&lt;author&gt;Bahadori, Tina&lt;/author&gt;&lt;author&gt;Barton-Maclaren, Tara S.&lt;/author&gt;&lt;author&gt;Gwinn, Maureen R.&lt;/author&gt;&lt;author&gt;Rasenberg, Mike&lt;/author&gt;&lt;author&gt;Thomas, Russell S.&lt;/author&gt;&lt;/authors&gt;&lt;/contributors&gt;&lt;titles&gt;&lt;title&gt;Accelerating the Pace of Chemical Risk Assessment&lt;/title&gt;&lt;secondary-title&gt;Chemical Research in Toxicology&lt;/secondary-title&gt;&lt;/titles&gt;&lt;periodical&gt;&lt;full-title&gt;Chemical Research in Toxicology&lt;/full-title&gt;&lt;/periodical&gt;&lt;pages&gt;287-290&lt;/pages&gt;&lt;volume&gt;31&lt;/volume&gt;&lt;number&gt;5&lt;/number&gt;&lt;dates&gt;&lt;year&gt;2018&lt;/year&gt;&lt;pub-dates&gt;&lt;date&gt;2018/05/21&lt;/date&gt;&lt;/pub-dates&gt;&lt;/dates&gt;&lt;publisher&gt;American Chemical Society&lt;/publisher&gt;&lt;isbn&gt;0893-228X&lt;/isbn&gt;&lt;urls&gt;&lt;related-urls&gt;&lt;url&gt;https://doi.org/10.1021/acs.chemrestox.7b00339&lt;/url&gt;&lt;/related-urls&gt;&lt;/urls&gt;&lt;electronic-resource-num&gt;10.1021/acs.chemrestox.7b00339&lt;/electronic-resource-num&gt;&lt;/record&gt;&lt;/Cite&gt;&lt;/EndNote&gt;</w:instrText>
      </w:r>
      <w:r w:rsidR="0023790E">
        <w:fldChar w:fldCharType="separate"/>
      </w:r>
      <w:r w:rsidR="0023790E">
        <w:rPr>
          <w:noProof/>
        </w:rPr>
        <w:t>[14]</w:t>
      </w:r>
      <w:r w:rsidR="0023790E">
        <w:fldChar w:fldCharType="end"/>
      </w:r>
      <w:r w:rsidR="0023790E">
        <w:t xml:space="preserve"> including new methods for assessing TK </w:t>
      </w:r>
      <w:r w:rsidR="0023790E">
        <w:fldChar w:fldCharType="begin"/>
      </w:r>
      <w:r w:rsidR="005D33F1">
        <w:instrText xml:space="preserve"> ADDIN EN.CITE &lt;EndNote&gt;&lt;Cite&gt;&lt;Author&gt;Breen&lt;/Author&gt;&lt;Year&gt;2021&lt;/Year&gt;&lt;RecNum&gt;970&lt;/RecNum&gt;&lt;DisplayText&gt;[15,16]&lt;/DisplayText&gt;&lt;record&gt;&lt;rec-number&gt;970&lt;/rec-number&gt;&lt;foreign-keys&gt;&lt;key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Cite&gt;&lt;Author&gt;Armitage&lt;/Author&gt;&lt;Year&gt;2021&lt;/Year&gt;&lt;RecNum&gt;969&lt;/RecNum&gt;&lt;record&gt;&lt;rec-number&gt;969&lt;/rec-number&gt;&lt;foreign-keys&gt;&lt;key app="EN" db-id="5sedwzxv0frxxfep2afv55whvxe0v9vsv290" timestamp="1633539481"&gt;969&lt;/key&gt;&lt;/foreign-keys&gt;&lt;ref-type name="Journal Article"&gt;17&lt;/ref-type&gt;&lt;contributors&gt;&lt;authors&gt;&lt;author&gt;Armitage, James M&lt;/author&gt;&lt;author&gt;Hughes, Lauren&lt;/author&gt;&lt;author&gt;Sangion, Alessandro&lt;/author&gt;&lt;author&gt;Arnot, Jon A&lt;/author&gt;&lt;/authors&gt;&lt;/contributors&gt;&lt;titles&gt;&lt;title&gt;Development and intercomparison of single and multicompartment physiologically-based toxicokinetic models: Implications for model selection and tiered modeling frameworks&lt;/title&gt;&lt;secondary-title&gt;Environment International&lt;/secondary-title&gt;&lt;/titles&gt;&lt;periodical&gt;&lt;full-title&gt;Environment International&lt;/full-title&gt;&lt;/periodical&gt;&lt;pages&gt;106557&lt;/pages&gt;&lt;volume&gt;154&lt;/volume&gt;&lt;dates&gt;&lt;year&gt;2021&lt;/year&gt;&lt;/dates&gt;&lt;isbn&gt;0160-4120&lt;/isbn&gt;&lt;urls&gt;&lt;/urls&gt;&lt;/record&gt;&lt;/Cite&gt;&lt;/EndNote&gt;</w:instrText>
      </w:r>
      <w:r w:rsidR="0023790E">
        <w:fldChar w:fldCharType="separate"/>
      </w:r>
      <w:r w:rsidR="0023790E">
        <w:rPr>
          <w:noProof/>
        </w:rPr>
        <w:t>[15,16]</w:t>
      </w:r>
      <w:r w:rsidR="0023790E">
        <w:fldChar w:fldCharType="end"/>
      </w:r>
      <w:r w:rsidR="0023790E">
        <w:t>.</w:t>
      </w:r>
    </w:p>
    <w:p w14:paraId="643F3776" w14:textId="77777777" w:rsidR="001828BC" w:rsidRDefault="001828BC" w:rsidP="006F4886">
      <w:pPr>
        <w:spacing w:after="0" w:line="360" w:lineRule="auto"/>
        <w:jc w:val="both"/>
      </w:pPr>
    </w:p>
    <w:p w14:paraId="4EB1746A" w14:textId="1D8F0879" w:rsidR="00E639E8" w:rsidRDefault="00AD746F" w:rsidP="006F4886">
      <w:pPr>
        <w:spacing w:after="0" w:line="360" w:lineRule="auto"/>
        <w:jc w:val="both"/>
      </w:pPr>
      <w:r>
        <w:t xml:space="preserve">For non-therapeutic compounds TK data were traditionally developed using animal studies; for reasons of both ethics and resources these studies are no longer desirable nor practical for the thousands of remaining chemicals </w:t>
      </w:r>
      <w:r w:rsidR="00EF35D2">
        <w:fldChar w:fldCharType="begin"/>
      </w:r>
      <w:r w:rsidR="0084029A">
        <w:instrText xml:space="preserve"> ADDIN EN.CITE &lt;EndNote&gt;&lt;Cite&gt;&lt;Author&gt;US EPA&lt;/Author&gt;&lt;Year&gt;2019&lt;/Year&gt;&lt;RecNum&gt;132&lt;/RecNum&gt;&lt;DisplayText&gt;[17]&lt;/DisplayText&gt;&lt;record&gt;&lt;rec-number&gt;132&lt;/rec-number&gt;&lt;foreign-keys&gt;&lt;key app="EN" db-id="0trrd5ets2ax97e9wpgxzdxy59zvaatvfeps" timestamp="1628522583"&gt;132&lt;/key&gt;&lt;/foreign-keys&gt;&lt;ref-type name="Government Document"&gt;46&lt;/ref-type&gt;&lt;contributors&gt;&lt;authors&gt;&lt;author&gt;US EPA,&lt;/author&gt;&lt;/authors&gt;&lt;/contributors&gt;&lt;titles&gt;&lt;title&gt;Directive to Prioritize Efforts to Reduce Animal Testing&lt;/title&gt;&lt;/titles&gt;&lt;dates&gt;&lt;year&gt;2019&lt;/year&gt;&lt;/dates&gt;&lt;pub-location&gt;Washington D.C.&lt;/pub-location&gt;&lt;urls&gt;&lt;/urls&gt;&lt;/record&gt;&lt;/Cite&gt;&lt;/EndNote&gt;</w:instrText>
      </w:r>
      <w:r w:rsidR="00EF35D2">
        <w:fldChar w:fldCharType="separate"/>
      </w:r>
      <w:r w:rsidR="0084029A">
        <w:rPr>
          <w:noProof/>
        </w:rPr>
        <w:t>[17]</w:t>
      </w:r>
      <w:r w:rsidR="00EF35D2">
        <w:fldChar w:fldCharType="end"/>
      </w:r>
      <w:r>
        <w:t xml:space="preserve">. An alternative technology developed by the pharmaceutical </w:t>
      </w:r>
      <w:r w:rsidR="00E639E8">
        <w:t xml:space="preserve">industry relies on characterizing certain aspects of TK </w:t>
      </w:r>
      <w:r w:rsidR="007C2C18" w:rsidRPr="007C2C18">
        <w:rPr>
          <w:i/>
        </w:rPr>
        <w:t>in vitro</w:t>
      </w:r>
      <w:r w:rsidR="00E639E8">
        <w:t xml:space="preserve"> and then extrapolating to </w:t>
      </w:r>
      <w:r w:rsidR="007C2C18" w:rsidRPr="007C2C18">
        <w:rPr>
          <w:i/>
        </w:rPr>
        <w:t>in vivo</w:t>
      </w:r>
      <w:r w:rsidR="00E639E8">
        <w:t xml:space="preserve"> conditions to estimate TK</w:t>
      </w:r>
      <w:r w:rsidR="00294072">
        <w:t xml:space="preserve"> parameters such as AUC</w:t>
      </w:r>
      <w:r w:rsidR="00E639E8">
        <w:t xml:space="preserve">, often within a </w:t>
      </w:r>
      <w:r w:rsidR="0009069D">
        <w:t>three-fold</w:t>
      </w:r>
      <w:r w:rsidR="00F01204">
        <w:t xml:space="preserve"> error</w:t>
      </w:r>
      <w:r w:rsidR="00294072">
        <w:t xml:space="preserve"> </w:t>
      </w:r>
      <w:r w:rsidR="00EF35D2">
        <w:fldChar w:fldCharType="begin"/>
      </w:r>
      <w:r w:rsidR="00840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EF35D2">
        <w:fldChar w:fldCharType="separate"/>
      </w:r>
      <w:r w:rsidR="0084029A">
        <w:rPr>
          <w:noProof/>
        </w:rPr>
        <w:t>[18]</w:t>
      </w:r>
      <w:r w:rsidR="00EF35D2">
        <w:fldChar w:fldCharType="end"/>
      </w:r>
      <w:r w:rsidR="00E639E8">
        <w:t xml:space="preserve">. </w:t>
      </w:r>
      <w:r w:rsidR="00B738DE">
        <w:t>For the past decade</w:t>
      </w:r>
      <w:r w:rsidR="00C8729E">
        <w:t>,</w:t>
      </w:r>
      <w:r w:rsidR="00B738DE">
        <w:t xml:space="preserve"> government chemical regulatory agencies working with their collaborators and contractors have been collecting </w:t>
      </w:r>
      <w:r>
        <w:t xml:space="preserve">chemical-specific </w:t>
      </w:r>
      <w:r w:rsidR="007C2C18" w:rsidRPr="007C2C18">
        <w:rPr>
          <w:i/>
        </w:rPr>
        <w:t>in vitro</w:t>
      </w:r>
      <w:r>
        <w:t xml:space="preserve"> data </w:t>
      </w:r>
      <w:r w:rsidR="003526C1">
        <w:t>that allow prediction of</w:t>
      </w:r>
      <w:r>
        <w:t xml:space="preserve"> TK</w:t>
      </w:r>
      <w:r w:rsidR="00E639E8">
        <w:t xml:space="preserve"> </w:t>
      </w:r>
      <w:r w:rsidR="00EF35D2">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EN.CITE.DATA </w:instrText>
      </w:r>
      <w:r w:rsidR="005D33F1">
        <w:fldChar w:fldCharType="end"/>
      </w:r>
      <w:r w:rsidR="00EF35D2">
        <w:fldChar w:fldCharType="separate"/>
      </w:r>
      <w:r w:rsidR="0023790E">
        <w:rPr>
          <w:noProof/>
        </w:rPr>
        <w:t>[8-12,19]</w:t>
      </w:r>
      <w:r w:rsidR="00EF35D2">
        <w:fldChar w:fldCharType="end"/>
      </w:r>
      <w:r>
        <w:t xml:space="preserve">. </w:t>
      </w:r>
      <w:r w:rsidR="00E639E8">
        <w:t>Th</w:t>
      </w:r>
      <w:r w:rsidR="00D863B1">
        <w:t>ese</w:t>
      </w:r>
      <w:r w:rsidR="00E639E8">
        <w:t xml:space="preserve"> data currently </w:t>
      </w:r>
      <w:r w:rsidR="00A228B3">
        <w:t>span</w:t>
      </w:r>
      <w:r w:rsidR="00E639E8">
        <w:t xml:space="preserve"> </w:t>
      </w:r>
      <w:r w:rsidR="00F01204">
        <w:t xml:space="preserve">approximately one </w:t>
      </w:r>
      <w:r w:rsidR="00E639E8">
        <w:t>thousand chemicals used for industry, pesticides, diet, therapy, and consumer products. However, thousands more remain uncharacterized.</w:t>
      </w:r>
    </w:p>
    <w:p w14:paraId="2932FD4A" w14:textId="77777777" w:rsidR="00A05C83" w:rsidRDefault="00A05C83" w:rsidP="006F4886">
      <w:pPr>
        <w:spacing w:after="0" w:line="360" w:lineRule="auto"/>
        <w:jc w:val="both"/>
      </w:pPr>
    </w:p>
    <w:p w14:paraId="6009E137" w14:textId="4C619184" w:rsidR="00B738DE" w:rsidRDefault="00E639E8" w:rsidP="006F4886">
      <w:pPr>
        <w:spacing w:after="0" w:line="360" w:lineRule="auto"/>
        <w:jc w:val="both"/>
      </w:pPr>
      <w:r>
        <w:t xml:space="preserve">The U.S. National Academies of Science, Engineering, and Mathematics have recognized that </w:t>
      </w:r>
      <w:r w:rsidR="007C2C18" w:rsidRPr="007C2C18">
        <w:rPr>
          <w:i/>
        </w:rPr>
        <w:t>in vitro</w:t>
      </w:r>
      <w:r>
        <w:t xml:space="preserve"> TK data “</w:t>
      </w:r>
      <w:r w:rsidR="00067D83">
        <w:t>enabled first-tier risk-based rankings of chemicals on the basis of margins of exposure—the ratio of exposures that cause effects (or bioactivity) to measured or estimated human exposures</w:t>
      </w:r>
      <w:r>
        <w:t xml:space="preserve">” </w:t>
      </w:r>
      <w:r w:rsidR="00EF35D2">
        <w:fldChar w:fldCharType="begin"/>
      </w:r>
      <w:r w:rsidR="0084029A">
        <w: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instrText>
      </w:r>
      <w:r w:rsidR="00EF35D2">
        <w:fldChar w:fldCharType="separate"/>
      </w:r>
      <w:r w:rsidR="0084029A">
        <w:rPr>
          <w:noProof/>
        </w:rPr>
        <w:t>[20]</w:t>
      </w:r>
      <w:r w:rsidR="00EF35D2">
        <w:fldChar w:fldCharType="end"/>
      </w:r>
      <w:r w:rsidR="00067D83">
        <w:t xml:space="preserve">. To address the remaining chemicals for which even </w:t>
      </w:r>
      <w:r w:rsidR="007C2C18" w:rsidRPr="007C2C18">
        <w:rPr>
          <w:i/>
        </w:rPr>
        <w:t>in vitro</w:t>
      </w:r>
      <w:r w:rsidR="00067D83">
        <w:t xml:space="preserve"> TK data are unavailable, multiple organizations have developed </w:t>
      </w:r>
      <w:r w:rsidR="007C2C18" w:rsidRPr="007C2C18">
        <w:rPr>
          <w:i/>
        </w:rPr>
        <w:t>in silico</w:t>
      </w:r>
      <w:r w:rsidR="00067D83">
        <w:t xml:space="preserve"> quantitative structure-property relationship (QSPR) models for predicting these values </w:t>
      </w:r>
      <w:r w:rsidR="00EF35D2">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 </w:instrText>
      </w:r>
      <w:r w:rsidR="005D33F1">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EN.CITE.DATA </w:instrText>
      </w:r>
      <w:r w:rsidR="005D33F1">
        <w:fldChar w:fldCharType="end"/>
      </w:r>
      <w:r w:rsidR="00EF35D2">
        <w:fldChar w:fldCharType="separate"/>
      </w:r>
      <w:r w:rsidR="0084029A">
        <w:rPr>
          <w:noProof/>
        </w:rPr>
        <w:t>[21-25]</w:t>
      </w:r>
      <w:r w:rsidR="00EF35D2">
        <w:fldChar w:fldCharType="end"/>
      </w:r>
      <w:r w:rsidR="00067D83">
        <w:t xml:space="preserve">. Meanwhile, </w:t>
      </w:r>
      <w:r w:rsidR="00AD746F" w:rsidRPr="00AD746F">
        <w:t xml:space="preserve">EPA </w:t>
      </w:r>
      <w:r w:rsidR="00067D83">
        <w:t>and other organizations are</w:t>
      </w:r>
      <w:r w:rsidR="00AD746F" w:rsidRPr="00AD746F">
        <w:t xml:space="preserve"> continuing to accumulate chemical-specific TK data, both</w:t>
      </w:r>
      <w:r w:rsidR="00067D83">
        <w:t xml:space="preserve"> </w:t>
      </w:r>
      <w:r w:rsidR="007C2C18" w:rsidRPr="007C2C18">
        <w:rPr>
          <w:i/>
        </w:rPr>
        <w:t>in vivo</w:t>
      </w:r>
      <w:r w:rsidR="00AD746F" w:rsidRPr="00AD746F">
        <w:t xml:space="preserve"> </w:t>
      </w:r>
      <w:r w:rsidR="00067D83">
        <w:t xml:space="preserve">– that is, curation of data from the scientific literature as well as a targeted animal studies only when needed </w:t>
      </w:r>
      <w:r w:rsidR="00EF35D2">
        <w:fldChar w:fldCharType="begin"/>
      </w:r>
      <w:r w:rsidR="0084029A">
        <w:instrText xml:space="preserve"> ADDIN EN.CITE &lt;EndNote&gt;&lt;Cite&gt;&lt;Author&gt;Wambaugh&lt;/Author&gt;&lt;Year&gt;2018&lt;/Year&gt;&lt;RecNum&gt;690&lt;/RecNum&gt;&lt;DisplayText&gt;[26,27]&lt;/DisplayText&gt;&lt;record&gt;&lt;rec-number&gt;690&lt;/rec-number&gt;&lt;foreign-keys&gt;&lt;key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Cite&gt;&lt;Author&gt;Sayre&lt;/Author&gt;&lt;Year&gt;2020&lt;/Year&gt;&lt;RecNum&gt;885&lt;/RecNum&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[26,27]</w:t>
      </w:r>
      <w:r w:rsidR="00EF35D2">
        <w:fldChar w:fldCharType="end"/>
      </w:r>
      <w:r w:rsidR="00067D83">
        <w:t xml:space="preserve"> – as well as </w:t>
      </w:r>
      <w:r w:rsidR="007C2C18" w:rsidRPr="007C2C18">
        <w:rPr>
          <w:i/>
        </w:rPr>
        <w:t>in vitro</w:t>
      </w:r>
      <w:r w:rsidR="00AD746F" w:rsidRPr="00AD746F">
        <w:t xml:space="preserve"> </w:t>
      </w:r>
      <w:r w:rsidR="00EF35D2">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 </w:instrText>
      </w:r>
      <w:r w:rsidR="005D33F1">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EN.CITE.DATA </w:instrText>
      </w:r>
      <w:r w:rsidR="005D33F1">
        <w:fldChar w:fldCharType="end"/>
      </w:r>
      <w:r w:rsidR="00EF35D2">
        <w:fldChar w:fldCharType="separate"/>
      </w:r>
      <w:r w:rsidR="0023790E">
        <w:rPr>
          <w:noProof/>
        </w:rPr>
        <w:t>[11,19,12]</w:t>
      </w:r>
      <w:r w:rsidR="00EF35D2">
        <w:fldChar w:fldCharType="end"/>
      </w:r>
      <w:r w:rsidR="00067D83">
        <w:t>.</w:t>
      </w:r>
    </w:p>
    <w:p w14:paraId="3E8C1F90" w14:textId="77777777" w:rsidR="00A05C83" w:rsidRDefault="00A05C83" w:rsidP="006F4886">
      <w:pPr>
        <w:spacing w:after="0" w:line="360" w:lineRule="auto"/>
        <w:jc w:val="both"/>
      </w:pPr>
    </w:p>
    <w:p w14:paraId="28613D2D" w14:textId="319A499D" w:rsidR="00226A41" w:rsidRDefault="00CC07C1" w:rsidP="006F4886">
      <w:pPr>
        <w:spacing w:after="0" w:line="360" w:lineRule="auto"/>
        <w:jc w:val="both"/>
        <w:rPr>
          <w:rFonts w:asciiTheme="majorHAnsi" w:eastAsiaTheme="majorEastAsia" w:hAnsiTheme="majorHAnsi" w:cstheme="majorBidi"/>
          <w:sz w:val="32"/>
          <w:szCs w:val="32"/>
        </w:rPr>
      </w:pPr>
      <w:r>
        <w:t xml:space="preserve">Here we examine the TK predictions from six different modeling teams. </w:t>
      </w:r>
      <w:r w:rsidR="00810B69" w:rsidRPr="00810B69">
        <w:t xml:space="preserve">Four modeling teams produced </w:t>
      </w:r>
      <w:r>
        <w:t>QSPR</w:t>
      </w:r>
      <w:r w:rsidR="00810B69" w:rsidRPr="00810B69">
        <w:t xml:space="preserve"> models for two key toxicokinetic parameters that can be measured </w:t>
      </w:r>
      <w:r w:rsidR="007C2C18" w:rsidRPr="007C2C18">
        <w:rPr>
          <w:i/>
          <w:iCs/>
        </w:rPr>
        <w:t>in vitro</w:t>
      </w:r>
      <w:r w:rsidR="00810B69" w:rsidRPr="00810B69">
        <w:t>: intrinsic hepatic clearance (Cl</w:t>
      </w:r>
      <w:r w:rsidR="00810B69" w:rsidRPr="00810B69">
        <w:rPr>
          <w:vertAlign w:val="subscript"/>
        </w:rPr>
        <w:t>int</w:t>
      </w:r>
      <w:r w:rsidR="00810B69" w:rsidRPr="00810B69">
        <w:t xml:space="preserve"> measured with hepatocyte incubations</w:t>
      </w:r>
      <w:r w:rsidR="00D863B1">
        <w:t xml:space="preserve">, </w:t>
      </w:r>
      <w:r w:rsidR="00296CF3">
        <w:fldChar w:fldCharType="begin"/>
      </w:r>
      <w:r w:rsidR="0084029A">
        <w:instrText xml:space="preserve"> ADDIN EN.CITE &lt;EndNote&gt;&lt;Cite&gt;&lt;Author&gt;Shibata&lt;/Author&gt;&lt;Year&gt;2002&lt;/Year&gt;&lt;RecNum&gt;254&lt;/RecNum&gt;&lt;DisplayText&gt;[28]&lt;/DisplayText&gt;&lt;record&gt;&lt;rec-number&gt;254&lt;/rec-number&gt;&lt;foreign-keys&gt;&lt;key app="EN" db-id="5sedwzxv0frxxfep2afv55whvxe0v9vsv290" timestamp="1559649428"&gt;254&lt;/key&gt;&lt;/foreign-keys&gt;&lt;ref-type name="Journal Article"&gt;17&lt;/ref-type&gt;&lt;contributors&gt;&lt;authors&gt;&lt;author&gt;Shibata, Yoshihiro&lt;/author&gt;&lt;author&gt;Takahashi, Hiroyuki&lt;/author&gt;&lt;author&gt;Chiba, Masato&lt;/author&gt;&lt;author&gt;Ishii, Yasuyuki&lt;/author&gt;&lt;/authors&gt;&lt;/contributors&gt;&lt;titles&gt;&lt;title&gt;Prediction of hepatic clearance and availability by cryopreserved human hepatocytes: an application of serum incubation method&lt;/title&gt;&lt;secondary-title&gt;Drug Metabolism and Disposition&lt;/secondary-title&gt;&lt;/titles&gt;&lt;periodical&gt;&lt;full-title&gt;Drug Metabolism and Disposition&lt;/full-title&gt;&lt;/periodical&gt;&lt;pages&gt;892-896&lt;/pages&gt;&lt;volume&gt;30&lt;/volume&gt;&lt;number&gt;8&lt;/number&gt;&lt;dates&gt;&lt;year&gt;2002&lt;/year&gt;&lt;/dates&gt;&lt;isbn&gt;1521-009X&lt;/isbn&gt;&lt;urls&gt;&lt;/urls&gt;&lt;/record&gt;&lt;/Cite&gt;&lt;/EndNote&gt;</w:instrText>
      </w:r>
      <w:r w:rsidR="00296CF3">
        <w:fldChar w:fldCharType="separate"/>
      </w:r>
      <w:r w:rsidR="0084029A">
        <w:rPr>
          <w:noProof/>
        </w:rPr>
        <w:t>[28]</w:t>
      </w:r>
      <w:r w:rsidR="00296CF3">
        <w:fldChar w:fldCharType="end"/>
      </w:r>
      <w:r w:rsidR="00810B69" w:rsidRPr="00810B69">
        <w:t>) and fraction unbound in plasma (f</w:t>
      </w:r>
      <w:r w:rsidR="00810B69" w:rsidRPr="00810B69">
        <w:rPr>
          <w:vertAlign w:val="subscript"/>
        </w:rPr>
        <w:t>up</w:t>
      </w:r>
      <w:r w:rsidR="00D863B1">
        <w:t xml:space="preserve">, typically measured via rapid equilibrium dialysis </w:t>
      </w:r>
      <w:r w:rsidR="00296CF3">
        <w:fldChar w:fldCharType="begin"/>
      </w:r>
      <w:r w:rsidR="0084029A">
        <w:instrText xml:space="preserve"> ADDIN EN.CITE &lt;EndNote&gt;&lt;Cite&gt;&lt;Author&gt;Waters&lt;/Author&gt;&lt;Year&gt;2008&lt;/Year&gt;&lt;RecNum&gt;307&lt;/RecNum&gt;&lt;DisplayText&gt;[29]&lt;/DisplayText&gt;&lt;record&gt;&lt;rec-number&gt;307&lt;/rec-number&gt;&lt;foreign-keys&gt;&lt;key app="EN" db-id="5sedwzxv0frxxfep2afv55whvxe0v9vsv290" timestamp="1559649428"&gt;307&lt;/key&gt;&lt;/foreign-keys&gt;&lt;ref-type name="Journal Article"&gt;17&lt;/ref-type&gt;&lt;contributors&gt;&lt;authors&gt;&lt;author&gt;Waters, Nigel J&lt;/author&gt;&lt;author&gt;Jones, Rachel&lt;/author&gt;&lt;author&gt;Williams, Gareth&lt;/author&gt;&lt;author&gt;Sohal, Bindi&lt;/author&gt;&lt;/authors&gt;&lt;/contributors&gt;&lt;titles&gt;&lt;title&gt;Validation of a rapid equilibrium dialysis approach for the measurement of plasma protein binding&lt;/title&gt;&lt;secondary-title&gt;Journal of Pharmaceutical Sciences&lt;/secondary-title&gt;&lt;/titles&gt;&lt;periodical&gt;&lt;full-title&gt;Journal of Pharmaceutical Sciences&lt;/full-title&gt;&lt;/periodical&gt;&lt;pages&gt;4586-4595&lt;/pages&gt;&lt;volume&gt;97&lt;/volume&gt;&lt;number&gt;10&lt;/number&gt;&lt;dates&gt;&lt;year&gt;2008&lt;/year&gt;&lt;/dates&gt;&lt;isbn&gt;1520-6017&lt;/isbn&gt;&lt;urls&gt;&lt;/urls&gt;&lt;/record&gt;&lt;/Cite&gt;&lt;/EndNote&gt;</w:instrText>
      </w:r>
      <w:r w:rsidR="00296CF3">
        <w:fldChar w:fldCharType="separate"/>
      </w:r>
      <w:r w:rsidR="0084029A">
        <w:rPr>
          <w:noProof/>
        </w:rPr>
        <w:t>[29]</w:t>
      </w:r>
      <w:r w:rsidR="00296CF3">
        <w:fldChar w:fldCharType="end"/>
      </w:r>
      <w:r w:rsidR="00D863B1">
        <w:t>)</w:t>
      </w:r>
      <w:r>
        <w:t xml:space="preserve">. The models are initially evaluated for their ability to reproduce </w:t>
      </w:r>
      <w:r w:rsidR="007C2C18" w:rsidRPr="007C2C18">
        <w:rPr>
          <w:i/>
        </w:rPr>
        <w:t>in vitro</w:t>
      </w:r>
      <w:r>
        <w:t xml:space="preserve"> measured values. However, we focus on analysis of the predictions for chemical concentration as a function of time (</w:t>
      </w:r>
      <w:proofErr w:type="spellStart"/>
      <w:r>
        <w:t>CvT</w:t>
      </w:r>
      <w:proofErr w:type="spellEnd"/>
      <w:r>
        <w:t xml:space="preserve">) that can be made when a generic physiologically-based TK (PBTK) model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t xml:space="preserve"> is used with the predictions from each QSPR. For this study </w:t>
      </w:r>
      <w:r w:rsidR="007C2C18" w:rsidRPr="007C2C18">
        <w:rPr>
          <w:i/>
        </w:rPr>
        <w:t>in vivo</w:t>
      </w:r>
      <w:r w:rsidRPr="00CC07C1">
        <w:t xml:space="preserve"> plasma </w:t>
      </w:r>
      <w:r>
        <w:t xml:space="preserve">and blood </w:t>
      </w:r>
      <w:r w:rsidRPr="00CC07C1">
        <w:t xml:space="preserve">concentration vs. time data </w:t>
      </w:r>
      <w:r>
        <w:t xml:space="preserve">for </w:t>
      </w:r>
      <w:r w:rsidR="009413F6">
        <w:t xml:space="preserve">rat and </w:t>
      </w:r>
      <w:r>
        <w:t xml:space="preserve">human </w:t>
      </w:r>
      <w:r w:rsidRPr="00CC07C1">
        <w:t xml:space="preserve">were </w:t>
      </w:r>
      <w:ins w:id="114" w:author="Wambaugh, John (he/him/his)" w:date="2024-05-04T09:35:00Z">
        <w:r w:rsidR="00790006">
          <w:t xml:space="preserve">initially </w:t>
        </w:r>
      </w:ins>
      <w:r w:rsidRPr="00CC07C1">
        <w:t xml:space="preserve">available for 101 chemicals from the CvTdb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00810B69" w:rsidRPr="00810B69">
        <w:t xml:space="preserve">Models </w:t>
      </w:r>
      <w:r>
        <w:t>a</w:t>
      </w:r>
      <w:r w:rsidR="00810B69" w:rsidRPr="00810B69">
        <w:t xml:space="preserve">re evaluated for ability to reproduce the full </w:t>
      </w:r>
      <w:proofErr w:type="spellStart"/>
      <w:r w:rsidR="008C1DE3">
        <w:t>CvT</w:t>
      </w:r>
      <w:proofErr w:type="spellEnd"/>
      <w:r w:rsidR="00810B69" w:rsidRPr="00810B69">
        <w:t xml:space="preserve"> curve as well as summary statistics</w:t>
      </w:r>
      <w:r>
        <w:t xml:space="preserve"> (such as peak plasma concentration)</w:t>
      </w:r>
      <w:r w:rsidR="00810B69" w:rsidRPr="00810B69">
        <w:t xml:space="preserve"> and parameters (such as </w:t>
      </w:r>
      <w:r>
        <w:t xml:space="preserve">chemical </w:t>
      </w:r>
      <w:r w:rsidR="00810B69" w:rsidRPr="00810B69">
        <w:t>half-life)</w:t>
      </w:r>
      <w:r>
        <w:t xml:space="preserve">. </w:t>
      </w:r>
      <w:r w:rsidR="00810B69" w:rsidRPr="00810B69">
        <w:t xml:space="preserve">Two additional models for chemical half-life </w:t>
      </w:r>
      <w:r>
        <w:t>are</w:t>
      </w:r>
      <w:r w:rsidR="00810B69" w:rsidRPr="00810B69">
        <w:t xml:space="preserve"> also evaluated</w:t>
      </w:r>
      <w:r>
        <w:t>. The six modeling teams w</w:t>
      </w:r>
      <w:r w:rsidR="009262EC" w:rsidRPr="009262EC">
        <w:t>ere</w:t>
      </w:r>
      <w:r>
        <w:t xml:space="preserve"> provided with chemical identities </w:t>
      </w:r>
      <w:r w:rsidR="009E42B1">
        <w:t xml:space="preserve">and some physico-chemical descriptors </w:t>
      </w:r>
      <w:r>
        <w:t>but were</w:t>
      </w:r>
      <w:r w:rsidR="009262EC" w:rsidRPr="009262EC">
        <w:t xml:space="preserve"> not provided with the actual </w:t>
      </w:r>
      <w:r w:rsidR="007C2C18" w:rsidRPr="007C2C18">
        <w:rPr>
          <w:i/>
        </w:rPr>
        <w:t>in vivo</w:t>
      </w:r>
      <w:r w:rsidR="009262EC" w:rsidRPr="009262EC">
        <w:t xml:space="preserve"> </w:t>
      </w:r>
      <w:r w:rsidR="008C1DE3">
        <w:t>evaluation data</w:t>
      </w:r>
      <w:r w:rsidR="009262EC" w:rsidRPr="009262EC">
        <w:t xml:space="preserve">. </w:t>
      </w:r>
      <w:r w:rsidR="00226A41">
        <w:br w:type="page"/>
      </w:r>
    </w:p>
    <w:p w14:paraId="24BD764E" w14:textId="6569D6C5" w:rsidR="00AA4D78" w:rsidRDefault="00AA4D78" w:rsidP="006F4886">
      <w:pPr>
        <w:pStyle w:val="Heading1"/>
        <w:spacing w:line="360" w:lineRule="auto"/>
        <w:jc w:val="both"/>
        <w:rPr>
          <w:color w:val="auto"/>
        </w:rPr>
      </w:pPr>
      <w:r>
        <w:rPr>
          <w:color w:val="auto"/>
        </w:rPr>
        <w:lastRenderedPageBreak/>
        <w:t>Methods</w:t>
      </w:r>
    </w:p>
    <w:p w14:paraId="3D38B52C" w14:textId="60EF114F" w:rsidR="00DA2F7F" w:rsidRDefault="00DA2F7F" w:rsidP="006F4886">
      <w:pPr>
        <w:spacing w:after="0" w:line="360" w:lineRule="auto"/>
        <w:jc w:val="both"/>
      </w:pPr>
      <w:r>
        <w:t xml:space="preserve">As summarized in </w:t>
      </w:r>
      <w:r w:rsidR="00DE3F4C">
        <w:fldChar w:fldCharType="begin"/>
      </w:r>
      <w:r w:rsidR="00DE3F4C">
        <w:instrText xml:space="preserve"> REF _Ref79324002 \h </w:instrText>
      </w:r>
      <w:r w:rsidR="003B0C76">
        <w:instrText xml:space="preserve"> \* MERGEFORMAT </w:instrText>
      </w:r>
      <w:r w:rsidR="00DE3F4C">
        <w:fldChar w:fldCharType="separate"/>
      </w:r>
      <w:r w:rsidR="00812061">
        <w:t xml:space="preserve">Table </w:t>
      </w:r>
      <w:r w:rsidR="00812061">
        <w:rPr>
          <w:noProof/>
        </w:rPr>
        <w:t>1</w:t>
      </w:r>
      <w:r w:rsidR="00DE3F4C">
        <w:fldChar w:fldCharType="end"/>
      </w:r>
      <w:r>
        <w:t xml:space="preserve">, three levels of evaluation were made. First (Level 1), QSPR predictions of parameters were compared against </w:t>
      </w:r>
      <w:r w:rsidR="007C2C18" w:rsidRPr="007C2C18">
        <w:rPr>
          <w:i/>
        </w:rPr>
        <w:t>in vitro</w:t>
      </w:r>
      <w:r>
        <w:t xml:space="preserve">-measured values for each chemical where data were available. Then (Level 2) the ability of a PBTK model to predict chemical concentration vs. time behavior was evaluated against </w:t>
      </w:r>
      <w:r w:rsidR="007C2C18" w:rsidRPr="007C2C18">
        <w:rPr>
          <w:i/>
        </w:rPr>
        <w:t>in vivo</w:t>
      </w:r>
      <w:r>
        <w:t xml:space="preserve"> measurements for the full time-course observed for each combination of QSPR and chemical. Finally (Level 3) the ability of the QSPRs and PBTK model to predict summary statistics (for example Cmax, AUC, half-life) was evaluated.</w:t>
      </w:r>
      <w:r w:rsidR="00F22341">
        <w:t xml:space="preserve"> All analyses were performed in the free, open-source statistical analysis language R </w:t>
      </w:r>
      <w:r w:rsidR="00EF35D2">
        <w:fldChar w:fldCharType="begin"/>
      </w:r>
      <w:r w:rsidR="0084029A">
        <w:instrText xml:space="preserve"> ADDIN EN.CITE &lt;EndNote&gt;&lt;Cite&gt;&lt;Author&gt;R Core Team&lt;/Author&gt;&lt;Year&gt;2021&lt;/Year&gt;&lt;RecNum&gt;136&lt;/RecNum&gt;&lt;DisplayText&gt;[31]&lt;/DisplayText&gt;&lt;record&gt;&lt;rec-number&gt;136&lt;/rec-number&gt;&lt;foreign-keys&gt;&lt;key app="EN" db-id="0trrd5ets2ax97e9wpgxzdxy59zvaatvfeps" timestamp="1628523591"&gt;136&lt;/key&gt;&lt;/foreign-keys&gt;&lt;ref-type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rsidR="00EF35D2">
        <w:fldChar w:fldCharType="separate"/>
      </w:r>
      <w:r w:rsidR="0084029A">
        <w:rPr>
          <w:noProof/>
        </w:rPr>
        <w:t>[31]</w:t>
      </w:r>
      <w:r w:rsidR="00EF35D2">
        <w:fldChar w:fldCharType="end"/>
      </w:r>
      <w:r w:rsidR="00F22341">
        <w:t xml:space="preserve"> v4.</w:t>
      </w:r>
      <w:ins w:id="115" w:author="Wambaugh, John (he/him/his)" w:date="2024-05-04T09:36:00Z">
        <w:r w:rsidR="00790006">
          <w:t>4</w:t>
        </w:r>
      </w:ins>
      <w:del w:id="116" w:author="Wambaugh, John (he/him/his)" w:date="2024-05-04T09:36:00Z">
        <w:r w:rsidR="00F22341" w:rsidDel="00790006">
          <w:delText>2</w:delText>
        </w:r>
      </w:del>
      <w:r w:rsidR="00F22341">
        <w:t xml:space="preserve">.0. Analyses were performed on a Dell </w:t>
      </w:r>
      <w:del w:id="117" w:author="Wambaugh, John (he/him/his)" w:date="2024-05-04T09:36:00Z">
        <w:r w:rsidR="00F22341" w:rsidDel="00790006">
          <w:delText>Latitude 7280</w:delText>
        </w:r>
      </w:del>
      <w:ins w:id="118" w:author="Wambaugh, John (he/him/his)" w:date="2024-05-04T09:36:00Z">
        <w:r w:rsidR="00790006">
          <w:t>Precision 7560</w:t>
        </w:r>
      </w:ins>
      <w:r w:rsidR="00F22341">
        <w:t xml:space="preserve"> laptop personal computer.</w:t>
      </w:r>
      <w:del w:id="119" w:author="Wambaugh, John (he/him/his)" w:date="2024-05-15T09:26:00Z">
        <w:r w:rsidR="00F22341" w:rsidDel="00FF4817">
          <w:delText xml:space="preserve">  </w:delText>
        </w:r>
      </w:del>
      <w:ins w:id="120" w:author="Wambaugh, John (he/him/his)" w:date="2024-05-15T09:26:00Z">
        <w:r w:rsidR="00FF4817">
          <w:t xml:space="preserve"> </w:t>
        </w:r>
      </w:ins>
      <w:r w:rsidR="00645AA6">
        <w:t xml:space="preserve">Scripts to perform all analyses are available in </w:t>
      </w:r>
      <w:proofErr w:type="spellStart"/>
      <w:r w:rsidR="00645AA6">
        <w:t>RMarkdown</w:t>
      </w:r>
      <w:proofErr w:type="spellEnd"/>
      <w:r w:rsidR="00645AA6">
        <w:t xml:space="preserve"> </w:t>
      </w:r>
      <w:r w:rsidR="00F96FC3">
        <w:fldChar w:fldCharType="begin"/>
      </w:r>
      <w:r w:rsidR="0084029A">
        <w:instrText xml:space="preserve"> ADDIN EN.CITE &lt;EndNote&gt;&lt;Cite&gt;&lt;Author&gt;Baumer&lt;/Author&gt;&lt;Year&gt;2015&lt;/Year&gt;&lt;RecNum&gt;956&lt;/RecNum&gt;&lt;DisplayText&gt;[32]&lt;/DisplayText&gt;&lt;record&gt;&lt;rec-number&gt;956&lt;/rec-number&gt;&lt;foreign-keys&gt;&lt;key app="EN" db-id="5sedwzxv0frxxfep2afv55whvxe0v9vsv290" timestamp="1630591317"&gt;956&lt;/key&gt;&lt;/foreign-keys&gt;&lt;ref-type name="Journal Article"&gt;17&lt;/ref-type&gt;&lt;contributors&gt;&lt;authors&gt;&lt;author&gt;Baumer, Benjamin&lt;/author&gt;&lt;author&gt;Udwin, Dana&lt;/author&gt;&lt;/authors&gt;&lt;/contributors&gt;&lt;titles&gt;&lt;title&gt;R markdown&lt;/title&gt;&lt;secondary-title&gt;Wiley Interdisciplinary Reviews: Computational Statistics&lt;/secondary-title&gt;&lt;/titles&gt;&lt;periodical&gt;&lt;full-title&gt;Wiley Interdisciplinary Reviews: Computational Statistics&lt;/full-title&gt;&lt;/periodical&gt;&lt;pages&gt;167-177&lt;/pages&gt;&lt;volume&gt;7&lt;/volume&gt;&lt;number&gt;3&lt;/number&gt;&lt;dates&gt;&lt;year&gt;2015&lt;/year&gt;&lt;/dates&gt;&lt;isbn&gt;1939-5108&lt;/isbn&gt;&lt;urls&gt;&lt;/urls&gt;&lt;/record&gt;&lt;/Cite&gt;&lt;/EndNote&gt;</w:instrText>
      </w:r>
      <w:r w:rsidR="00F96FC3">
        <w:fldChar w:fldCharType="separate"/>
      </w:r>
      <w:r w:rsidR="0084029A">
        <w:rPr>
          <w:noProof/>
        </w:rPr>
        <w:t>[32]</w:t>
      </w:r>
      <w:r w:rsidR="00F96FC3">
        <w:fldChar w:fldCharType="end"/>
      </w:r>
      <w:r w:rsidR="00645AA6">
        <w:t xml:space="preserve"> format as supplemental material.</w:t>
      </w:r>
    </w:p>
    <w:p w14:paraId="3BA9C645" w14:textId="77777777" w:rsidR="00645AA6" w:rsidRDefault="00645AA6" w:rsidP="006F4886">
      <w:pPr>
        <w:spacing w:after="0" w:line="360" w:lineRule="auto"/>
        <w:jc w:val="both"/>
        <w:rPr>
          <w:rFonts w:asciiTheme="majorHAnsi" w:eastAsiaTheme="majorEastAsia" w:hAnsiTheme="majorHAnsi" w:cstheme="majorBidi"/>
          <w:sz w:val="32"/>
          <w:szCs w:val="32"/>
        </w:rPr>
      </w:pPr>
    </w:p>
    <w:p w14:paraId="5B33B51C" w14:textId="77777777" w:rsidR="00DA2F7F" w:rsidRDefault="00DA2F7F" w:rsidP="006F4886">
      <w:pPr>
        <w:pStyle w:val="Heading2"/>
        <w:spacing w:line="360" w:lineRule="auto"/>
        <w:jc w:val="both"/>
      </w:pPr>
      <w:r>
        <w:t>HTTK</w:t>
      </w:r>
    </w:p>
    <w:p w14:paraId="5E6119BB" w14:textId="42316BFC" w:rsidR="00C57902" w:rsidRDefault="00DA2F7F" w:rsidP="006F4886">
      <w:pPr>
        <w:spacing w:after="0" w:line="360" w:lineRule="auto"/>
        <w:jc w:val="both"/>
      </w:pPr>
      <w:commentRangeStart w:id="121"/>
      <w:commentRangeStart w:id="122"/>
      <w:r w:rsidRPr="00810B69">
        <w:t xml:space="preserve">R package “httk”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rsidRPr="00810B69">
        <w:t xml:space="preserve"> </w:t>
      </w:r>
      <w:r w:rsidR="00F22341" w:rsidRPr="003B2DDC">
        <w:rPr>
          <w:highlight w:val="yellow"/>
          <w:rPrChange w:id="123" w:author="Wambaugh, John (he/him/his)" w:date="2024-05-15T15:26:00Z">
            <w:rPr/>
          </w:rPrChange>
        </w:rPr>
        <w:t>v2.</w:t>
      </w:r>
      <w:ins w:id="124" w:author="Wambaugh, John (he/him/his)" w:date="2024-05-04T09:35:00Z">
        <w:r w:rsidR="00790006" w:rsidRPr="003B2DDC">
          <w:rPr>
            <w:highlight w:val="yellow"/>
            <w:rPrChange w:id="125" w:author="Wambaugh, John (he/him/his)" w:date="2024-05-15T15:26:00Z">
              <w:rPr/>
            </w:rPrChange>
          </w:rPr>
          <w:t>3.2</w:t>
        </w:r>
      </w:ins>
      <w:del w:id="126" w:author="Wambaugh, John (he/him/his)" w:date="2024-05-04T09:35:00Z">
        <w:r w:rsidR="00F22341" w:rsidRPr="003B2DDC" w:rsidDel="00790006">
          <w:rPr>
            <w:highlight w:val="yellow"/>
            <w:rPrChange w:id="127" w:author="Wambaugh, John (he/him/his)" w:date="2024-05-15T15:26:00Z">
              <w:rPr/>
            </w:rPrChange>
          </w:rPr>
          <w:delText>0.5</w:delText>
        </w:r>
        <w:commentRangeEnd w:id="121"/>
        <w:r w:rsidR="000D7AEC" w:rsidRPr="003B2DDC" w:rsidDel="00790006">
          <w:rPr>
            <w:rStyle w:val="CommentReference"/>
            <w:highlight w:val="yellow"/>
            <w:rPrChange w:id="128" w:author="Wambaugh, John (he/him/his)" w:date="2024-05-15T15:26:00Z">
              <w:rPr>
                <w:rStyle w:val="CommentReference"/>
              </w:rPr>
            </w:rPrChange>
          </w:rPr>
          <w:commentReference w:id="121"/>
        </w:r>
        <w:commentRangeEnd w:id="122"/>
        <w:r w:rsidR="009E42B1" w:rsidRPr="003B2DDC" w:rsidDel="00790006">
          <w:rPr>
            <w:rStyle w:val="CommentReference"/>
            <w:highlight w:val="yellow"/>
            <w:rPrChange w:id="129" w:author="Wambaugh, John (he/him/his)" w:date="2024-05-15T15:26:00Z">
              <w:rPr>
                <w:rStyle w:val="CommentReference"/>
              </w:rPr>
            </w:rPrChange>
          </w:rPr>
          <w:commentReference w:id="122"/>
        </w:r>
      </w:del>
      <w:r w:rsidR="00F22341">
        <w:t xml:space="preserve"> was used for this analysis. “httk” </w:t>
      </w:r>
      <w:r w:rsidRPr="00810B69">
        <w:t xml:space="preserve">can parameterize a </w:t>
      </w:r>
      <w:r w:rsidR="006567F7" w:rsidRPr="00810B69">
        <w:t>physiologically based</w:t>
      </w:r>
      <w:r w:rsidRPr="00810B69">
        <w:t xml:space="preserve"> toxicokinetic (PBTK) model based on chemical-specific values for</w:t>
      </w:r>
      <w:r w:rsidR="00C57902">
        <w:t xml:space="preserve"> fraction unbound in plasma (</w:t>
      </w:r>
      <w:r w:rsidRPr="00810B69">
        <w:t>f</w:t>
      </w:r>
      <w:r w:rsidRPr="00810B69">
        <w:rPr>
          <w:vertAlign w:val="subscript"/>
        </w:rPr>
        <w:t>up</w:t>
      </w:r>
      <w:r w:rsidR="00C57902">
        <w:t>, unitless) a</w:t>
      </w:r>
      <w:r w:rsidRPr="00810B69">
        <w:t xml:space="preserve">nd </w:t>
      </w:r>
      <w:r w:rsidR="00C57902">
        <w:t>intrinsic hepatic clearance (</w:t>
      </w:r>
      <w:r w:rsidRPr="00810B69">
        <w:t>Cl</w:t>
      </w:r>
      <w:r w:rsidRPr="00810B69">
        <w:rPr>
          <w:vertAlign w:val="subscript"/>
        </w:rPr>
        <w:t>int</w:t>
      </w:r>
      <w:r w:rsidR="00C57902">
        <w:t>, µL/min/10</w:t>
      </w:r>
      <w:r w:rsidR="00C57902" w:rsidRPr="00C57902">
        <w:rPr>
          <w:vertAlign w:val="superscript"/>
        </w:rPr>
        <w:t>6</w:t>
      </w:r>
      <w:r w:rsidR="00C57902">
        <w:t xml:space="preserve"> hepatocytes). These </w:t>
      </w:r>
      <w:r w:rsidR="006567F7">
        <w:t xml:space="preserve">experimentally measured </w:t>
      </w:r>
      <w:r w:rsidR="00C57902">
        <w:t>values are collected from peer-reviewed literature and provided by “httk”. All the QSPRs analyzed here were trained to human data.</w:t>
      </w:r>
    </w:p>
    <w:p w14:paraId="6E828D6C" w14:textId="77777777" w:rsidR="00645AA6" w:rsidRDefault="00645AA6" w:rsidP="006F4886">
      <w:pPr>
        <w:spacing w:after="0" w:line="360" w:lineRule="auto"/>
        <w:jc w:val="both"/>
      </w:pPr>
    </w:p>
    <w:p w14:paraId="4C3850B2" w14:textId="00BC7B0A" w:rsidR="00DA2F7F" w:rsidRDefault="00DA2F7F" w:rsidP="006F4886">
      <w:pPr>
        <w:spacing w:after="0" w:line="360" w:lineRule="auto"/>
        <w:jc w:val="both"/>
      </w:pPr>
      <w:r>
        <w:t>The generic PBTK model used here (model “</w:t>
      </w:r>
      <w:proofErr w:type="spellStart"/>
      <w:r>
        <w:t>pbtk</w:t>
      </w:r>
      <w:proofErr w:type="spellEnd"/>
      <w:r>
        <w:t>”) consists of</w:t>
      </w:r>
      <w:r w:rsidR="00DE3F4C">
        <w:t xml:space="preserve"> well-mixed compartments for the gut, kidney, liver, and rest of body. The model is parameterized for a chemical using f</w:t>
      </w:r>
      <w:r w:rsidR="00DE3F4C" w:rsidRPr="009E42B1">
        <w:rPr>
          <w:vertAlign w:val="subscript"/>
        </w:rPr>
        <w:t>up</w:t>
      </w:r>
      <w:r w:rsidR="00DE3F4C">
        <w:t xml:space="preserve"> and C</w:t>
      </w:r>
      <w:r w:rsidR="00DE3F4C" w:rsidRPr="009E42B1">
        <w:rPr>
          <w:vertAlign w:val="subscript"/>
        </w:rPr>
        <w:t>lint</w:t>
      </w:r>
      <w:r w:rsidR="00DE3F4C">
        <w:t xml:space="preserve"> plus equilibrium tissue:plasma partition coefficients predicted with a modified Schmitt’s method </w:t>
      </w:r>
      <w:r w:rsidR="00EF35D2">
        <w:fldChar w:fldCharType="begin"/>
      </w:r>
      <w:r w:rsidR="0084029A">
        <w:instrText xml:space="preserve"> ADDIN EN.CITE &lt;EndNote&gt;&lt;Cite&gt;&lt;Author&gt;Schmitt&lt;/Author&gt;&lt;Year&gt;2008&lt;/Year&gt;&lt;RecNum&gt;246&lt;/RecNum&gt;&lt;DisplayText&gt;[33,34]&lt;/DisplayText&gt;&lt;record&gt;&lt;rec-number&gt;246&lt;/rec-number&gt;&lt;foreign-keys&gt;&lt;key app="EN" db-id="5sedwzxv0frxxfep2afv55whvxe0v9vsv290" timestamp="1559649428"&gt;246&lt;/key&gt;&lt;/foreign-keys&gt;&lt;ref-type name="Journal Article"&gt;17&lt;/ref-type&gt;&lt;contributors&gt;&lt;authors&gt;&lt;author&gt;Schmitt, Walter&lt;/author&gt;&lt;/authors&gt;&lt;/contributors&gt;&lt;titles&gt;&lt;title&gt;General approach for the calculation of tissue to plasma partition coefficients&lt;/title&gt;&lt;secondary-title&gt;Toxicology in Vitro&lt;/secondary-title&gt;&lt;/titles&gt;&lt;periodical&gt;&lt;full-title&gt;Toxicology in Vitro&lt;/full-title&gt;&lt;/periodical&gt;&lt;pages&gt;457-467&lt;/pages&gt;&lt;volume&gt;22&lt;/volume&gt;&lt;number&gt;2&lt;/number&gt;&lt;dates&gt;&lt;year&gt;2008&lt;/year&gt;&lt;/dates&gt;&lt;isbn&gt;0887-2333&lt;/isbn&gt;&lt;urls&gt;&lt;/urls&gt;&lt;/record&gt;&lt;/Cite&gt;&lt;Cite&gt;&lt;Author&gt;Pearce&lt;/Author&gt;&lt;Year&gt;2017&lt;/Year&gt;&lt;RecNum&gt;475&lt;/RecNum&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EF35D2">
        <w:fldChar w:fldCharType="separate"/>
      </w:r>
      <w:r w:rsidR="0084029A">
        <w:rPr>
          <w:noProof/>
        </w:rPr>
        <w:t>[33,34]</w:t>
      </w:r>
      <w:r w:rsidR="00EF35D2">
        <w:fldChar w:fldCharType="end"/>
      </w:r>
      <w:r w:rsidR="00DE3F4C">
        <w:t>. The model simulates both oral and intravenous dosing. Oral dosing is subject to first-pass metabolism by the liver before the compound distributes systemically.</w:t>
      </w:r>
      <w:r w:rsidR="00C57902">
        <w:t xml:space="preserve"> Among other species, the model includes physiological information for parameterizing both humans and rats (primarily from </w:t>
      </w:r>
      <w:r w:rsidR="00EF35D2">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 </w:instrText>
      </w:r>
      <w:r w:rsidR="0084029A">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EN.CITE.DATA </w:instrText>
      </w:r>
      <w:r w:rsidR="0084029A">
        <w:fldChar w:fldCharType="end"/>
      </w:r>
      <w:r w:rsidR="00EF35D2">
        <w:fldChar w:fldCharType="separate"/>
      </w:r>
      <w:r w:rsidR="0084029A">
        <w:rPr>
          <w:noProof/>
        </w:rPr>
        <w:t>[35,33,36]</w:t>
      </w:r>
      <w:r w:rsidR="00EF35D2">
        <w:fldChar w:fldCharType="end"/>
      </w:r>
      <w:r w:rsidR="00C57902">
        <w:t>.</w:t>
      </w:r>
      <w:r w:rsidR="008612C4">
        <w:t xml:space="preserve"> The model was simulated using command “</w:t>
      </w:r>
      <w:proofErr w:type="gramStart"/>
      <w:ins w:id="130" w:author="Wambaugh, John (he/him/his)" w:date="2024-05-04T09:47:00Z">
        <w:r w:rsidR="001E1C75">
          <w:t>httk::</w:t>
        </w:r>
      </w:ins>
      <w:proofErr w:type="spellStart"/>
      <w:proofErr w:type="gramEnd"/>
      <w:r w:rsidR="008612C4">
        <w:t>s</w:t>
      </w:r>
      <w:r w:rsidR="008612C4" w:rsidRPr="008612C4">
        <w:t>olve_pbtk</w:t>
      </w:r>
      <w:proofErr w:type="spellEnd"/>
      <w:r w:rsidR="008612C4">
        <w:t xml:space="preserve">()” with option </w:t>
      </w:r>
      <w:proofErr w:type="spellStart"/>
      <w:r w:rsidR="008612C4">
        <w:t>default.to.human</w:t>
      </w:r>
      <w:proofErr w:type="spellEnd"/>
      <w:r w:rsidR="008612C4">
        <w:t>=TRUE</w:t>
      </w:r>
      <w:r w:rsidR="009E42B1">
        <w:t xml:space="preserve"> – that is, since no rat-specific values are predicted by the models under evaluation, comparisons to data from rats were done using rat physiology but human in vitro TK parameters.</w:t>
      </w:r>
    </w:p>
    <w:p w14:paraId="22CCE820" w14:textId="77777777" w:rsidR="00645AA6" w:rsidRDefault="00645AA6" w:rsidP="006F4886">
      <w:pPr>
        <w:spacing w:after="0" w:line="360" w:lineRule="auto"/>
        <w:jc w:val="both"/>
      </w:pPr>
    </w:p>
    <w:p w14:paraId="5003870D" w14:textId="0E0DA2EF" w:rsidR="00C57902" w:rsidRDefault="00C57902" w:rsidP="006F4886">
      <w:pPr>
        <w:spacing w:after="0" w:line="360" w:lineRule="auto"/>
        <w:jc w:val="both"/>
      </w:pPr>
      <w:r>
        <w:t>The steady-state ratio of the concentration of chemical in blood and plasma (</w:t>
      </w:r>
      <w:proofErr w:type="spellStart"/>
      <w:proofErr w:type="gramStart"/>
      <w:r>
        <w:t>R</w:t>
      </w:r>
      <w:r w:rsidRPr="00DC2B08">
        <w:rPr>
          <w:vertAlign w:val="subscript"/>
        </w:rPr>
        <w:t>b:p</w:t>
      </w:r>
      <w:proofErr w:type="spellEnd"/>
      <w:proofErr w:type="gramEnd"/>
      <w:r>
        <w:t xml:space="preserve">) is an important parameter in the PBTK model and is used for converting between plasma predictions and observations in whole blood. The </w:t>
      </w:r>
      <w:del w:id="131" w:author="Wambaugh, John (he/him/his)" w:date="2024-05-04T09:47:00Z">
        <w:r w:rsidDel="004E3E1B">
          <w:delText xml:space="preserve">“httk” </w:delText>
        </w:r>
      </w:del>
      <w:r>
        <w:t xml:space="preserve">function </w:t>
      </w:r>
      <w:proofErr w:type="gramStart"/>
      <w:ins w:id="132" w:author="Wambaugh, John (he/him/his)" w:date="2024-05-04T09:47:00Z">
        <w:r w:rsidR="004E3E1B">
          <w:t>httk::</w:t>
        </w:r>
      </w:ins>
      <w:proofErr w:type="gramEnd"/>
      <w:r>
        <w:t>get_rblood2plasma</w:t>
      </w:r>
      <w:ins w:id="133" w:author="Wambaugh, John (he/him/his)" w:date="2024-05-04T09:47:00Z">
        <w:r w:rsidR="004E3E1B">
          <w:t>()</w:t>
        </w:r>
      </w:ins>
      <w:r>
        <w:t xml:space="preserve"> either retrieves measured values of </w:t>
      </w:r>
      <w:proofErr w:type="spellStart"/>
      <w:r>
        <w:t>R</w:t>
      </w:r>
      <w:r w:rsidRPr="00DC2B08">
        <w:rPr>
          <w:vertAlign w:val="subscript"/>
        </w:rPr>
        <w:t>b:p</w:t>
      </w:r>
      <w:proofErr w:type="spellEnd"/>
      <w:r w:rsidRPr="00DC2B08">
        <w:rPr>
          <w:vertAlign w:val="subscript"/>
        </w:rPr>
        <w:t xml:space="preserve"> </w:t>
      </w:r>
      <w:r>
        <w:t xml:space="preserve">from the </w:t>
      </w:r>
      <w:r>
        <w:lastRenderedPageBreak/>
        <w:t xml:space="preserve">literature or predicts the ratio by predicting the red blood </w:t>
      </w:r>
      <w:proofErr w:type="spellStart"/>
      <w:r>
        <w:t>cell:plasma</w:t>
      </w:r>
      <w:proofErr w:type="spellEnd"/>
      <w:r>
        <w:t xml:space="preserve"> equilibrium partition coefficient and then using the hematocrit fraction for the relevant species.</w:t>
      </w:r>
    </w:p>
    <w:p w14:paraId="409766C2" w14:textId="77777777" w:rsidR="00645AA6" w:rsidRDefault="00645AA6" w:rsidP="006F4886">
      <w:pPr>
        <w:spacing w:after="0" w:line="360" w:lineRule="auto"/>
        <w:jc w:val="both"/>
      </w:pPr>
    </w:p>
    <w:p w14:paraId="62085C12" w14:textId="48FCC72F" w:rsidR="00416E54" w:rsidRDefault="00416E54" w:rsidP="006F4886">
      <w:pPr>
        <w:spacing w:after="0" w:line="360" w:lineRule="auto"/>
        <w:jc w:val="both"/>
      </w:pPr>
      <w:r>
        <w:t>R is an interpreted</w:t>
      </w:r>
      <w:r w:rsidR="009E42B1">
        <w:t xml:space="preserve"> language</w:t>
      </w:r>
      <w:r>
        <w:t xml:space="preserve"> (primarily </w:t>
      </w:r>
      <w:r w:rsidR="009E42B1">
        <w:t xml:space="preserve">operated by a user from the </w:t>
      </w:r>
      <w:r>
        <w:t>command-line although scripts are common)</w:t>
      </w:r>
      <w:r w:rsidR="009E42B1">
        <w:t>. The</w:t>
      </w:r>
      <w:r>
        <w:t xml:space="preserve"> user can alter</w:t>
      </w:r>
      <w:r w:rsidR="009E42B1">
        <w:t xml:space="preserve"> the values within a</w:t>
      </w:r>
      <w:ins w:id="134" w:author="Wambaugh, John (he/him/his)" w:date="2024-05-04T09:48:00Z">
        <w:r w:rsidR="004E3E1B">
          <w:t xml:space="preserve"> </w:t>
        </w:r>
      </w:ins>
      <w:del w:id="135" w:author="Wambaugh, John (he/him/his)" w:date="2024-05-04T09:48:00Z">
        <w:r w:rsidR="009E42B1" w:rsidDel="004E3E1B">
          <w:delText xml:space="preserve">n </w:delText>
        </w:r>
        <w:r w:rsidDel="004E3E1B">
          <w:delText xml:space="preserve">“httk” </w:delText>
        </w:r>
      </w:del>
      <w:r>
        <w:t>table which stores the f</w:t>
      </w:r>
      <w:r w:rsidRPr="009E42B1">
        <w:rPr>
          <w:vertAlign w:val="subscript"/>
        </w:rPr>
        <w:t>up</w:t>
      </w:r>
      <w:r>
        <w:t xml:space="preserve"> and C</w:t>
      </w:r>
      <w:r w:rsidRPr="009E42B1">
        <w:rPr>
          <w:vertAlign w:val="subscript"/>
        </w:rPr>
        <w:t>lint</w:t>
      </w:r>
      <w:r>
        <w:t xml:space="preserve"> values for all chemicals</w:t>
      </w:r>
      <w:r w:rsidR="009E42B1">
        <w:t xml:space="preserve"> (</w:t>
      </w:r>
      <w:proofErr w:type="gramStart"/>
      <w:ins w:id="136" w:author="Wambaugh, John (he/him/his)" w:date="2024-05-04T09:47:00Z">
        <w:r w:rsidR="004E3E1B">
          <w:t>httk::</w:t>
        </w:r>
      </w:ins>
      <w:proofErr w:type="spellStart"/>
      <w:proofErr w:type="gramEnd"/>
      <w:r w:rsidR="009E42B1">
        <w:t>chem.phys_and_invitro.data</w:t>
      </w:r>
      <w:proofErr w:type="spellEnd"/>
      <w:r w:rsidR="009E42B1">
        <w:t>)</w:t>
      </w:r>
      <w:r>
        <w:t>.</w:t>
      </w:r>
      <w:r w:rsidR="009E42B1">
        <w:t xml:space="preserve"> After alteration, the httk function will proceed using the new values in the table.</w:t>
      </w:r>
      <w:r>
        <w:t xml:space="preserve"> </w:t>
      </w:r>
      <w:ins w:id="137" w:author="Wambaugh, John (he/him/his)" w:date="2024-05-04T09:48:00Z">
        <w:r w:rsidR="004E3E1B">
          <w:t xml:space="preserve">The HTTK data </w:t>
        </w:r>
      </w:ins>
      <w:del w:id="138" w:author="Wambaugh, John (he/him/his)" w:date="2024-05-04T09:48:00Z">
        <w:r w:rsidDel="004E3E1B">
          <w:delText xml:space="preserve">“httk” </w:delText>
        </w:r>
      </w:del>
      <w:r>
        <w:t xml:space="preserve">can be returned to </w:t>
      </w:r>
      <w:ins w:id="139" w:author="Wambaugh, John (he/him/his)" w:date="2024-05-04T09:48:00Z">
        <w:r w:rsidR="004E3E1B">
          <w:t>their</w:t>
        </w:r>
      </w:ins>
      <w:del w:id="140" w:author="Wambaugh, John (he/him/his)" w:date="2024-05-04T09:48:00Z">
        <w:r w:rsidDel="004E3E1B">
          <w:delText>its</w:delText>
        </w:r>
      </w:del>
      <w:r>
        <w:t xml:space="preserve"> defaul</w:t>
      </w:r>
      <w:r w:rsidR="00294072">
        <w:t>t</w:t>
      </w:r>
      <w:r>
        <w:t xml:space="preserve"> </w:t>
      </w:r>
      <w:del w:id="141" w:author="Wambaugh, John (he/him/his)" w:date="2024-05-04T09:48:00Z">
        <w:r w:rsidDel="004E3E1B">
          <w:delText>chem.phys_and_invitro.data table</w:delText>
        </w:r>
      </w:del>
      <w:ins w:id="142" w:author="Wambaugh, John (he/him/his)" w:date="2024-05-04T09:48:00Z">
        <w:r w:rsidR="004E3E1B">
          <w:t>values</w:t>
        </w:r>
      </w:ins>
      <w:r>
        <w:t xml:space="preserve"> via the command “</w:t>
      </w:r>
      <w:proofErr w:type="gramStart"/>
      <w:ins w:id="143" w:author="Wambaugh, John (he/him/his)" w:date="2024-05-04T09:48:00Z">
        <w:r w:rsidR="004E3E1B">
          <w:t>httk::</w:t>
        </w:r>
      </w:ins>
      <w:proofErr w:type="spellStart"/>
      <w:proofErr w:type="gramEnd"/>
      <w:r w:rsidRPr="00416E54">
        <w:t>reset_httk</w:t>
      </w:r>
      <w:proofErr w:type="spellEnd"/>
      <w:r w:rsidRPr="00416E54">
        <w:t>()</w:t>
      </w:r>
      <w:r>
        <w:t>”. By default</w:t>
      </w:r>
      <w:r w:rsidR="00D9030D">
        <w:t>,</w:t>
      </w:r>
      <w:r>
        <w:t xml:space="preserve"> no QSPR values are included in the table</w:t>
      </w:r>
      <w:r w:rsidR="00D9030D">
        <w:t>.</w:t>
      </w:r>
      <w:r>
        <w:t xml:space="preserve"> </w:t>
      </w:r>
      <w:r w:rsidR="00D9030D">
        <w:t>However</w:t>
      </w:r>
      <w:r w:rsidR="004D61D2">
        <w:t>,</w:t>
      </w:r>
      <w:r>
        <w:t xml:space="preserve"> predictions can be loaded with the commands “</w:t>
      </w:r>
      <w:ins w:id="144" w:author="Wambaugh, John (he/him/his)" w:date="2024-05-04T09:48:00Z">
        <w:r w:rsidR="004E3E1B">
          <w:t>httk::</w:t>
        </w:r>
      </w:ins>
      <w:r>
        <w:t>load_sipes2017(overwrite=TRUE)”, “</w:t>
      </w:r>
      <w:ins w:id="145" w:author="Wambaugh, John (he/him/his)" w:date="2024-05-04T09:49:00Z">
        <w:r w:rsidR="004E3E1B">
          <w:t>httk::</w:t>
        </w:r>
      </w:ins>
      <w:r>
        <w:t>load_pradeep2020(overwrite=TRUE)”, or “</w:t>
      </w:r>
      <w:ins w:id="146" w:author="Wambaugh, John (he/him/his)" w:date="2024-05-04T09:48:00Z">
        <w:r w:rsidR="004E3E1B">
          <w:t>httk::</w:t>
        </w:r>
      </w:ins>
      <w:r>
        <w:t xml:space="preserve">load_dawson2021(overwrite=TRUE)” </w:t>
      </w:r>
      <w:r w:rsidR="00EF35D2">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EF35D2">
        <w:fldChar w:fldCharType="separate"/>
      </w:r>
      <w:r w:rsidR="0084029A">
        <w:rPr>
          <w:noProof/>
        </w:rPr>
        <w:t>[23-25]</w:t>
      </w:r>
      <w:r w:rsidR="00EF35D2">
        <w:fldChar w:fldCharType="end"/>
      </w:r>
      <w:r>
        <w:t xml:space="preserve">. The argument “overwrite=TRUE” is needed so that </w:t>
      </w:r>
      <w:r w:rsidR="007C2C18" w:rsidRPr="007C2C18">
        <w:rPr>
          <w:i/>
        </w:rPr>
        <w:t>in vitro</w:t>
      </w:r>
      <w:r>
        <w:t xml:space="preserve"> measured data are overwritten whenever a chemical-specific prediction is available. To facilitate comparisons, a custom function “</w:t>
      </w:r>
      <w:proofErr w:type="spellStart"/>
      <w:r>
        <w:t>clear_</w:t>
      </w:r>
      <w:proofErr w:type="gramStart"/>
      <w:r>
        <w:t>httk</w:t>
      </w:r>
      <w:proofErr w:type="spellEnd"/>
      <w:r>
        <w:t>(</w:t>
      </w:r>
      <w:proofErr w:type="gramEnd"/>
      <w:r>
        <w:t xml:space="preserve">)” is included in the </w:t>
      </w:r>
      <w:r w:rsidR="00A05C83">
        <w:t xml:space="preserve">supplemental material </w:t>
      </w:r>
      <w:r>
        <w:t>which deletes all Human C</w:t>
      </w:r>
      <w:r w:rsidRPr="009E42B1">
        <w:rPr>
          <w:vertAlign w:val="subscript"/>
        </w:rPr>
        <w:t>lint</w:t>
      </w:r>
      <w:r>
        <w:t xml:space="preserve"> and </w:t>
      </w:r>
      <w:r w:rsidR="004D61D2">
        <w:t>f</w:t>
      </w:r>
      <w:r w:rsidRPr="009E42B1">
        <w:rPr>
          <w:vertAlign w:val="subscript"/>
        </w:rPr>
        <w:t>up</w:t>
      </w:r>
      <w:r>
        <w:t xml:space="preserve"> values. The OPERA predictions are available as Supplemental Table </w:t>
      </w:r>
      <w:r w:rsidR="00B2596A">
        <w:t>1</w:t>
      </w:r>
      <w:r>
        <w:t>.</w:t>
      </w:r>
    </w:p>
    <w:p w14:paraId="51C08090" w14:textId="77777777" w:rsidR="00416E54" w:rsidRDefault="00416E54" w:rsidP="006F4886">
      <w:pPr>
        <w:spacing w:after="0" w:line="360" w:lineRule="auto"/>
        <w:jc w:val="both"/>
      </w:pPr>
    </w:p>
    <w:p w14:paraId="6E2CFB84" w14:textId="72CA253D" w:rsidR="00DE3F4C" w:rsidRPr="00DE3F4C" w:rsidRDefault="00C57902" w:rsidP="006F4886">
      <w:pPr>
        <w:spacing w:after="0" w:line="360" w:lineRule="auto"/>
        <w:jc w:val="both"/>
      </w:pPr>
      <w:r>
        <w:t xml:space="preserve"> </w:t>
      </w:r>
    </w:p>
    <w:p w14:paraId="35146EF6" w14:textId="438B25DC" w:rsidR="00810B69" w:rsidRDefault="00DA2F7F" w:rsidP="006F4886">
      <w:pPr>
        <w:pStyle w:val="Heading2"/>
        <w:spacing w:line="360" w:lineRule="auto"/>
        <w:jc w:val="both"/>
      </w:pPr>
      <w:r>
        <w:t>QSPR Models</w:t>
      </w:r>
    </w:p>
    <w:p w14:paraId="0B47640A" w14:textId="5B514800" w:rsidR="00DA2F7F" w:rsidRDefault="00DE3F4C" w:rsidP="006F4886">
      <w:pPr>
        <w:spacing w:after="0" w:line="360" w:lineRule="auto"/>
        <w:jc w:val="both"/>
      </w:pPr>
      <w:r>
        <w:t xml:space="preserve">The QSPR models evaluated are summarized in </w:t>
      </w:r>
      <w:r>
        <w:fldChar w:fldCharType="begin"/>
      </w:r>
      <w:r>
        <w:instrText xml:space="preserve"> REF _Ref79323992 \h </w:instrText>
      </w:r>
      <w:r w:rsidR="003B0C76">
        <w:instrText xml:space="preserve"> \* MERGEFORMAT </w:instrText>
      </w:r>
      <w:r>
        <w:fldChar w:fldCharType="separate"/>
      </w:r>
      <w:r w:rsidR="00812061">
        <w:t xml:space="preserve">Table </w:t>
      </w:r>
      <w:r w:rsidR="00812061">
        <w:rPr>
          <w:noProof/>
        </w:rPr>
        <w:t>2</w:t>
      </w:r>
      <w:r>
        <w:fldChar w:fldCharType="end"/>
      </w:r>
      <w:r>
        <w:t xml:space="preserve">. </w:t>
      </w:r>
      <w:r w:rsidR="00DA2F7F" w:rsidRPr="00DA2F7F">
        <w:t>Four different modeling teams</w:t>
      </w:r>
      <w:r w:rsidR="006910EB">
        <w:t xml:space="preserve"> previously </w:t>
      </w:r>
      <w:r w:rsidR="00296CF3">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296CF3">
        <w:fldChar w:fldCharType="separate"/>
      </w:r>
      <w:r w:rsidR="0084029A">
        <w:rPr>
          <w:noProof/>
        </w:rPr>
        <w:t>[23-25]</w:t>
      </w:r>
      <w:r w:rsidR="00296CF3">
        <w:fldChar w:fldCharType="end"/>
      </w:r>
      <w:r w:rsidR="00DA2F7F" w:rsidRPr="00DA2F7F">
        <w:t xml:space="preserve"> produced </w:t>
      </w:r>
      <w:r w:rsidR="009F7052">
        <w:t>quantitative structure-property relationship</w:t>
      </w:r>
      <w:r w:rsidR="00DA2F7F" w:rsidRPr="00DA2F7F">
        <w:t xml:space="preserve"> (</w:t>
      </w:r>
      <w:r w:rsidR="009F7052">
        <w:t>QSPR</w:t>
      </w:r>
      <w:r w:rsidR="00DA2F7F" w:rsidRPr="00DA2F7F">
        <w:t xml:space="preserve">) models for two key toxicokinetic parameters that can be measured </w:t>
      </w:r>
      <w:r w:rsidR="007C2C18" w:rsidRPr="007C2C18">
        <w:rPr>
          <w:i/>
        </w:rPr>
        <w:t>in vitro</w:t>
      </w:r>
      <w:r w:rsidR="00DA2F7F" w:rsidRPr="00DA2F7F">
        <w:t>: intrinsic hepatic clearance (Cl</w:t>
      </w:r>
      <w:r w:rsidR="00DA2F7F" w:rsidRPr="00B2596A">
        <w:rPr>
          <w:vertAlign w:val="subscript"/>
        </w:rPr>
        <w:t>int</w:t>
      </w:r>
      <w:r w:rsidR="00DA2F7F" w:rsidRPr="00DA2F7F">
        <w:t xml:space="preserve"> measured with hepatocyte incubations) and fraction unbound in plasma (f</w:t>
      </w:r>
      <w:r w:rsidR="00DA2F7F" w:rsidRPr="00B2596A">
        <w:rPr>
          <w:vertAlign w:val="subscript"/>
        </w:rPr>
        <w:t>up</w:t>
      </w:r>
      <w:r w:rsidR="00DA2F7F" w:rsidRPr="00DA2F7F">
        <w:t>)</w:t>
      </w:r>
      <w:r w:rsidR="004D61D2">
        <w:t>.</w:t>
      </w:r>
      <w:r w:rsidR="006910EB">
        <w:t xml:space="preserve"> </w:t>
      </w:r>
      <w:ins w:id="147" w:author="Wambaugh, John (he/him/his)" w:date="2024-05-15T15:33:00Z">
        <w:r w:rsidR="00C31FEF">
          <w:t xml:space="preserve">The consensus QSPR was constructed for </w:t>
        </w:r>
        <w:r w:rsidR="00C31FEF" w:rsidRPr="00DA2F7F">
          <w:t>f</w:t>
        </w:r>
        <w:r w:rsidR="00C31FEF" w:rsidRPr="00B2596A">
          <w:rPr>
            <w:vertAlign w:val="subscript"/>
          </w:rPr>
          <w:t>up</w:t>
        </w:r>
        <w:r w:rsidR="00C31FEF">
          <w:t xml:space="preserve"> by taking the inverse logit of the mean of the logit-transformed </w:t>
        </w:r>
        <w:r w:rsidR="00C31FEF" w:rsidRPr="00DA2F7F">
          <w:t>f</w:t>
        </w:r>
        <w:r w:rsidR="00C31FEF" w:rsidRPr="00B2596A">
          <w:rPr>
            <w:vertAlign w:val="subscript"/>
          </w:rPr>
          <w:t>up</w:t>
        </w:r>
        <w:r w:rsidR="00C31FEF">
          <w:rPr>
            <w:vertAlign w:val="subscript"/>
          </w:rPr>
          <w:t xml:space="preserve"> </w:t>
        </w:r>
        <w:r w:rsidR="00C31FEF">
          <w:t xml:space="preserve">from each QSPR. For </w:t>
        </w:r>
        <w:r w:rsidR="00C31FEF" w:rsidRPr="00DA2F7F">
          <w:t>Cl</w:t>
        </w:r>
        <w:r w:rsidR="00C31FEF" w:rsidRPr="00B2596A">
          <w:rPr>
            <w:vertAlign w:val="subscript"/>
          </w:rPr>
          <w:t>int</w:t>
        </w:r>
        <w:r w:rsidR="00C31FEF">
          <w:t xml:space="preserve"> the maximum value predicted by any QSPR was used. </w:t>
        </w:r>
      </w:ins>
      <w:r w:rsidR="00DA2F7F" w:rsidRPr="00DA2F7F">
        <w:t>Two additional models for chemical half-life were also evaluated</w:t>
      </w:r>
      <w:r w:rsidR="000F00B6">
        <w:t xml:space="preserve">. Individual model predictions are available </w:t>
      </w:r>
      <w:r w:rsidR="00F42E46">
        <w:t>in</w:t>
      </w:r>
      <w:r w:rsidR="000F00B6">
        <w:t xml:space="preserve"> Supplemental Table </w:t>
      </w:r>
      <w:r w:rsidR="00F42E46">
        <w:t>1</w:t>
      </w:r>
      <w:r w:rsidR="000F00B6">
        <w:t>.</w:t>
      </w:r>
    </w:p>
    <w:p w14:paraId="1F128EF1" w14:textId="77777777" w:rsidR="00B2596A" w:rsidRDefault="00B2596A" w:rsidP="006F4886">
      <w:pPr>
        <w:spacing w:after="0" w:line="360" w:lineRule="auto"/>
        <w:jc w:val="both"/>
        <w:rPr>
          <w:ins w:id="148" w:author="Wambaugh, John (he/him/his)" w:date="2024-05-15T15:27:00Z"/>
        </w:rPr>
      </w:pPr>
    </w:p>
    <w:p w14:paraId="2247D1E4" w14:textId="0B53CD6A" w:rsidR="00C31FEF" w:rsidDel="00C31FEF" w:rsidRDefault="00C31FEF" w:rsidP="006F4886">
      <w:pPr>
        <w:spacing w:after="0" w:line="360" w:lineRule="auto"/>
        <w:jc w:val="both"/>
        <w:rPr>
          <w:del w:id="149" w:author="Wambaugh, John (he/him/his)" w:date="2024-05-15T15:28:00Z"/>
        </w:rPr>
      </w:pPr>
    </w:p>
    <w:p w14:paraId="11A9CC5A" w14:textId="2718347F" w:rsidR="00542C9C" w:rsidRDefault="00621266" w:rsidP="006F4886">
      <w:pPr>
        <w:spacing w:after="0" w:line="360" w:lineRule="auto"/>
        <w:jc w:val="both"/>
        <w:rPr>
          <w:ins w:id="150" w:author="Wambaugh, John (he/him/his)" w:date="2024-05-19T15:34:00Z"/>
        </w:rPr>
      </w:pPr>
      <w:r>
        <w:t>Due to the potential presence of the model evaluation data (that is, measure</w:t>
      </w:r>
      <w:r w:rsidR="006910EB">
        <w:t>d</w:t>
      </w:r>
      <w:r>
        <w:t xml:space="preserve"> </w:t>
      </w:r>
      <w:r w:rsidR="007C2C18" w:rsidRPr="007C2C18">
        <w:rPr>
          <w:i/>
        </w:rPr>
        <w:t>in vitro</w:t>
      </w:r>
      <w:r>
        <w:t xml:space="preserve"> parameters) in the training sets for some or </w:t>
      </w:r>
      <w:r w:rsidR="00E46B47">
        <w:t xml:space="preserve">all </w:t>
      </w:r>
      <w:r>
        <w:t>the models, we attempted to remove predictions that seemed more like a direct retrieval of the chemical-specific values from a training set.</w:t>
      </w:r>
      <w:del w:id="151" w:author="Wambaugh, John (he/him/his)" w:date="2024-05-15T09:26:00Z">
        <w:r w:rsidR="005D3AF5" w:rsidDel="00FF4817">
          <w:delText xml:space="preserve">  </w:delText>
        </w:r>
      </w:del>
      <w:ins w:id="152" w:author="Wambaugh, John (he/him/his)" w:date="2024-05-15T09:26:00Z">
        <w:r w:rsidR="00FF4817">
          <w:t xml:space="preserve"> </w:t>
        </w:r>
      </w:ins>
      <w:r w:rsidR="005D3AF5">
        <w:t>Model predictions were removed for a particular model-chemical combination</w:t>
      </w:r>
      <w:r>
        <w:t xml:space="preserve"> </w:t>
      </w:r>
      <w:r w:rsidR="005D3AF5">
        <w:t>i</w:t>
      </w:r>
      <w:r>
        <w:t>f both the predictions for C</w:t>
      </w:r>
      <w:r w:rsidRPr="005D3AF5">
        <w:rPr>
          <w:vertAlign w:val="subscript"/>
        </w:rPr>
        <w:t>lint</w:t>
      </w:r>
      <w:r>
        <w:t xml:space="preserve"> and f</w:t>
      </w:r>
      <w:r w:rsidRPr="005D3AF5">
        <w:rPr>
          <w:vertAlign w:val="subscript"/>
        </w:rPr>
        <w:t>up</w:t>
      </w:r>
      <w:r>
        <w:t xml:space="preserve"> were within 1% absolute fold error of the measured values, the predictions were omitted from the evaluations. Omitted predictions are listed in Supplemental Table 6.</w:t>
      </w:r>
      <w:r w:rsidR="005D3AF5">
        <w:t xml:space="preserve"> </w:t>
      </w:r>
      <w:r w:rsidR="009F7052">
        <w:t>When a QSPR model prediction was missing for a particular chemical the mean prediction of the other models was used for evaluation purposes.</w:t>
      </w:r>
    </w:p>
    <w:p w14:paraId="54DCDE46" w14:textId="77777777" w:rsidR="0079543A" w:rsidRDefault="0079543A" w:rsidP="0079543A">
      <w:pPr>
        <w:spacing w:after="0" w:line="360" w:lineRule="auto"/>
        <w:jc w:val="both"/>
        <w:rPr>
          <w:ins w:id="153" w:author="Wambaugh, John (he/him/his)" w:date="2024-05-19T15:34:00Z"/>
        </w:rPr>
      </w:pPr>
      <w:ins w:id="154" w:author="Wambaugh, John (he/him/his)" w:date="2024-05-19T15:34:00Z">
        <w:r>
          <w:lastRenderedPageBreak/>
          <w:t>QSAR training set summary data</w:t>
        </w:r>
      </w:ins>
    </w:p>
    <w:p w14:paraId="3847FE8B" w14:textId="445588EB" w:rsidR="0079543A" w:rsidRDefault="0079543A" w:rsidP="0079543A">
      <w:pPr>
        <w:numPr>
          <w:ilvl w:val="0"/>
          <w:numId w:val="24"/>
        </w:numPr>
        <w:spacing w:after="0" w:line="360" w:lineRule="auto"/>
        <w:jc w:val="both"/>
        <w:rPr>
          <w:ins w:id="155" w:author="Wambaugh, John (he/him/his)" w:date="2024-05-19T15:34:00Z"/>
        </w:rPr>
      </w:pPr>
      <w:ins w:id="156" w:author="Wambaugh, John (he/him/his)" w:date="2024-05-19T15:34:00Z">
        <w:r>
          <w:t>number chemicals, max, min, average values</w:t>
        </w:r>
      </w:ins>
    </w:p>
    <w:p w14:paraId="3CFCEF8A" w14:textId="77777777" w:rsidR="0079543A" w:rsidRDefault="0079543A" w:rsidP="0079543A">
      <w:pPr>
        <w:numPr>
          <w:ilvl w:val="0"/>
          <w:numId w:val="24"/>
        </w:numPr>
        <w:spacing w:after="0" w:line="360" w:lineRule="auto"/>
        <w:jc w:val="both"/>
        <w:rPr>
          <w:ins w:id="157" w:author="Wambaugh, John (he/him/his)" w:date="2024-05-19T15:34:00Z"/>
        </w:rPr>
      </w:pPr>
      <w:ins w:id="158" w:author="Wambaugh, John (he/him/his)" w:date="2024-05-19T15:34:00Z">
        <w:r>
          <w:t xml:space="preserve">will use the averages for missing </w:t>
        </w:r>
        <w:proofErr w:type="gramStart"/>
        <w:r>
          <w:t>values</w:t>
        </w:r>
        <w:proofErr w:type="gramEnd"/>
      </w:ins>
    </w:p>
    <w:p w14:paraId="6F2B8AB0" w14:textId="77777777" w:rsidR="0079543A" w:rsidRDefault="0079543A" w:rsidP="006F4886">
      <w:pPr>
        <w:spacing w:after="0" w:line="360" w:lineRule="auto"/>
        <w:jc w:val="both"/>
      </w:pPr>
    </w:p>
    <w:p w14:paraId="06CF826B" w14:textId="03683426" w:rsidR="00A86409" w:rsidDel="00723712" w:rsidRDefault="00A86409" w:rsidP="006F4886">
      <w:pPr>
        <w:spacing w:after="0" w:line="360" w:lineRule="auto"/>
        <w:jc w:val="both"/>
        <w:rPr>
          <w:del w:id="159" w:author="Wambaugh, John (he/him/his)" w:date="2024-05-20T15:16:00Z"/>
        </w:rPr>
      </w:pPr>
    </w:p>
    <w:p w14:paraId="4DBE0110" w14:textId="79050D0B" w:rsidR="00DA2F7F" w:rsidRDefault="007C2C18" w:rsidP="006F4886">
      <w:pPr>
        <w:pStyle w:val="Heading2"/>
        <w:spacing w:line="360" w:lineRule="auto"/>
        <w:jc w:val="both"/>
      </w:pPr>
      <w:r w:rsidRPr="007C2C18">
        <w:rPr>
          <w:i/>
        </w:rPr>
        <w:t>In vitro</w:t>
      </w:r>
      <w:r w:rsidR="00DA2F7F">
        <w:t xml:space="preserve"> Data</w:t>
      </w:r>
    </w:p>
    <w:p w14:paraId="51E28FB6" w14:textId="342AAC8E" w:rsidR="00DA2F7F" w:rsidRDefault="00DA2F7F" w:rsidP="006F4886">
      <w:pPr>
        <w:spacing w:after="0" w:line="360" w:lineRule="auto"/>
        <w:jc w:val="both"/>
      </w:pPr>
      <w:r w:rsidRPr="00810B69">
        <w:t xml:space="preserve">For </w:t>
      </w:r>
      <w:del w:id="160" w:author="Wambaugh, John (he/him/his)" w:date="2024-05-15T15:33:00Z">
        <w:r w:rsidR="00FC44A6" w:rsidDel="00C31FEF">
          <w:delText>63</w:delText>
        </w:r>
        <w:r w:rsidRPr="00810B69" w:rsidDel="00C31FEF">
          <w:delText xml:space="preserve"> </w:delText>
        </w:r>
      </w:del>
      <w:ins w:id="161" w:author="Wambaugh, John (he/him/his)" w:date="2024-05-15T15:33:00Z">
        <w:r w:rsidR="00C31FEF">
          <w:t>61</w:t>
        </w:r>
        <w:r w:rsidR="00C31FEF" w:rsidRPr="00810B69">
          <w:t xml:space="preserve"> </w:t>
        </w:r>
      </w:ins>
      <w:r w:rsidRPr="00810B69">
        <w:t>of the</w:t>
      </w:r>
      <w:ins w:id="162" w:author="Wambaugh, John (he/him/his)" w:date="2024-05-04T09:42:00Z">
        <w:r w:rsidR="00DF72B6">
          <w:t xml:space="preserve"> </w:t>
        </w:r>
      </w:ins>
      <w:ins w:id="163" w:author="Wambaugh, John (he/him/his)" w:date="2024-05-15T15:33:00Z">
        <w:r w:rsidR="00C31FEF">
          <w:t xml:space="preserve">study chemicals </w:t>
        </w:r>
      </w:ins>
      <w:del w:id="164" w:author="Wambaugh, John (he/him/his)" w:date="2024-05-04T09:42:00Z">
        <w:r w:rsidRPr="00810B69" w:rsidDel="00DF72B6">
          <w:delText xml:space="preserve"> test</w:delText>
        </w:r>
      </w:del>
      <w:del w:id="165" w:author="Wambaugh, John (he/him/his)" w:date="2024-05-15T15:33:00Z">
        <w:r w:rsidRPr="00810B69" w:rsidDel="00C31FEF">
          <w:delText xml:space="preserve"> chemicals, </w:delText>
        </w:r>
      </w:del>
      <w:r w:rsidR="007C2C18" w:rsidRPr="007C2C18">
        <w:rPr>
          <w:i/>
          <w:iCs/>
        </w:rPr>
        <w:t>in vitro</w:t>
      </w:r>
      <w:r w:rsidRPr="00810B69">
        <w:rPr>
          <w:i/>
          <w:iCs/>
        </w:rPr>
        <w:t xml:space="preserve"> </w:t>
      </w:r>
      <w:r w:rsidRPr="00810B69">
        <w:t>measurements were also available for comparison</w:t>
      </w:r>
      <w:r>
        <w:t xml:space="preserve">. These data are collected by the R package “httk” but are drawn from the peer reviewed scientific literature (including </w:t>
      </w:r>
      <w:r w:rsidR="00EF35D2">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 </w:instrText>
      </w:r>
      <w:r w:rsidR="005D33F1">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EN.CITE.DATA </w:instrText>
      </w:r>
      <w:r w:rsidR="005D33F1">
        <w:fldChar w:fldCharType="end"/>
      </w:r>
      <w:r w:rsidR="00EF35D2">
        <w:fldChar w:fldCharType="separate"/>
      </w:r>
      <w:r w:rsidR="0023790E">
        <w:rPr>
          <w:noProof/>
        </w:rPr>
        <w:t>[9,5,12]</w:t>
      </w:r>
      <w:r w:rsidR="00EF35D2">
        <w:fldChar w:fldCharType="end"/>
      </w:r>
      <w:r>
        <w:t>).</w:t>
      </w:r>
      <w:r w:rsidR="00416E54">
        <w:t xml:space="preserve"> </w:t>
      </w:r>
      <w:ins w:id="166" w:author="Wambaugh, John (he/him/his)" w:date="2024-05-04T09:43:00Z">
        <w:r w:rsidR="00DF72B6">
          <w:t xml:space="preserve">It is likely that these data were in the training set of some of the QSPR models. </w:t>
        </w:r>
      </w:ins>
      <w:r w:rsidR="00416E54">
        <w:t xml:space="preserve">The </w:t>
      </w:r>
      <w:r w:rsidR="007C2C18" w:rsidRPr="007C2C18">
        <w:rPr>
          <w:i/>
        </w:rPr>
        <w:t>in vitro</w:t>
      </w:r>
      <w:r w:rsidR="00416E54">
        <w:t xml:space="preserve"> measured values are available </w:t>
      </w:r>
      <w:r w:rsidR="00F42E46">
        <w:t>in</w:t>
      </w:r>
      <w:r w:rsidR="00416E54">
        <w:t xml:space="preserve"> Supplemental Table </w:t>
      </w:r>
      <w:r w:rsidR="00F42E46">
        <w:t>1</w:t>
      </w:r>
      <w:r w:rsidR="00416E54">
        <w:t>.</w:t>
      </w:r>
    </w:p>
    <w:p w14:paraId="43FD331F" w14:textId="77777777" w:rsidR="00A86409" w:rsidRDefault="00A86409" w:rsidP="006F4886">
      <w:pPr>
        <w:spacing w:after="0" w:line="360" w:lineRule="auto"/>
        <w:jc w:val="both"/>
      </w:pPr>
    </w:p>
    <w:p w14:paraId="0DECB8B7" w14:textId="74B69AE1" w:rsidR="00DA2F7F" w:rsidRDefault="007C2C18" w:rsidP="006F4886">
      <w:pPr>
        <w:pStyle w:val="Heading2"/>
        <w:spacing w:line="360" w:lineRule="auto"/>
        <w:jc w:val="both"/>
      </w:pPr>
      <w:r w:rsidRPr="007C2C18">
        <w:rPr>
          <w:i/>
        </w:rPr>
        <w:t>In vivo</w:t>
      </w:r>
      <w:r w:rsidR="00DA2F7F">
        <w:t xml:space="preserve"> Data</w:t>
      </w:r>
    </w:p>
    <w:p w14:paraId="291439A2" w14:textId="10AE5010" w:rsidR="00DA2F7F" w:rsidRDefault="009262EC" w:rsidP="006F4886">
      <w:pPr>
        <w:spacing w:after="0" w:line="360" w:lineRule="auto"/>
        <w:jc w:val="both"/>
      </w:pPr>
      <w:r w:rsidRPr="009262EC">
        <w:t>EPA has developed a public database of concentration vs. time data for building, calibrating, and evaluating TK models</w:t>
      </w:r>
      <w:r w:rsidR="0006434E">
        <w:t xml:space="preserve">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Pr="009262EC">
        <w:t xml:space="preserve">Curation and development </w:t>
      </w:r>
      <w:r w:rsidR="0006434E">
        <w:t>of the database are</w:t>
      </w:r>
      <w:r w:rsidRPr="009262EC">
        <w:t xml:space="preserve"> ongoing, but </w:t>
      </w:r>
      <w:r w:rsidR="0006434E">
        <w:t xml:space="preserve">when this study </w:t>
      </w:r>
      <w:r w:rsidR="006D3BBA">
        <w:t>began</w:t>
      </w:r>
      <w:r w:rsidR="0006434E">
        <w:t xml:space="preserve"> there were 101 chemicals with either </w:t>
      </w:r>
      <w:r w:rsidR="009413F6">
        <w:t xml:space="preserve">rat or </w:t>
      </w:r>
      <w:r w:rsidR="0006434E">
        <w:t xml:space="preserve">human </w:t>
      </w:r>
      <w:r w:rsidR="007C2C18" w:rsidRPr="007C2C18">
        <w:rPr>
          <w:i/>
          <w:iCs/>
        </w:rPr>
        <w:t>in vivo</w:t>
      </w:r>
      <w:r w:rsidR="00DA2F7F" w:rsidRPr="00DA2F7F">
        <w:rPr>
          <w:i/>
          <w:iCs/>
        </w:rPr>
        <w:t xml:space="preserve"> </w:t>
      </w:r>
      <w:r w:rsidR="00C57902" w:rsidRPr="00C57902">
        <w:t xml:space="preserve">blood or </w:t>
      </w:r>
      <w:r w:rsidR="00DA2F7F" w:rsidRPr="00DA2F7F">
        <w:t>plasma concentration vs. time data</w:t>
      </w:r>
      <w:r>
        <w:t>.</w:t>
      </w:r>
      <w:r w:rsidR="00416E54">
        <w:t xml:space="preserve"> The </w:t>
      </w:r>
      <w:r w:rsidR="007C2C18" w:rsidRPr="007C2C18">
        <w:rPr>
          <w:i/>
        </w:rPr>
        <w:t>in vivo</w:t>
      </w:r>
      <w:r w:rsidR="00416E54">
        <w:t xml:space="preserve"> measure</w:t>
      </w:r>
      <w:r w:rsidR="005D3AF5">
        <w:t>d</w:t>
      </w:r>
      <w:r w:rsidR="00416E54">
        <w:t xml:space="preserve"> concentration vs. time values </w:t>
      </w:r>
      <w:proofErr w:type="gramStart"/>
      <w:r w:rsidR="00416E54">
        <w:t>are</w:t>
      </w:r>
      <w:proofErr w:type="gramEnd"/>
      <w:r w:rsidR="00416E54">
        <w:t xml:space="preserve"> available as Supplemental Table</w:t>
      </w:r>
      <w:r w:rsidR="00F42E46">
        <w:t xml:space="preserve"> 2</w:t>
      </w:r>
      <w:r w:rsidR="00416E54">
        <w:t>.</w:t>
      </w:r>
      <w:ins w:id="167" w:author="Wambaugh, John (he/him/his)" w:date="2024-05-04T09:43:00Z">
        <w:r w:rsidR="00DF72B6">
          <w:t xml:space="preserve"> </w:t>
        </w:r>
      </w:ins>
    </w:p>
    <w:p w14:paraId="687A50F1" w14:textId="77777777" w:rsidR="00A86409" w:rsidRDefault="00A86409" w:rsidP="006F4886">
      <w:pPr>
        <w:spacing w:after="0" w:line="360" w:lineRule="auto"/>
        <w:jc w:val="both"/>
      </w:pPr>
    </w:p>
    <w:p w14:paraId="657BC74E" w14:textId="25DDEC46" w:rsidR="00203459" w:rsidRDefault="00434B4F" w:rsidP="006F4886">
      <w:pPr>
        <w:pStyle w:val="Heading2"/>
        <w:spacing w:line="360" w:lineRule="auto"/>
        <w:jc w:val="both"/>
      </w:pPr>
      <w:r>
        <w:t>Compartmental Model Fits</w:t>
      </w:r>
    </w:p>
    <w:p w14:paraId="46FB89BD" w14:textId="1A6A7398" w:rsidR="00A86409" w:rsidRDefault="00434B4F" w:rsidP="006F4886">
      <w:pPr>
        <w:spacing w:after="0" w:line="360" w:lineRule="auto"/>
        <w:jc w:val="both"/>
        <w:rPr>
          <w:rFonts w:cstheme="minorHAnsi"/>
        </w:rPr>
      </w:pPr>
      <w:r w:rsidRPr="00BD0250">
        <w:rPr>
          <w:rFonts w:cstheme="minorHAnsi"/>
        </w:rPr>
        <w:t xml:space="preserve">For </w:t>
      </w:r>
      <w:del w:id="168" w:author="Wambaugh, John (he/him/his)" w:date="2024-05-15T15:35:00Z">
        <w:r w:rsidRPr="00BD0250" w:rsidDel="00C31FEF">
          <w:rPr>
            <w:rFonts w:cstheme="minorHAnsi"/>
          </w:rPr>
          <w:delText xml:space="preserve">each </w:delText>
        </w:r>
      </w:del>
      <w:r w:rsidR="00DA2F7F" w:rsidRPr="00BD0250">
        <w:rPr>
          <w:rFonts w:cstheme="minorHAnsi"/>
        </w:rPr>
        <w:t>chemical</w:t>
      </w:r>
      <w:ins w:id="169" w:author="Wambaugh, John (he/him/his)" w:date="2024-05-15T15:35:00Z">
        <w:r w:rsidR="00C31FEF">
          <w:rPr>
            <w:rFonts w:cstheme="minorHAnsi"/>
          </w:rPr>
          <w:t>s</w:t>
        </w:r>
      </w:ins>
      <w:r w:rsidR="00DA2F7F" w:rsidRPr="00BD0250">
        <w:rPr>
          <w:rFonts w:cstheme="minorHAnsi"/>
        </w:rPr>
        <w:t xml:space="preserve"> with </w:t>
      </w:r>
      <w:proofErr w:type="spellStart"/>
      <w:r w:rsidR="00DA2F7F" w:rsidRPr="00BD0250">
        <w:rPr>
          <w:rFonts w:cstheme="minorHAnsi"/>
        </w:rPr>
        <w:t>CvT</w:t>
      </w:r>
      <w:proofErr w:type="spellEnd"/>
      <w:r w:rsidR="00DA2F7F" w:rsidRPr="00BD0250">
        <w:rPr>
          <w:rFonts w:cstheme="minorHAnsi"/>
        </w:rPr>
        <w:t xml:space="preserve"> data, parameters were estimated for empirical o</w:t>
      </w:r>
      <w:r w:rsidRPr="00BD0250">
        <w:rPr>
          <w:rFonts w:cstheme="minorHAnsi"/>
        </w:rPr>
        <w:t>ne</w:t>
      </w:r>
      <w:r w:rsidR="00DA2F7F" w:rsidRPr="00BD0250">
        <w:rPr>
          <w:rFonts w:cstheme="minorHAnsi"/>
        </w:rPr>
        <w:t>-</w:t>
      </w:r>
      <w:r w:rsidRPr="00BD0250">
        <w:rPr>
          <w:rFonts w:cstheme="minorHAnsi"/>
        </w:rPr>
        <w:t xml:space="preserve"> and two-compartment </w:t>
      </w:r>
      <w:r w:rsidR="00DA2F7F" w:rsidRPr="00BD0250">
        <w:rPr>
          <w:rFonts w:cstheme="minorHAnsi"/>
        </w:rPr>
        <w:t>toxicokinetic models using R package “invivoPKfit” (</w:t>
      </w:r>
      <w:hyperlink r:id="rId15" w:history="1">
        <w:r w:rsidR="00DA2F7F" w:rsidRPr="00BD0250">
          <w:rPr>
            <w:rStyle w:val="Hyperlink"/>
            <w:rFonts w:eastAsiaTheme="majorEastAsia" w:cstheme="minorHAnsi"/>
          </w:rPr>
          <w:t>https://github.com/USEPA/CompTox-ExpoCast-invivoPKfit</w:t>
        </w:r>
      </w:hyperlink>
      <w:r w:rsidR="00DA2F7F" w:rsidRPr="00BD0250">
        <w:rPr>
          <w:rFonts w:cstheme="minorHAnsi"/>
        </w:rPr>
        <w:t>).</w:t>
      </w:r>
      <w:r w:rsidR="00800F96">
        <w:rPr>
          <w:rFonts w:cstheme="minorHAnsi"/>
        </w:rPr>
        <w:t xml:space="preserve"> </w:t>
      </w:r>
      <w:ins w:id="170" w:author="Wambaugh, John (he/him/his)" w:date="2024-05-15T15:34:00Z">
        <w:r w:rsidR="00C31FEF">
          <w:rPr>
            <w:rFonts w:cstheme="minorHAnsi"/>
          </w:rPr>
          <w:t xml:space="preserve">Three models were considered: </w:t>
        </w:r>
      </w:ins>
      <w:del w:id="171" w:author="Wambaugh, John (he/him/his)" w:date="2024-05-15T15:34:00Z">
        <w:r w:rsidR="00800F96" w:rsidDel="00C31FEF">
          <w:rPr>
            <w:rFonts w:cstheme="minorHAnsi"/>
          </w:rPr>
          <w:delText xml:space="preserve">Between the </w:delText>
        </w:r>
      </w:del>
      <w:r w:rsidR="00800F96">
        <w:rPr>
          <w:rFonts w:cstheme="minorHAnsi"/>
        </w:rPr>
        <w:t xml:space="preserve">one- and two-compartment </w:t>
      </w:r>
      <w:ins w:id="172" w:author="Wambaugh, John (he/him/his)" w:date="2024-05-15T15:34:00Z">
        <w:r w:rsidR="00C31FEF">
          <w:rPr>
            <w:rFonts w:cstheme="minorHAnsi"/>
          </w:rPr>
          <w:t xml:space="preserve">empirical TK </w:t>
        </w:r>
      </w:ins>
      <w:r w:rsidR="00800F96">
        <w:rPr>
          <w:rFonts w:cstheme="minorHAnsi"/>
        </w:rPr>
        <w:t>models</w:t>
      </w:r>
      <w:ins w:id="173" w:author="Wambaugh, John (he/him/his)" w:date="2024-05-15T15:34:00Z">
        <w:r w:rsidR="00C31FEF">
          <w:rPr>
            <w:rFonts w:cstheme="minorHAnsi"/>
          </w:rPr>
          <w:t xml:space="preserve"> and a flat “null hypothesis” where there was no systematic change in concentration vs. time. The model with the </w:t>
        </w:r>
      </w:ins>
      <w:del w:id="174" w:author="Wambaugh, John (he/him/his)" w:date="2024-05-15T15:35:00Z">
        <w:r w:rsidR="00800F96" w:rsidDel="00C31FEF">
          <w:rPr>
            <w:rFonts w:cstheme="minorHAnsi"/>
          </w:rPr>
          <w:delText xml:space="preserve">, the one with the </w:delText>
        </w:r>
      </w:del>
      <w:r w:rsidR="00800F96">
        <w:rPr>
          <w:rFonts w:cstheme="minorHAnsi"/>
        </w:rPr>
        <w:t>lowe</w:t>
      </w:r>
      <w:ins w:id="175" w:author="Wambaugh, John (he/him/his)" w:date="2024-05-15T15:35:00Z">
        <w:r w:rsidR="00C31FEF">
          <w:rPr>
            <w:rFonts w:cstheme="minorHAnsi"/>
          </w:rPr>
          <w:t>st</w:t>
        </w:r>
      </w:ins>
      <w:del w:id="176" w:author="Wambaugh, John (he/him/his)" w:date="2024-05-15T15:35:00Z">
        <w:r w:rsidR="00800F96" w:rsidDel="00C31FEF">
          <w:rPr>
            <w:rFonts w:cstheme="minorHAnsi"/>
          </w:rPr>
          <w:delText>r</w:delText>
        </w:r>
      </w:del>
      <w:r w:rsidR="00800F96">
        <w:rPr>
          <w:rFonts w:cstheme="minorHAnsi"/>
        </w:rPr>
        <w:t xml:space="preserve"> Akaike Information Criterion (AIC) value – indicating model parsimony – was selected </w:t>
      </w:r>
      <w:r w:rsidR="00EF35D2">
        <w:rPr>
          <w:rFonts w:cstheme="minorHAnsi"/>
        </w:rPr>
        <w:fldChar w:fldCharType="begin"/>
      </w:r>
      <w:r w:rsidR="0084029A">
        <w:rPr>
          <w:rFonts w:cstheme="minorHAnsi"/>
        </w:rPr>
        <w:instrText xml:space="preserve"> ADDIN EN.CITE &lt;EndNote&gt;&lt;Cite&gt;&lt;Author&gt;Akaike&lt;/Author&gt;&lt;Year&gt;1998&lt;/Year&gt;&lt;RecNum&gt;139&lt;/RecNum&gt;&lt;DisplayText&gt;[37]&lt;/DisplayText&gt;&lt;record&gt;&lt;rec-number&gt;139&lt;/rec-number&gt;&lt;foreign-keys&gt;&lt;key app="EN" db-id="0trrd5ets2ax97e9wpgxzdxy59zvaatvfeps" timestamp="1628523803"&gt;139&lt;/key&gt;&lt;/foreign-keys&gt;&lt;ref-type name="Book Section"&gt;5&lt;/ref-type&gt;&lt;contributors&gt;&lt;authors&gt;&lt;author&gt;Akaike, Hirotogu&lt;/author&gt;&lt;/authors&gt;&lt;/contributors&gt;&lt;titles&gt;&lt;title&gt;Information theory and an extension of the maximum likelihood principle&lt;/title&gt;&lt;secondary-title&gt;Selected papers of hirotugu akaike&lt;/secondary-title&gt;&lt;/titles&gt;&lt;pages&gt;199-213&lt;/pages&gt;&lt;dates&gt;&lt;year&gt;1998&lt;/year&gt;&lt;/dates&gt;&lt;publisher&gt;Springer&lt;/publisher&gt;&lt;urls&gt;&lt;/urls&gt;&lt;/record&gt;&lt;/Cite&gt;&lt;/EndNote&gt;</w:instrText>
      </w:r>
      <w:r w:rsidR="00EF35D2">
        <w:rPr>
          <w:rFonts w:cstheme="minorHAnsi"/>
        </w:rPr>
        <w:fldChar w:fldCharType="separate"/>
      </w:r>
      <w:r w:rsidR="0084029A">
        <w:rPr>
          <w:rFonts w:cstheme="minorHAnsi"/>
          <w:noProof/>
        </w:rPr>
        <w:t>[37]</w:t>
      </w:r>
      <w:r w:rsidR="00EF35D2">
        <w:rPr>
          <w:rFonts w:cstheme="minorHAnsi"/>
        </w:rPr>
        <w:fldChar w:fldCharType="end"/>
      </w:r>
      <w:r w:rsidR="00800F96">
        <w:rPr>
          <w:rFonts w:cstheme="minorHAnsi"/>
        </w:rPr>
        <w:t xml:space="preserve">. </w:t>
      </w:r>
      <w:ins w:id="177" w:author="Wambaugh, John (he/him/his)" w:date="2024-05-15T15:35:00Z">
        <w:r w:rsidR="00C31FEF">
          <w:rPr>
            <w:rFonts w:cstheme="minorHAnsi"/>
          </w:rPr>
          <w:t xml:space="preserve">Data sets where the flat model was selected were omitted from further analysis. </w:t>
        </w:r>
      </w:ins>
      <w:r w:rsidR="00800F96">
        <w:rPr>
          <w:rFonts w:cstheme="minorHAnsi"/>
        </w:rPr>
        <w:t xml:space="preserve">The empirical model fit was then used as a “best case” prediction scenario for comparison with PBTK parameterize by </w:t>
      </w:r>
      <w:r w:rsidR="007C2C18" w:rsidRPr="007C2C18">
        <w:rPr>
          <w:rFonts w:cstheme="minorHAnsi"/>
          <w:i/>
        </w:rPr>
        <w:t>in vitro</w:t>
      </w:r>
      <w:r w:rsidR="00800F96">
        <w:rPr>
          <w:rFonts w:cstheme="minorHAnsi"/>
        </w:rPr>
        <w:t xml:space="preserve"> or QSPR predictions.</w:t>
      </w:r>
      <w:r w:rsidR="0084541D">
        <w:rPr>
          <w:rFonts w:cstheme="minorHAnsi"/>
        </w:rPr>
        <w:t xml:space="preserve"> </w:t>
      </w:r>
    </w:p>
    <w:p w14:paraId="3E0C787B" w14:textId="77777777" w:rsidR="00A86409" w:rsidRDefault="00A86409" w:rsidP="006F4886">
      <w:pPr>
        <w:spacing w:after="0" w:line="360" w:lineRule="auto"/>
        <w:jc w:val="both"/>
        <w:rPr>
          <w:rFonts w:cstheme="minorHAnsi"/>
        </w:rPr>
      </w:pPr>
    </w:p>
    <w:p w14:paraId="46B8F086" w14:textId="20D40213" w:rsidR="0084541D" w:rsidRDefault="0084541D" w:rsidP="006F4886">
      <w:pPr>
        <w:spacing w:after="0" w:line="360" w:lineRule="auto"/>
        <w:jc w:val="both"/>
        <w:rPr>
          <w:rFonts w:cstheme="minorHAnsi"/>
        </w:rPr>
      </w:pPr>
      <w:r>
        <w:rPr>
          <w:rFonts w:cstheme="minorHAnsi"/>
        </w:rPr>
        <w:t xml:space="preserve">For both models a half-life was calculated from the terminal elimination rate as </w:t>
      </w:r>
      <w:proofErr w:type="spellStart"/>
      <w:r>
        <w:rPr>
          <w:rFonts w:cstheme="minorHAnsi"/>
        </w:rPr>
        <w:t>t</w:t>
      </w:r>
      <w:r w:rsidRPr="0084541D">
        <w:rPr>
          <w:rFonts w:cstheme="minorHAnsi"/>
          <w:vertAlign w:val="subscript"/>
        </w:rPr>
        <w:t>half</w:t>
      </w:r>
      <w:proofErr w:type="spellEnd"/>
      <w:r>
        <w:rPr>
          <w:rFonts w:cstheme="minorHAnsi"/>
        </w:rPr>
        <w:t xml:space="preserve"> = </w:t>
      </w:r>
      <w:proofErr w:type="gramStart"/>
      <w:r>
        <w:rPr>
          <w:rFonts w:cstheme="minorHAnsi"/>
        </w:rPr>
        <w:t>ln(</w:t>
      </w:r>
      <w:proofErr w:type="gramEnd"/>
      <w:r>
        <w:rPr>
          <w:rFonts w:cstheme="minorHAnsi"/>
        </w:rPr>
        <w:t>2)/k</w:t>
      </w:r>
      <w:r w:rsidRPr="0084541D">
        <w:rPr>
          <w:rFonts w:cstheme="minorHAnsi"/>
          <w:vertAlign w:val="subscript"/>
        </w:rPr>
        <w:t>elim</w:t>
      </w:r>
      <w:r>
        <w:rPr>
          <w:rFonts w:cstheme="minorHAnsi"/>
        </w:rPr>
        <w:t>. For the two</w:t>
      </w:r>
      <w:r w:rsidR="00CC3027">
        <w:rPr>
          <w:rFonts w:cstheme="minorHAnsi"/>
        </w:rPr>
        <w:t>-</w:t>
      </w:r>
      <w:r>
        <w:rPr>
          <w:rFonts w:cstheme="minorHAnsi"/>
        </w:rPr>
        <w:t>compartment model the volume of distribution at steady-state was used as V</w:t>
      </w:r>
      <w:r w:rsidRPr="0084541D">
        <w:rPr>
          <w:rFonts w:cstheme="minorHAnsi"/>
          <w:vertAlign w:val="subscript"/>
        </w:rPr>
        <w:t>d</w:t>
      </w:r>
      <w:r>
        <w:rPr>
          <w:rFonts w:cstheme="minorHAnsi"/>
        </w:rPr>
        <w:t>.</w:t>
      </w:r>
      <w:r w:rsidR="00FE5ADB">
        <w:rPr>
          <w:rFonts w:cstheme="minorHAnsi"/>
        </w:rPr>
        <w:t xml:space="preserve"> For both models</w:t>
      </w:r>
      <w:r w:rsidR="00CC3027">
        <w:rPr>
          <w:rFonts w:cstheme="minorHAnsi"/>
        </w:rPr>
        <w:t>,</w:t>
      </w:r>
      <w:r w:rsidR="00FE5ADB">
        <w:rPr>
          <w:rFonts w:cstheme="minorHAnsi"/>
        </w:rPr>
        <w:t xml:space="preserve"> clearance was calculated as </w:t>
      </w:r>
      <w:proofErr w:type="spellStart"/>
      <w:r w:rsidR="00FE5ADB">
        <w:rPr>
          <w:rFonts w:cstheme="minorHAnsi"/>
        </w:rPr>
        <w:t>Cl</w:t>
      </w:r>
      <w:r w:rsidR="00FE5ADB" w:rsidRPr="00FE5ADB">
        <w:rPr>
          <w:rFonts w:cstheme="minorHAnsi"/>
          <w:vertAlign w:val="subscript"/>
        </w:rPr>
        <w:t>tot</w:t>
      </w:r>
      <w:proofErr w:type="spellEnd"/>
      <w:r w:rsidR="00FE5ADB">
        <w:rPr>
          <w:rFonts w:cstheme="minorHAnsi"/>
        </w:rPr>
        <w:t xml:space="preserve"> = V</w:t>
      </w:r>
      <w:r w:rsidR="00FE5ADB" w:rsidRPr="00FE5ADB">
        <w:rPr>
          <w:rFonts w:cstheme="minorHAnsi"/>
          <w:vertAlign w:val="subscript"/>
        </w:rPr>
        <w:t>d</w:t>
      </w:r>
      <w:r w:rsidR="00FE5ADB">
        <w:rPr>
          <w:rFonts w:cstheme="minorHAnsi"/>
        </w:rPr>
        <w:t xml:space="preserve"> * k</w:t>
      </w:r>
      <w:r w:rsidR="00FE5ADB" w:rsidRPr="00FE5ADB">
        <w:rPr>
          <w:rFonts w:cstheme="minorHAnsi"/>
          <w:vertAlign w:val="subscript"/>
        </w:rPr>
        <w:t>elim</w:t>
      </w:r>
      <w:r w:rsidR="00FE5ADB">
        <w:rPr>
          <w:rFonts w:cstheme="minorHAnsi"/>
        </w:rPr>
        <w:t>.</w:t>
      </w:r>
      <w:r>
        <w:rPr>
          <w:rFonts w:cstheme="minorHAnsi"/>
        </w:rPr>
        <w:t xml:space="preserve"> T</w:t>
      </w:r>
      <w:r w:rsidR="00416E54">
        <w:rPr>
          <w:rFonts w:cstheme="minorHAnsi"/>
        </w:rPr>
        <w:t xml:space="preserve">he estimated TK parameters for both models are provided as Supplemental Table </w:t>
      </w:r>
      <w:r>
        <w:rPr>
          <w:rFonts w:cstheme="minorHAnsi"/>
        </w:rPr>
        <w:t>3.</w:t>
      </w:r>
    </w:p>
    <w:p w14:paraId="227729C6" w14:textId="77777777" w:rsidR="0040747B" w:rsidRDefault="0040747B" w:rsidP="00CC4CE5"/>
    <w:p w14:paraId="1D8CA23E" w14:textId="61B2C688" w:rsidR="009262EC" w:rsidRDefault="009262EC" w:rsidP="006F4886">
      <w:pPr>
        <w:pStyle w:val="Heading2"/>
        <w:spacing w:line="360" w:lineRule="auto"/>
        <w:jc w:val="both"/>
      </w:pPr>
      <w:r>
        <w:lastRenderedPageBreak/>
        <w:t>Evaluation Metrics</w:t>
      </w:r>
    </w:p>
    <w:p w14:paraId="5A0310B4" w14:textId="285AEFC7" w:rsidR="00295598" w:rsidRPr="00FE5ADB" w:rsidRDefault="009262EC" w:rsidP="006F4886">
      <w:pPr>
        <w:spacing w:after="0" w:line="360" w:lineRule="auto"/>
        <w:jc w:val="both"/>
        <w:rPr>
          <w:rFonts w:eastAsiaTheme="majorEastAsia" w:cstheme="minorHAnsi"/>
          <w:sz w:val="32"/>
          <w:szCs w:val="32"/>
        </w:rPr>
      </w:pPr>
      <w:r w:rsidRPr="00FE5ADB">
        <w:rPr>
          <w:rFonts w:eastAsiaTheme="majorEastAsia" w:cstheme="minorHAnsi"/>
        </w:rPr>
        <w:t>M</w:t>
      </w:r>
      <w:r w:rsidR="00FE5ADB" w:rsidRPr="00FE5ADB">
        <w:rPr>
          <w:rFonts w:eastAsiaTheme="majorEastAsia" w:cstheme="minorHAnsi"/>
        </w:rPr>
        <w:t>ultiple statistics were used to evaluate predictions (</w:t>
      </w:r>
      <w:r w:rsidR="00FE5ADB" w:rsidRPr="00FE5ADB">
        <w:rPr>
          <w:rFonts w:eastAsiaTheme="majorEastAsia" w:cstheme="minorHAnsi"/>
          <w:i/>
          <w:iCs/>
        </w:rPr>
        <w:t>pred</w:t>
      </w:r>
      <w:r w:rsidR="00FE5ADB" w:rsidRPr="00FE5ADB">
        <w:rPr>
          <w:rFonts w:eastAsiaTheme="majorEastAsia" w:cstheme="minorHAnsi"/>
        </w:rPr>
        <w:t>) relative to observed values (</w:t>
      </w:r>
      <w:r w:rsidR="00FE5ADB" w:rsidRPr="00FE5ADB">
        <w:rPr>
          <w:rFonts w:eastAsiaTheme="majorEastAsia" w:cstheme="minorHAnsi"/>
          <w:i/>
          <w:iCs/>
        </w:rPr>
        <w:t>obs</w:t>
      </w:r>
      <w:r w:rsidR="00FE5ADB" w:rsidRPr="00FE5ADB">
        <w:rPr>
          <w:rFonts w:eastAsiaTheme="majorEastAsia" w:cstheme="minorHAnsi"/>
        </w:rPr>
        <w:t>) as appropriate.</w:t>
      </w:r>
      <w:del w:id="178" w:author="Wambaugh, John (he/him/his)" w:date="2024-05-15T09:26:00Z">
        <w:r w:rsidR="00FE5ADB" w:rsidRPr="00FE5ADB" w:rsidDel="00FF4817">
          <w:rPr>
            <w:rFonts w:eastAsiaTheme="majorEastAsia" w:cstheme="minorHAnsi"/>
          </w:rPr>
          <w:delText xml:space="preserve">  </w:delText>
        </w:r>
      </w:del>
      <w:ins w:id="179" w:author="Wambaugh, John (he/him/his)" w:date="2024-05-15T09:26:00Z">
        <w:r w:rsidR="00FF4817">
          <w:rPr>
            <w:rFonts w:eastAsiaTheme="majorEastAsia" w:cstheme="minorHAnsi"/>
          </w:rPr>
          <w:t xml:space="preserve"> </w:t>
        </w:r>
      </w:ins>
      <w:r w:rsidRPr="00FE5ADB">
        <w:rPr>
          <w:rFonts w:eastAsiaTheme="majorEastAsia" w:cstheme="minorHAnsi"/>
        </w:rPr>
        <w:t>Relativ</w:t>
      </w:r>
      <w:r w:rsidR="00FE5ADB" w:rsidRPr="00FE5ADB">
        <w:rPr>
          <w:rFonts w:eastAsiaTheme="majorEastAsia" w:cstheme="minorHAnsi"/>
        </w:rPr>
        <w:t>e</w:t>
      </w:r>
      <w:r w:rsidRPr="00FE5ADB">
        <w:rPr>
          <w:rFonts w:eastAsiaTheme="majorEastAsia" w:cstheme="minorHAnsi"/>
        </w:rPr>
        <w:t xml:space="preserve"> Predictive Error (RPE)</w:t>
      </w:r>
      <w:r w:rsidR="00FE5ADB" w:rsidRPr="00FE5ADB">
        <w:rPr>
          <w:rFonts w:eastAsiaTheme="majorEastAsia" w:cstheme="minorHAnsi"/>
        </w:rPr>
        <w:t xml:space="preserve"> was calculated as RPE =</w:t>
      </w:r>
      <w:del w:id="180" w:author="Wambaugh, John (he/him/his)" w:date="2024-05-15T09:26:00Z">
        <w:r w:rsidR="00FE5ADB" w:rsidRPr="00FE5ADB" w:rsidDel="00FF4817">
          <w:rPr>
            <w:rFonts w:eastAsiaTheme="majorEastAsia" w:cstheme="minorHAnsi"/>
          </w:rPr>
          <w:delText xml:space="preserve"> </w:delText>
        </w:r>
      </w:del>
      <m:oMath>
        <m:r>
          <w:del w:id="181" w:author="Wambaugh, John (he/him/his)" w:date="2024-05-15T09:26:00Z">
            <m:rPr>
              <m:sty m:val="p"/>
            </m:rPr>
            <w:rPr>
              <w:rFonts w:ascii="Cambria Math" w:hAnsi="Cambria Math" w:cstheme="minorHAnsi"/>
            </w:rPr>
            <m:t> </m:t>
          </w:del>
        </m:r>
        <m:r>
          <w:ins w:id="182" w:author="Wambaugh, John (he/him/his)" w:date="2024-05-15T09:26:00Z">
            <m:rPr>
              <m:sty m:val="p"/>
            </m:rPr>
            <w:rPr>
              <w:rFonts w:ascii="Cambria Math" w:eastAsiaTheme="majorEastAsia" w:hAnsi="Cambria Math" w:cstheme="minorHAnsi"/>
            </w:rPr>
            <m:t xml:space="preserve"> </m:t>
          </w:ins>
        </m:r>
        <m:f>
          <m:fPr>
            <m:ctrlPr>
              <w:rPr>
                <w:rFonts w:ascii="Cambria Math" w:eastAsiaTheme="majorEastAsia" w:hAnsi="Cambria Math" w:cstheme="minorHAnsi"/>
                <w:i/>
                <w:iCs/>
              </w:rPr>
            </m:ctrlPr>
          </m:fPr>
          <m:num>
            <m:r>
              <w:rPr>
                <w:rFonts w:ascii="Cambria Math" w:hAnsi="Cambria Math" w:cstheme="minorHAnsi"/>
              </w:rPr>
              <m:t>pred-obs</m:t>
            </m:r>
          </m:num>
          <m:den>
            <m:r>
              <w:rPr>
                <w:rFonts w:ascii="Cambria Math" w:hAnsi="Cambria Math" w:cstheme="minorHAnsi"/>
              </w:rPr>
              <m:t>obs</m:t>
            </m:r>
          </m:den>
        </m:f>
      </m:oMath>
      <w:r w:rsidR="00FE5ADB" w:rsidRPr="00FE5ADB">
        <w:rPr>
          <w:rFonts w:eastAsiaTheme="majorEastAsia" w:cstheme="minorHAnsi"/>
          <w:iCs/>
        </w:rPr>
        <w:t xml:space="preserve">, where if the observed value was 0 then the error was set to zero. We note that if the predicted value is 0 then RPE = -1. </w:t>
      </w:r>
      <w:r w:rsidR="00295598" w:rsidRPr="00FE5ADB">
        <w:rPr>
          <w:rFonts w:eastAsiaTheme="majorEastAsia" w:cstheme="minorHAnsi"/>
        </w:rPr>
        <w:t>Absolute Average Fold Error (AAFE)</w:t>
      </w:r>
      <w:r w:rsidR="00FE5ADB" w:rsidRPr="00FE5ADB">
        <w:rPr>
          <w:rFonts w:eastAsiaTheme="majorEastAsia" w:cstheme="minorHAnsi"/>
        </w:rPr>
        <w:t xml:space="preserve"> was calculated as AAFE = </w:t>
      </w:r>
      <m:oMath>
        <m:sSup>
          <m:sSupPr>
            <m:ctrlPr>
              <w:rPr>
                <w:rFonts w:ascii="Cambria Math" w:eastAsiaTheme="majorEastAsia" w:hAnsi="Cambria Math" w:cstheme="minorHAnsi"/>
                <w:i/>
                <w:iCs/>
              </w:rPr>
            </m:ctrlPr>
          </m:sSupPr>
          <m:e>
            <m:r>
              <w:rPr>
                <w:rFonts w:ascii="Cambria Math" w:eastAsiaTheme="majorEastAsia" w:hAnsi="Cambria Math" w:cstheme="minorHAnsi"/>
              </w:rPr>
              <m:t>10</m:t>
            </m:r>
          </m:e>
          <m:sup>
            <m:d>
              <m:dPr>
                <m:ctrlPr>
                  <w:rPr>
                    <w:rFonts w:ascii="Cambria Math" w:eastAsiaTheme="majorEastAsia" w:hAnsi="Cambria Math" w:cstheme="minorHAnsi"/>
                    <w:i/>
                    <w:iCs/>
                  </w:rPr>
                </m:ctrlPr>
              </m:d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f>
                          <m:fPr>
                            <m:ctrlPr>
                              <w:rPr>
                                <w:rFonts w:ascii="Cambria Math" w:eastAsiaTheme="majorEastAsia" w:hAnsi="Cambria Math" w:cstheme="minorHAnsi"/>
                                <w:i/>
                                <w:iCs/>
                              </w:rPr>
                            </m:ctrlPr>
                          </m:fPr>
                          <m:num>
                            <m:r>
                              <w:rPr>
                                <w:rFonts w:ascii="Cambria Math" w:eastAsiaTheme="majorEastAsia" w:hAnsi="Cambria Math" w:cstheme="minorHAnsi"/>
                              </w:rPr>
                              <m:t>pred</m:t>
                            </m:r>
                          </m:num>
                          <m:den>
                            <m:r>
                              <w:rPr>
                                <w:rFonts w:ascii="Cambria Math" w:eastAsiaTheme="majorEastAsia" w:hAnsi="Cambria Math" w:cstheme="minorHAnsi"/>
                              </w:rPr>
                              <m:t>obs</m:t>
                            </m:r>
                          </m:den>
                        </m:f>
                      </m:e>
                    </m:func>
                    <m:r>
                      <w:rPr>
                        <w:rFonts w:ascii="Cambria Math" w:eastAsiaTheme="majorEastAsia" w:hAnsi="Cambria Math" w:cstheme="minorHAnsi"/>
                      </w:rPr>
                      <m:t>|</m:t>
                    </m:r>
                  </m:e>
                </m:nary>
              </m:e>
            </m:d>
          </m:sup>
        </m:sSup>
      </m:oMath>
      <w:r w:rsidR="00FE5ADB" w:rsidRPr="00FE5ADB">
        <w:rPr>
          <w:rFonts w:eastAsiaTheme="majorEastAsia" w:cstheme="minorHAnsi"/>
          <w:iCs/>
        </w:rPr>
        <w:t xml:space="preserve">, where </w:t>
      </w:r>
      <w:r w:rsidR="00295598" w:rsidRPr="00FE5ADB">
        <w:rPr>
          <w:rFonts w:eastAsiaTheme="majorEastAsia" w:cstheme="minorHAnsi"/>
        </w:rPr>
        <w:t xml:space="preserve">if pred=0 and obs=0 </w:t>
      </w:r>
      <w:r w:rsidR="00FE5ADB" w:rsidRPr="00FE5ADB">
        <w:rPr>
          <w:rFonts w:eastAsiaTheme="majorEastAsia" w:cstheme="minorHAnsi"/>
        </w:rPr>
        <w:t xml:space="preserve">we </w:t>
      </w:r>
      <w:r w:rsidR="00295598" w:rsidRPr="00FE5ADB">
        <w:rPr>
          <w:rFonts w:eastAsiaTheme="majorEastAsia" w:cstheme="minorHAnsi"/>
        </w:rPr>
        <w:t>assign</w:t>
      </w:r>
      <w:r w:rsidR="00FE5ADB" w:rsidRPr="00FE5ADB">
        <w:rPr>
          <w:rFonts w:eastAsiaTheme="majorEastAsia" w:cstheme="minorHAnsi"/>
        </w:rPr>
        <w:t>ed</w:t>
      </w:r>
      <w:r w:rsidR="00295598" w:rsidRPr="00FE5ADB">
        <w:rPr>
          <w:rFonts w:eastAsiaTheme="majorEastAsia" w:cstheme="minorHAnsi"/>
        </w:rPr>
        <w:t xml:space="preserve"> </w:t>
      </w:r>
      <m:oMath>
        <m:func>
          <m:funcPr>
            <m:ctrlPr>
              <w:rPr>
                <w:rFonts w:ascii="Cambria Math" w:eastAsiaTheme="majorEastAsia" w:hAnsi="Cambria Math" w:cstheme="minorHAnsi"/>
              </w:rPr>
            </m:ctrlPr>
          </m:funcPr>
          <m:fName>
            <m:sSub>
              <m:sSubPr>
                <m:ctrlPr>
                  <w:rPr>
                    <w:rFonts w:ascii="Cambria Math" w:eastAsiaTheme="majorEastAsia" w:hAnsi="Cambria Math" w:cstheme="minorHAnsi"/>
                  </w:rPr>
                </m:ctrlPr>
              </m:sSubPr>
              <m:e>
                <m:r>
                  <m:rPr>
                    <m:sty m:val="p"/>
                  </m:rPr>
                  <w:rPr>
                    <w:rFonts w:ascii="Cambria Math" w:eastAsiaTheme="majorEastAsia" w:hAnsi="Cambria Math" w:cstheme="minorHAnsi"/>
                  </w:rPr>
                  <m:t>log</m:t>
                </m:r>
              </m:e>
              <m:sub>
                <m:r>
                  <m:rPr>
                    <m:sty m:val="p"/>
                  </m:rPr>
                  <w:rPr>
                    <w:rFonts w:ascii="Cambria Math" w:eastAsiaTheme="majorEastAsia" w:hAnsi="Cambria Math" w:cstheme="minorHAnsi"/>
                  </w:rPr>
                  <m:t>10</m:t>
                </m:r>
              </m:sub>
            </m:sSub>
          </m:fName>
          <m:e>
            <m:f>
              <m:fPr>
                <m:ctrlPr>
                  <w:rPr>
                    <w:rFonts w:ascii="Cambria Math" w:eastAsiaTheme="majorEastAsia" w:hAnsi="Cambria Math" w:cstheme="minorHAnsi"/>
                  </w:rPr>
                </m:ctrlPr>
              </m:fPr>
              <m:num>
                <m:r>
                  <m:rPr>
                    <m:sty m:val="p"/>
                  </m:rPr>
                  <w:rPr>
                    <w:rFonts w:ascii="Cambria Math" w:eastAsiaTheme="majorEastAsia" w:hAnsi="Cambria Math" w:cstheme="minorHAnsi"/>
                  </w:rPr>
                  <m:t>0</m:t>
                </m:r>
              </m:num>
              <m:den>
                <m:r>
                  <m:rPr>
                    <m:sty m:val="p"/>
                  </m:rPr>
                  <w:rPr>
                    <w:rFonts w:ascii="Cambria Math" w:eastAsiaTheme="majorEastAsia" w:hAnsi="Cambria Math" w:cstheme="minorHAnsi"/>
                  </w:rPr>
                  <m:t>0</m:t>
                </m:r>
              </m:den>
            </m:f>
          </m:e>
        </m:func>
        <m:r>
          <w:del w:id="183" w:author="Wambaugh, John (he/him/his)" w:date="2024-05-15T09:26:00Z">
            <m:rPr>
              <m:sty m:val="p"/>
            </m:rPr>
            <w:rPr>
              <w:rFonts w:ascii="Cambria Math" w:eastAsiaTheme="majorEastAsia" w:hAnsi="Cambria Math" w:cstheme="minorHAnsi"/>
            </w:rPr>
            <m:t>  </m:t>
          </w:del>
        </m:r>
        <m:r>
          <w:ins w:id="184" w:author="Wambaugh, John (he/him/his)" w:date="2024-05-15T09:26:00Z">
            <m:rPr>
              <m:sty m:val="p"/>
            </m:rPr>
            <w:rPr>
              <w:rFonts w:ascii="Cambria Math" w:eastAsiaTheme="majorEastAsia" w:hAnsi="Cambria Math" w:cstheme="minorHAnsi"/>
            </w:rPr>
            <m:t xml:space="preserve"> </m:t>
          </w:ins>
        </m:r>
      </m:oMath>
      <w:r w:rsidR="00295598" w:rsidRPr="00FE5ADB">
        <w:rPr>
          <w:rFonts w:eastAsiaTheme="majorEastAsia" w:cstheme="minorHAnsi"/>
        </w:rPr>
        <w:t>= 0</w:t>
      </w:r>
      <w:r w:rsidR="00FE5ADB" w:rsidRPr="00FE5ADB">
        <w:rPr>
          <w:rFonts w:eastAsiaTheme="majorEastAsia" w:cstheme="minorHAnsi"/>
        </w:rPr>
        <w:t xml:space="preserve">. </w:t>
      </w:r>
      <w:r w:rsidR="00295598" w:rsidRPr="00FE5ADB">
        <w:rPr>
          <w:rFonts w:eastAsiaTheme="majorEastAsia" w:cstheme="minorHAnsi"/>
        </w:rPr>
        <w:t>Root Mean Squared Log Error (RMSLE)</w:t>
      </w:r>
      <w:r w:rsidR="00FE5ADB" w:rsidRPr="00FE5ADB">
        <w:rPr>
          <w:rFonts w:eastAsiaTheme="majorEastAsia" w:cstheme="minorHAnsi"/>
        </w:rPr>
        <w:t xml:space="preserve"> was calculated as RMSLE = </w:t>
      </w:r>
      <m:oMath>
        <m:rad>
          <m:radPr>
            <m:degHide m:val="1"/>
            <m:ctrlPr>
              <w:rPr>
                <w:rFonts w:ascii="Cambria Math" w:eastAsiaTheme="majorEastAsia" w:hAnsi="Cambria Math" w:cstheme="minorHAnsi"/>
                <w:i/>
                <w:iCs/>
              </w:rPr>
            </m:ctrlPr>
          </m:radPr>
          <m:deg/>
          <m:e>
            <m:sSup>
              <m:sSupPr>
                <m:ctrlPr>
                  <w:rPr>
                    <w:rFonts w:ascii="Cambria Math" w:eastAsiaTheme="majorEastAsia" w:hAnsi="Cambria Math" w:cstheme="minorHAnsi"/>
                    <w:i/>
                    <w:iCs/>
                  </w:rPr>
                </m:ctrlPr>
              </m:sSup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d>
                          <m:dPr>
                            <m:ctrlPr>
                              <w:rPr>
                                <w:rFonts w:ascii="Cambria Math" w:eastAsiaTheme="majorEastAsia" w:hAnsi="Cambria Math" w:cstheme="minorHAnsi"/>
                                <w:i/>
                                <w:iCs/>
                              </w:rPr>
                            </m:ctrlPr>
                          </m:dPr>
                          <m:e>
                            <m:r>
                              <w:rPr>
                                <w:rFonts w:ascii="Cambria Math" w:eastAsiaTheme="majorEastAsia" w:hAnsi="Cambria Math" w:cstheme="minorHAnsi"/>
                              </w:rPr>
                              <m:t>pred+1</m:t>
                            </m:r>
                          </m:e>
                        </m:d>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r>
                              <w:rPr>
                                <w:rFonts w:ascii="Cambria Math" w:eastAsiaTheme="majorEastAsia" w:hAnsi="Cambria Math" w:cstheme="minorHAnsi"/>
                              </w:rPr>
                              <m:t>(obs+1)</m:t>
                            </m:r>
                          </m:e>
                        </m:func>
                      </m:e>
                    </m:func>
                  </m:e>
                </m:nary>
                <m:r>
                  <w:rPr>
                    <w:rFonts w:ascii="Cambria Math" w:eastAsiaTheme="majorEastAsia" w:hAnsi="Cambria Math" w:cstheme="minorHAnsi"/>
                  </w:rPr>
                  <m:t>)</m:t>
                </m:r>
              </m:e>
              <m:sup>
                <m:r>
                  <w:rPr>
                    <w:rFonts w:ascii="Cambria Math" w:eastAsiaTheme="majorEastAsia" w:hAnsi="Cambria Math" w:cstheme="minorHAnsi"/>
                  </w:rPr>
                  <m:t>2</m:t>
                </m:r>
              </m:sup>
            </m:sSup>
          </m:e>
        </m:rad>
      </m:oMath>
      <w:r w:rsidR="00FE5ADB" w:rsidRPr="00FE5ADB">
        <w:rPr>
          <w:rFonts w:eastAsiaTheme="majorEastAsia" w:cstheme="minorHAnsi"/>
          <w:iCs/>
        </w:rPr>
        <w:t>.</w:t>
      </w:r>
      <w:r w:rsidR="005D3AF5">
        <w:rPr>
          <w:rFonts w:eastAsiaTheme="majorEastAsia" w:cstheme="minorHAnsi"/>
          <w:iCs/>
        </w:rPr>
        <w:t xml:space="preserve"> </w:t>
      </w:r>
    </w:p>
    <w:p w14:paraId="0641A47A" w14:textId="77777777" w:rsidR="00A86409" w:rsidRDefault="00A86409" w:rsidP="006F4886">
      <w:pPr>
        <w:spacing w:after="0" w:line="360" w:lineRule="auto"/>
        <w:jc w:val="both"/>
      </w:pPr>
    </w:p>
    <w:p w14:paraId="2CD234E9" w14:textId="5FFCF4A1" w:rsidR="00645AA6" w:rsidRDefault="00645AA6" w:rsidP="006F4886">
      <w:pPr>
        <w:spacing w:after="0" w:line="360" w:lineRule="auto"/>
        <w:jc w:val="both"/>
      </w:pPr>
      <w:r>
        <w:t xml:space="preserve">Kolmogorov-Smirnov tests were performed using R function </w:t>
      </w:r>
      <w:proofErr w:type="spellStart"/>
      <w:r w:rsidRPr="00645AA6">
        <w:rPr>
          <w:i/>
          <w:iCs/>
        </w:rPr>
        <w:t>ks.test</w:t>
      </w:r>
      <w:proofErr w:type="spellEnd"/>
      <w:r>
        <w:t>.</w:t>
      </w:r>
    </w:p>
    <w:p w14:paraId="22866481" w14:textId="5E7AFDA9" w:rsidR="00FA0300" w:rsidRDefault="00FA0300" w:rsidP="006F4886">
      <w:pPr>
        <w:spacing w:after="0" w:line="360" w:lineRule="auto"/>
        <w:jc w:val="both"/>
        <w:rPr>
          <w:rFonts w:asciiTheme="majorHAnsi" w:eastAsiaTheme="majorEastAsia" w:hAnsiTheme="majorHAnsi" w:cstheme="majorBidi"/>
          <w:sz w:val="32"/>
          <w:szCs w:val="32"/>
        </w:rPr>
      </w:pPr>
    </w:p>
    <w:p w14:paraId="7DFE3E76" w14:textId="77777777" w:rsidR="00DC2B08" w:rsidRDefault="00DC2B08">
      <w:pPr>
        <w:rPr>
          <w:rFonts w:asciiTheme="majorHAnsi" w:eastAsiaTheme="majorEastAsia" w:hAnsiTheme="majorHAnsi" w:cstheme="majorBidi"/>
          <w:sz w:val="32"/>
          <w:szCs w:val="32"/>
        </w:rPr>
      </w:pPr>
      <w:r>
        <w:br w:type="page"/>
      </w:r>
    </w:p>
    <w:p w14:paraId="3F080E88" w14:textId="1DD48BA7" w:rsidR="003029C6" w:rsidRPr="0078023A" w:rsidRDefault="00AA4D78" w:rsidP="006F4886">
      <w:pPr>
        <w:pStyle w:val="Heading1"/>
        <w:spacing w:line="360" w:lineRule="auto"/>
        <w:jc w:val="both"/>
        <w:rPr>
          <w:color w:val="auto"/>
        </w:rPr>
      </w:pPr>
      <w:r>
        <w:rPr>
          <w:color w:val="auto"/>
        </w:rPr>
        <w:lastRenderedPageBreak/>
        <w:t>Results</w:t>
      </w:r>
    </w:p>
    <w:p w14:paraId="0C76DB18" w14:textId="77777777" w:rsidR="00841392" w:rsidRDefault="00841392" w:rsidP="006F4886">
      <w:pPr>
        <w:spacing w:after="0" w:line="360" w:lineRule="auto"/>
        <w:jc w:val="both"/>
        <w:rPr>
          <w:rFonts w:eastAsiaTheme="majorEastAsia"/>
        </w:rPr>
      </w:pPr>
    </w:p>
    <w:p w14:paraId="1E6F0246" w14:textId="77777777" w:rsidR="00841392" w:rsidRDefault="00841392" w:rsidP="006F4886">
      <w:pPr>
        <w:pStyle w:val="Heading2"/>
        <w:spacing w:line="360" w:lineRule="auto"/>
        <w:jc w:val="both"/>
      </w:pPr>
      <w:r>
        <w:t>Evaluation Chemicals and Predictions</w:t>
      </w:r>
    </w:p>
    <w:p w14:paraId="022FD515" w14:textId="6E896F9D" w:rsidR="00DF72FB" w:rsidRDefault="00810B69" w:rsidP="006F4886">
      <w:pPr>
        <w:spacing w:after="0" w:line="360" w:lineRule="auto"/>
        <w:jc w:val="both"/>
        <w:rPr>
          <w:rFonts w:eastAsiaTheme="majorEastAsia"/>
        </w:rPr>
      </w:pPr>
      <w:r w:rsidRPr="00CC37A3">
        <w:rPr>
          <w:rFonts w:eastAsiaTheme="majorEastAsia"/>
        </w:rPr>
        <w:t xml:space="preserve">There </w:t>
      </w:r>
      <w:del w:id="185" w:author="Wambaugh, John (he/him/his)" w:date="2024-05-20T15:25:00Z">
        <w:r w:rsidRPr="00CC37A3" w:rsidDel="00723712">
          <w:rPr>
            <w:rFonts w:eastAsiaTheme="majorEastAsia"/>
          </w:rPr>
          <w:delText xml:space="preserve">were </w:delText>
        </w:r>
      </w:del>
      <w:ins w:id="186" w:author="Wambaugh, John (he/him/his)" w:date="2024-05-20T15:25:00Z">
        <w:r w:rsidR="00723712">
          <w:rPr>
            <w:rFonts w:eastAsiaTheme="majorEastAsia"/>
          </w:rPr>
          <w:t>are</w:t>
        </w:r>
        <w:r w:rsidR="00723712" w:rsidRPr="00CC37A3">
          <w:rPr>
            <w:rFonts w:eastAsiaTheme="majorEastAsia"/>
          </w:rPr>
          <w:t xml:space="preserve"> </w:t>
        </w:r>
      </w:ins>
      <w:r w:rsidRPr="00CC37A3">
        <w:rPr>
          <w:rFonts w:eastAsiaTheme="majorEastAsia"/>
        </w:rPr>
        <w:t>10</w:t>
      </w:r>
      <w:ins w:id="187" w:author="Wambaugh, John (he/him/his)" w:date="2024-05-04T09:44:00Z">
        <w:r w:rsidR="00DF72B6">
          <w:rPr>
            <w:rFonts w:eastAsiaTheme="majorEastAsia"/>
          </w:rPr>
          <w:t>1</w:t>
        </w:r>
      </w:ins>
      <w:del w:id="188" w:author="Wambaugh, John (he/him/his)" w:date="2024-05-04T09:44:00Z">
        <w:r w:rsidR="00DF72FB" w:rsidDel="00DF72B6">
          <w:rPr>
            <w:rFonts w:eastAsiaTheme="majorEastAsia"/>
          </w:rPr>
          <w:delText>2</w:delText>
        </w:r>
      </w:del>
      <w:r w:rsidRPr="00CC37A3">
        <w:rPr>
          <w:rFonts w:eastAsiaTheme="majorEastAsia"/>
        </w:rPr>
        <w:t xml:space="preserve"> chemicals present in the </w:t>
      </w:r>
      <w:ins w:id="189" w:author="Wambaugh, John (he/him/his)" w:date="2024-05-20T15:25:00Z">
        <w:r w:rsidR="00723712">
          <w:rPr>
            <w:rFonts w:eastAsiaTheme="majorEastAsia"/>
          </w:rPr>
          <w:t xml:space="preserve">public release of </w:t>
        </w:r>
      </w:ins>
      <w:r w:rsidRPr="00CC37A3">
        <w:rPr>
          <w:rFonts w:eastAsiaTheme="majorEastAsia"/>
        </w:rPr>
        <w:t xml:space="preserve">CvTdb (Sayre, 2020) </w:t>
      </w:r>
      <w:del w:id="190" w:author="Wambaugh, John (he/him/his)" w:date="2024-05-20T15:25:00Z">
        <w:r w:rsidRPr="00CC37A3" w:rsidDel="00723712">
          <w:rPr>
            <w:rFonts w:eastAsiaTheme="majorEastAsia"/>
          </w:rPr>
          <w:delText xml:space="preserve">as of September 2019 </w:delText>
        </w:r>
      </w:del>
      <w:r w:rsidRPr="00CC37A3">
        <w:rPr>
          <w:rFonts w:eastAsiaTheme="majorEastAsia"/>
        </w:rPr>
        <w:t>that had plasma concentration data following either oral or intravenous doses</w:t>
      </w:r>
      <w:r w:rsidR="00266DEE">
        <w:rPr>
          <w:rFonts w:eastAsiaTheme="majorEastAsia"/>
        </w:rPr>
        <w:t xml:space="preserve"> given to </w:t>
      </w:r>
      <w:r w:rsidR="00266DEE" w:rsidRPr="00CC37A3">
        <w:rPr>
          <w:rFonts w:eastAsiaTheme="majorEastAsia"/>
        </w:rPr>
        <w:t>rat</w:t>
      </w:r>
      <w:r w:rsidR="00266DEE">
        <w:rPr>
          <w:rFonts w:eastAsiaTheme="majorEastAsia"/>
        </w:rPr>
        <w:t>s</w:t>
      </w:r>
      <w:r w:rsidR="00266DEE" w:rsidRPr="00CC37A3">
        <w:rPr>
          <w:rFonts w:eastAsiaTheme="majorEastAsia"/>
        </w:rPr>
        <w:t xml:space="preserve"> or human</w:t>
      </w:r>
      <w:r w:rsidR="00266DEE">
        <w:rPr>
          <w:rFonts w:eastAsiaTheme="majorEastAsia"/>
        </w:rPr>
        <w:t>s</w:t>
      </w:r>
      <w:r w:rsidR="00CD35A4">
        <w:rPr>
          <w:rFonts w:eastAsiaTheme="majorEastAsia"/>
        </w:rPr>
        <w:t xml:space="preserve">. These chemicals included: </w:t>
      </w:r>
      <w:r w:rsidRPr="00CD35A4">
        <w:rPr>
          <w:rFonts w:eastAsiaTheme="majorEastAsia"/>
        </w:rPr>
        <w:t>57 from the Toxic Substances Control Act (TSCA) active inventory</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&lt;EndNote&gt;&lt;Cite&gt;&lt;Author&gt;Schmidt&lt;/Author&gt;&lt;Year&gt;2016&lt;/Year&gt;&lt;RecNum&gt;957&lt;/RecNum&gt;&lt;DisplayText&gt;[38]&lt;/DisplayText&gt;&lt;record&gt;&lt;rec-number&gt;957&lt;/rec-number&gt;&lt;foreign-keys&gt;&lt;key app="EN" db-id="5sedwzxv0frxxfep2afv55whvxe0v9vsv290" timestamp="1630591359"&gt;957&lt;/key&gt;&lt;/foreign-keys&gt;&lt;ref-type name="Generic"&gt;13&lt;/ref-type&gt;&lt;contributors&gt;&lt;authors&gt;&lt;author&gt;Schmidt, Charles W&lt;/author&gt;&lt;/authors&gt;&lt;/contributors&gt;&lt;titles&gt;&lt;title&gt;TSCA 2.0: A new era in chemical risk management&lt;/title&gt;&lt;/titles&gt;&lt;dates&gt;&lt;year&gt;2016&lt;/year&gt;&lt;/dates&gt;&lt;publisher&gt;National Institute of Environmental Health Sciences&lt;/publisher&gt;&lt;isbn&gt;0091-6765&lt;/isbn&gt;&lt;urls&gt;&lt;/urls&gt;&lt;/record&gt;&lt;/Cite&gt;&lt;/EndNote&gt;</w:instrText>
      </w:r>
      <w:r w:rsidR="00F96FC3">
        <w:rPr>
          <w:rFonts w:eastAsiaTheme="majorEastAsia"/>
        </w:rPr>
        <w:fldChar w:fldCharType="separate"/>
      </w:r>
      <w:r w:rsidR="0084029A">
        <w:rPr>
          <w:rFonts w:eastAsiaTheme="majorEastAsia"/>
          <w:noProof/>
        </w:rPr>
        <w:t>[38]</w:t>
      </w:r>
      <w:r w:rsidR="00F96FC3">
        <w:rPr>
          <w:rFonts w:eastAsiaTheme="majorEastAsia"/>
        </w:rPr>
        <w:fldChar w:fldCharType="end"/>
      </w:r>
      <w:r w:rsidR="00CD35A4">
        <w:rPr>
          <w:rFonts w:eastAsiaTheme="majorEastAsia"/>
        </w:rPr>
        <w:t xml:space="preserve">, </w:t>
      </w:r>
      <w:r w:rsidRPr="00CD35A4">
        <w:rPr>
          <w:rFonts w:eastAsiaTheme="majorEastAsia"/>
        </w:rPr>
        <w:t>20 pharmaceuticals</w:t>
      </w:r>
      <w:r w:rsidR="00CD35A4">
        <w:rPr>
          <w:rFonts w:eastAsiaTheme="majorEastAsia"/>
        </w:rPr>
        <w:t xml:space="preserve">, </w:t>
      </w:r>
      <w:r w:rsidRPr="00CD35A4">
        <w:rPr>
          <w:rFonts w:eastAsiaTheme="majorEastAsia"/>
        </w:rPr>
        <w:t>24 pesticides</w:t>
      </w:r>
      <w:r w:rsidR="00CD35A4">
        <w:rPr>
          <w:rFonts w:eastAsiaTheme="majorEastAsia"/>
        </w:rPr>
        <w:t xml:space="preserve">, </w:t>
      </w:r>
      <w:r w:rsidRPr="00CD35A4">
        <w:rPr>
          <w:rFonts w:eastAsiaTheme="majorEastAsia"/>
        </w:rPr>
        <w:t>99 that are found in consumer products, 7 per- and poly-fluorinated substances (PFAS)</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&lt;EndNote&gt;&lt;Cite&gt;&lt;Author&gt;Patlewicz&lt;/Author&gt;&lt;Year&gt;2019&lt;/Year&gt;&lt;RecNum&gt;958&lt;/RecNum&gt;&lt;DisplayText&gt;[39]&lt;/DisplayText&gt;&lt;record&gt;&lt;rec-number&gt;958&lt;/rec-number&gt;&lt;foreign-keys&gt;&lt;key app="EN" db-id="5sedwzxv0frxxfep2afv55whvxe0v9vsv290" timestamp="1630591385"&gt;958&lt;/key&gt;&lt;/foreign-keys&gt;&lt;ref-type name="Journal Article"&gt;17&lt;/ref-type&gt;&lt;contributors&gt;&lt;authors&gt;&lt;author&gt;Patlewicz, Grace&lt;/author&gt;&lt;author&gt;Richard, Ann M&lt;/author&gt;&lt;author&gt;Williams, Antony J&lt;/author&gt;&lt;author&gt;Grulke, Christopher M&lt;/author&gt;&lt;author&gt;Sams, Reeder&lt;/author&gt;&lt;author&gt;Lambert, Jason&lt;/author&gt;&lt;author&gt;Noyes, Pamela D&lt;/author&gt;&lt;author&gt;DeVito, Michael J&lt;/author&gt;&lt;author&gt;Hines, Ronald N&lt;/author&gt;&lt;author&gt;Strynar, Mark&lt;/author&gt;&lt;/authors&gt;&lt;/contributors&gt;&lt;titles&gt;&lt;title&gt;A chemical category-based prioritization approach for selecting 75 per-and polyfluoroalkyl substances (PFAS) for tiered toxicity and toxicokinetic testing&lt;/title&gt;&lt;secondary-title&gt;Environmental health perspectives&lt;/secondary-title&gt;&lt;/titles&gt;&lt;periodical&gt;&lt;full-title&gt;Environmental Health Perspectives&lt;/full-title&gt;&lt;/periodical&gt;&lt;pages&gt;014501&lt;/pages&gt;&lt;volume&gt;127&lt;/volume&gt;&lt;number&gt;01&lt;/number&gt;&lt;dates&gt;&lt;year&gt;2019&lt;/year&gt;&lt;/dates&gt;&lt;isbn&gt;0091-6765&lt;/isbn&gt;&lt;urls&gt;&lt;/urls&gt;&lt;/record&gt;&lt;/Cite&gt;&lt;/EndNote&gt;</w:instrText>
      </w:r>
      <w:r w:rsidR="00F96FC3">
        <w:rPr>
          <w:rFonts w:eastAsiaTheme="majorEastAsia"/>
        </w:rPr>
        <w:fldChar w:fldCharType="separate"/>
      </w:r>
      <w:r w:rsidR="0084029A">
        <w:rPr>
          <w:rFonts w:eastAsiaTheme="majorEastAsia"/>
          <w:noProof/>
        </w:rPr>
        <w:t>[39]</w:t>
      </w:r>
      <w:r w:rsidR="00F96FC3">
        <w:rPr>
          <w:rFonts w:eastAsiaTheme="majorEastAsia"/>
        </w:rPr>
        <w:fldChar w:fldCharType="end"/>
      </w:r>
      <w:r w:rsidR="00CD35A4">
        <w:rPr>
          <w:rFonts w:eastAsiaTheme="majorEastAsia"/>
        </w:rPr>
        <w:t xml:space="preserve">, and </w:t>
      </w:r>
      <w:r w:rsidRPr="00CD35A4">
        <w:rPr>
          <w:rFonts w:eastAsiaTheme="majorEastAsia"/>
        </w:rPr>
        <w:t>64 that are part of the ToxCast screening program</w:t>
      </w:r>
      <w:r w:rsidR="00CD35A4">
        <w:rPr>
          <w:rFonts w:eastAsiaTheme="majorEastAsia"/>
        </w:rPr>
        <w:t xml:space="preserve">. </w:t>
      </w:r>
      <w:r w:rsidR="0040747B">
        <w:rPr>
          <w:rFonts w:eastAsiaTheme="majorEastAsia"/>
        </w:rPr>
        <w:t>Note that a chemical could be in more than one of these categories.</w:t>
      </w:r>
    </w:p>
    <w:p w14:paraId="6DC0A1B2" w14:textId="77777777" w:rsidR="00A64054" w:rsidRDefault="00A64054" w:rsidP="006F4886">
      <w:pPr>
        <w:spacing w:after="0" w:line="360" w:lineRule="auto"/>
        <w:jc w:val="both"/>
      </w:pPr>
    </w:p>
    <w:p w14:paraId="4C7E8779" w14:textId="0A300D83" w:rsidR="00E311B5" w:rsidDel="0045050C" w:rsidRDefault="00723712" w:rsidP="006F4886">
      <w:pPr>
        <w:spacing w:after="0" w:line="360" w:lineRule="auto"/>
        <w:jc w:val="both"/>
        <w:rPr>
          <w:del w:id="191" w:author="Wambaugh, John (he/him/his)" w:date="2024-05-15T15:36:00Z"/>
          <w:rFonts w:eastAsiaTheme="majorEastAsia"/>
        </w:rPr>
      </w:pPr>
      <w:ins w:id="192" w:author="Wambaugh, John (he/him/his)" w:date="2024-05-20T15:25:00Z">
        <w:r>
          <w:rPr>
            <w:rFonts w:eastAsiaTheme="majorEastAsia"/>
          </w:rPr>
          <w:t xml:space="preserve">Data sets were modeled for </w:t>
        </w:r>
      </w:ins>
      <w:ins w:id="193" w:author="Wambaugh, John (he/him/his)" w:date="2024-05-20T15:29:00Z">
        <w:r w:rsidR="005543A5">
          <w:rPr>
            <w:rFonts w:eastAsiaTheme="majorEastAsia"/>
          </w:rPr>
          <w:t>their suitability to</w:t>
        </w:r>
      </w:ins>
      <w:ins w:id="194" w:author="Wambaugh, John (he/him/his)" w:date="2024-05-20T15:25:00Z">
        <w:r>
          <w:rPr>
            <w:rFonts w:eastAsiaTheme="majorEastAsia"/>
          </w:rPr>
          <w:t xml:space="preserve"> evaluat</w:t>
        </w:r>
      </w:ins>
      <w:ins w:id="195" w:author="Wambaugh, John (he/him/his)" w:date="2024-05-20T15:29:00Z">
        <w:r w:rsidR="005543A5">
          <w:rPr>
            <w:rFonts w:eastAsiaTheme="majorEastAsia"/>
          </w:rPr>
          <w:t>e HTT</w:t>
        </w:r>
      </w:ins>
      <w:ins w:id="196" w:author="Wambaugh, John (he/him/his)" w:date="2024-05-20T15:25:00Z">
        <w:r>
          <w:rPr>
            <w:rFonts w:eastAsiaTheme="majorEastAsia"/>
          </w:rPr>
          <w:t>K predictions by systematically optimizing parameters for one- and two-compartment models {Padil</w:t>
        </w:r>
      </w:ins>
      <w:ins w:id="197" w:author="Wambaugh, John (he/him/his)" w:date="2024-05-20T15:26:00Z">
        <w:r>
          <w:rPr>
            <w:rFonts w:eastAsiaTheme="majorEastAsia"/>
          </w:rPr>
          <w:t>la, 2024}</w:t>
        </w:r>
      </w:ins>
      <w:ins w:id="198" w:author="Wambaugh, John (he/him/his)" w:date="2024-05-20T15:25:00Z">
        <w:r>
          <w:rPr>
            <w:rFonts w:eastAsiaTheme="majorEastAsia"/>
          </w:rPr>
          <w:t xml:space="preserve">. </w:t>
        </w:r>
      </w:ins>
      <w:del w:id="199" w:author="Wambaugh, John (he/him/his)" w:date="2024-05-15T15:36:00Z">
        <w:r w:rsidR="00E311B5" w:rsidDel="0045050C">
          <w:rPr>
            <w:rFonts w:eastAsiaTheme="majorEastAsia"/>
          </w:rPr>
          <w:delText>Of the 10</w:delText>
        </w:r>
      </w:del>
      <w:del w:id="200" w:author="Wambaugh, John (he/him/his)" w:date="2024-05-04T09:44:00Z">
        <w:r w:rsidR="00E311B5" w:rsidDel="00DF72B6">
          <w:rPr>
            <w:rFonts w:eastAsiaTheme="majorEastAsia"/>
          </w:rPr>
          <w:delText>2</w:delText>
        </w:r>
      </w:del>
      <w:del w:id="201" w:author="Wambaugh, John (he/him/his)" w:date="2024-05-15T15:36:00Z">
        <w:r w:rsidR="00E311B5" w:rsidDel="0045050C">
          <w:rPr>
            <w:rFonts w:eastAsiaTheme="majorEastAsia"/>
          </w:rPr>
          <w:delText xml:space="preserve"> chemicals, there were </w:delText>
        </w:r>
        <w:r w:rsidR="00E311B5" w:rsidRPr="00CC37A3" w:rsidDel="0045050C">
          <w:rPr>
            <w:rFonts w:eastAsiaTheme="majorEastAsia"/>
          </w:rPr>
          <w:delText xml:space="preserve">10 chemicals </w:delText>
        </w:r>
        <w:r w:rsidR="00E311B5" w:rsidDel="0045050C">
          <w:rPr>
            <w:rFonts w:eastAsiaTheme="majorEastAsia"/>
          </w:rPr>
          <w:delText xml:space="preserve">that </w:delText>
        </w:r>
        <w:r w:rsidR="00E311B5" w:rsidRPr="00CC37A3" w:rsidDel="0045050C">
          <w:rPr>
            <w:rFonts w:eastAsiaTheme="majorEastAsia"/>
          </w:rPr>
          <w:delText xml:space="preserve">could </w:delText>
        </w:r>
        <w:r w:rsidR="00E311B5" w:rsidDel="0045050C">
          <w:rPr>
            <w:rFonts w:eastAsiaTheme="majorEastAsia"/>
          </w:rPr>
          <w:delText xml:space="preserve">only be predicted by OPERA and were omitted from the rest of the analysis (Supplemental Table 5). </w:delText>
        </w:r>
        <w:r w:rsidR="00E311B5" w:rsidRPr="00CC37A3" w:rsidDel="0045050C">
          <w:rPr>
            <w:rFonts w:eastAsiaTheme="majorEastAsia"/>
          </w:rPr>
          <w:delText>Two chemicals, Oxoacetic acid--water (1/1) and Nitrite have CvT data but do not have either measured or predicted values for both Cl</w:delText>
        </w:r>
        <w:r w:rsidR="00E311B5" w:rsidRPr="00345AC7" w:rsidDel="0045050C">
          <w:rPr>
            <w:rFonts w:eastAsiaTheme="majorEastAsia"/>
            <w:vertAlign w:val="subscript"/>
          </w:rPr>
          <w:delText>int</w:delText>
        </w:r>
        <w:r w:rsidR="00E311B5" w:rsidRPr="00CC37A3" w:rsidDel="0045050C">
          <w:rPr>
            <w:rFonts w:eastAsiaTheme="majorEastAsia"/>
          </w:rPr>
          <w:delText xml:space="preserve"> and </w:delText>
        </w:r>
        <w:r w:rsidR="00E311B5" w:rsidDel="0045050C">
          <w:rPr>
            <w:rFonts w:eastAsiaTheme="majorEastAsia"/>
          </w:rPr>
          <w:delText>f</w:delText>
        </w:r>
        <w:r w:rsidR="00E311B5" w:rsidRPr="00345AC7" w:rsidDel="0045050C">
          <w:rPr>
            <w:rFonts w:eastAsiaTheme="majorEastAsia"/>
            <w:vertAlign w:val="subscript"/>
          </w:rPr>
          <w:delText>up</w:delText>
        </w:r>
        <w:r w:rsidR="00E311B5" w:rsidRPr="00CC37A3" w:rsidDel="0045050C">
          <w:rPr>
            <w:rFonts w:eastAsiaTheme="majorEastAsia"/>
          </w:rPr>
          <w:delText xml:space="preserve"> from any model to date</w:delText>
        </w:r>
        <w:r w:rsidR="00E311B5" w:rsidDel="0045050C">
          <w:rPr>
            <w:rFonts w:eastAsiaTheme="majorEastAsia"/>
          </w:rPr>
          <w:delText>.</w:delText>
        </w:r>
      </w:del>
    </w:p>
    <w:p w14:paraId="4260BE62" w14:textId="5B1FCA70" w:rsidR="00E311B5" w:rsidDel="0045050C" w:rsidRDefault="00E311B5" w:rsidP="006F4886">
      <w:pPr>
        <w:spacing w:after="0" w:line="360" w:lineRule="auto"/>
        <w:jc w:val="both"/>
        <w:rPr>
          <w:del w:id="202" w:author="Wambaugh, John (he/him/his)" w:date="2024-05-15T15:36:00Z"/>
        </w:rPr>
      </w:pPr>
    </w:p>
    <w:p w14:paraId="68292237" w14:textId="00EFB203" w:rsidR="00A64054" w:rsidRDefault="0045050C" w:rsidP="006F4886">
      <w:pPr>
        <w:spacing w:after="0" w:line="360" w:lineRule="auto"/>
        <w:jc w:val="both"/>
      </w:pPr>
      <w:ins w:id="203" w:author="Wambaugh, John (he/him/his)" w:date="2024-05-15T15:36:00Z">
        <w:r>
          <w:t xml:space="preserve">Of the 101 chemicals, 2 </w:t>
        </w:r>
      </w:ins>
      <w:ins w:id="204" w:author="Wambaugh, John (he/him/his)" w:date="2024-05-15T15:37:00Z">
        <w:r>
          <w:t xml:space="preserve">were best described by the “flat” model indicating that the data sets were too noisy to estimate empirical TK parameters. </w:t>
        </w:r>
      </w:ins>
      <w:ins w:id="205" w:author="Wambaugh, John (he/him/his)" w:date="2024-05-15T15:39:00Z">
        <w:r w:rsidR="009A13A7">
          <w:t xml:space="preserve">Given that these chemicals were poorly described by basic TK models – potentially indicating problems with chemical analysis sensitivity -- these chemicals were withheld from subsequent analysis. </w:t>
        </w:r>
      </w:ins>
      <w:r w:rsidR="000D6C3B">
        <w:t xml:space="preserve">The data for each </w:t>
      </w:r>
      <w:ins w:id="206" w:author="Wambaugh, John (he/him/his)" w:date="2024-05-15T15:37:00Z">
        <w:r>
          <w:t xml:space="preserve">remaining </w:t>
        </w:r>
      </w:ins>
      <w:r w:rsidR="000D6C3B">
        <w:t xml:space="preserve">chemical </w:t>
      </w:r>
      <w:del w:id="207" w:author="Wambaugh, John (he/him/his)" w:date="2024-05-15T15:38:00Z">
        <w:r w:rsidR="000D6C3B" w:rsidDel="009A13A7">
          <w:delText>was</w:delText>
        </w:r>
      </w:del>
      <w:ins w:id="208" w:author="Wambaugh, John (he/him/his)" w:date="2024-05-15T15:38:00Z">
        <w:r w:rsidR="009A13A7">
          <w:t>could be</w:t>
        </w:r>
      </w:ins>
      <w:ins w:id="209" w:author="Wambaugh, John (he/him/his)" w:date="2024-05-15T15:37:00Z">
        <w:r>
          <w:t xml:space="preserve"> described using either a </w:t>
        </w:r>
      </w:ins>
      <w:del w:id="210" w:author="Wambaugh, John (he/him/his)" w:date="2024-05-15T15:37:00Z">
        <w:r w:rsidR="000D6C3B" w:rsidDel="0045050C">
          <w:delText xml:space="preserve"> </w:delText>
        </w:r>
      </w:del>
      <w:del w:id="211" w:author="Wambaugh, John (he/him/his)" w:date="2024-05-15T15:38:00Z">
        <w:r w:rsidR="000D6C3B" w:rsidDel="0045050C">
          <w:delText>fit</w:delText>
        </w:r>
        <w:r w:rsidR="00A64054" w:rsidDel="0045050C">
          <w:delText xml:space="preserve"> using maximum likelihood estimation</w:delText>
        </w:r>
        <w:r w:rsidR="000D6C3B" w:rsidDel="0045050C">
          <w:delText xml:space="preserve"> to </w:delText>
        </w:r>
      </w:del>
      <w:r w:rsidR="000D6C3B">
        <w:t>one</w:t>
      </w:r>
      <w:ins w:id="212" w:author="Wambaugh, John (he/him/his)" w:date="2024-05-15T15:38:00Z">
        <w:r>
          <w:t xml:space="preserve">- or </w:t>
        </w:r>
      </w:ins>
      <w:del w:id="213" w:author="Wambaugh, John (he/him/his)" w:date="2024-05-15T15:38:00Z">
        <w:r w:rsidR="000D6C3B" w:rsidDel="0045050C">
          <w:delText xml:space="preserve"> and </w:delText>
        </w:r>
      </w:del>
      <w:r w:rsidR="000D6C3B">
        <w:t>two</w:t>
      </w:r>
      <w:ins w:id="214" w:author="Wambaugh, John (he/him/his)" w:date="2024-05-15T15:38:00Z">
        <w:r>
          <w:t>-</w:t>
        </w:r>
      </w:ins>
      <w:del w:id="215" w:author="Wambaugh, John (he/him/his)" w:date="2024-05-15T15:38:00Z">
        <w:r w:rsidR="000D6C3B" w:rsidDel="0045050C">
          <w:delText xml:space="preserve"> </w:delText>
        </w:r>
      </w:del>
      <w:r w:rsidR="000D6C3B">
        <w:t>compartment empirical pharmacokinetic models</w:t>
      </w:r>
      <w:ins w:id="216" w:author="Wambaugh, John (he/him/his)" w:date="2024-05-15T15:38:00Z">
        <w:r>
          <w:t>. Separate</w:t>
        </w:r>
      </w:ins>
      <w:del w:id="217" w:author="Wambaugh, John (he/him/his)" w:date="2024-05-15T15:38:00Z">
        <w:r w:rsidR="00A64054" w:rsidDel="0045050C">
          <w:delText>, with separate fits</w:delText>
        </w:r>
      </w:del>
      <w:r w:rsidR="00A64054">
        <w:t xml:space="preserve"> </w:t>
      </w:r>
      <w:ins w:id="218" w:author="Wambaugh, John (he/him/his)" w:date="2024-05-15T15:38:00Z">
        <w:r w:rsidR="009A13A7">
          <w:t xml:space="preserve">parameter estimates were made </w:t>
        </w:r>
      </w:ins>
      <w:r w:rsidR="00A64054">
        <w:t xml:space="preserve">for each combination of compound and species for which there were data. </w:t>
      </w:r>
      <w:del w:id="219" w:author="Wambaugh, John (he/him/his)" w:date="2024-05-15T15:39:00Z">
        <w:r w:rsidR="00A64054" w:rsidDel="009A13A7">
          <w:delText xml:space="preserve">Maximum likelihood estimates could not be obtained for either model for </w:delText>
        </w:r>
        <w:r w:rsidR="00552FD6" w:rsidDel="009A13A7">
          <w:delText>8</w:delText>
        </w:r>
        <w:r w:rsidR="00A64054" w:rsidDel="009A13A7">
          <w:delText xml:space="preserve"> chemicals (listed in </w:delText>
        </w:r>
        <w:r w:rsidR="00DF72FB" w:rsidDel="009A13A7">
          <w:delText>Supplemental Table 4</w:delText>
        </w:r>
        <w:r w:rsidR="00A64054" w:rsidDel="009A13A7">
          <w:delText>).</w:delText>
        </w:r>
      </w:del>
      <w:del w:id="220" w:author="Wambaugh, John (he/him/his)" w:date="2024-05-04T09:44:00Z">
        <w:r w:rsidR="00A64054" w:rsidDel="00DF72B6">
          <w:delText xml:space="preserve"> </w:delText>
        </w:r>
      </w:del>
      <w:del w:id="221" w:author="Wambaugh, John (he/him/his)" w:date="2024-05-04T09:45:00Z">
        <w:r w:rsidR="00A64054" w:rsidDel="00DF72B6">
          <w:delText>T</w:delText>
        </w:r>
      </w:del>
      <w:del w:id="222" w:author="Wambaugh, John (he/him/his)" w:date="2024-05-15T15:39:00Z">
        <w:r w:rsidR="00A64054" w:rsidDel="009A13A7">
          <w:delText xml:space="preserve">hese chemicals were withheld from subsequent analysis. </w:delText>
        </w:r>
      </w:del>
      <w:r w:rsidR="00A64054">
        <w:t xml:space="preserve">For each remaining chemical the better of the one or two compartment models was used </w:t>
      </w:r>
      <w:proofErr w:type="gramStart"/>
      <w:r w:rsidR="00A64054">
        <w:t>on the basis of</w:t>
      </w:r>
      <w:proofErr w:type="gramEnd"/>
      <w:r w:rsidR="00A64054">
        <w:t xml:space="preserve"> model parsimony.</w:t>
      </w:r>
    </w:p>
    <w:p w14:paraId="27B7F887" w14:textId="57C61A86" w:rsidR="00A64054" w:rsidRDefault="00A64054" w:rsidP="006F4886">
      <w:pPr>
        <w:spacing w:after="0" w:line="360" w:lineRule="auto"/>
        <w:jc w:val="both"/>
        <w:rPr>
          <w:rFonts w:eastAsiaTheme="majorEastAsia"/>
        </w:rPr>
      </w:pPr>
    </w:p>
    <w:p w14:paraId="65F46B75" w14:textId="481EFB7B" w:rsidR="00A64054" w:rsidRPr="00A64054" w:rsidDel="009A13A7" w:rsidRDefault="00A64054" w:rsidP="006F4886">
      <w:pPr>
        <w:spacing w:after="0" w:line="360" w:lineRule="auto"/>
        <w:jc w:val="both"/>
        <w:rPr>
          <w:del w:id="223" w:author="Wambaugh, John (he/him/his)" w:date="2024-05-15T15:39:00Z"/>
        </w:rPr>
      </w:pPr>
      <w:del w:id="224" w:author="Wambaugh, John (he/him/his)" w:date="2024-05-15T15:39:00Z">
        <w:r w:rsidDel="009A13A7">
          <w:rPr>
            <w:rFonts w:eastAsiaTheme="majorEastAsia"/>
          </w:rPr>
          <w:delText xml:space="preserve">Eliminating chemicals where the CvT data could not be described by an empirical model or for which there were only one QSPR that could make predictions left </w:delText>
        </w:r>
        <w:r w:rsidR="00E311B5" w:rsidDel="009A13A7">
          <w:rPr>
            <w:rFonts w:eastAsiaTheme="majorEastAsia"/>
          </w:rPr>
          <w:delText>83</w:delText>
        </w:r>
        <w:r w:rsidDel="009A13A7">
          <w:rPr>
            <w:rFonts w:eastAsiaTheme="majorEastAsia"/>
          </w:rPr>
          <w:delText xml:space="preserve"> chemicals with </w:delText>
        </w:r>
        <w:r w:rsidR="007C2C18" w:rsidRPr="007C2C18" w:rsidDel="009A13A7">
          <w:rPr>
            <w:rFonts w:eastAsiaTheme="majorEastAsia"/>
            <w:i/>
          </w:rPr>
          <w:delText>in vivo</w:delText>
        </w:r>
        <w:r w:rsidDel="009A13A7">
          <w:rPr>
            <w:rFonts w:eastAsiaTheme="majorEastAsia"/>
          </w:rPr>
          <w:delText xml:space="preserve"> CvT data and 6</w:delText>
        </w:r>
      </w:del>
      <w:del w:id="225" w:author="Wambaugh, John (he/him/his)" w:date="2024-05-04T09:45:00Z">
        <w:r w:rsidDel="00DF72B6">
          <w:rPr>
            <w:rFonts w:eastAsiaTheme="majorEastAsia"/>
          </w:rPr>
          <w:delText>8</w:delText>
        </w:r>
      </w:del>
      <w:del w:id="226" w:author="Wambaugh, John (he/him/his)" w:date="2024-05-15T15:39:00Z">
        <w:r w:rsidDel="009A13A7">
          <w:rPr>
            <w:rFonts w:eastAsiaTheme="majorEastAsia"/>
          </w:rPr>
          <w:delText xml:space="preserve"> chemicals with </w:delText>
        </w:r>
        <w:r w:rsidR="007C2C18" w:rsidRPr="007C2C18" w:rsidDel="009A13A7">
          <w:rPr>
            <w:rFonts w:eastAsiaTheme="majorEastAsia"/>
            <w:i/>
          </w:rPr>
          <w:delText>in vitro</w:delText>
        </w:r>
        <w:r w:rsidDel="009A13A7">
          <w:rPr>
            <w:rFonts w:eastAsiaTheme="majorEastAsia"/>
          </w:rPr>
          <w:delText xml:space="preserve"> measure f</w:delText>
        </w:r>
        <w:r w:rsidRPr="00A64054" w:rsidDel="009A13A7">
          <w:rPr>
            <w:rFonts w:eastAsiaTheme="majorEastAsia"/>
            <w:vertAlign w:val="subscript"/>
          </w:rPr>
          <w:delText>up</w:delText>
        </w:r>
        <w:r w:rsidDel="009A13A7">
          <w:rPr>
            <w:rFonts w:eastAsiaTheme="majorEastAsia"/>
          </w:rPr>
          <w:delText xml:space="preserve"> and Cl</w:delText>
        </w:r>
        <w:r w:rsidRPr="00A64054" w:rsidDel="009A13A7">
          <w:rPr>
            <w:rFonts w:eastAsiaTheme="majorEastAsia"/>
            <w:vertAlign w:val="subscript"/>
          </w:rPr>
          <w:delText>int</w:delText>
        </w:r>
        <w:r w:rsidDel="009A13A7">
          <w:rPr>
            <w:rFonts w:eastAsiaTheme="majorEastAsia"/>
          </w:rPr>
          <w:delText>.</w:delText>
        </w:r>
      </w:del>
    </w:p>
    <w:p w14:paraId="195B218B" w14:textId="01691143" w:rsidR="00CD35A4" w:rsidDel="009A13A7" w:rsidRDefault="00CD35A4" w:rsidP="006F4886">
      <w:pPr>
        <w:spacing w:after="0" w:line="360" w:lineRule="auto"/>
        <w:jc w:val="both"/>
        <w:rPr>
          <w:del w:id="227" w:author="Wambaugh, John (he/him/his)" w:date="2024-05-15T15:39:00Z"/>
          <w:rFonts w:eastAsiaTheme="majorEastAsia"/>
        </w:rPr>
      </w:pPr>
    </w:p>
    <w:p w14:paraId="753E6C26" w14:textId="04A96A1F" w:rsidR="00920446" w:rsidDel="005543A5" w:rsidRDefault="00920446" w:rsidP="006F4886">
      <w:pPr>
        <w:spacing w:after="0" w:line="360" w:lineRule="auto"/>
        <w:jc w:val="both"/>
        <w:rPr>
          <w:del w:id="228" w:author="Wambaugh, John (he/him/his)" w:date="2024-05-20T15:31:00Z"/>
          <w:rFonts w:eastAsiaTheme="majorEastAsia"/>
        </w:rPr>
      </w:pPr>
      <w:del w:id="229" w:author="Wambaugh, John (he/him/his)" w:date="2024-05-20T15:31:00Z">
        <w:r w:rsidDel="005543A5">
          <w:rPr>
            <w:rFonts w:eastAsiaTheme="majorEastAsia"/>
          </w:rPr>
          <w:delText xml:space="preserve">For each </w:delText>
        </w:r>
        <w:r w:rsidR="009F7052" w:rsidDel="005543A5">
          <w:rPr>
            <w:rFonts w:eastAsiaTheme="majorEastAsia"/>
          </w:rPr>
          <w:delText>QSPR</w:delText>
        </w:r>
        <w:r w:rsidDel="005543A5">
          <w:rPr>
            <w:rFonts w:eastAsiaTheme="majorEastAsia"/>
          </w:rPr>
          <w:delText xml:space="preserve"> we removed predictions where the predicted values for a given chemical were within 1% for both </w:delText>
        </w:r>
        <w:r w:rsidR="00A64054" w:rsidDel="005543A5">
          <w:rPr>
            <w:rFonts w:eastAsiaTheme="majorEastAsia"/>
          </w:rPr>
          <w:delText>f</w:delText>
        </w:r>
        <w:r w:rsidRPr="00A64054" w:rsidDel="005543A5">
          <w:rPr>
            <w:rFonts w:eastAsiaTheme="majorEastAsia"/>
            <w:vertAlign w:val="subscript"/>
          </w:rPr>
          <w:delText>up</w:delText>
        </w:r>
        <w:r w:rsidDel="005543A5">
          <w:rPr>
            <w:rFonts w:eastAsiaTheme="majorEastAsia"/>
          </w:rPr>
          <w:delText xml:space="preserve"> and Cl</w:delText>
        </w:r>
        <w:r w:rsidRPr="00A64054" w:rsidDel="005543A5">
          <w:rPr>
            <w:rFonts w:eastAsiaTheme="majorEastAsia"/>
            <w:vertAlign w:val="subscript"/>
          </w:rPr>
          <w:delText>int</w:delText>
        </w:r>
        <w:r w:rsidDel="005543A5">
          <w:rPr>
            <w:rFonts w:eastAsiaTheme="majorEastAsia"/>
          </w:rPr>
          <w:delText xml:space="preserve"> assum</w:delText>
        </w:r>
        <w:r w:rsidR="00DC75FA" w:rsidDel="005543A5">
          <w:rPr>
            <w:rFonts w:eastAsiaTheme="majorEastAsia"/>
          </w:rPr>
          <w:delText xml:space="preserve">ing these values </w:delText>
        </w:r>
        <w:r w:rsidDel="005543A5">
          <w:rPr>
            <w:rFonts w:eastAsiaTheme="majorEastAsia"/>
          </w:rPr>
          <w:delText xml:space="preserve">reflected the chemical data present in the training set and the model method allowing for recall of the measurements. This </w:delText>
        </w:r>
      </w:del>
      <w:del w:id="230" w:author="Wambaugh, John (he/him/his)" w:date="2024-05-15T15:39:00Z">
        <w:r w:rsidDel="009A13A7">
          <w:rPr>
            <w:rFonts w:eastAsiaTheme="majorEastAsia"/>
          </w:rPr>
          <w:delText xml:space="preserve">only </w:delText>
        </w:r>
      </w:del>
      <w:del w:id="231" w:author="Wambaugh, John (he/him/his)" w:date="2024-05-20T15:31:00Z">
        <w:r w:rsidDel="005543A5">
          <w:rPr>
            <w:rFonts w:eastAsiaTheme="majorEastAsia"/>
          </w:rPr>
          <w:delText>affected</w:delText>
        </w:r>
        <w:r w:rsidR="00345AC7" w:rsidDel="005543A5">
          <w:rPr>
            <w:rFonts w:eastAsiaTheme="majorEastAsia"/>
          </w:rPr>
          <w:delText xml:space="preserve"> 21</w:delText>
        </w:r>
        <w:r w:rsidDel="005543A5">
          <w:rPr>
            <w:rFonts w:eastAsiaTheme="majorEastAsia"/>
          </w:rPr>
          <w:delText xml:space="preserve"> chemicals as predicted by OPERA.</w:delText>
        </w:r>
      </w:del>
    </w:p>
    <w:p w14:paraId="6FDD0AA4" w14:textId="7258E9DF" w:rsidR="00920446" w:rsidDel="005543A5" w:rsidRDefault="00920446" w:rsidP="006F4886">
      <w:pPr>
        <w:spacing w:after="0" w:line="360" w:lineRule="auto"/>
        <w:jc w:val="both"/>
        <w:rPr>
          <w:del w:id="232" w:author="Wambaugh, John (he/him/his)" w:date="2024-05-20T15:31:00Z"/>
          <w:rFonts w:eastAsiaTheme="majorEastAsia"/>
        </w:rPr>
      </w:pPr>
    </w:p>
    <w:p w14:paraId="28502225" w14:textId="299DA9DE" w:rsidR="00CD35A4" w:rsidDel="005543A5" w:rsidRDefault="00CD35A4" w:rsidP="006F4886">
      <w:pPr>
        <w:spacing w:after="0" w:line="360" w:lineRule="auto"/>
        <w:jc w:val="both"/>
        <w:rPr>
          <w:del w:id="233" w:author="Wambaugh, John (he/him/his)" w:date="2024-05-20T15:31:00Z"/>
          <w:rFonts w:eastAsiaTheme="majorEastAsia"/>
        </w:rPr>
      </w:pPr>
      <w:del w:id="234" w:author="Wambaugh, John (he/him/his)" w:date="2024-05-20T15:31:00Z">
        <w:r w:rsidDel="005543A5">
          <w:rPr>
            <w:rFonts w:eastAsiaTheme="majorEastAsia"/>
          </w:rPr>
          <w:delText xml:space="preserve">We summarize the </w:delText>
        </w:r>
        <w:r w:rsidR="00223194" w:rsidDel="005543A5">
          <w:rPr>
            <w:rFonts w:eastAsiaTheme="majorEastAsia"/>
          </w:rPr>
          <w:delText xml:space="preserve">chemical-specific properties and </w:delText>
        </w:r>
        <w:r w:rsidDel="005543A5">
          <w:rPr>
            <w:rFonts w:eastAsiaTheme="majorEastAsia"/>
          </w:rPr>
          <w:delText>predictions in</w:delText>
        </w:r>
        <w:r w:rsidR="001C1605" w:rsidDel="005543A5">
          <w:rPr>
            <w:rFonts w:eastAsiaTheme="majorEastAsia"/>
          </w:rPr>
          <w:delText xml:space="preserve"> </w:delText>
        </w:r>
        <w:r w:rsidR="001C1605" w:rsidDel="005543A5">
          <w:rPr>
            <w:rFonts w:eastAsiaTheme="majorEastAsia"/>
          </w:rPr>
          <w:fldChar w:fldCharType="begin"/>
        </w:r>
        <w:r w:rsidR="001C1605"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1C1605" w:rsidDel="005543A5">
          <w:rPr>
            <w:rFonts w:eastAsiaTheme="majorEastAsia"/>
          </w:rPr>
        </w:r>
        <w:r w:rsidR="001C1605" w:rsidDel="005543A5">
          <w:rPr>
            <w:rFonts w:eastAsiaTheme="majorEastAsia"/>
          </w:rPr>
          <w:fldChar w:fldCharType="separate"/>
        </w:r>
        <w:r w:rsidR="00812061" w:rsidDel="005543A5">
          <w:delText xml:space="preserve">Figure </w:delText>
        </w:r>
        <w:r w:rsidR="00812061" w:rsidDel="005543A5">
          <w:rPr>
            <w:noProof/>
          </w:rPr>
          <w:delText>1</w:delText>
        </w:r>
        <w:r w:rsidR="001C1605" w:rsidDel="005543A5">
          <w:rPr>
            <w:rFonts w:eastAsiaTheme="majorEastAsia"/>
          </w:rPr>
          <w:fldChar w:fldCharType="end"/>
        </w:r>
        <w:r w:rsidDel="005543A5">
          <w:rPr>
            <w:rFonts w:eastAsiaTheme="majorEastAsia"/>
          </w:rPr>
          <w:delText>.</w:delText>
        </w:r>
        <w:r w:rsidR="00223194" w:rsidDel="005543A5">
          <w:rPr>
            <w:rFonts w:eastAsiaTheme="majorEastAsia"/>
          </w:rPr>
          <w:delText xml:space="preserve"> In </w:delText>
        </w:r>
        <w:r w:rsidR="00223194" w:rsidDel="005543A5">
          <w:rPr>
            <w:rFonts w:eastAsiaTheme="majorEastAsia"/>
          </w:rPr>
          <w:fldChar w:fldCharType="begin"/>
        </w:r>
        <w:r w:rsidR="00223194"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223194" w:rsidDel="005543A5">
          <w:rPr>
            <w:rFonts w:eastAsiaTheme="majorEastAsia"/>
          </w:rPr>
        </w:r>
        <w:r w:rsidR="00223194" w:rsidDel="005543A5">
          <w:rPr>
            <w:rFonts w:eastAsiaTheme="majorEastAsia"/>
          </w:rPr>
          <w:fldChar w:fldCharType="separate"/>
        </w:r>
        <w:r w:rsidR="00812061" w:rsidDel="005543A5">
          <w:delText xml:space="preserve">Figure </w:delText>
        </w:r>
        <w:r w:rsidR="00812061" w:rsidDel="005543A5">
          <w:rPr>
            <w:noProof/>
          </w:rPr>
          <w:delText>1</w:delText>
        </w:r>
        <w:r w:rsidR="00223194" w:rsidDel="005543A5">
          <w:rPr>
            <w:rFonts w:eastAsiaTheme="majorEastAsia"/>
          </w:rPr>
          <w:fldChar w:fldCharType="end"/>
        </w:r>
        <w:r w:rsidR="00223194" w:rsidDel="005543A5">
          <w:rPr>
            <w:rFonts w:eastAsiaTheme="majorEastAsia"/>
          </w:rPr>
          <w:delText xml:space="preserve"> similar chemicals (rows) and properties</w:delText>
        </w:r>
        <w:r w:rsidR="00FA558B" w:rsidDel="005543A5">
          <w:rPr>
            <w:rFonts w:eastAsiaTheme="majorEastAsia"/>
          </w:rPr>
          <w:delText>/predictions</w:delText>
        </w:r>
        <w:r w:rsidR="00223194" w:rsidDel="005543A5">
          <w:rPr>
            <w:rFonts w:eastAsiaTheme="majorEastAsia"/>
          </w:rPr>
          <w:delText xml:space="preserve"> (columns) are clustered together </w:delText>
        </w:r>
        <w:r w:rsidR="00D22CAF" w:rsidDel="005543A5">
          <w:rPr>
            <w:rFonts w:eastAsiaTheme="majorEastAsia"/>
          </w:rPr>
          <w:delText>based on</w:delText>
        </w:r>
        <w:r w:rsidR="00223194" w:rsidDel="005543A5">
          <w:rPr>
            <w:rFonts w:eastAsiaTheme="majorEastAsia"/>
          </w:rPr>
          <w:delText xml:space="preserve"> Euclidean distance. </w:delText>
        </w:r>
        <w:r w:rsidR="00FA558B" w:rsidDel="005543A5">
          <w:rPr>
            <w:rFonts w:eastAsiaTheme="majorEastAsia"/>
          </w:rPr>
          <w:delText xml:space="preserve">All properties/predictions were centered (mean changed to zero) and scaled (divided by standard deviation) such that the value reflects the number of standard deviations from the mean. Interestingly, the first division between clusters in </w:delText>
        </w:r>
        <w:r w:rsidR="00FA558B" w:rsidDel="005543A5">
          <w:rPr>
            <w:rFonts w:eastAsiaTheme="majorEastAsia"/>
          </w:rPr>
          <w:fldChar w:fldCharType="begin"/>
        </w:r>
        <w:r w:rsidR="00FA558B"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FA558B" w:rsidDel="005543A5">
          <w:rPr>
            <w:rFonts w:eastAsiaTheme="majorEastAsia"/>
          </w:rPr>
        </w:r>
        <w:r w:rsidR="00FA558B" w:rsidDel="005543A5">
          <w:rPr>
            <w:rFonts w:eastAsiaTheme="majorEastAsia"/>
          </w:rPr>
          <w:fldChar w:fldCharType="separate"/>
        </w:r>
        <w:r w:rsidR="00812061" w:rsidDel="005543A5">
          <w:delText xml:space="preserve">Figure </w:delText>
        </w:r>
        <w:r w:rsidR="00812061" w:rsidDel="005543A5">
          <w:rPr>
            <w:noProof/>
          </w:rPr>
          <w:delText>1</w:delText>
        </w:r>
        <w:r w:rsidR="00FA558B" w:rsidDel="005543A5">
          <w:rPr>
            <w:rFonts w:eastAsiaTheme="majorEastAsia"/>
          </w:rPr>
          <w:fldChar w:fldCharType="end"/>
        </w:r>
        <w:r w:rsidR="00FA558B" w:rsidDel="005543A5">
          <w:rPr>
            <w:rFonts w:eastAsiaTheme="majorEastAsia"/>
          </w:rPr>
          <w:delText xml:space="preserve"> places </w:delText>
        </w:r>
        <w:r w:rsidR="00D22CAF" w:rsidDel="005543A5">
          <w:rPr>
            <w:rFonts w:eastAsiaTheme="majorEastAsia"/>
          </w:rPr>
          <w:delText>all</w:delText>
        </w:r>
        <w:r w:rsidR="00FA558B" w:rsidDel="005543A5">
          <w:rPr>
            <w:rFonts w:eastAsiaTheme="majorEastAsia"/>
          </w:rPr>
          <w:delText xml:space="preserve"> the Cl</w:delText>
        </w:r>
        <w:r w:rsidR="00FA558B" w:rsidRPr="00E311B5" w:rsidDel="005543A5">
          <w:rPr>
            <w:vertAlign w:val="subscript"/>
          </w:rPr>
          <w:delText>int</w:delText>
        </w:r>
        <w:r w:rsidR="00FA558B" w:rsidDel="005543A5">
          <w:rPr>
            <w:rFonts w:eastAsiaTheme="majorEastAsia"/>
          </w:rPr>
          <w:delText xml:space="preserve"> measurements and predictions on the one side and all the f</w:delText>
        </w:r>
        <w:r w:rsidR="00FA558B" w:rsidRPr="004A1E97" w:rsidDel="005543A5">
          <w:rPr>
            <w:rFonts w:eastAsiaTheme="majorEastAsia"/>
            <w:vertAlign w:val="subscript"/>
          </w:rPr>
          <w:delText>up</w:delText>
        </w:r>
        <w:r w:rsidR="00FA558B" w:rsidDel="005543A5">
          <w:rPr>
            <w:rFonts w:eastAsiaTheme="majorEastAsia"/>
          </w:rPr>
          <w:delText xml:space="preserve"> measurements and predictions on the other. The physico-chemical propert</w:delText>
        </w:r>
        <w:r w:rsidR="00754A2A" w:rsidDel="005543A5">
          <w:rPr>
            <w:rFonts w:eastAsiaTheme="majorEastAsia"/>
          </w:rPr>
          <w:delText xml:space="preserve">ies are divided between those two clusters, with </w:delText>
        </w:r>
        <w:r w:rsidR="004A1E97" w:rsidDel="005543A5">
          <w:rPr>
            <w:rFonts w:eastAsiaTheme="majorEastAsia"/>
          </w:rPr>
          <w:delText>Octanol:Water (partition coefficient, PC), Octanol:Air PC, Molecular Weight, Boiling Point, and Melting Point all clustering with Cl</w:delText>
        </w:r>
        <w:r w:rsidR="004A1E97" w:rsidRPr="00E311B5" w:rsidDel="005543A5">
          <w:rPr>
            <w:vertAlign w:val="subscript"/>
          </w:rPr>
          <w:delText>int</w:delText>
        </w:r>
        <w:r w:rsidR="004A1E97" w:rsidDel="005543A5">
          <w:rPr>
            <w:rFonts w:eastAsiaTheme="majorEastAsia"/>
          </w:rPr>
          <w:delText>. Water solubility, vapor pressure, and the Henry’s law constant all clustered with f</w:delText>
        </w:r>
        <w:r w:rsidR="004A1E97" w:rsidRPr="004A1E97" w:rsidDel="005543A5">
          <w:rPr>
            <w:rFonts w:eastAsiaTheme="majorEastAsia"/>
            <w:vertAlign w:val="subscript"/>
          </w:rPr>
          <w:delText>up</w:delText>
        </w:r>
        <w:r w:rsidR="004A1E97" w:rsidDel="005543A5">
          <w:rPr>
            <w:rFonts w:eastAsiaTheme="majorEastAsia"/>
          </w:rPr>
          <w:delText xml:space="preserve">. </w:delText>
        </w:r>
      </w:del>
    </w:p>
    <w:p w14:paraId="1555866C" w14:textId="77777777" w:rsidR="00FA558B" w:rsidRDefault="00FA558B" w:rsidP="006F4886">
      <w:pPr>
        <w:spacing w:after="0" w:line="360" w:lineRule="auto"/>
        <w:jc w:val="both"/>
        <w:rPr>
          <w:ins w:id="235" w:author="Wambaugh, John (he/him/his)" w:date="2024-05-20T11:13:00Z"/>
          <w:rFonts w:eastAsiaTheme="majorEastAsia"/>
        </w:rPr>
      </w:pPr>
    </w:p>
    <w:p w14:paraId="4B4BF320" w14:textId="77777777" w:rsidR="005543A5" w:rsidRDefault="005543A5" w:rsidP="00A94FAC">
      <w:pPr>
        <w:pStyle w:val="Heading2"/>
        <w:rPr>
          <w:ins w:id="236" w:author="Wambaugh, John (he/him/his)" w:date="2024-05-20T15:30:00Z"/>
        </w:rPr>
      </w:pPr>
      <w:ins w:id="237" w:author="Wambaugh, John (he/him/his)" w:date="2024-05-20T15:30:00Z">
        <w:r>
          <w:t>QSPR Predictions</w:t>
        </w:r>
      </w:ins>
    </w:p>
    <w:p w14:paraId="283381EE" w14:textId="77777777" w:rsidR="00A94FAC" w:rsidRDefault="00A94FAC" w:rsidP="006F4886">
      <w:pPr>
        <w:spacing w:after="0" w:line="360" w:lineRule="auto"/>
        <w:jc w:val="both"/>
        <w:rPr>
          <w:ins w:id="238" w:author="Wambaugh, John (he/him/his)" w:date="2024-05-20T15:46:00Z"/>
          <w:rFonts w:eastAsiaTheme="majorEastAsia"/>
        </w:rPr>
      </w:pPr>
    </w:p>
    <w:p w14:paraId="3BAAEE9B" w14:textId="745A4868" w:rsidR="00353233" w:rsidRDefault="00353233" w:rsidP="00353233">
      <w:pPr>
        <w:spacing w:after="0" w:line="360" w:lineRule="auto"/>
        <w:jc w:val="both"/>
        <w:rPr>
          <w:ins w:id="239" w:author="Wambaugh, John (he/him/his)" w:date="2024-05-20T15:46:00Z"/>
        </w:rPr>
      </w:pPr>
      <w:ins w:id="240" w:author="Wambaugh, John (he/him/his)" w:date="2024-05-20T15:46:00Z">
        <w:r>
          <w:t xml:space="preserve">Throughout this effort we have reported statistics on different subsets of chemicals. First, HTTK in vitro data were not available for all the chemicals with CVT data, so evaluations aimed at characterizing the predictivity of in vitro HTTK only relied on 63 chemicals. Second, the number of chemicals that could be predicted (that is, domain of applicability) varied from model to model. </w:t>
        </w:r>
      </w:ins>
      <w:ins w:id="241" w:author="Wambaugh, John (he/him/his)" w:date="2024-05-20T15:47:00Z">
        <w:r>
          <w:t>So,</w:t>
        </w:r>
      </w:ins>
      <w:ins w:id="242" w:author="Wambaugh, John (he/him/his)" w:date="2024-05-20T15:46:00Z">
        <w:r>
          <w:t xml:space="preserve"> there was only a subset of chemicals representing an intersection of the models. Finally, statistics are reported for the maximal number of chemicals for which the QSPR could make predictions. The subset of chemicals with overlap between all models is more rigorous statistically, however the superset of all chemicals with predictions is more rigorous chemically.</w:t>
        </w:r>
      </w:ins>
    </w:p>
    <w:p w14:paraId="3618F16D" w14:textId="77777777" w:rsidR="005543A5" w:rsidRDefault="005543A5" w:rsidP="005543A5">
      <w:pPr>
        <w:spacing w:after="0" w:line="360" w:lineRule="auto"/>
        <w:jc w:val="both"/>
        <w:rPr>
          <w:ins w:id="243" w:author="Wambaugh, John (he/him/his)" w:date="2024-05-20T15:31:00Z"/>
          <w:rFonts w:eastAsiaTheme="majorEastAsia"/>
        </w:rPr>
      </w:pPr>
      <w:ins w:id="244" w:author="Wambaugh, John (he/him/his)" w:date="2024-05-20T15:31:00Z">
        <w:r>
          <w:rPr>
            <w:rFonts w:eastAsiaTheme="majorEastAsia"/>
          </w:rPr>
          <w:lastRenderedPageBreak/>
          <w:t>For each QSPR we removed predictions where the predicted values for a given chemical were within 1% for both f</w:t>
        </w:r>
        <w:r w:rsidRPr="00A64054">
          <w:rPr>
            <w:rFonts w:eastAsiaTheme="majorEastAsia"/>
            <w:vertAlign w:val="subscript"/>
          </w:rPr>
          <w:t>up</w:t>
        </w:r>
        <w:r>
          <w:rPr>
            <w:rFonts w:eastAsiaTheme="majorEastAsia"/>
          </w:rPr>
          <w:t xml:space="preserve"> and Cl</w:t>
        </w:r>
        <w:r w:rsidRPr="00A64054">
          <w:rPr>
            <w:rFonts w:eastAsiaTheme="majorEastAsia"/>
            <w:vertAlign w:val="subscript"/>
          </w:rPr>
          <w:t>int</w:t>
        </w:r>
        <w:r>
          <w:rPr>
            <w:rFonts w:eastAsiaTheme="majorEastAsia"/>
          </w:rPr>
          <w:t xml:space="preserve"> assuming these values reflected the chemical data present in the training set and the model method allowing for recall of the measurements. This affected 21 chemicals as predicted by OPERA (see Supplement Materials Table </w:t>
        </w:r>
        <w:r w:rsidRPr="005543A5">
          <w:rPr>
            <w:rFonts w:eastAsiaTheme="majorEastAsia"/>
          </w:rPr>
          <w:t>SupTable-PossibleTrainingChems.txt</w:t>
        </w:r>
        <w:r>
          <w:rPr>
            <w:rFonts w:eastAsiaTheme="majorEastAsia"/>
          </w:rPr>
          <w:t>).</w:t>
        </w:r>
      </w:ins>
    </w:p>
    <w:p w14:paraId="75F2BE15" w14:textId="77777777" w:rsidR="005543A5" w:rsidRDefault="005543A5" w:rsidP="005543A5">
      <w:pPr>
        <w:spacing w:after="0" w:line="360" w:lineRule="auto"/>
        <w:jc w:val="both"/>
        <w:rPr>
          <w:ins w:id="245" w:author="Wambaugh, John (he/him/his)" w:date="2024-05-20T15:31:00Z"/>
          <w:rFonts w:eastAsiaTheme="majorEastAsia"/>
        </w:rPr>
      </w:pPr>
    </w:p>
    <w:p w14:paraId="7C732383" w14:textId="77777777" w:rsidR="005543A5" w:rsidRDefault="005543A5" w:rsidP="005543A5">
      <w:pPr>
        <w:spacing w:after="0" w:line="360" w:lineRule="auto"/>
        <w:jc w:val="both"/>
        <w:rPr>
          <w:ins w:id="246" w:author="Wambaugh, John (he/him/his)" w:date="2024-05-20T15:31:00Z"/>
          <w:rFonts w:eastAsiaTheme="majorEastAsia"/>
        </w:rPr>
      </w:pPr>
      <w:ins w:id="247" w:author="Wambaugh, John (he/him/his)" w:date="2024-05-20T15:31:00Z">
        <w:r>
          <w:rPr>
            <w:rFonts w:eastAsiaTheme="majorEastAsia"/>
          </w:rPr>
          <w:t xml:space="preserve">We summarize the chemical-specific properties and predictions in </w:t>
        </w:r>
        <w:r>
          <w:rPr>
            <w:rFonts w:eastAsiaTheme="majorEastAsia"/>
          </w:rPr>
          <w:fldChar w:fldCharType="begin"/>
        </w:r>
        <w:r>
          <w:rPr>
            <w:rFonts w:eastAsiaTheme="majorEastAsia"/>
          </w:rPr>
          <w:instrText xml:space="preserve"> REF _Ref79399113 \h  \* MERGEFORMAT </w:instrText>
        </w:r>
        <w:r>
          <w:rPr>
            <w:rFonts w:eastAsiaTheme="majorEastAsia"/>
          </w:rPr>
        </w:r>
        <w:r>
          <w:rPr>
            <w:rFonts w:eastAsiaTheme="majorEastAsia"/>
          </w:rPr>
          <w:fldChar w:fldCharType="separate"/>
        </w:r>
        <w:r>
          <w:t xml:space="preserve">Figure </w:t>
        </w:r>
        <w:r>
          <w:rPr>
            <w:noProof/>
          </w:rPr>
          <w:t>1</w:t>
        </w:r>
        <w:r>
          <w:rPr>
            <w:rFonts w:eastAsiaTheme="majorEastAsia"/>
          </w:rPr>
          <w:fldChar w:fldCharType="end"/>
        </w:r>
        <w:r>
          <w:rPr>
            <w:rFonts w:eastAsiaTheme="majorEastAsia"/>
          </w:rPr>
          <w:t xml:space="preserve">. In </w:t>
        </w:r>
        <w:r>
          <w:rPr>
            <w:rFonts w:eastAsiaTheme="majorEastAsia"/>
          </w:rPr>
          <w:fldChar w:fldCharType="begin"/>
        </w:r>
        <w:r>
          <w:rPr>
            <w:rFonts w:eastAsiaTheme="majorEastAsia"/>
          </w:rPr>
          <w:instrText xml:space="preserve"> REF _Ref79399113 \h  \* MERGEFORMAT </w:instrText>
        </w:r>
        <w:r>
          <w:rPr>
            <w:rFonts w:eastAsiaTheme="majorEastAsia"/>
          </w:rPr>
        </w:r>
        <w:r>
          <w:rPr>
            <w:rFonts w:eastAsiaTheme="majorEastAsia"/>
          </w:rPr>
          <w:fldChar w:fldCharType="separate"/>
        </w:r>
        <w:r>
          <w:t xml:space="preserve">Figure </w:t>
        </w:r>
        <w:r>
          <w:rPr>
            <w:noProof/>
          </w:rPr>
          <w:t>1</w:t>
        </w:r>
        <w:r>
          <w:rPr>
            <w:rFonts w:eastAsiaTheme="majorEastAsia"/>
          </w:rPr>
          <w:fldChar w:fldCharType="end"/>
        </w:r>
        <w:r>
          <w:rPr>
            <w:rFonts w:eastAsiaTheme="majorEastAsia"/>
          </w:rPr>
          <w:t xml:space="preserve"> similar chemicals (rows) and properties/predictions (columns) are clustered together based on Euclidean distance. All properties/predictions were centered (mean changed to zero) and scaled (divided by standard deviation) such that the value reflects the number of standard deviations from the mean. Interestingly, the first division between clusters in </w:t>
        </w:r>
        <w:r>
          <w:rPr>
            <w:rFonts w:eastAsiaTheme="majorEastAsia"/>
          </w:rPr>
          <w:fldChar w:fldCharType="begin"/>
        </w:r>
        <w:r>
          <w:rPr>
            <w:rFonts w:eastAsiaTheme="majorEastAsia"/>
          </w:rPr>
          <w:instrText xml:space="preserve"> REF _Ref79399113 \h  \* MERGEFORMAT </w:instrText>
        </w:r>
        <w:r>
          <w:rPr>
            <w:rFonts w:eastAsiaTheme="majorEastAsia"/>
          </w:rPr>
        </w:r>
        <w:r>
          <w:rPr>
            <w:rFonts w:eastAsiaTheme="majorEastAsia"/>
          </w:rPr>
          <w:fldChar w:fldCharType="separate"/>
        </w:r>
        <w:r>
          <w:t xml:space="preserve">Figure </w:t>
        </w:r>
        <w:r>
          <w:rPr>
            <w:noProof/>
          </w:rPr>
          <w:t>1</w:t>
        </w:r>
        <w:r>
          <w:rPr>
            <w:rFonts w:eastAsiaTheme="majorEastAsia"/>
          </w:rPr>
          <w:fldChar w:fldCharType="end"/>
        </w:r>
        <w:r>
          <w:rPr>
            <w:rFonts w:eastAsiaTheme="majorEastAsia"/>
          </w:rPr>
          <w:t xml:space="preserve"> places all the Cl</w:t>
        </w:r>
        <w:r w:rsidRPr="00E311B5">
          <w:rPr>
            <w:vertAlign w:val="subscript"/>
          </w:rPr>
          <w:t>int</w:t>
        </w:r>
        <w:r>
          <w:rPr>
            <w:rFonts w:eastAsiaTheme="majorEastAsia"/>
          </w:rPr>
          <w:t xml:space="preserve"> measurements and predictions on the one side and all the f</w:t>
        </w:r>
        <w:r w:rsidRPr="004A1E97">
          <w:rPr>
            <w:rFonts w:eastAsiaTheme="majorEastAsia"/>
            <w:vertAlign w:val="subscript"/>
          </w:rPr>
          <w:t>up</w:t>
        </w:r>
        <w:r>
          <w:rPr>
            <w:rFonts w:eastAsiaTheme="majorEastAsia"/>
          </w:rPr>
          <w:t xml:space="preserve"> measurements and predictions on the other. The physico-chemical properties are divided between those two clusters, with </w:t>
        </w:r>
        <w:proofErr w:type="gramStart"/>
        <w:r>
          <w:rPr>
            <w:rFonts w:eastAsiaTheme="majorEastAsia"/>
          </w:rPr>
          <w:t>Octanol:Water</w:t>
        </w:r>
        <w:proofErr w:type="gramEnd"/>
        <w:r>
          <w:rPr>
            <w:rFonts w:eastAsiaTheme="majorEastAsia"/>
          </w:rPr>
          <w:t xml:space="preserve"> (partition coefficient, PC), </w:t>
        </w:r>
        <w:proofErr w:type="spellStart"/>
        <w:r>
          <w:rPr>
            <w:rFonts w:eastAsiaTheme="majorEastAsia"/>
          </w:rPr>
          <w:t>Octanol:Air</w:t>
        </w:r>
        <w:proofErr w:type="spellEnd"/>
        <w:r>
          <w:rPr>
            <w:rFonts w:eastAsiaTheme="majorEastAsia"/>
          </w:rPr>
          <w:t xml:space="preserve"> PC, Molecular Weight, Boiling Point, and Melting Point all clustering with Cl</w:t>
        </w:r>
        <w:r w:rsidRPr="00E311B5">
          <w:rPr>
            <w:vertAlign w:val="subscript"/>
          </w:rPr>
          <w:t>int</w:t>
        </w:r>
        <w:r>
          <w:rPr>
            <w:rFonts w:eastAsiaTheme="majorEastAsia"/>
          </w:rPr>
          <w:t>. Water solubility, vapor pressure, and the Henry’s law constant all clustered with f</w:t>
        </w:r>
        <w:r w:rsidRPr="004A1E97">
          <w:rPr>
            <w:rFonts w:eastAsiaTheme="majorEastAsia"/>
            <w:vertAlign w:val="subscript"/>
          </w:rPr>
          <w:t>up</w:t>
        </w:r>
        <w:r>
          <w:rPr>
            <w:rFonts w:eastAsiaTheme="majorEastAsia"/>
          </w:rPr>
          <w:t xml:space="preserve">. </w:t>
        </w:r>
      </w:ins>
    </w:p>
    <w:p w14:paraId="17DC5366" w14:textId="77777777" w:rsidR="00B174A1" w:rsidRDefault="00B174A1" w:rsidP="006F4886">
      <w:pPr>
        <w:spacing w:after="0" w:line="360" w:lineRule="auto"/>
        <w:jc w:val="both"/>
        <w:rPr>
          <w:rFonts w:eastAsiaTheme="majorEastAsia"/>
        </w:rPr>
      </w:pPr>
    </w:p>
    <w:p w14:paraId="54653CE7" w14:textId="4C46547B" w:rsidR="00CD35A4" w:rsidRDefault="00841392" w:rsidP="006F4886">
      <w:pPr>
        <w:pStyle w:val="Heading2"/>
        <w:spacing w:line="360" w:lineRule="auto"/>
        <w:jc w:val="both"/>
      </w:pPr>
      <w:r>
        <w:t>Level 1 Analysis</w:t>
      </w:r>
    </w:p>
    <w:p w14:paraId="5F3C27F9" w14:textId="77777777" w:rsidR="00A94FAC" w:rsidRPr="00CC37A3" w:rsidRDefault="00A94FAC" w:rsidP="006F4886">
      <w:pPr>
        <w:spacing w:after="0" w:line="360" w:lineRule="auto"/>
        <w:jc w:val="both"/>
        <w:rPr>
          <w:rFonts w:eastAsiaTheme="majorEastAsia"/>
        </w:rPr>
      </w:pPr>
    </w:p>
    <w:p w14:paraId="42BA1ED4" w14:textId="0985E504" w:rsidR="00AE0F09" w:rsidRDefault="008C0733" w:rsidP="006F4886">
      <w:pPr>
        <w:spacing w:after="0" w:line="360" w:lineRule="auto"/>
        <w:jc w:val="both"/>
        <w:rPr>
          <w:ins w:id="248" w:author="Wambaugh, John (he/him/his)" w:date="2024-05-20T16:36:00Z"/>
        </w:rPr>
      </w:pPr>
      <w:r>
        <w:rPr>
          <w:rFonts w:eastAsiaTheme="majorEastAsia"/>
        </w:rPr>
        <w:t xml:space="preserve">Our first level of evaluation directly compared the predictions of </w:t>
      </w:r>
      <w:r w:rsidR="00CC37A3" w:rsidRPr="00CC37A3">
        <w:rPr>
          <w:rFonts w:eastAsiaTheme="majorEastAsia"/>
        </w:rPr>
        <w:t xml:space="preserve">QSPR's with the </w:t>
      </w:r>
      <w:r w:rsidR="007C2C18" w:rsidRPr="007C2C18">
        <w:rPr>
          <w:rFonts w:eastAsiaTheme="majorEastAsia"/>
          <w:i/>
        </w:rPr>
        <w:t>in vitro</w:t>
      </w:r>
      <w:r w:rsidR="00CC37A3" w:rsidRPr="00CC37A3">
        <w:rPr>
          <w:rFonts w:eastAsiaTheme="majorEastAsia"/>
        </w:rPr>
        <w:t xml:space="preserve"> measured values.</w:t>
      </w:r>
      <w:r w:rsidR="0079311A">
        <w:rPr>
          <w:rFonts w:eastAsiaTheme="majorEastAsia"/>
        </w:rPr>
        <w:t xml:space="preserve"> </w:t>
      </w:r>
      <w:ins w:id="249" w:author="Wambaugh, John (he/him/his)" w:date="2024-05-20T16:34:00Z">
        <w:r w:rsidR="00AE0F09" w:rsidRPr="00AE0F09">
          <w:rPr>
            <w:rFonts w:eastAsiaTheme="majorEastAsia"/>
          </w:rPr>
          <w:t xml:space="preserve">Evaluation data </w:t>
        </w:r>
        <w:r w:rsidR="00AE0F09">
          <w:rPr>
            <w:rFonts w:eastAsiaTheme="majorEastAsia"/>
          </w:rPr>
          <w:t xml:space="preserve">were available </w:t>
        </w:r>
        <w:r w:rsidR="00AE0F09" w:rsidRPr="00AE0F09">
          <w:rPr>
            <w:rFonts w:eastAsiaTheme="majorEastAsia"/>
          </w:rPr>
          <w:t>for Cl</w:t>
        </w:r>
        <w:r w:rsidR="00AE0F09" w:rsidRPr="00AE0F09">
          <w:rPr>
            <w:rFonts w:eastAsiaTheme="majorEastAsia"/>
            <w:vertAlign w:val="subscript"/>
            <w:rPrChange w:id="250" w:author="Wambaugh, John (he/him/his)" w:date="2024-05-20T16:35:00Z">
              <w:rPr>
                <w:rFonts w:eastAsiaTheme="majorEastAsia"/>
              </w:rPr>
            </w:rPrChange>
          </w:rPr>
          <w:t>int</w:t>
        </w:r>
        <w:r w:rsidR="00AE0F09" w:rsidRPr="00AE0F09">
          <w:rPr>
            <w:rFonts w:eastAsiaTheme="majorEastAsia"/>
          </w:rPr>
          <w:t xml:space="preserve"> for 67 chemicals and </w:t>
        </w:r>
        <w:r w:rsidR="00AE0F09">
          <w:rPr>
            <w:rFonts w:eastAsiaTheme="majorEastAsia"/>
          </w:rPr>
          <w:t>f</w:t>
        </w:r>
        <w:r w:rsidR="00AE0F09" w:rsidRPr="00AE0F09">
          <w:rPr>
            <w:rFonts w:eastAsiaTheme="majorEastAsia"/>
            <w:vertAlign w:val="subscript"/>
            <w:rPrChange w:id="251" w:author="Wambaugh, John (he/him/his)" w:date="2024-05-20T16:35:00Z">
              <w:rPr>
                <w:rFonts w:eastAsiaTheme="majorEastAsia"/>
              </w:rPr>
            </w:rPrChange>
          </w:rPr>
          <w:t>up</w:t>
        </w:r>
        <w:r w:rsidR="00AE0F09" w:rsidRPr="00AE0F09">
          <w:rPr>
            <w:rFonts w:eastAsiaTheme="majorEastAsia"/>
          </w:rPr>
          <w:t xml:space="preserve"> for 62</w:t>
        </w:r>
        <w:r w:rsidR="00AE0F09">
          <w:rPr>
            <w:rFonts w:eastAsiaTheme="majorEastAsia"/>
          </w:rPr>
          <w:t>.</w:t>
        </w:r>
      </w:ins>
      <w:del w:id="252" w:author="Wambaugh, John (he/him/his)" w:date="2024-05-20T16:31:00Z">
        <w:r w:rsidR="00CC37A3" w:rsidRPr="00CC37A3" w:rsidDel="00AE0F09">
          <w:delText>We do</w:delText>
        </w:r>
        <w:r w:rsidR="00266DEE" w:rsidDel="00AE0F09">
          <w:delText xml:space="preserve"> </w:delText>
        </w:r>
        <w:r w:rsidR="00CC37A3" w:rsidRPr="00CC37A3" w:rsidDel="00AE0F09">
          <w:delText>n</w:delText>
        </w:r>
        <w:r w:rsidR="00266DEE" w:rsidDel="00AE0F09">
          <w:delText>o</w:delText>
        </w:r>
        <w:r w:rsidR="00CC37A3" w:rsidRPr="00CC37A3" w:rsidDel="00AE0F09">
          <w:delText xml:space="preserve">t have predictions for all the chemicals across all QSPRs – when a prediction is </w:delText>
        </w:r>
        <w:r w:rsidR="003B0C76" w:rsidRPr="00CC37A3" w:rsidDel="00AE0F09">
          <w:delText>missing,</w:delText>
        </w:r>
        <w:r w:rsidR="00CC37A3" w:rsidRPr="00CC37A3" w:rsidDel="00AE0F09">
          <w:delText xml:space="preserve"> we assign the average prediction across </w:delText>
        </w:r>
        <w:r w:rsidR="00A560EB" w:rsidDel="00AE0F09">
          <w:delText xml:space="preserve">those models that </w:delText>
        </w:r>
        <w:r w:rsidR="00CC37A3" w:rsidRPr="00CC37A3" w:rsidDel="00AE0F09">
          <w:delText>successful</w:delText>
        </w:r>
        <w:r w:rsidR="00A560EB" w:rsidDel="00AE0F09">
          <w:delText>ly made a prediction for that chemical</w:delText>
        </w:r>
        <w:r w:rsidR="0079311A" w:rsidDel="00AE0F09">
          <w:delText xml:space="preserve">. </w:delText>
        </w:r>
      </w:del>
      <w:del w:id="253" w:author="Wambaugh, John (he/him/his)" w:date="2024-05-20T16:34:00Z">
        <w:r w:rsidR="00CC37A3" w:rsidRPr="00CC37A3" w:rsidDel="00AE0F09">
          <w:delText xml:space="preserve">There were </w:delText>
        </w:r>
        <w:r w:rsidR="00FC44A6" w:rsidDel="00AE0F09">
          <w:delText>63</w:delText>
        </w:r>
        <w:r w:rsidR="00CC37A3" w:rsidRPr="00CC37A3" w:rsidDel="00AE0F09">
          <w:delText xml:space="preserve"> chemicals with </w:delText>
        </w:r>
        <w:r w:rsidR="007C2C18" w:rsidRPr="007C2C18" w:rsidDel="00AE0F09">
          <w:rPr>
            <w:i/>
          </w:rPr>
          <w:delText>in vitro</w:delText>
        </w:r>
        <w:r w:rsidR="00CC37A3" w:rsidRPr="00CC37A3" w:rsidDel="00AE0F09">
          <w:delText xml:space="preserve"> measured parameters</w:delText>
        </w:r>
        <w:r w:rsidR="0079311A" w:rsidDel="00AE0F09">
          <w:delText xml:space="preserve">. </w:delText>
        </w:r>
      </w:del>
      <w:ins w:id="254" w:author="Wambaugh, John (he/him/his)" w:date="2024-05-20T16:34:00Z">
        <w:r w:rsidR="00AE0F09">
          <w:t xml:space="preserve"> </w:t>
        </w:r>
      </w:ins>
      <w:del w:id="255" w:author="Wambaugh, John (he/him/his)" w:date="2024-05-20T16:58:00Z">
        <w:r w:rsidR="0007651A" w:rsidDel="00543FA9">
          <w:delText>We evaluate model performance for Cl</w:delText>
        </w:r>
        <w:r w:rsidR="0007651A" w:rsidRPr="000D576E" w:rsidDel="00543FA9">
          <w:rPr>
            <w:vertAlign w:val="subscript"/>
          </w:rPr>
          <w:delText>int</w:delText>
        </w:r>
        <w:r w:rsidR="0007651A" w:rsidDel="00543FA9">
          <w:delText xml:space="preserve"> in </w:delText>
        </w:r>
        <w:r w:rsidR="0007651A" w:rsidDel="00543FA9">
          <w:fldChar w:fldCharType="begin"/>
        </w:r>
        <w:r w:rsidR="0007651A" w:rsidDel="00543FA9">
          <w:delInstrText xml:space="preserve"> REF _Ref79402600 \h </w:delInstrText>
        </w:r>
        <w:r w:rsidR="003B0C76" w:rsidDel="00543FA9">
          <w:delInstrText xml:space="preserve"> \* MERGEFORMAT </w:delInstrText>
        </w:r>
        <w:r w:rsidR="0007651A" w:rsidDel="00543FA9">
          <w:fldChar w:fldCharType="separate"/>
        </w:r>
        <w:r w:rsidR="00812061" w:rsidDel="00543FA9">
          <w:delText xml:space="preserve">Figure </w:delText>
        </w:r>
        <w:r w:rsidR="00812061" w:rsidDel="00543FA9">
          <w:rPr>
            <w:noProof/>
          </w:rPr>
          <w:delText>2</w:delText>
        </w:r>
        <w:r w:rsidR="0007651A" w:rsidDel="00543FA9">
          <w:fldChar w:fldCharType="end"/>
        </w:r>
        <w:r w:rsidR="0007651A" w:rsidDel="00543FA9">
          <w:delText xml:space="preserve">. </w:delText>
        </w:r>
      </w:del>
      <w:ins w:id="256" w:author="Wambaugh, John (he/him/his)" w:date="2024-05-20T16:36:00Z">
        <w:r w:rsidR="00AE0F09">
          <w:fldChar w:fldCharType="begin"/>
        </w:r>
        <w:r w:rsidR="00AE0F09">
          <w:instrText xml:space="preserve"> REF _Ref81395636 \h </w:instrText>
        </w:r>
      </w:ins>
      <w:r w:rsidR="00AE0F09">
        <w:fldChar w:fldCharType="separate"/>
      </w:r>
      <w:ins w:id="257" w:author="Wambaugh, John (he/him/his)" w:date="2024-05-20T16:36:00Z">
        <w:r w:rsidR="00AE0F09">
          <w:t xml:space="preserve">Table </w:t>
        </w:r>
        <w:r w:rsidR="00AE0F09">
          <w:rPr>
            <w:noProof/>
          </w:rPr>
          <w:t>3</w:t>
        </w:r>
        <w:r w:rsidR="00AE0F09">
          <w:fldChar w:fldCharType="end"/>
        </w:r>
        <w:r w:rsidR="00AE0F09">
          <w:t xml:space="preserve"> summarizes the fold errors by parameter and QSPR.</w:t>
        </w:r>
      </w:ins>
      <w:ins w:id="258" w:author="Wambaugh, John (he/him/his)" w:date="2024-05-20T17:00:00Z">
        <w:r w:rsidR="00543FA9">
          <w:t xml:space="preserve"> </w:t>
        </w:r>
        <w:r w:rsidR="00543FA9">
          <w:t>Note that there were several potential training chemicals that were removed from OPERA because its nearest-neighbor algorithm predicted the values too accurately.</w:t>
        </w:r>
      </w:ins>
    </w:p>
    <w:p w14:paraId="41565C7B" w14:textId="77777777" w:rsidR="00AE0F09" w:rsidRDefault="00AE0F09" w:rsidP="006F4886">
      <w:pPr>
        <w:spacing w:after="0" w:line="360" w:lineRule="auto"/>
        <w:jc w:val="both"/>
        <w:rPr>
          <w:ins w:id="259" w:author="Wambaugh, John (he/him/his)" w:date="2024-05-20T16:36:00Z"/>
        </w:rPr>
      </w:pPr>
    </w:p>
    <w:p w14:paraId="209299CE" w14:textId="52C26599" w:rsidR="00543FA9" w:rsidRDefault="00543FA9" w:rsidP="006F4886">
      <w:pPr>
        <w:spacing w:after="0" w:line="360" w:lineRule="auto"/>
        <w:jc w:val="both"/>
        <w:rPr>
          <w:ins w:id="260" w:author="Wambaugh, John (he/him/his)" w:date="2024-05-20T17:05:00Z"/>
        </w:rPr>
      </w:pPr>
      <w:ins w:id="261" w:author="Wambaugh, John (he/him/his)" w:date="2024-05-20T16:58:00Z">
        <w:r>
          <w:t>We evaluate model performance for Cl</w:t>
        </w:r>
        <w:r w:rsidRPr="000D576E">
          <w:rPr>
            <w:vertAlign w:val="subscript"/>
          </w:rPr>
          <w:t>int</w:t>
        </w:r>
        <w:r>
          <w:t xml:space="preserve"> in </w:t>
        </w:r>
        <w:r>
          <w:fldChar w:fldCharType="begin"/>
        </w:r>
        <w:r>
          <w:instrText xml:space="preserve"> REF _Ref79402600 \h  \* MERGEFORMAT </w:instrText>
        </w:r>
        <w:r>
          <w:fldChar w:fldCharType="separate"/>
        </w:r>
        <w:r>
          <w:t xml:space="preserve">Figure </w:t>
        </w:r>
        <w:r>
          <w:rPr>
            <w:noProof/>
          </w:rPr>
          <w:t>2</w:t>
        </w:r>
        <w:r>
          <w:fldChar w:fldCharType="end"/>
        </w:r>
        <w:r>
          <w:t xml:space="preserve">. Note that the QSPRS models perform reasonably similarly </w:t>
        </w:r>
        <w:proofErr w:type="gramStart"/>
        <w:r>
          <w:t>despite the fact that</w:t>
        </w:r>
        <w:proofErr w:type="gramEnd"/>
        <w:r>
          <w:t xml:space="preserve"> the Dawson (2021) model is categorical (that is, predicting only three values: very slow, slow, and fast) while the other models are continuous. </w:t>
        </w:r>
      </w:ins>
      <w:del w:id="262" w:author="Wambaugh, John (he/him/his)" w:date="2024-05-20T16:50:00Z">
        <w:r w:rsidR="00266DEE" w:rsidDel="00543FA9">
          <w:delText xml:space="preserve">The QSPR with the lowest </w:delText>
        </w:r>
        <w:r w:rsidR="000D576E" w:rsidDel="00543FA9">
          <w:delText>mean</w:delText>
        </w:r>
      </w:del>
      <w:ins w:id="263" w:author="Wambaugh, John (he/him/his)" w:date="2024-05-20T16:50:00Z">
        <w:r>
          <w:t>Across the chemicals the</w:t>
        </w:r>
      </w:ins>
      <w:r w:rsidR="000D576E">
        <w:t xml:space="preserve"> </w:t>
      </w:r>
      <w:r w:rsidR="00266DEE">
        <w:t>RMSLE (</w:t>
      </w:r>
      <w:r w:rsidR="000D576E">
        <w:t>root mean squared log</w:t>
      </w:r>
      <w:r w:rsidR="000D576E" w:rsidRPr="000D576E">
        <w:rPr>
          <w:vertAlign w:val="subscript"/>
        </w:rPr>
        <w:t>10</w:t>
      </w:r>
      <w:r w:rsidR="000D576E">
        <w:t xml:space="preserve"> </w:t>
      </w:r>
      <w:r w:rsidR="00266DEE">
        <w:t>error)</w:t>
      </w:r>
      <w:ins w:id="264" w:author="Wambaugh, John (he/him/his)" w:date="2024-05-20T16:50:00Z">
        <w:r>
          <w:t xml:space="preserve"> for </w:t>
        </w:r>
      </w:ins>
      <w:ins w:id="265" w:author="Wambaugh, John (he/him/his)" w:date="2024-05-20T16:52:00Z">
        <w:r>
          <w:t xml:space="preserve">Clint predictions for </w:t>
        </w:r>
      </w:ins>
      <w:ins w:id="266" w:author="Wambaugh, John (he/him/his)" w:date="2024-05-20T16:50:00Z">
        <w:r>
          <w:t>the three QSPR</w:t>
        </w:r>
      </w:ins>
      <w:ins w:id="267" w:author="Wambaugh, John (he/him/his)" w:date="2024-05-20T16:51:00Z">
        <w:r>
          <w:t xml:space="preserve">s trained in part on chemicals from the ToxCast project (OPERA, </w:t>
        </w:r>
        <w:r>
          <w:t>Dawson (2021), Pradeep (2020)</w:t>
        </w:r>
        <w:r>
          <w:t xml:space="preserve">) were lower – 0.63, 0.73, and 0.75 respectively. For the QSPRs trained more broadly  </w:t>
        </w:r>
      </w:ins>
      <w:del w:id="268" w:author="Wambaugh, John (he/him/his)" w:date="2024-05-20T16:51:00Z">
        <w:r w:rsidR="00266DEE" w:rsidDel="00543FA9">
          <w:delText xml:space="preserve"> is OPERA, which uses a nearest</w:delText>
        </w:r>
      </w:del>
      <w:del w:id="269" w:author="Wambaugh, John (he/him/his)" w:date="2024-05-20T16:31:00Z">
        <w:r w:rsidR="00266DEE" w:rsidDel="00AE0F09">
          <w:delText xml:space="preserve"> </w:delText>
        </w:r>
      </w:del>
      <w:del w:id="270" w:author="Wambaugh, John (he/him/his)" w:date="2024-05-20T16:51:00Z">
        <w:r w:rsidR="00266DEE" w:rsidDel="00543FA9">
          <w:delText>neighbor</w:delText>
        </w:r>
        <w:r w:rsidR="00E311B5" w:rsidDel="00543FA9">
          <w:delText>s method to retrieve values from similar chemicals in the training set</w:delText>
        </w:r>
        <w:r w:rsidR="000D576E" w:rsidDel="00543FA9">
          <w:delText>.</w:delText>
        </w:r>
        <w:r w:rsidR="00266DEE" w:rsidDel="00543FA9">
          <w:delText xml:space="preserve"> </w:delText>
        </w:r>
        <w:r w:rsidR="000D576E" w:rsidDel="00543FA9">
          <w:delText xml:space="preserve">On the basis of RMSLE the other three models – </w:delText>
        </w:r>
        <w:r w:rsidR="00266DEE" w:rsidDel="00543FA9">
          <w:delText>Dawson (2021)</w:delText>
        </w:r>
        <w:r w:rsidR="000D576E" w:rsidDel="00543FA9">
          <w:delText xml:space="preserve">, </w:delText>
        </w:r>
        <w:r w:rsidR="00266DEE" w:rsidDel="00543FA9">
          <w:delText>Pradeep (2020)</w:delText>
        </w:r>
        <w:r w:rsidR="000D576E" w:rsidDel="00543FA9">
          <w:delText xml:space="preserve">, and </w:delText>
        </w:r>
      </w:del>
      <w:del w:id="271" w:author="Wambaugh, John (he/him/his)" w:date="2024-05-20T16:52:00Z">
        <w:r w:rsidR="000D576E" w:rsidDel="00543FA9">
          <w:delText>S</w:delText>
        </w:r>
      </w:del>
      <w:ins w:id="272" w:author="Wambaugh, John (he/him/his)" w:date="2024-05-20T16:52:00Z">
        <w:r>
          <w:t>S</w:t>
        </w:r>
      </w:ins>
      <w:r w:rsidR="000D576E">
        <w:t xml:space="preserve">imulations Plus </w:t>
      </w:r>
      <w:r w:rsidR="006B78D6">
        <w:t>ADMET</w:t>
      </w:r>
      <w:r w:rsidR="000D576E">
        <w:t xml:space="preserve"> predictor</w:t>
      </w:r>
      <w:ins w:id="273" w:author="Wambaugh, John (he/him/his)" w:date="2024-05-20T16:52:00Z">
        <w:r>
          <w:t xml:space="preserve"> and IVVP had larger RSMLEs – 1.1 and 1.5. </w:t>
        </w:r>
      </w:ins>
      <w:ins w:id="274" w:author="Wambaugh, John (he/him/his)" w:date="2024-05-20T17:04:00Z">
        <w:r w:rsidR="00722C2D">
          <w:t xml:space="preserve">In </w:t>
        </w:r>
        <w:r w:rsidR="00722C2D">
          <w:fldChar w:fldCharType="begin"/>
        </w:r>
        <w:r w:rsidR="00722C2D">
          <w:instrText xml:space="preserve"> REF _Ref81395636 \h  \* MERGEFORMAT </w:instrText>
        </w:r>
        <w:r w:rsidR="00722C2D">
          <w:fldChar w:fldCharType="separate"/>
        </w:r>
        <w:r w:rsidR="00722C2D">
          <w:t xml:space="preserve">Table </w:t>
        </w:r>
        <w:r w:rsidR="00722C2D">
          <w:rPr>
            <w:noProof/>
          </w:rPr>
          <w:t>3</w:t>
        </w:r>
        <w:r w:rsidR="00722C2D">
          <w:fldChar w:fldCharType="end"/>
        </w:r>
        <w:r w:rsidR="00722C2D">
          <w:t xml:space="preserve"> we summarize the fold errors for the five</w:t>
        </w:r>
        <w:r w:rsidR="00722C2D">
          <w:t xml:space="preserve"> </w:t>
        </w:r>
        <w:r w:rsidR="00722C2D">
          <w:t>QSPRs.</w:t>
        </w:r>
        <w:r w:rsidR="00722C2D">
          <w:t xml:space="preserve"> </w:t>
        </w:r>
      </w:ins>
      <w:ins w:id="275" w:author="Wambaugh, John (he/him/his)" w:date="2024-05-20T16:52:00Z">
        <w:r>
          <w:t>QSPRs</w:t>
        </w:r>
      </w:ins>
      <w:ins w:id="276" w:author="Wambaugh, John (he/him/his)" w:date="2024-05-20T16:53:00Z">
        <w:r>
          <w:t xml:space="preserve"> not trained to To</w:t>
        </w:r>
      </w:ins>
      <w:ins w:id="277" w:author="Wambaugh, John (he/him/his)" w:date="2024-05-20T16:54:00Z">
        <w:r>
          <w:t xml:space="preserve">xCast chemicals tended to overestimate the clearance measured in vitro. </w:t>
        </w:r>
      </w:ins>
      <w:ins w:id="278" w:author="Wambaugh, John (he/him/his)" w:date="2024-05-20T17:05:00Z">
        <w:r w:rsidR="00483D6E">
          <w:t xml:space="preserve">Also shown in </w:t>
        </w:r>
        <w:r w:rsidR="00483D6E">
          <w:fldChar w:fldCharType="begin"/>
        </w:r>
        <w:r w:rsidR="00483D6E">
          <w:instrText xml:space="preserve"> REF _Ref81395636 \h  \* MERGEFORMAT </w:instrText>
        </w:r>
        <w:r w:rsidR="00483D6E">
          <w:fldChar w:fldCharType="separate"/>
        </w:r>
        <w:r w:rsidR="00483D6E">
          <w:t xml:space="preserve">Table </w:t>
        </w:r>
        <w:r w:rsidR="00483D6E">
          <w:rPr>
            <w:noProof/>
          </w:rPr>
          <w:t>3</w:t>
        </w:r>
        <w:r w:rsidR="00483D6E">
          <w:fldChar w:fldCharType="end"/>
        </w:r>
        <w:r w:rsidR="00483D6E">
          <w:t xml:space="preserve"> is that the predictions of Cl</w:t>
        </w:r>
        <w:r w:rsidR="00483D6E" w:rsidRPr="00E32FE1">
          <w:rPr>
            <w:vertAlign w:val="subscript"/>
          </w:rPr>
          <w:t>int</w:t>
        </w:r>
        <w:r w:rsidR="00483D6E">
          <w:t xml:space="preserve"> range from 100x lower than experimental values (log</w:t>
        </w:r>
        <w:r w:rsidR="00483D6E" w:rsidRPr="00E32FE1">
          <w:rPr>
            <w:vertAlign w:val="subscript"/>
          </w:rPr>
          <w:t>10</w:t>
        </w:r>
        <w:r w:rsidR="00483D6E">
          <w:t xml:space="preserve"> folder error of -2) to 10</w:t>
        </w:r>
      </w:ins>
      <w:ins w:id="279" w:author="Wambaugh, John (he/him/his)" w:date="2024-05-20T17:06:00Z">
        <w:r w:rsidR="00483D6E">
          <w:t>0</w:t>
        </w:r>
      </w:ins>
      <w:ins w:id="280" w:author="Wambaugh, John (he/him/his)" w:date="2024-05-20T17:05:00Z">
        <w:r w:rsidR="00483D6E">
          <w:t>0x higher (log</w:t>
        </w:r>
        <w:r w:rsidR="00483D6E" w:rsidRPr="00E32FE1">
          <w:rPr>
            <w:vertAlign w:val="subscript"/>
          </w:rPr>
          <w:t>10</w:t>
        </w:r>
        <w:r w:rsidR="00483D6E">
          <w:t xml:space="preserve"> fold error of </w:t>
        </w:r>
      </w:ins>
      <w:ins w:id="281" w:author="Wambaugh, John (he/him/his)" w:date="2024-05-20T17:06:00Z">
        <w:r w:rsidR="00483D6E">
          <w:t>3</w:t>
        </w:r>
      </w:ins>
      <w:ins w:id="282" w:author="Wambaugh, John (he/him/his)" w:date="2024-05-20T17:05:00Z">
        <w:r w:rsidR="00483D6E">
          <w:t>).</w:t>
        </w:r>
      </w:ins>
    </w:p>
    <w:p w14:paraId="5E5DB2D5" w14:textId="77777777" w:rsidR="00483D6E" w:rsidRDefault="00483D6E" w:rsidP="006F4886">
      <w:pPr>
        <w:spacing w:after="0" w:line="360" w:lineRule="auto"/>
        <w:jc w:val="both"/>
        <w:rPr>
          <w:ins w:id="283" w:author="Wambaugh, John (he/him/his)" w:date="2024-05-20T16:58:00Z"/>
        </w:rPr>
      </w:pPr>
    </w:p>
    <w:moveToRangeStart w:id="284" w:author="Wambaugh, John (he/him/his)" w:date="2024-05-20T16:58:00Z" w:name="move167116740"/>
    <w:p w14:paraId="11E041E4" w14:textId="78DCB4B7" w:rsidR="00483D6E" w:rsidRDefault="00543FA9" w:rsidP="00483D6E">
      <w:pPr>
        <w:spacing w:after="0" w:line="360" w:lineRule="auto"/>
        <w:jc w:val="both"/>
        <w:rPr>
          <w:ins w:id="285" w:author="Wambaugh, John (he/him/his)" w:date="2024-05-20T17:05:00Z"/>
        </w:rPr>
      </w:pPr>
      <w:moveTo w:id="286" w:author="Wambaugh, John (he/him/his)" w:date="2024-05-20T16:58:00Z">
        <w:r>
          <w:fldChar w:fldCharType="begin"/>
        </w:r>
        <w:r>
          <w:instrText xml:space="preserve"> REF _Ref79402605 \h  \* MERGEFORMAT </w:instrText>
        </w:r>
        <w:r>
          <w:fldChar w:fldCharType="separate"/>
        </w:r>
        <w:r>
          <w:t xml:space="preserve">Figure </w:t>
        </w:r>
        <w:r>
          <w:rPr>
            <w:noProof/>
          </w:rPr>
          <w:t>3</w:t>
        </w:r>
        <w:r>
          <w:fldChar w:fldCharType="end"/>
        </w:r>
        <w:r>
          <w:t xml:space="preserve"> shows that all four models perform very well for predicting f</w:t>
        </w:r>
        <w:r w:rsidRPr="006B78D6">
          <w:rPr>
            <w:vertAlign w:val="subscript"/>
          </w:rPr>
          <w:t>up</w:t>
        </w:r>
        <w:r>
          <w:t xml:space="preserve">. Most models are within ten-fold and predictions are highly correlated with observed. </w:t>
        </w:r>
        <w:del w:id="287" w:author="Wambaugh, John (he/him/his)" w:date="2024-05-20T17:00:00Z">
          <w:r w:rsidDel="00543FA9">
            <w:delText>Mean RMSLE ranged from 0.</w:delText>
          </w:r>
        </w:del>
        <w:del w:id="288" w:author="Wambaugh, John (he/him/his)" w:date="2024-05-20T16:59:00Z">
          <w:r w:rsidDel="00543FA9">
            <w:delText>03</w:delText>
          </w:r>
        </w:del>
        <w:del w:id="289" w:author="Wambaugh, John (he/him/his)" w:date="2024-05-20T17:00:00Z">
          <w:r w:rsidDel="00543FA9">
            <w:delText xml:space="preserve"> to 0.</w:delText>
          </w:r>
        </w:del>
        <w:del w:id="290" w:author="Wambaugh, John (he/him/his)" w:date="2024-05-20T16:59:00Z">
          <w:r w:rsidDel="00543FA9">
            <w:delText>0</w:delText>
          </w:r>
        </w:del>
        <w:del w:id="291" w:author="Wambaugh, John (he/him/his)" w:date="2024-05-20T17:00:00Z">
          <w:r w:rsidDel="00543FA9">
            <w:delText>6</w:delText>
          </w:r>
        </w:del>
        <w:del w:id="292" w:author="Wambaugh, John (he/him/his)" w:date="2024-05-20T16:59:00Z">
          <w:r w:rsidDel="00543FA9">
            <w:delText xml:space="preserve"> – all very small values</w:delText>
          </w:r>
        </w:del>
        <w:del w:id="293" w:author="Wambaugh, John (he/him/his)" w:date="2024-05-20T17:00:00Z">
          <w:r w:rsidDel="00543FA9">
            <w:delText>.</w:delText>
          </w:r>
        </w:del>
      </w:moveTo>
      <w:moveToRangeEnd w:id="284"/>
      <w:ins w:id="294" w:author="Wambaugh, John (he/him/his)" w:date="2024-05-20T16:54:00Z">
        <w:r>
          <w:t>For f</w:t>
        </w:r>
      </w:ins>
      <w:ins w:id="295" w:author="Wambaugh, John (he/him/his)" w:date="2024-05-20T16:55:00Z">
        <w:r w:rsidRPr="00543FA9">
          <w:rPr>
            <w:vertAlign w:val="subscript"/>
            <w:rPrChange w:id="296" w:author="Wambaugh, John (he/him/his)" w:date="2024-05-20T17:00:00Z">
              <w:rPr/>
            </w:rPrChange>
          </w:rPr>
          <w:t>up</w:t>
        </w:r>
        <w:r>
          <w:t>, across the limited evaluation chemicals, the Pradeep (2020) model was most accurate with RMSLE 0.28, followed more distantly by Dawson (2021), Simulations Plus, and OPERA – 0.92, 1.0, and 1.4 respectively</w:t>
        </w:r>
        <w:proofErr w:type="gramStart"/>
        <w:r>
          <w:t xml:space="preserve">. </w:t>
        </w:r>
      </w:ins>
      <w:moveToRangeStart w:id="297" w:author="Wambaugh, John (he/him/his)" w:date="2024-05-20T17:04:00Z" w:name="move167117070"/>
      <w:moveTo w:id="298" w:author="Wambaugh, John (he/him/his)" w:date="2024-05-20T17:04:00Z">
        <w:r w:rsidR="00722C2D">
          <w:t>)</w:t>
        </w:r>
        <w:proofErr w:type="gramEnd"/>
        <w:r w:rsidR="00722C2D">
          <w:t>. We note that the median fold errors for OPERA are extremely low (effectively zero for f</w:t>
        </w:r>
        <w:r w:rsidR="00722C2D" w:rsidRPr="00F86941">
          <w:rPr>
            <w:vertAlign w:val="subscript"/>
          </w:rPr>
          <w:t>up</w:t>
        </w:r>
        <w:r w:rsidR="00722C2D">
          <w:t>), even with the obvious training set chemicals (Supplemental Table 6) removed.</w:t>
        </w:r>
      </w:moveTo>
      <w:ins w:id="299" w:author="Wambaugh, John (he/him/his)" w:date="2024-05-20T17:05:00Z">
        <w:r w:rsidR="00483D6E">
          <w:t xml:space="preserve"> </w:t>
        </w:r>
        <w:r w:rsidR="00483D6E">
          <w:t xml:space="preserve">Also shown in </w:t>
        </w:r>
        <w:r w:rsidR="00483D6E">
          <w:fldChar w:fldCharType="begin"/>
        </w:r>
        <w:r w:rsidR="00483D6E">
          <w:instrText xml:space="preserve"> REF _Ref81395636 \h  \* MERGEFORMAT </w:instrText>
        </w:r>
        <w:r w:rsidR="00483D6E">
          <w:fldChar w:fldCharType="separate"/>
        </w:r>
        <w:r w:rsidR="00483D6E">
          <w:t xml:space="preserve">Table </w:t>
        </w:r>
        <w:r w:rsidR="00483D6E">
          <w:rPr>
            <w:noProof/>
          </w:rPr>
          <w:t>3</w:t>
        </w:r>
        <w:r w:rsidR="00483D6E">
          <w:fldChar w:fldCharType="end"/>
        </w:r>
        <w:r w:rsidR="00483D6E">
          <w:t xml:space="preserve"> is that for f</w:t>
        </w:r>
        <w:r w:rsidR="00483D6E" w:rsidRPr="003B0C76">
          <w:rPr>
            <w:vertAlign w:val="subscript"/>
          </w:rPr>
          <w:t>up</w:t>
        </w:r>
        <w:r w:rsidR="00483D6E">
          <w:t xml:space="preserve"> the predictions range from 30x too low to more than a million times overestimated (log</w:t>
        </w:r>
        <w:r w:rsidR="00483D6E" w:rsidRPr="00E32FE1">
          <w:rPr>
            <w:vertAlign w:val="subscript"/>
          </w:rPr>
          <w:t>10</w:t>
        </w:r>
        <w:r w:rsidR="00483D6E">
          <w:t xml:space="preserve"> fold error of 6). </w:t>
        </w:r>
      </w:ins>
    </w:p>
    <w:p w14:paraId="1CD6CE46" w14:textId="12154602" w:rsidR="00722C2D" w:rsidDel="009878BE" w:rsidRDefault="00722C2D" w:rsidP="00722C2D">
      <w:pPr>
        <w:spacing w:after="0" w:line="360" w:lineRule="auto"/>
        <w:jc w:val="both"/>
        <w:rPr>
          <w:del w:id="300" w:author="Wambaugh, John (he/him/his)" w:date="2024-05-20T17:06:00Z"/>
          <w:moveTo w:id="301" w:author="Wambaugh, John (he/him/his)" w:date="2024-05-20T17:04:00Z"/>
        </w:rPr>
      </w:pPr>
    </w:p>
    <w:moveToRangeEnd w:id="297"/>
    <w:p w14:paraId="24FF4BCD" w14:textId="35501B9B" w:rsidR="002F15F9" w:rsidDel="00722C2D" w:rsidRDefault="000D576E" w:rsidP="00722C2D">
      <w:pPr>
        <w:spacing w:after="0" w:line="360" w:lineRule="auto"/>
        <w:jc w:val="both"/>
        <w:rPr>
          <w:del w:id="302" w:author="Wambaugh, John (he/him/his)" w:date="2024-05-20T17:04:00Z"/>
        </w:rPr>
      </w:pPr>
      <w:del w:id="303" w:author="Wambaugh, John (he/him/his)" w:date="2024-05-20T16:52:00Z">
        <w:r w:rsidDel="00543FA9">
          <w:delText xml:space="preserve"> </w:delText>
        </w:r>
      </w:del>
      <w:del w:id="304" w:author="Wambaugh, John (he/him/his)" w:date="2024-05-20T17:02:00Z">
        <w:r w:rsidDel="00722C2D">
          <w:delText>–</w:delText>
        </w:r>
        <w:r w:rsidR="00266DEE" w:rsidDel="00722C2D">
          <w:delText xml:space="preserve"> perform similar</w:delText>
        </w:r>
        <w:r w:rsidDel="00722C2D">
          <w:delText>ly to each other</w:delText>
        </w:r>
        <w:r w:rsidR="00266DEE" w:rsidDel="00722C2D">
          <w:delText xml:space="preserve"> </w:delText>
        </w:r>
      </w:del>
      <w:del w:id="305" w:author="Wambaugh, John (he/him/his)" w:date="2024-05-20T16:57:00Z">
        <w:r w:rsidR="00266DEE" w:rsidDel="00543FA9">
          <w:delText>despite the</w:delText>
        </w:r>
        <w:r w:rsidDel="00543FA9">
          <w:delText xml:space="preserve"> fact that the</w:delText>
        </w:r>
        <w:r w:rsidR="00266DEE" w:rsidDel="00543FA9">
          <w:delText xml:space="preserve"> Dawson model </w:delText>
        </w:r>
        <w:r w:rsidDel="00543FA9">
          <w:delText xml:space="preserve">is </w:delText>
        </w:r>
        <w:r w:rsidR="00266DEE" w:rsidDel="00543FA9">
          <w:delText xml:space="preserve">categorical (that is, predicting only three values: very slow, slow, and fast) while the </w:delText>
        </w:r>
        <w:r w:rsidDel="00543FA9">
          <w:delText>other</w:delText>
        </w:r>
        <w:r w:rsidR="00266DEE" w:rsidDel="00543FA9">
          <w:delText xml:space="preserve"> model</w:delText>
        </w:r>
        <w:r w:rsidDel="00543FA9">
          <w:delText>s are</w:delText>
        </w:r>
        <w:r w:rsidR="00266DEE" w:rsidDel="00543FA9">
          <w:delText xml:space="preserve"> continuous.</w:delText>
        </w:r>
        <w:r w:rsidDel="00543FA9">
          <w:delText xml:space="preserve"> </w:delText>
        </w:r>
      </w:del>
      <w:moveFromRangeStart w:id="306" w:author="Wambaugh, John (he/him/his)" w:date="2024-05-20T16:58:00Z" w:name="move167116740"/>
      <w:moveFrom w:id="307" w:author="Wambaugh, John (he/him/his)" w:date="2024-05-20T16:58:00Z">
        <w:del w:id="308" w:author="Wambaugh, John (he/him/his)" w:date="2024-05-20T17:02:00Z">
          <w:r w:rsidDel="00722C2D">
            <w:fldChar w:fldCharType="begin"/>
          </w:r>
          <w:r w:rsidDel="00722C2D">
            <w:delInstrText xml:space="preserve"> REF _Ref79402605 \h </w:delInstrText>
          </w:r>
          <w:r w:rsidR="003B0C76" w:rsidDel="00722C2D">
            <w:delInstrText xml:space="preserve"> \* MERGEFORMAT </w:delInstrText>
          </w:r>
          <w:r w:rsidDel="00722C2D">
            <w:fldChar w:fldCharType="separate"/>
          </w:r>
          <w:r w:rsidR="00812061" w:rsidDel="00722C2D">
            <w:delText xml:space="preserve">Figure </w:delText>
          </w:r>
          <w:r w:rsidR="00812061" w:rsidDel="00722C2D">
            <w:rPr>
              <w:noProof/>
            </w:rPr>
            <w:delText>3</w:delText>
          </w:r>
          <w:r w:rsidDel="00722C2D">
            <w:fldChar w:fldCharType="end"/>
          </w:r>
          <w:r w:rsidDel="00722C2D">
            <w:delText xml:space="preserve"> shows that all four models perform very well for predicting f</w:delText>
          </w:r>
          <w:r w:rsidRPr="006B78D6" w:rsidDel="00722C2D">
            <w:rPr>
              <w:vertAlign w:val="subscript"/>
            </w:rPr>
            <w:delText>up</w:delText>
          </w:r>
          <w:r w:rsidDel="00722C2D">
            <w:delText xml:space="preserve">. </w:delText>
          </w:r>
          <w:r w:rsidR="00D2159D" w:rsidDel="00722C2D">
            <w:delText>Most models are within ten-fold and predictions are highly correlated with observed. Mean RMSLE ranged from 0.03 to 0.06 – all very small values.</w:delText>
          </w:r>
        </w:del>
      </w:moveFrom>
      <w:moveFromRangeEnd w:id="306"/>
      <w:del w:id="309" w:author="Wambaugh, John (he/him/his)" w:date="2024-05-20T17:02:00Z">
        <w:r w:rsidR="00D2159D" w:rsidDel="00722C2D">
          <w:delText xml:space="preserve"> For chemicals where there is not a tight correlation it looks like most models over predict the f</w:delText>
        </w:r>
        <w:r w:rsidR="00D2159D" w:rsidRPr="002703F1" w:rsidDel="00722C2D">
          <w:rPr>
            <w:vertAlign w:val="subscript"/>
          </w:rPr>
          <w:delText>up</w:delText>
        </w:r>
        <w:r w:rsidR="00D2159D" w:rsidDel="00722C2D">
          <w:rPr>
            <w:vertAlign w:val="subscript"/>
          </w:rPr>
          <w:delText xml:space="preserve"> </w:delText>
        </w:r>
        <w:r w:rsidR="00D2159D" w:rsidDel="00722C2D">
          <w:delText>value.</w:delText>
        </w:r>
      </w:del>
      <w:del w:id="310" w:author="Wambaugh, John (he/him/his)" w:date="2024-05-15T09:26:00Z">
        <w:r w:rsidR="00D2159D" w:rsidDel="00FF4817">
          <w:delText xml:space="preserve">  </w:delText>
        </w:r>
      </w:del>
      <w:del w:id="311" w:author="Wambaugh, John (he/him/his)" w:date="2024-05-20T17:02:00Z">
        <w:r w:rsidR="00D2159D" w:rsidDel="00722C2D">
          <w:delText>OPERA has both over and under predictions in these “outliers". OPERA has the smallest variability in the relative error, ADMET has the most variability, and Dawson and Pradeep are rather on par with one another (between OPERA and SPlus).</w:delText>
        </w:r>
      </w:del>
    </w:p>
    <w:p w14:paraId="5383EA6F" w14:textId="77777777" w:rsidR="000D576E" w:rsidRDefault="000D576E" w:rsidP="006F4886">
      <w:pPr>
        <w:spacing w:after="0" w:line="360" w:lineRule="auto"/>
        <w:jc w:val="both"/>
      </w:pPr>
    </w:p>
    <w:p w14:paraId="69FD032D" w14:textId="5FA9CEDA" w:rsidR="002F15F9" w:rsidRDefault="002F15F9" w:rsidP="006F4886">
      <w:pPr>
        <w:spacing w:after="0" w:line="360" w:lineRule="auto"/>
        <w:jc w:val="both"/>
      </w:pPr>
      <w:r>
        <w:t xml:space="preserve">We examined the distributions of fold errors between the predictions and the measured data using a </w:t>
      </w:r>
      <w:r w:rsidRPr="002F15F9">
        <w:t>Kolmogorov-Smirnov tes</w:t>
      </w:r>
      <w:r>
        <w:t>t. For both Cl</w:t>
      </w:r>
      <w:r w:rsidRPr="00C75990">
        <w:rPr>
          <w:vertAlign w:val="subscript"/>
        </w:rPr>
        <w:t>int</w:t>
      </w:r>
      <w:r>
        <w:t xml:space="preserve"> and f</w:t>
      </w:r>
      <w:r w:rsidRPr="00C75990">
        <w:rPr>
          <w:vertAlign w:val="subscript"/>
        </w:rPr>
        <w:t>up</w:t>
      </w:r>
      <w:r>
        <w:t xml:space="preserve"> the only QSPR</w:t>
      </w:r>
      <w:ins w:id="312" w:author="Wambaugh, John (he/him/his)" w:date="2024-05-20T17:03:00Z">
        <w:r w:rsidR="00722C2D">
          <w:t>s</w:t>
        </w:r>
      </w:ins>
      <w:r>
        <w:t xml:space="preserve"> that differed from the others </w:t>
      </w:r>
      <w:del w:id="313" w:author="Wambaugh, John (he/him/his)" w:date="2024-05-20T17:03:00Z">
        <w:r w:rsidDel="00722C2D">
          <w:delText xml:space="preserve">was </w:delText>
        </w:r>
      </w:del>
      <w:ins w:id="314" w:author="Wambaugh, John (he/him/his)" w:date="2024-05-20T17:03:00Z">
        <w:r w:rsidR="00722C2D">
          <w:t>w</w:t>
        </w:r>
        <w:r w:rsidR="00722C2D">
          <w:t>ere</w:t>
        </w:r>
        <w:r w:rsidR="00722C2D">
          <w:t xml:space="preserve"> </w:t>
        </w:r>
      </w:ins>
      <w:r>
        <w:t>OPERA</w:t>
      </w:r>
      <w:ins w:id="315" w:author="Wambaugh, John (he/him/his)" w:date="2024-05-20T17:03:00Z">
        <w:r w:rsidR="00722C2D">
          <w:t xml:space="preserve"> and IVBP. Those two QSPRs</w:t>
        </w:r>
      </w:ins>
      <w:del w:id="316" w:author="Wambaugh, John (he/him/his)" w:date="2024-05-20T17:03:00Z">
        <w:r w:rsidDel="00722C2D">
          <w:delText>,</w:delText>
        </w:r>
      </w:del>
      <w:r>
        <w:t xml:space="preserve"> which had a significant (p-value &lt; 0.05) difference between the distribution of predicted values and the distributions of the three other QSPRs</w:t>
      </w:r>
      <w:ins w:id="317" w:author="Wambaugh, John (he/him/his)" w:date="2024-05-20T17:03:00Z">
        <w:r w:rsidR="00722C2D">
          <w:t xml:space="preserve"> as well as each other</w:t>
        </w:r>
      </w:ins>
      <w:r>
        <w:t xml:space="preserve">. </w:t>
      </w:r>
      <w:del w:id="318" w:author="Wambaugh, John (he/him/his)" w:date="2024-05-20T17:04:00Z">
        <w:r w:rsidDel="00722C2D">
          <w:delText xml:space="preserve">In </w:delText>
        </w:r>
        <w:r w:rsidDel="00722C2D">
          <w:fldChar w:fldCharType="begin"/>
        </w:r>
        <w:r w:rsidDel="00722C2D">
          <w:delInstrText xml:space="preserve"> REF _Ref81395636 \h </w:delInstrText>
        </w:r>
        <w:r w:rsidR="003B0C76" w:rsidDel="00722C2D">
          <w:delInstrText xml:space="preserve"> \* MERGEFORMAT </w:delInstrText>
        </w:r>
        <w:r w:rsidDel="00722C2D">
          <w:fldChar w:fldCharType="separate"/>
        </w:r>
        <w:r w:rsidR="00812061" w:rsidDel="00722C2D">
          <w:delText xml:space="preserve">Table </w:delText>
        </w:r>
        <w:r w:rsidR="00812061" w:rsidDel="00722C2D">
          <w:rPr>
            <w:noProof/>
          </w:rPr>
          <w:delText>3</w:delText>
        </w:r>
        <w:r w:rsidDel="00722C2D">
          <w:fldChar w:fldCharType="end"/>
        </w:r>
        <w:r w:rsidDel="00722C2D">
          <w:delText xml:space="preserve"> we summarize the fold errors for the </w:delText>
        </w:r>
      </w:del>
      <w:del w:id="319" w:author="Wambaugh, John (he/him/his)" w:date="2024-05-20T17:03:00Z">
        <w:r w:rsidDel="00722C2D">
          <w:delText xml:space="preserve">four </w:delText>
        </w:r>
      </w:del>
      <w:del w:id="320" w:author="Wambaugh, John (he/him/his)" w:date="2024-05-20T17:04:00Z">
        <w:r w:rsidDel="00722C2D">
          <w:delText>QSPRs.</w:delText>
        </w:r>
        <w:r w:rsidR="004A71D1" w:rsidDel="00722C2D">
          <w:delText xml:space="preserve"> </w:delText>
        </w:r>
        <w:r w:rsidR="00E32FE1" w:rsidDel="00722C2D">
          <w:delText xml:space="preserve">The median fold error for all for QSPRs is close to zero except for </w:delText>
        </w:r>
        <w:r w:rsidR="006B78D6" w:rsidDel="00722C2D">
          <w:delText>ADMET</w:delText>
        </w:r>
        <w:r w:rsidR="00E32FE1" w:rsidDel="00722C2D">
          <w:delText xml:space="preserve"> Predictor, which has a slight bias toward overestimating clearance (log</w:delText>
        </w:r>
        <w:r w:rsidR="00E32FE1" w:rsidRPr="00E32FE1" w:rsidDel="00722C2D">
          <w:rPr>
            <w:vertAlign w:val="subscript"/>
          </w:rPr>
          <w:delText>10</w:delText>
        </w:r>
        <w:r w:rsidR="00E32FE1" w:rsidDel="00722C2D">
          <w:delText xml:space="preserve"> fold error of 0.105 in </w:delText>
        </w:r>
        <w:r w:rsidR="00E32FE1" w:rsidDel="00722C2D">
          <w:fldChar w:fldCharType="begin"/>
        </w:r>
        <w:r w:rsidR="00E32FE1" w:rsidDel="00722C2D">
          <w:delInstrText xml:space="preserve"> REF _Ref81395636 \h </w:delInstrText>
        </w:r>
        <w:r w:rsidR="003B0C76" w:rsidDel="00722C2D">
          <w:delInstrText xml:space="preserve"> \* MERGEFORMAT </w:delInstrText>
        </w:r>
        <w:r w:rsidR="00E32FE1" w:rsidDel="00722C2D">
          <w:fldChar w:fldCharType="separate"/>
        </w:r>
        <w:r w:rsidR="00812061" w:rsidDel="00722C2D">
          <w:delText xml:space="preserve">Table </w:delText>
        </w:r>
        <w:r w:rsidR="00812061" w:rsidDel="00722C2D">
          <w:rPr>
            <w:noProof/>
          </w:rPr>
          <w:delText>3</w:delText>
        </w:r>
        <w:r w:rsidR="00E32FE1" w:rsidDel="00722C2D">
          <w:fldChar w:fldCharType="end"/>
        </w:r>
        <w:r w:rsidR="00E32FE1" w:rsidDel="00722C2D">
          <w:delText xml:space="preserve"> corresponding to median predictions being 27% higher than measured</w:delText>
        </w:r>
      </w:del>
      <w:moveFromRangeStart w:id="321" w:author="Wambaugh, John (he/him/his)" w:date="2024-05-20T17:04:00Z" w:name="move167117070"/>
      <w:moveFrom w:id="322" w:author="Wambaugh, John (he/him/his)" w:date="2024-05-20T17:04:00Z">
        <w:del w:id="323" w:author="Wambaugh, John (he/him/his)" w:date="2024-05-20T17:04:00Z">
          <w:r w:rsidR="00E32FE1" w:rsidDel="00722C2D">
            <w:delText xml:space="preserve">). </w:delText>
          </w:r>
          <w:r w:rsidR="00F86941" w:rsidDel="00722C2D">
            <w:delText>We note that the median fold errors for OPERA are extremely low (effectively zero for f</w:delText>
          </w:r>
          <w:r w:rsidR="00F86941" w:rsidRPr="00F86941" w:rsidDel="00722C2D">
            <w:rPr>
              <w:vertAlign w:val="subscript"/>
            </w:rPr>
            <w:delText>up</w:delText>
          </w:r>
          <w:r w:rsidR="00F86941" w:rsidDel="00722C2D">
            <w:delText xml:space="preserve">), even with the obvious training set chemicals (Supplemental Table </w:delText>
          </w:r>
          <w:r w:rsidR="006B78D6" w:rsidDel="00722C2D">
            <w:delText>6</w:delText>
          </w:r>
          <w:r w:rsidR="00F86941" w:rsidDel="00722C2D">
            <w:delText>) removed.</w:delText>
          </w:r>
        </w:del>
      </w:moveFrom>
      <w:moveFromRangeEnd w:id="321"/>
    </w:p>
    <w:p w14:paraId="6A0DEB35" w14:textId="0FD163C5" w:rsidR="00E32FE1" w:rsidDel="00483D6E" w:rsidRDefault="00E32FE1" w:rsidP="006F4886">
      <w:pPr>
        <w:spacing w:after="0" w:line="360" w:lineRule="auto"/>
        <w:jc w:val="both"/>
        <w:rPr>
          <w:del w:id="324" w:author="Wambaugh, John (he/him/his)" w:date="2024-05-20T17:05:00Z"/>
        </w:rPr>
      </w:pPr>
    </w:p>
    <w:p w14:paraId="05DAB208" w14:textId="300D034F" w:rsidR="002F15F9" w:rsidDel="00483D6E" w:rsidRDefault="00E32FE1" w:rsidP="006F4886">
      <w:pPr>
        <w:spacing w:after="0" w:line="360" w:lineRule="auto"/>
        <w:jc w:val="both"/>
        <w:rPr>
          <w:del w:id="325" w:author="Wambaugh, John (he/him/his)" w:date="2024-05-20T17:05:00Z"/>
        </w:rPr>
      </w:pPr>
      <w:del w:id="326" w:author="Wambaugh, John (he/him/his)" w:date="2024-05-20T17:05:00Z">
        <w:r w:rsidDel="00483D6E">
          <w:delText xml:space="preserve">Also shown in </w:delText>
        </w:r>
        <w:r w:rsidDel="00483D6E">
          <w:fldChar w:fldCharType="begin"/>
        </w:r>
        <w:r w:rsidDel="00483D6E">
          <w:delInstrText xml:space="preserve"> REF _Ref81395636 \h </w:delInstrText>
        </w:r>
        <w:r w:rsidR="003B0C76" w:rsidDel="00483D6E">
          <w:delInstrText xml:space="preserve"> \* MERGEFORMAT </w:delInstrText>
        </w:r>
        <w:r w:rsidDel="00483D6E">
          <w:fldChar w:fldCharType="separate"/>
        </w:r>
        <w:r w:rsidR="00812061" w:rsidDel="00483D6E">
          <w:delText xml:space="preserve">Table </w:delText>
        </w:r>
        <w:r w:rsidR="00812061" w:rsidDel="00483D6E">
          <w:rPr>
            <w:noProof/>
          </w:rPr>
          <w:delText>3</w:delText>
        </w:r>
        <w:r w:rsidDel="00483D6E">
          <w:fldChar w:fldCharType="end"/>
        </w:r>
        <w:r w:rsidDel="00483D6E">
          <w:delText xml:space="preserve"> is that the predictions of Cl</w:delText>
        </w:r>
        <w:r w:rsidRPr="00E32FE1" w:rsidDel="00483D6E">
          <w:rPr>
            <w:vertAlign w:val="subscript"/>
          </w:rPr>
          <w:delText>int</w:delText>
        </w:r>
        <w:r w:rsidDel="00483D6E">
          <w:delText xml:space="preserve"> range from 100x lower than experimental values (log</w:delText>
        </w:r>
        <w:r w:rsidRPr="00E32FE1" w:rsidDel="00483D6E">
          <w:rPr>
            <w:vertAlign w:val="subscript"/>
          </w:rPr>
          <w:delText>10</w:delText>
        </w:r>
        <w:r w:rsidDel="00483D6E">
          <w:delText xml:space="preserve"> folder error of -2) for all four QSPRs to 100x higher (log</w:delText>
        </w:r>
        <w:r w:rsidRPr="00E32FE1" w:rsidDel="00483D6E">
          <w:rPr>
            <w:vertAlign w:val="subscript"/>
          </w:rPr>
          <w:delText>10</w:delText>
        </w:r>
        <w:r w:rsidDel="00483D6E">
          <w:delText xml:space="preserve"> fold error of 2) for three of the four QSPRs.</w:delText>
        </w:r>
      </w:del>
      <w:del w:id="327" w:author="Wambaugh, John (he/him/his)" w:date="2024-05-15T09:26:00Z">
        <w:r w:rsidDel="00FF4817">
          <w:delText xml:space="preserve">  </w:delText>
        </w:r>
      </w:del>
      <w:del w:id="328" w:author="Wambaugh, John (he/him/his)" w:date="2024-05-20T17:05:00Z">
        <w:r w:rsidDel="00483D6E">
          <w:delText>For f</w:delText>
        </w:r>
        <w:r w:rsidRPr="003B0C76" w:rsidDel="00483D6E">
          <w:rPr>
            <w:vertAlign w:val="subscript"/>
          </w:rPr>
          <w:delText>up</w:delText>
        </w:r>
        <w:r w:rsidDel="00483D6E">
          <w:delText xml:space="preserve"> </w:delText>
        </w:r>
        <w:r w:rsidR="00F86941" w:rsidDel="00483D6E">
          <w:delText>the predictions range from 30x too low to more than a million times overestimated (log</w:delText>
        </w:r>
        <w:r w:rsidR="00F86941" w:rsidRPr="00E32FE1" w:rsidDel="00483D6E">
          <w:rPr>
            <w:vertAlign w:val="subscript"/>
          </w:rPr>
          <w:delText>10</w:delText>
        </w:r>
        <w:r w:rsidR="00F86941" w:rsidDel="00483D6E">
          <w:delText xml:space="preserve"> fold error of 6). </w:delText>
        </w:r>
      </w:del>
    </w:p>
    <w:p w14:paraId="6FAED21F" w14:textId="77777777" w:rsidR="00841392" w:rsidRDefault="00841392" w:rsidP="006F4886">
      <w:pPr>
        <w:spacing w:after="0" w:line="360" w:lineRule="auto"/>
        <w:jc w:val="both"/>
      </w:pPr>
    </w:p>
    <w:p w14:paraId="696F2E80" w14:textId="6C39679E" w:rsidR="00841392" w:rsidRDefault="00841392" w:rsidP="006F4886">
      <w:pPr>
        <w:pStyle w:val="Heading2"/>
        <w:spacing w:line="360" w:lineRule="auto"/>
        <w:jc w:val="both"/>
        <w:rPr>
          <w:ins w:id="329" w:author="Wambaugh, John (he/him/his)" w:date="2024-05-20T11:15:00Z"/>
        </w:rPr>
      </w:pPr>
      <w:r>
        <w:t>Level 2 Analysis</w:t>
      </w:r>
    </w:p>
    <w:p w14:paraId="1FC0CEB9" w14:textId="461E9980" w:rsidR="00DA332C" w:rsidRDefault="00DA332C" w:rsidP="00354DFF">
      <w:pPr>
        <w:spacing w:after="0" w:line="360" w:lineRule="auto"/>
        <w:jc w:val="both"/>
        <w:rPr>
          <w:ins w:id="330" w:author="Wambaugh, John (he/him/his)" w:date="2024-05-20T15:00:00Z"/>
        </w:rPr>
        <w:pPrChange w:id="331" w:author="Wambaugh, John (he/him/his)" w:date="2024-05-20T15:16:00Z">
          <w:pPr>
            <w:numPr>
              <w:numId w:val="24"/>
            </w:numPr>
            <w:tabs>
              <w:tab w:val="num" w:pos="720"/>
            </w:tabs>
            <w:spacing w:after="0" w:line="360" w:lineRule="auto"/>
            <w:ind w:left="720" w:hanging="360"/>
            <w:jc w:val="both"/>
          </w:pPr>
        </w:pPrChange>
      </w:pPr>
      <w:ins w:id="332" w:author="Wambaugh, John (he/him/his)" w:date="2024-05-20T15:00:00Z">
        <w:r>
          <w:t xml:space="preserve">We </w:t>
        </w:r>
        <w:r>
          <w:t xml:space="preserve">show </w:t>
        </w:r>
      </w:ins>
      <w:ins w:id="333" w:author="Wambaugh, John (he/him/his)" w:date="2024-05-20T15:01:00Z">
        <w:r>
          <w:t xml:space="preserve">all </w:t>
        </w:r>
      </w:ins>
      <w:proofErr w:type="spellStart"/>
      <w:ins w:id="334" w:author="Wambaugh, John (he/him/his)" w:date="2024-05-20T15:00:00Z">
        <w:r>
          <w:t>CvT</w:t>
        </w:r>
        <w:proofErr w:type="spellEnd"/>
        <w:r>
          <w:t xml:space="preserve"> curve fits</w:t>
        </w:r>
      </w:ins>
      <w:ins w:id="335" w:author="Wambaugh, John (he/him/his)" w:date="2024-05-20T15:01:00Z">
        <w:r>
          <w:t xml:space="preserve"> and predictions on a per chemical, species, and route basis in the Supplemental materials (S</w:t>
        </w:r>
      </w:ins>
      <w:ins w:id="336" w:author="Wambaugh, John (he/him/his)" w:date="2024-05-20T15:00:00Z">
        <w:r>
          <w:t xml:space="preserve">upplemental Figures </w:t>
        </w:r>
      </w:ins>
      <w:ins w:id="337" w:author="Wambaugh, John (he/him/his)" w:date="2024-05-20T15:15:00Z">
        <w:r w:rsidR="001A4699" w:rsidRPr="001A4699">
          <w:t>SupFig-ChembyQSPRCvTPlots.pdf</w:t>
        </w:r>
      </w:ins>
      <w:ins w:id="338" w:author="Wambaugh, John (he/him/his)" w:date="2024-05-20T15:01:00Z">
        <w:r>
          <w:t>).</w:t>
        </w:r>
      </w:ins>
    </w:p>
    <w:p w14:paraId="1F061217" w14:textId="77777777" w:rsidR="00A94FAC" w:rsidRPr="00A94FAC" w:rsidRDefault="00A94FAC" w:rsidP="00354DFF">
      <w:pPr>
        <w:spacing w:line="360" w:lineRule="auto"/>
        <w:pPrChange w:id="339" w:author="Wambaugh, John (he/him/his)" w:date="2024-05-20T15:16:00Z">
          <w:pPr>
            <w:pStyle w:val="Heading2"/>
            <w:spacing w:line="360" w:lineRule="auto"/>
            <w:jc w:val="both"/>
          </w:pPr>
        </w:pPrChange>
      </w:pPr>
    </w:p>
    <w:p w14:paraId="08CBD115" w14:textId="77777777" w:rsidR="00B174A1" w:rsidRDefault="008D1F73" w:rsidP="00354DFF">
      <w:pPr>
        <w:spacing w:after="0" w:line="360" w:lineRule="auto"/>
        <w:jc w:val="both"/>
        <w:rPr>
          <w:ins w:id="340" w:author="Wambaugh, John (he/him/his)" w:date="2024-05-19T15:33:00Z"/>
        </w:rPr>
      </w:pPr>
      <w:r>
        <w:t xml:space="preserve">For the second level of </w:t>
      </w:r>
      <w:r w:rsidR="00D22CAF">
        <w:t>analysis,</w:t>
      </w:r>
      <w:r w:rsidR="00EF73D4" w:rsidRPr="00EF73D4">
        <w:t xml:space="preserve"> we </w:t>
      </w:r>
      <w:r>
        <w:t>co</w:t>
      </w:r>
      <w:r w:rsidR="00EF73D4" w:rsidRPr="00EF73D4">
        <w:t>mpar</w:t>
      </w:r>
      <w:r w:rsidR="00885F7B">
        <w:t>ed</w:t>
      </w:r>
      <w:r w:rsidR="003B0C76">
        <w:t xml:space="preserve"> </w:t>
      </w:r>
      <w:r w:rsidR="00EF73D4" w:rsidRPr="00EF73D4">
        <w:t xml:space="preserve">predictions </w:t>
      </w:r>
      <w:r>
        <w:t>based on the</w:t>
      </w:r>
      <w:r w:rsidR="00EF73D4" w:rsidRPr="00EF73D4">
        <w:t xml:space="preserve"> QS</w:t>
      </w:r>
      <w:r w:rsidR="00573321">
        <w:t>P</w:t>
      </w:r>
      <w:r w:rsidR="00EF73D4" w:rsidRPr="00EF73D4">
        <w:t xml:space="preserve">R </w:t>
      </w:r>
      <w:r>
        <w:t xml:space="preserve">predicted </w:t>
      </w:r>
      <w:r w:rsidR="00EF73D4" w:rsidRPr="00EF73D4">
        <w:t>values with actual tissue concentration vs. time data.</w:t>
      </w:r>
      <w:r w:rsidR="00573321">
        <w:t xml:space="preserve"> We evaluate</w:t>
      </w:r>
      <w:r w:rsidR="006818ED">
        <w:t>d</w:t>
      </w:r>
      <w:r w:rsidR="00573321">
        <w:t xml:space="preserve"> based upon</w:t>
      </w:r>
      <w:r>
        <w:t xml:space="preserve"> </w:t>
      </w:r>
      <w:r w:rsidR="005E26EB">
        <w:t>83</w:t>
      </w:r>
      <w:r w:rsidR="00573321">
        <w:t xml:space="preserve"> chemicals </w:t>
      </w:r>
      <w:r>
        <w:t>as described above</w:t>
      </w:r>
      <w:r w:rsidR="00573321">
        <w:t xml:space="preserve">. All </w:t>
      </w:r>
      <w:r>
        <w:t xml:space="preserve">predicted </w:t>
      </w:r>
      <w:r w:rsidR="00573321">
        <w:t>v</w:t>
      </w:r>
      <w:r w:rsidR="00573321" w:rsidRPr="00EF73D4">
        <w:t>alues are used with the HTTK PBTK model to make predictions.</w:t>
      </w:r>
      <w:del w:id="341" w:author="Wambaugh, John (he/him/his)" w:date="2024-05-15T09:26:00Z">
        <w:r w:rsidR="00573321" w:rsidRPr="00EF73D4" w:rsidDel="00FF4817">
          <w:delText xml:space="preserve"> </w:delText>
        </w:r>
        <w:r w:rsidR="00EF73D4" w:rsidRPr="00EF73D4" w:rsidDel="00FF4817">
          <w:delText xml:space="preserve"> </w:delText>
        </w:r>
      </w:del>
      <w:ins w:id="342" w:author="Wambaugh, John (he/him/his)" w:date="2024-05-15T09:26:00Z">
        <w:r w:rsidR="00FF4817">
          <w:t xml:space="preserve"> </w:t>
        </w:r>
      </w:ins>
      <w:r>
        <w:t>We bracket model performance in three ways: First, we use the HTTK PBTK model with the actual in vitro measured values. In subsequent figures this is labeled as “HTTK-</w:t>
      </w:r>
      <w:proofErr w:type="spellStart"/>
      <w:r>
        <w:t>InVitro</w:t>
      </w:r>
      <w:proofErr w:type="spellEnd"/>
      <w:r>
        <w:t xml:space="preserve">”. Next, for a </w:t>
      </w:r>
      <w:r w:rsidR="00D22CAF">
        <w:t>best-case</w:t>
      </w:r>
      <w:r>
        <w:t xml:space="preserve"> performance, we use empirical (one or two compartment toxicokinetic model) fits to the</w:t>
      </w:r>
      <w:ins w:id="343" w:author="Wambaugh, John (he/him/his)" w:date="2024-05-15T15:40:00Z">
        <w:r w:rsidR="00CC6EB1">
          <w:t xml:space="preserve"> </w:t>
        </w:r>
        <w:r w:rsidR="00CC6EB1" w:rsidRPr="00CC6EB1">
          <w:rPr>
            <w:i/>
            <w:iCs/>
            <w:rPrChange w:id="344" w:author="Wambaugh, John (he/him/his)" w:date="2024-05-15T15:40:00Z">
              <w:rPr/>
            </w:rPrChange>
          </w:rPr>
          <w:t>in vivo</w:t>
        </w:r>
      </w:ins>
      <w:r>
        <w:t xml:space="preserve"> data </w:t>
      </w:r>
      <w:del w:id="345" w:author="Wambaugh, John (he/him/his)" w:date="2024-05-15T15:40:00Z">
        <w:r w:rsidDel="00CC6EB1">
          <w:delText>themselves</w:delText>
        </w:r>
      </w:del>
      <w:r>
        <w:t>, labelled as “</w:t>
      </w:r>
      <w:proofErr w:type="spellStart"/>
      <w:r>
        <w:t>FitsToData</w:t>
      </w:r>
      <w:proofErr w:type="spellEnd"/>
      <w:r>
        <w:t xml:space="preserve">”. The one and two compartment models are simpler than the high throughput PBTK model used for all other scenarios, but </w:t>
      </w:r>
      <w:r w:rsidR="00296CF3">
        <w:t>because they have</w:t>
      </w:r>
      <w:r>
        <w:t xml:space="preserve"> been optimized to the</w:t>
      </w:r>
      <w:ins w:id="346" w:author="Wambaugh, John (he/him/his)" w:date="2024-05-15T15:40:00Z">
        <w:r w:rsidR="00CC6EB1">
          <w:t xml:space="preserve"> </w:t>
        </w:r>
        <w:r w:rsidR="00CC6EB1" w:rsidRPr="00CC6EB1">
          <w:rPr>
            <w:i/>
            <w:iCs/>
            <w:rPrChange w:id="347" w:author="Wambaugh, John (he/him/his)" w:date="2024-05-15T15:40:00Z">
              <w:rPr/>
            </w:rPrChange>
          </w:rPr>
          <w:t>in vivo</w:t>
        </w:r>
      </w:ins>
      <w:r>
        <w:t xml:space="preserve"> evaluation data they are expected to outperform the other approaches here. Finally, for worst case performance we use y-randomization so that the measured values for the </w:t>
      </w:r>
      <w:r w:rsidR="005E26EB">
        <w:t>83</w:t>
      </w:r>
      <w:r>
        <w:t xml:space="preserve"> chemicals are scrambled and assigned to the incorrect chemicals, labelled “HTTK-</w:t>
      </w:r>
      <w:proofErr w:type="spellStart"/>
      <w:r>
        <w:t>YRandom</w:t>
      </w:r>
      <w:proofErr w:type="spellEnd"/>
      <w:r>
        <w:t xml:space="preserve">”. </w:t>
      </w:r>
    </w:p>
    <w:p w14:paraId="499D8784" w14:textId="77777777" w:rsidR="00B174A1" w:rsidRDefault="00B174A1" w:rsidP="00354DFF">
      <w:pPr>
        <w:spacing w:after="0" w:line="360" w:lineRule="auto"/>
        <w:jc w:val="both"/>
        <w:rPr>
          <w:ins w:id="348" w:author="Wambaugh, John (he/him/his)" w:date="2024-05-19T15:33:00Z"/>
        </w:rPr>
      </w:pPr>
    </w:p>
    <w:p w14:paraId="3443B2E0" w14:textId="20006132" w:rsidR="00812061" w:rsidRDefault="00573321" w:rsidP="00354DFF">
      <w:pPr>
        <w:spacing w:after="0" w:line="360" w:lineRule="auto"/>
        <w:jc w:val="both"/>
        <w:rPr>
          <w:ins w:id="349" w:author="Wambaugh, John (he/him/his)" w:date="2024-05-06T09:54:00Z"/>
        </w:rPr>
        <w:pPrChange w:id="350" w:author="Wambaugh, John (he/him/his)" w:date="2024-05-20T15:16:00Z">
          <w:pPr>
            <w:pStyle w:val="NormalWeb"/>
          </w:pPr>
        </w:pPrChange>
      </w:pPr>
      <w:r>
        <w:rPr>
          <w:rFonts w:eastAsiaTheme="majorEastAsia"/>
        </w:rPr>
        <w:fldChar w:fldCharType="begin"/>
      </w:r>
      <w:r>
        <w:rPr>
          <w:rFonts w:eastAsiaTheme="majorEastAsia"/>
        </w:rPr>
        <w:instrText xml:space="preserve"> REF _Ref79402802 \h </w:instrText>
      </w:r>
      <w:r w:rsidR="003B0C76">
        <w:rPr>
          <w:rFonts w:eastAsiaTheme="majorEastAsia"/>
        </w:rPr>
        <w:instrText xml:space="preserve"> \* MERGEFORMAT </w:instrText>
      </w:r>
      <w:r>
        <w:rPr>
          <w:rFonts w:eastAsiaTheme="majorEastAsia"/>
        </w:rPr>
      </w:r>
      <w:r>
        <w:rPr>
          <w:rFonts w:eastAsiaTheme="majorEastAsia"/>
        </w:rPr>
        <w:fldChar w:fldCharType="separate"/>
      </w:r>
    </w:p>
    <w:p w14:paraId="2431FCF0" w14:textId="77777777" w:rsidR="00812061" w:rsidRDefault="00812061" w:rsidP="00354DFF">
      <w:pPr>
        <w:spacing w:line="360" w:lineRule="auto"/>
        <w:jc w:val="both"/>
        <w:rPr>
          <w:ins w:id="351" w:author="Wambaugh, John (he/him/his)" w:date="2024-05-06T09:54:00Z"/>
          <w:noProof/>
        </w:rPr>
        <w:pPrChange w:id="352" w:author="Wambaugh, John (he/him/his)" w:date="2024-05-20T15:16:00Z">
          <w:pPr>
            <w:pStyle w:val="Caption"/>
            <w:spacing w:after="0" w:line="360" w:lineRule="auto"/>
            <w:jc w:val="center"/>
          </w:pPr>
        </w:pPrChange>
      </w:pPr>
    </w:p>
    <w:p w14:paraId="5E9FFF6E" w14:textId="2CC15A8E" w:rsidR="008D1F73" w:rsidRDefault="00812061" w:rsidP="00354DFF">
      <w:pPr>
        <w:spacing w:after="0" w:line="360" w:lineRule="auto"/>
        <w:jc w:val="both"/>
        <w:rPr>
          <w:rFonts w:eastAsiaTheme="majorEastAsia"/>
        </w:rPr>
      </w:pPr>
      <w:ins w:id="353" w:author="Wambaugh, John (he/him/his)" w:date="2024-05-06T09:54:00Z">
        <w:r>
          <w:t xml:space="preserve">Figure </w:t>
        </w:r>
        <w:r>
          <w:rPr>
            <w:noProof/>
          </w:rPr>
          <w:t>4</w:t>
        </w:r>
      </w:ins>
      <w:del w:id="354" w:author="Wambaugh, John (he/him/his)" w:date="2024-05-06T09:54:00Z">
        <w:r w:rsidR="008851FA" w:rsidDel="00812061">
          <w:delText xml:space="preserve">Figure </w:delText>
        </w:r>
        <w:r w:rsidR="008851FA" w:rsidDel="00812061">
          <w:rPr>
            <w:noProof/>
          </w:rPr>
          <w:delText>4</w:delText>
        </w:r>
      </w:del>
      <w:r w:rsidR="00573321">
        <w:rPr>
          <w:rFonts w:eastAsiaTheme="majorEastAsia"/>
        </w:rPr>
        <w:fldChar w:fldCharType="end"/>
      </w:r>
      <w:r w:rsidR="00573321">
        <w:rPr>
          <w:rFonts w:eastAsiaTheme="majorEastAsia"/>
        </w:rPr>
        <w:t xml:space="preserve"> shows the full predicted time-courses</w:t>
      </w:r>
      <w:r w:rsidR="008D1F73">
        <w:rPr>
          <w:rFonts w:eastAsiaTheme="majorEastAsia"/>
        </w:rPr>
        <w:t xml:space="preserve"> for each set of model predictions as well as the actual </w:t>
      </w:r>
      <w:r w:rsidR="008D1F73" w:rsidRPr="00296CF3">
        <w:rPr>
          <w:i/>
        </w:rPr>
        <w:t>in vitro</w:t>
      </w:r>
      <w:r w:rsidR="008D1F73">
        <w:rPr>
          <w:rFonts w:eastAsiaTheme="majorEastAsia"/>
        </w:rPr>
        <w:t xml:space="preserve"> data and empirical model fits</w:t>
      </w:r>
      <w:r w:rsidR="00573321">
        <w:rPr>
          <w:rFonts w:eastAsiaTheme="majorEastAsia"/>
        </w:rPr>
        <w:t xml:space="preserve">. </w:t>
      </w:r>
      <w:r w:rsidR="005E26EB">
        <w:rPr>
          <w:rFonts w:eastAsiaTheme="majorEastAsia"/>
        </w:rPr>
        <w:t xml:space="preserve">The PBTK model generally underpredicted the </w:t>
      </w:r>
      <w:r w:rsidR="005E26EB" w:rsidRPr="0023790E">
        <w:rPr>
          <w:rFonts w:eastAsiaTheme="majorEastAsia"/>
          <w:i/>
          <w:iCs/>
        </w:rPr>
        <w:t>in vivo</w:t>
      </w:r>
      <w:r w:rsidR="005E26EB">
        <w:rPr>
          <w:rFonts w:eastAsiaTheme="majorEastAsia"/>
        </w:rPr>
        <w:t xml:space="preserve"> data, both when used with </w:t>
      </w:r>
      <w:r w:rsidR="005E26EB" w:rsidRPr="005E26EB">
        <w:rPr>
          <w:rFonts w:eastAsiaTheme="majorEastAsia"/>
          <w:i/>
          <w:iCs/>
        </w:rPr>
        <w:t>in vitro</w:t>
      </w:r>
      <w:r w:rsidR="005E26EB">
        <w:rPr>
          <w:rFonts w:eastAsiaTheme="majorEastAsia"/>
        </w:rPr>
        <w:t xml:space="preserve">-measured parameters (mean RPE -0.71) and with the QSPR-predict values (MRPE for -0.66 for ADMET, -0.74 for Dawson, -0.80 for Pradeep, and -0.67 for OPERA). </w:t>
      </w:r>
    </w:p>
    <w:p w14:paraId="7BC97CD7" w14:textId="77777777" w:rsidR="008D1F73" w:rsidRDefault="008D1F73" w:rsidP="00354DFF">
      <w:pPr>
        <w:spacing w:after="0" w:line="360" w:lineRule="auto"/>
        <w:jc w:val="both"/>
        <w:rPr>
          <w:rFonts w:eastAsiaTheme="majorEastAsia"/>
        </w:rPr>
      </w:pPr>
    </w:p>
    <w:p w14:paraId="5FDBE6A8" w14:textId="1A267D8D" w:rsidR="00F73562" w:rsidRDefault="00573321" w:rsidP="00354DFF">
      <w:pPr>
        <w:spacing w:after="0" w:line="360" w:lineRule="auto"/>
        <w:jc w:val="both"/>
        <w:rPr>
          <w:rFonts w:eastAsiaTheme="majorEastAsia"/>
        </w:rPr>
      </w:pPr>
      <w:r>
        <w:rPr>
          <w:rFonts w:eastAsiaTheme="majorEastAsia"/>
        </w:rPr>
        <w:t xml:space="preserve">In </w:t>
      </w:r>
      <w:r w:rsidR="00F73562">
        <w:rPr>
          <w:rFonts w:eastAsiaTheme="majorEastAsia"/>
        </w:rPr>
        <w:t xml:space="preserve">Panel A of </w:t>
      </w:r>
      <w:r>
        <w:rPr>
          <w:rFonts w:eastAsiaTheme="majorEastAsia"/>
        </w:rPr>
        <w:fldChar w:fldCharType="begin"/>
      </w:r>
      <w:r>
        <w:rPr>
          <w:rFonts w:eastAsiaTheme="majorEastAsia"/>
        </w:rPr>
        <w:instrText xml:space="preserve"> REF _Ref79402840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5</w:t>
      </w:r>
      <w:r>
        <w:rPr>
          <w:rFonts w:eastAsiaTheme="majorEastAsia"/>
        </w:rPr>
        <w:fldChar w:fldCharType="end"/>
      </w:r>
      <w:r>
        <w:rPr>
          <w:rFonts w:eastAsiaTheme="majorEastAsia"/>
        </w:rPr>
        <w:t xml:space="preserve"> we examine the </w:t>
      </w:r>
      <w:r w:rsidR="00F73562">
        <w:rPr>
          <w:rFonts w:eastAsiaTheme="majorEastAsia"/>
        </w:rPr>
        <w:t xml:space="preserve">distribution of </w:t>
      </w:r>
      <w:r>
        <w:rPr>
          <w:rFonts w:eastAsiaTheme="majorEastAsia"/>
        </w:rPr>
        <w:t>RMSLE</w:t>
      </w:r>
      <w:r w:rsidR="00F73562">
        <w:rPr>
          <w:rFonts w:eastAsiaTheme="majorEastAsia"/>
        </w:rPr>
        <w:t xml:space="preserve"> on a per chemical basis</w:t>
      </w:r>
      <w:r w:rsidR="0023790E">
        <w:rPr>
          <w:rFonts w:eastAsiaTheme="majorEastAsia"/>
        </w:rPr>
        <w:t>, aggregating over all doses, routes, and time points for each chemical. A</w:t>
      </w:r>
      <w:r w:rsidR="00810B69" w:rsidRPr="00810B69">
        <w:rPr>
          <w:rFonts w:eastAsiaTheme="majorEastAsia"/>
        </w:rPr>
        <w:t xml:space="preserve">ll observed time points </w:t>
      </w:r>
      <w:r w:rsidR="0023790E">
        <w:rPr>
          <w:rFonts w:eastAsiaTheme="majorEastAsia"/>
        </w:rPr>
        <w:t xml:space="preserve">are valued </w:t>
      </w:r>
      <w:r w:rsidR="00810B69" w:rsidRPr="00810B69">
        <w:rPr>
          <w:rFonts w:eastAsiaTheme="majorEastAsia"/>
        </w:rPr>
        <w:t xml:space="preserve">equally, </w:t>
      </w:r>
      <w:r w:rsidR="0023790E">
        <w:rPr>
          <w:rFonts w:eastAsiaTheme="majorEastAsia"/>
        </w:rPr>
        <w:t xml:space="preserve">without consideration of </w:t>
      </w:r>
      <w:r w:rsidR="00810B69" w:rsidRPr="00810B69">
        <w:rPr>
          <w:rFonts w:eastAsiaTheme="majorEastAsia"/>
        </w:rPr>
        <w:t xml:space="preserve">phase (absorption/distribution/metabolism) and measurement accuracy. </w:t>
      </w:r>
      <w:r w:rsidR="00F73562">
        <w:rPr>
          <w:rFonts w:eastAsiaTheme="majorEastAsia"/>
        </w:rPr>
        <w:t xml:space="preserve">First, we observe that the empirical fits to the data yield an average RMSLE of </w:t>
      </w:r>
      <w:commentRangeStart w:id="355"/>
      <w:r w:rsidR="00F73562">
        <w:rPr>
          <w:rFonts w:eastAsiaTheme="majorEastAsia"/>
        </w:rPr>
        <w:t>0.54</w:t>
      </w:r>
      <w:commentRangeEnd w:id="355"/>
      <w:r w:rsidR="009351D4">
        <w:rPr>
          <w:rStyle w:val="CommentReference"/>
        </w:rPr>
        <w:commentReference w:id="355"/>
      </w:r>
      <w:r w:rsidR="00F73562">
        <w:rPr>
          <w:rFonts w:eastAsiaTheme="majorEastAsia"/>
        </w:rPr>
        <w:t xml:space="preserve">, corresponding on the arithmetic scale to predictions being on average within a factor of 3.5 times the observed values. The difference between the predictions made with </w:t>
      </w:r>
      <w:r w:rsidR="00F73562" w:rsidRPr="00296CF3">
        <w:rPr>
          <w:i/>
        </w:rPr>
        <w:t>in vitro</w:t>
      </w:r>
      <w:r w:rsidR="00F73562">
        <w:rPr>
          <w:rFonts w:eastAsiaTheme="majorEastAsia"/>
        </w:rPr>
        <w:t xml:space="preserve"> measurements and y-randomized </w:t>
      </w:r>
      <w:r w:rsidR="00F73562" w:rsidRPr="00296CF3">
        <w:rPr>
          <w:i/>
        </w:rPr>
        <w:t>in vitro</w:t>
      </w:r>
      <w:r w:rsidR="00F73562">
        <w:rPr>
          <w:rFonts w:eastAsiaTheme="majorEastAsia"/>
        </w:rPr>
        <w:t xml:space="preserve"> measurements is relatively small, with predictions based upon </w:t>
      </w:r>
      <w:r w:rsidR="00F73562" w:rsidRPr="00296CF3">
        <w:rPr>
          <w:i/>
        </w:rPr>
        <w:t>in vitro</w:t>
      </w:r>
      <w:r w:rsidR="00F73562">
        <w:rPr>
          <w:rFonts w:eastAsiaTheme="majorEastAsia"/>
        </w:rPr>
        <w:t xml:space="preserve"> measurements being within 18x of observations on average and y-randomized values being with 22x of observations on average. All four QSPRs perform similarly to the </w:t>
      </w:r>
      <w:r w:rsidR="00F73562" w:rsidRPr="00296CF3">
        <w:rPr>
          <w:i/>
        </w:rPr>
        <w:t>in vitro</w:t>
      </w:r>
      <w:r w:rsidR="00F73562">
        <w:rPr>
          <w:rFonts w:eastAsiaTheme="majorEastAsia"/>
        </w:rPr>
        <w:t xml:space="preserve"> data, with ADMET predictor being the best with an average prediction within 14x the observations. </w:t>
      </w:r>
    </w:p>
    <w:p w14:paraId="5793AFED" w14:textId="77777777" w:rsidR="00F73562" w:rsidRDefault="00F73562" w:rsidP="00354DFF">
      <w:pPr>
        <w:spacing w:after="0" w:line="360" w:lineRule="auto"/>
        <w:jc w:val="both"/>
        <w:rPr>
          <w:rFonts w:eastAsiaTheme="majorEastAsia"/>
        </w:rPr>
      </w:pPr>
    </w:p>
    <w:p w14:paraId="21652A9A" w14:textId="50FE9E0B" w:rsidR="00810B69" w:rsidRDefault="00573321" w:rsidP="00354DFF">
      <w:pPr>
        <w:spacing w:after="0" w:line="360" w:lineRule="auto"/>
        <w:jc w:val="both"/>
        <w:rPr>
          <w:rFonts w:eastAsiaTheme="majorEastAsia"/>
        </w:rPr>
      </w:pPr>
      <w:r>
        <w:rPr>
          <w:rFonts w:eastAsiaTheme="majorEastAsia"/>
        </w:rPr>
        <w:t xml:space="preserve">Noting that the combination of </w:t>
      </w:r>
      <w:r w:rsidR="006B78D6">
        <w:rPr>
          <w:rFonts w:eastAsiaTheme="majorEastAsia"/>
        </w:rPr>
        <w:t>ADMET</w:t>
      </w:r>
      <w:r>
        <w:rPr>
          <w:rFonts w:eastAsiaTheme="majorEastAsia"/>
        </w:rPr>
        <w:t xml:space="preserve"> predicted values and the generic PBTK model from “httk” produces values more accurate than either the actual measured </w:t>
      </w:r>
      <w:r w:rsidR="007C2C18" w:rsidRPr="007C2C18">
        <w:rPr>
          <w:rFonts w:eastAsiaTheme="majorEastAsia"/>
          <w:i/>
        </w:rPr>
        <w:t>in vitro</w:t>
      </w:r>
      <w:r>
        <w:rPr>
          <w:rFonts w:eastAsiaTheme="majorEastAsia"/>
        </w:rPr>
        <w:t xml:space="preserve"> values or the one compartment model fits, we looked to understand how the </w:t>
      </w:r>
      <w:r w:rsidR="006B78D6">
        <w:rPr>
          <w:rFonts w:eastAsiaTheme="majorEastAsia"/>
        </w:rPr>
        <w:t>ADMET</w:t>
      </w:r>
      <w:r>
        <w:rPr>
          <w:rFonts w:eastAsiaTheme="majorEastAsia"/>
        </w:rPr>
        <w:t xml:space="preserve"> values differed from the rest.</w:t>
      </w:r>
      <w:r w:rsidR="00F73562">
        <w:rPr>
          <w:rFonts w:eastAsiaTheme="majorEastAsia"/>
        </w:rPr>
        <w:t xml:space="preserve"> As discussed above, the clearance values predicted by ADMET were on average 27% higher than the experimentally measured values. In Panels B and C of </w:t>
      </w:r>
      <w:r w:rsidR="00F73562">
        <w:rPr>
          <w:rFonts w:eastAsiaTheme="majorEastAsia"/>
        </w:rPr>
        <w:fldChar w:fldCharType="begin"/>
      </w:r>
      <w:r w:rsidR="00F73562">
        <w:rPr>
          <w:rFonts w:eastAsiaTheme="majorEastAsia"/>
        </w:rPr>
        <w:instrText xml:space="preserve"> REF _Ref79402840 \h </w:instrText>
      </w:r>
      <w:r w:rsidR="003B0C76">
        <w:rPr>
          <w:rFonts w:eastAsiaTheme="majorEastAsia"/>
        </w:rPr>
        <w:instrText xml:space="preserve"> \* MERGEFORMAT </w:instrText>
      </w:r>
      <w:r w:rsidR="00F73562">
        <w:rPr>
          <w:rFonts w:eastAsiaTheme="majorEastAsia"/>
        </w:rPr>
      </w:r>
      <w:r w:rsidR="00F73562">
        <w:rPr>
          <w:rFonts w:eastAsiaTheme="majorEastAsia"/>
        </w:rPr>
        <w:fldChar w:fldCharType="separate"/>
      </w:r>
      <w:r w:rsidR="00812061">
        <w:t xml:space="preserve">Figure </w:t>
      </w:r>
      <w:r w:rsidR="00812061">
        <w:rPr>
          <w:noProof/>
        </w:rPr>
        <w:t>5</w:t>
      </w:r>
      <w:r w:rsidR="00F73562">
        <w:rPr>
          <w:rFonts w:eastAsiaTheme="majorEastAsia"/>
        </w:rPr>
        <w:fldChar w:fldCharType="end"/>
      </w:r>
      <w:r w:rsidR="00F73562">
        <w:rPr>
          <w:rFonts w:eastAsiaTheme="majorEastAsia"/>
        </w:rPr>
        <w:t xml:space="preserve"> </w:t>
      </w:r>
      <w:r w:rsidR="00D5342F">
        <w:rPr>
          <w:rFonts w:eastAsiaTheme="majorEastAsia"/>
        </w:rPr>
        <w:t xml:space="preserve">we respectively break each time course into two phases, early (that is, time points less than the mean time for a given study) and late (the remaining points). We presume that the early phase will typically include the absorption and distribution phases, included the peak concentration. We note that the same absorption rate is used for all QSPR models (and indeed for all chemicals) based on the mean absorption observed in </w:t>
      </w:r>
      <w:r w:rsidR="00D5342F">
        <w:rPr>
          <w:rFonts w:eastAsiaTheme="majorEastAsia"/>
        </w:rPr>
        <w:fldChar w:fldCharType="begin"/>
      </w:r>
      <w:r w:rsidR="0084029A">
        <w:rPr>
          <w:rFonts w:eastAsiaTheme="majorEastAsia"/>
        </w:rPr>
        <w: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D5342F">
        <w:rPr>
          <w:rFonts w:eastAsiaTheme="majorEastAsia"/>
        </w:rPr>
        <w:fldChar w:fldCharType="separate"/>
      </w:r>
      <w:r w:rsidR="0084029A">
        <w:rPr>
          <w:rFonts w:eastAsiaTheme="majorEastAsia"/>
          <w:noProof/>
        </w:rPr>
        <w:t>Wambaugh et al. [26]</w:t>
      </w:r>
      <w:r w:rsidR="00D5342F">
        <w:rPr>
          <w:rFonts w:eastAsiaTheme="majorEastAsia"/>
        </w:rPr>
        <w:fldChar w:fldCharType="end"/>
      </w:r>
      <w:r w:rsidR="00D5342F">
        <w:rPr>
          <w:rFonts w:eastAsiaTheme="majorEastAsia"/>
        </w:rPr>
        <w:t xml:space="preserve">. </w:t>
      </w:r>
      <w:r w:rsidR="00F73562">
        <w:rPr>
          <w:rFonts w:eastAsiaTheme="majorEastAsia"/>
        </w:rPr>
        <w:t xml:space="preserve">All the models perform better for </w:t>
      </w:r>
      <w:ins w:id="356" w:author="Wambaugh, John (he/him/his)" w:date="2024-05-15T15:41:00Z">
        <w:r w:rsidR="00CC6EB1">
          <w:rPr>
            <w:rFonts w:eastAsiaTheme="majorEastAsia"/>
          </w:rPr>
          <w:t xml:space="preserve">earlier time points than for </w:t>
        </w:r>
      </w:ins>
      <w:r w:rsidR="00F73562">
        <w:rPr>
          <w:rFonts w:eastAsiaTheme="majorEastAsia"/>
        </w:rPr>
        <w:t>later time points</w:t>
      </w:r>
      <w:del w:id="357" w:author="Wambaugh, John (he/him/his)" w:date="2024-05-15T15:41:00Z">
        <w:r w:rsidR="00F73562" w:rsidDel="00CC6EB1">
          <w:rPr>
            <w:rFonts w:eastAsiaTheme="majorEastAsia"/>
          </w:rPr>
          <w:delText xml:space="preserve"> than earlier time points</w:delText>
        </w:r>
      </w:del>
      <w:r w:rsidR="00F73562">
        <w:rPr>
          <w:rFonts w:eastAsiaTheme="majorEastAsia"/>
        </w:rPr>
        <w:t xml:space="preserve">, </w:t>
      </w:r>
      <w:r w:rsidR="00D5342F">
        <w:rPr>
          <w:rFonts w:eastAsiaTheme="majorEastAsia"/>
        </w:rPr>
        <w:t xml:space="preserve">and the four QSPRs and </w:t>
      </w:r>
      <w:r w:rsidR="00D5342F" w:rsidRPr="00296CF3">
        <w:rPr>
          <w:i/>
        </w:rPr>
        <w:t>in vitro</w:t>
      </w:r>
      <w:r w:rsidR="00D5342F">
        <w:rPr>
          <w:rFonts w:eastAsiaTheme="majorEastAsia"/>
        </w:rPr>
        <w:t xml:space="preserve"> measured data all perform effectively the </w:t>
      </w:r>
      <w:commentRangeStart w:id="358"/>
      <w:r w:rsidR="00D5342F">
        <w:rPr>
          <w:rFonts w:eastAsiaTheme="majorEastAsia"/>
        </w:rPr>
        <w:t>same for later time points</w:t>
      </w:r>
      <w:commentRangeEnd w:id="358"/>
      <w:r w:rsidR="00FC60AB">
        <w:rPr>
          <w:rStyle w:val="CommentReference"/>
        </w:rPr>
        <w:commentReference w:id="358"/>
      </w:r>
      <w:r w:rsidR="00D5342F">
        <w:rPr>
          <w:rFonts w:eastAsiaTheme="majorEastAsia"/>
        </w:rPr>
        <w:t xml:space="preserve">. The differences in performance of ADMET predictions seems to be in the early time points. </w:t>
      </w:r>
    </w:p>
    <w:p w14:paraId="26B7472B" w14:textId="603203BA" w:rsidR="00366A92" w:rsidRDefault="00366A92" w:rsidP="00354DFF">
      <w:pPr>
        <w:spacing w:after="0" w:line="360" w:lineRule="auto"/>
        <w:jc w:val="both"/>
        <w:rPr>
          <w:rFonts w:eastAsiaTheme="majorEastAsia"/>
        </w:rPr>
      </w:pPr>
    </w:p>
    <w:p w14:paraId="19BCDA66" w14:textId="64A33F78" w:rsidR="009F7945" w:rsidRDefault="00366A92" w:rsidP="00354DFF">
      <w:pPr>
        <w:spacing w:line="360" w:lineRule="auto"/>
        <w:jc w:val="both"/>
        <w:rPr>
          <w:rFonts w:eastAsiaTheme="majorEastAsia"/>
        </w:rPr>
        <w:pPrChange w:id="359" w:author="Wambaugh, John (he/him/his)" w:date="2024-05-20T15:16:00Z">
          <w:pPr>
            <w:spacing w:after="0" w:line="360" w:lineRule="auto"/>
            <w:jc w:val="both"/>
          </w:pPr>
        </w:pPrChange>
      </w:pPr>
      <w:commentRangeStart w:id="360"/>
      <w:r>
        <w:rPr>
          <w:rFonts w:eastAsiaTheme="majorEastAsia"/>
        </w:rPr>
        <w:t xml:space="preserve">Early time points are </w:t>
      </w:r>
      <w:commentRangeEnd w:id="360"/>
      <w:r w:rsidR="00FC60AB">
        <w:rPr>
          <w:rStyle w:val="CommentReference"/>
        </w:rPr>
        <w:commentReference w:id="360"/>
      </w:r>
      <w:r>
        <w:rPr>
          <w:rFonts w:eastAsiaTheme="majorEastAsia"/>
        </w:rPr>
        <w:t>dominated by the ability to correctly predict peak plasma concentration (C</w:t>
      </w:r>
      <w:r w:rsidRPr="00366A92">
        <w:rPr>
          <w:rFonts w:eastAsiaTheme="majorEastAsia"/>
          <w:vertAlign w:val="subscript"/>
        </w:rPr>
        <w:t>max</w:t>
      </w:r>
      <w:r>
        <w:rPr>
          <w:rFonts w:eastAsiaTheme="majorEastAsia"/>
        </w:rPr>
        <w:t xml:space="preserve">). In </w:t>
      </w:r>
      <w:commentRangeStart w:id="361"/>
      <w:r>
        <w:rPr>
          <w:rFonts w:eastAsiaTheme="majorEastAsia"/>
        </w:rPr>
        <w:fldChar w:fldCharType="begin"/>
      </w:r>
      <w:r>
        <w:rPr>
          <w:rFonts w:eastAsiaTheme="majorEastAsia"/>
        </w:rPr>
        <w:instrText xml:space="preserve"> REF _Ref81406580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6</w:t>
      </w:r>
      <w:r>
        <w:rPr>
          <w:rFonts w:eastAsiaTheme="majorEastAsia"/>
        </w:rPr>
        <w:fldChar w:fldCharType="end"/>
      </w:r>
      <w:r>
        <w:rPr>
          <w:rFonts w:eastAsiaTheme="majorEastAsia"/>
        </w:rPr>
        <w:t xml:space="preserve"> </w:t>
      </w:r>
      <w:commentRangeEnd w:id="361"/>
      <w:r w:rsidR="00FC60AB">
        <w:rPr>
          <w:rStyle w:val="CommentReference"/>
        </w:rPr>
        <w:commentReference w:id="361"/>
      </w:r>
      <w:r>
        <w:rPr>
          <w:rFonts w:eastAsiaTheme="majorEastAsia"/>
        </w:rPr>
        <w:t>we examine each methods accuracy in predicting C</w:t>
      </w:r>
      <w:r w:rsidRPr="00366A92">
        <w:rPr>
          <w:rFonts w:eastAsiaTheme="majorEastAsia"/>
          <w:vertAlign w:val="subscript"/>
        </w:rPr>
        <w:t>max</w:t>
      </w:r>
      <w:r>
        <w:rPr>
          <w:rFonts w:eastAsiaTheme="majorEastAsia"/>
        </w:rPr>
        <w:t xml:space="preserve"> as determined from the </w:t>
      </w:r>
      <w:proofErr w:type="spellStart"/>
      <w:r>
        <w:rPr>
          <w:rFonts w:eastAsiaTheme="majorEastAsia"/>
        </w:rPr>
        <w:t>CvT</w:t>
      </w:r>
      <w:proofErr w:type="spellEnd"/>
      <w:r>
        <w:rPr>
          <w:rFonts w:eastAsiaTheme="majorEastAsia"/>
        </w:rPr>
        <w:t xml:space="preserve"> data. As </w:t>
      </w:r>
      <w:r>
        <w:rPr>
          <w:rFonts w:eastAsiaTheme="majorEastAsia"/>
        </w:rPr>
        <w:lastRenderedPageBreak/>
        <w:t>summarized in</w:t>
      </w:r>
      <w:ins w:id="362" w:author="Wambaugh, John (he/him/his)" w:date="2024-05-15T15:42:00Z">
        <w:r w:rsidR="00CC6EB1">
          <w:rPr>
            <w:rFonts w:eastAsiaTheme="majorEastAsia"/>
          </w:rPr>
          <w:t xml:space="preserve"> </w:t>
        </w:r>
        <w:r w:rsidR="00CC6EB1">
          <w:rPr>
            <w:rFonts w:eastAsiaTheme="majorEastAsia"/>
          </w:rPr>
          <w:fldChar w:fldCharType="begin"/>
        </w:r>
        <w:r w:rsidR="00CC6EB1">
          <w:rPr>
            <w:rFonts w:eastAsiaTheme="majorEastAsia"/>
          </w:rPr>
          <w:instrText xml:space="preserve"> REF _Ref166680182 \h </w:instrText>
        </w:r>
      </w:ins>
      <w:r w:rsidR="00CC6EB1">
        <w:rPr>
          <w:rFonts w:eastAsiaTheme="majorEastAsia"/>
        </w:rPr>
      </w:r>
      <w:r w:rsidR="00354DFF">
        <w:rPr>
          <w:rFonts w:eastAsiaTheme="majorEastAsia"/>
        </w:rPr>
        <w:instrText xml:space="preserve"> \* MERGEFORMAT </w:instrText>
      </w:r>
      <w:r w:rsidR="00CC6EB1">
        <w:rPr>
          <w:rFonts w:eastAsiaTheme="majorEastAsia"/>
        </w:rPr>
        <w:fldChar w:fldCharType="separate"/>
      </w:r>
      <w:ins w:id="363" w:author="Wambaugh, John (he/him/his)" w:date="2024-05-15T15:42:00Z">
        <w:r w:rsidR="00CC6EB1">
          <w:t xml:space="preserve">Table </w:t>
        </w:r>
        <w:r w:rsidR="00CC6EB1">
          <w:rPr>
            <w:noProof/>
          </w:rPr>
          <w:t>4</w:t>
        </w:r>
        <w:r w:rsidR="00CC6EB1">
          <w:rPr>
            <w:rFonts w:eastAsiaTheme="majorEastAsia"/>
          </w:rPr>
          <w:fldChar w:fldCharType="end"/>
        </w:r>
        <w:r w:rsidR="00CC6EB1">
          <w:rPr>
            <w:rFonts w:eastAsiaTheme="majorEastAsia"/>
          </w:rPr>
          <w:t>0</w:t>
        </w:r>
      </w:ins>
      <w:del w:id="364" w:author="Wambaugh, John (he/him/his)" w:date="2024-05-15T15:43:00Z">
        <w:r w:rsidDel="00CC6EB1">
          <w:rPr>
            <w:rFonts w:eastAsiaTheme="majorEastAsia"/>
          </w:rPr>
          <w:delText xml:space="preserve">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365" w:author="Wambaugh, John (he/him/his)" w:date="2024-05-06T09:54:00Z">
        <w:r w:rsidR="008851FA" w:rsidDel="00812061">
          <w:delText xml:space="preserve">Table </w:delText>
        </w:r>
        <w:r w:rsidR="008851FA" w:rsidDel="00812061">
          <w:rPr>
            <w:noProof/>
          </w:rPr>
          <w:delText>4</w:delText>
        </w:r>
      </w:del>
      <w:del w:id="366" w:author="Wambaugh, John (he/him/his)" w:date="2024-05-15T15:43:00Z">
        <w:r w:rsidDel="00CC6EB1">
          <w:rPr>
            <w:rFonts w:eastAsiaTheme="majorEastAsia"/>
          </w:rPr>
          <w:fldChar w:fldCharType="end"/>
        </w:r>
      </w:del>
      <w:r w:rsidR="009F7945">
        <w:rPr>
          <w:rFonts w:eastAsiaTheme="majorEastAsia"/>
        </w:rPr>
        <w:t xml:space="preserve"> optimal performance is given by the empirical fits to the data, with a coefficient of variation (R</w:t>
      </w:r>
      <w:r w:rsidR="009F7945" w:rsidRPr="00296CF3">
        <w:rPr>
          <w:rFonts w:eastAsiaTheme="majorEastAsia"/>
          <w:vertAlign w:val="superscript"/>
        </w:rPr>
        <w:t>2</w:t>
      </w:r>
      <w:r w:rsidR="009F7945">
        <w:rPr>
          <w:rFonts w:eastAsiaTheme="majorEastAsia"/>
        </w:rPr>
        <w:t xml:space="preserve">) of 0.94 and a RMSLE of 0.32. Worst case performance is given by the y-randomized measured </w:t>
      </w:r>
      <w:r w:rsidR="00742245">
        <w:rPr>
          <w:rFonts w:eastAsiaTheme="majorEastAsia"/>
        </w:rPr>
        <w:t>d</w:t>
      </w:r>
      <w:r w:rsidR="009F7945">
        <w:rPr>
          <w:rFonts w:eastAsiaTheme="majorEastAsia"/>
        </w:rPr>
        <w:t>ata with a R</w:t>
      </w:r>
      <w:r w:rsidR="009F7945" w:rsidRPr="00296CF3">
        <w:rPr>
          <w:rFonts w:eastAsiaTheme="majorEastAsia"/>
          <w:vertAlign w:val="superscript"/>
        </w:rPr>
        <w:t>2</w:t>
      </w:r>
      <w:r w:rsidR="009F7945">
        <w:rPr>
          <w:rFonts w:eastAsiaTheme="majorEastAsia"/>
        </w:rPr>
        <w:t xml:space="preserve"> of 0.42 and RMSLE of .99. The QSPRs perform roughly as well, if not clearly better (ADMET being best) than the </w:t>
      </w:r>
      <w:r w:rsidR="009F7945" w:rsidRPr="00296CF3">
        <w:rPr>
          <w:i/>
        </w:rPr>
        <w:t>in vitro</w:t>
      </w:r>
      <w:r w:rsidR="009F7945">
        <w:rPr>
          <w:rFonts w:eastAsiaTheme="majorEastAsia"/>
        </w:rPr>
        <w:t xml:space="preserve"> measured data, with R</w:t>
      </w:r>
      <w:r w:rsidR="009F7945" w:rsidRPr="00296CF3">
        <w:rPr>
          <w:rFonts w:eastAsiaTheme="majorEastAsia"/>
          <w:vertAlign w:val="superscript"/>
        </w:rPr>
        <w:t>2</w:t>
      </w:r>
      <w:r w:rsidR="009F7945">
        <w:rPr>
          <w:rFonts w:eastAsiaTheme="majorEastAsia"/>
        </w:rPr>
        <w:t xml:space="preserve"> ranging from 0.48 to 0.59 and RMSLE ranging from 0.83 to 0.93. The superior ability of AD</w:t>
      </w:r>
      <w:r w:rsidR="003B0C76">
        <w:rPr>
          <w:rFonts w:eastAsiaTheme="majorEastAsia"/>
        </w:rPr>
        <w:t>M</w:t>
      </w:r>
      <w:r w:rsidR="009F7945">
        <w:rPr>
          <w:rFonts w:eastAsiaTheme="majorEastAsia"/>
        </w:rPr>
        <w:t>ET to predict C</w:t>
      </w:r>
      <w:r w:rsidR="009F7945" w:rsidRPr="00296CF3">
        <w:rPr>
          <w:vertAlign w:val="subscript"/>
        </w:rPr>
        <w:t>max</w:t>
      </w:r>
      <w:r w:rsidR="009F7945">
        <w:rPr>
          <w:rFonts w:eastAsiaTheme="majorEastAsia"/>
        </w:rPr>
        <w:t xml:space="preserve"> likely is correlated with its better performance at early times.</w:t>
      </w:r>
    </w:p>
    <w:p w14:paraId="10469131" w14:textId="7E3CB9D9" w:rsidR="009F7945" w:rsidRDefault="009F7945" w:rsidP="00354DFF">
      <w:pPr>
        <w:spacing w:after="0" w:line="360" w:lineRule="auto"/>
        <w:jc w:val="both"/>
        <w:rPr>
          <w:rFonts w:eastAsiaTheme="majorEastAsia"/>
        </w:rPr>
      </w:pPr>
    </w:p>
    <w:p w14:paraId="32F22AD5" w14:textId="4A9B550F" w:rsidR="009F7945" w:rsidRDefault="009F7945" w:rsidP="00354DFF">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_Ref81406919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7</w:t>
      </w:r>
      <w:r>
        <w:rPr>
          <w:rFonts w:eastAsiaTheme="majorEastAsia"/>
        </w:rPr>
        <w:fldChar w:fldCharType="end"/>
      </w:r>
      <w:r>
        <w:rPr>
          <w:rFonts w:eastAsiaTheme="majorEastAsia"/>
        </w:rPr>
        <w:t xml:space="preserve"> we examine the ability to predict time-integrated area under the plasma concentration time course (Area Under the Curve or AUC). Again, the empirical fits give a clear </w:t>
      </w:r>
      <w:r w:rsidR="00D22CAF">
        <w:rPr>
          <w:rFonts w:eastAsiaTheme="majorEastAsia"/>
        </w:rPr>
        <w:t>best-case</w:t>
      </w:r>
      <w:r>
        <w:rPr>
          <w:rFonts w:eastAsiaTheme="majorEastAsia"/>
        </w:rPr>
        <w:t xml:space="preserve"> scenario, but here the y-randomization more clearly gives a </w:t>
      </w:r>
      <w:r w:rsidR="003B0C76">
        <w:rPr>
          <w:rFonts w:eastAsiaTheme="majorEastAsia"/>
        </w:rPr>
        <w:t>worst-case</w:t>
      </w:r>
      <w:r>
        <w:rPr>
          <w:rFonts w:eastAsiaTheme="majorEastAsia"/>
        </w:rPr>
        <w:t xml:space="preserve"> scenario. The other various methods are all roughly comparable, although again ADMET outperforms even the in vitro measured values.</w:t>
      </w:r>
    </w:p>
    <w:p w14:paraId="64DE5E36" w14:textId="77777777" w:rsidR="009F7945" w:rsidRDefault="009F7945" w:rsidP="00354DFF">
      <w:pPr>
        <w:spacing w:after="0" w:line="360" w:lineRule="auto"/>
        <w:jc w:val="both"/>
        <w:rPr>
          <w:rFonts w:eastAsiaTheme="majorEastAsia"/>
        </w:rPr>
      </w:pPr>
    </w:p>
    <w:p w14:paraId="4BCD0875" w14:textId="02BAA399" w:rsidR="00055F79" w:rsidRDefault="00055F79" w:rsidP="00354DFF">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_Ref81406251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812061">
        <w:t xml:space="preserve">Figure </w:t>
      </w:r>
      <w:r w:rsidR="00812061">
        <w:rPr>
          <w:noProof/>
        </w:rPr>
        <w:t>8</w:t>
      </w:r>
      <w:r>
        <w:rPr>
          <w:rFonts w:eastAsiaTheme="majorEastAsia"/>
        </w:rPr>
        <w:fldChar w:fldCharType="end"/>
      </w:r>
      <w:r>
        <w:rPr>
          <w:rFonts w:eastAsiaTheme="majorEastAsia"/>
        </w:rPr>
        <w:t xml:space="preserve"> we plot each </w:t>
      </w:r>
      <w:proofErr w:type="gramStart"/>
      <w:r>
        <w:rPr>
          <w:rFonts w:eastAsiaTheme="majorEastAsia"/>
        </w:rPr>
        <w:t>chemical-specific</w:t>
      </w:r>
      <w:proofErr w:type="gramEnd"/>
      <w:r>
        <w:rPr>
          <w:rFonts w:eastAsiaTheme="majorEastAsia"/>
        </w:rPr>
        <w:t xml:space="preserve"> RMSLE by prediction method with each method as a row and each chemical as a column. </w:t>
      </w:r>
      <w:r w:rsidR="00170654">
        <w:rPr>
          <w:rFonts w:eastAsiaTheme="majorEastAsia"/>
        </w:rPr>
        <w:t xml:space="preserve">These data are also provided in Supplemental Table 7. </w:t>
      </w:r>
      <w:r>
        <w:rPr>
          <w:rFonts w:eastAsiaTheme="majorEastAsia"/>
        </w:rPr>
        <w:t xml:space="preserve">Chemicals and methods have been clustered based upon Euclidean distance. We see that the largest RMSLE is for the </w:t>
      </w:r>
      <w:bookmarkStart w:id="367" w:name="_Hlk81469177"/>
      <w:r w:rsidRPr="00977424">
        <w:t>Tamoxifen</w:t>
      </w:r>
      <w:r>
        <w:t xml:space="preserve"> </w:t>
      </w:r>
      <w:bookmarkEnd w:id="367"/>
      <w:r>
        <w:t xml:space="preserve">measured data, potentially influencing the performance of in vitro measured data relative to the predictions of the QSPRs. </w:t>
      </w:r>
    </w:p>
    <w:p w14:paraId="48FFB033" w14:textId="77777777" w:rsidR="00B35719" w:rsidRDefault="00B35719" w:rsidP="00354DFF">
      <w:pPr>
        <w:spacing w:after="0" w:line="360" w:lineRule="auto"/>
        <w:jc w:val="both"/>
        <w:rPr>
          <w:rFonts w:eastAsiaTheme="majorEastAsia"/>
        </w:rPr>
      </w:pPr>
    </w:p>
    <w:p w14:paraId="2412F41F" w14:textId="77777777" w:rsidR="00841392" w:rsidRDefault="00841392" w:rsidP="00354DFF">
      <w:pPr>
        <w:pStyle w:val="Heading2"/>
        <w:spacing w:line="360" w:lineRule="auto"/>
        <w:jc w:val="both"/>
      </w:pPr>
      <w:r>
        <w:t>Level 3 Analysis</w:t>
      </w:r>
    </w:p>
    <w:p w14:paraId="5FF81BD3" w14:textId="20F48BB8" w:rsidR="006F5D64" w:rsidRPr="000116A8" w:rsidRDefault="00B11F12" w:rsidP="00354DFF">
      <w:pPr>
        <w:spacing w:after="0" w:line="360" w:lineRule="auto"/>
        <w:jc w:val="both"/>
        <w:rPr>
          <w:rFonts w:eastAsiaTheme="majorEastAsia"/>
        </w:rPr>
      </w:pPr>
      <w:r>
        <w:rPr>
          <w:rFonts w:eastAsiaTheme="majorEastAsia"/>
        </w:rPr>
        <w:t>We then proceed on to the third level of evaluation</w:t>
      </w:r>
      <w:r w:rsidR="006F5D64">
        <w:rPr>
          <w:rFonts w:eastAsiaTheme="majorEastAsia"/>
        </w:rPr>
        <w:t xml:space="preserve">, in which we </w:t>
      </w:r>
      <w:r w:rsidR="000A7FF4">
        <w:rPr>
          <w:rFonts w:eastAsiaTheme="majorEastAsia"/>
        </w:rPr>
        <w:t>use the QSPR predictions to predict</w:t>
      </w:r>
      <w:r w:rsidR="006F5D64">
        <w:rPr>
          <w:rFonts w:eastAsiaTheme="majorEastAsia"/>
        </w:rPr>
        <w:t xml:space="preserve"> toxicokinetic </w:t>
      </w:r>
      <w:r w:rsidR="000A7FF4">
        <w:rPr>
          <w:rFonts w:eastAsiaTheme="majorEastAsia"/>
        </w:rPr>
        <w:t xml:space="preserve">summary </w:t>
      </w:r>
      <w:r w:rsidR="006F5D64">
        <w:rPr>
          <w:rFonts w:eastAsiaTheme="majorEastAsia"/>
        </w:rPr>
        <w:t xml:space="preserve">parameters </w:t>
      </w:r>
      <w:r w:rsidR="000A7FF4">
        <w:rPr>
          <w:rFonts w:eastAsiaTheme="majorEastAsia"/>
        </w:rPr>
        <w:t>– volume of distribution (V</w:t>
      </w:r>
      <w:r w:rsidR="000A7FF4" w:rsidRPr="000A7FF4">
        <w:rPr>
          <w:rFonts w:eastAsiaTheme="majorEastAsia"/>
          <w:vertAlign w:val="subscript"/>
        </w:rPr>
        <w:t>d</w:t>
      </w:r>
      <w:r w:rsidR="000A7FF4">
        <w:rPr>
          <w:rFonts w:eastAsiaTheme="majorEastAsia"/>
        </w:rPr>
        <w:t>), half-life for elimination from the body (</w:t>
      </w:r>
      <w:proofErr w:type="spellStart"/>
      <w:r w:rsidR="000A7FF4">
        <w:rPr>
          <w:rFonts w:eastAsiaTheme="majorEastAsia"/>
        </w:rPr>
        <w:t>t</w:t>
      </w:r>
      <w:r w:rsidR="000A7FF4" w:rsidRPr="000A7FF4">
        <w:rPr>
          <w:rFonts w:eastAsiaTheme="majorEastAsia"/>
          <w:vertAlign w:val="subscript"/>
        </w:rPr>
        <w:t>half</w:t>
      </w:r>
      <w:proofErr w:type="spellEnd"/>
      <w:r w:rsidR="000A7FF4">
        <w:rPr>
          <w:rFonts w:eastAsiaTheme="majorEastAsia"/>
        </w:rPr>
        <w:t xml:space="preserve">), and </w:t>
      </w:r>
      <w:r w:rsidR="000116A8">
        <w:rPr>
          <w:rFonts w:eastAsiaTheme="majorEastAsia"/>
        </w:rPr>
        <w:t>whole-body</w:t>
      </w:r>
      <w:r w:rsidR="000A7FF4">
        <w:rPr>
          <w:rFonts w:eastAsiaTheme="majorEastAsia"/>
        </w:rPr>
        <w:t xml:space="preserve"> clearance (</w:t>
      </w:r>
      <w:proofErr w:type="spellStart"/>
      <w:r w:rsidR="000A7FF4">
        <w:rPr>
          <w:rFonts w:eastAsiaTheme="majorEastAsia"/>
        </w:rPr>
        <w:t>Cl</w:t>
      </w:r>
      <w:r w:rsidR="000A7FF4" w:rsidRPr="000A7FF4">
        <w:rPr>
          <w:rFonts w:eastAsiaTheme="majorEastAsia"/>
          <w:vertAlign w:val="subscript"/>
        </w:rPr>
        <w:t>tot</w:t>
      </w:r>
      <w:proofErr w:type="spellEnd"/>
      <w:r w:rsidR="000A7FF4">
        <w:rPr>
          <w:rFonts w:eastAsiaTheme="majorEastAsia"/>
        </w:rPr>
        <w:t xml:space="preserve">) – and compare the predictions to the values estimated from the </w:t>
      </w:r>
      <w:r w:rsidR="000A7FF4" w:rsidRPr="000116A8">
        <w:rPr>
          <w:rFonts w:eastAsiaTheme="majorEastAsia"/>
        </w:rPr>
        <w:t xml:space="preserve">empirical fits to the </w:t>
      </w:r>
      <w:proofErr w:type="spellStart"/>
      <w:r w:rsidR="000A7FF4" w:rsidRPr="000116A8">
        <w:rPr>
          <w:rFonts w:eastAsiaTheme="majorEastAsia"/>
        </w:rPr>
        <w:t>CvT</w:t>
      </w:r>
      <w:proofErr w:type="spellEnd"/>
      <w:r w:rsidR="000A7FF4" w:rsidRPr="000116A8">
        <w:rPr>
          <w:rFonts w:eastAsiaTheme="majorEastAsia"/>
        </w:rPr>
        <w:t xml:space="preserve"> data</w:t>
      </w:r>
      <w:r w:rsidR="006F5D64" w:rsidRPr="000116A8">
        <w:rPr>
          <w:rFonts w:eastAsiaTheme="majorEastAsia"/>
        </w:rPr>
        <w:t>. The values predicted for each method are provided in Supplemental Table 8.</w:t>
      </w:r>
    </w:p>
    <w:p w14:paraId="3FC1FAE0" w14:textId="77777777" w:rsidR="006F5D64" w:rsidRPr="000116A8" w:rsidRDefault="006F5D64" w:rsidP="00354DFF">
      <w:pPr>
        <w:spacing w:after="0" w:line="360" w:lineRule="auto"/>
        <w:jc w:val="both"/>
      </w:pPr>
    </w:p>
    <w:p w14:paraId="2A23D5D1" w14:textId="3AD83A98" w:rsidR="0079311A" w:rsidRPr="000116A8" w:rsidRDefault="000A7FF4" w:rsidP="00354DFF">
      <w:pPr>
        <w:spacing w:line="360" w:lineRule="auto"/>
        <w:jc w:val="both"/>
        <w:pPrChange w:id="368" w:author="Wambaugh, John (he/him/his)" w:date="2024-05-20T15:16:00Z">
          <w:pPr>
            <w:spacing w:after="0" w:line="360" w:lineRule="auto"/>
            <w:jc w:val="both"/>
          </w:pPr>
        </w:pPrChange>
      </w:pPr>
      <w:r w:rsidRPr="000116A8">
        <w:t xml:space="preserve">In </w:t>
      </w:r>
      <w:r w:rsidRPr="000116A8">
        <w:fldChar w:fldCharType="begin"/>
      </w:r>
      <w:r w:rsidRPr="000116A8">
        <w:instrText xml:space="preserve"> REF _Ref79403334 \h </w:instrText>
      </w:r>
      <w:r w:rsidR="000116A8">
        <w:instrText xml:space="preserve"> \* MERGEFORMAT </w:instrText>
      </w:r>
      <w:r w:rsidRPr="000116A8">
        <w:fldChar w:fldCharType="separate"/>
      </w:r>
      <w:r w:rsidR="00812061">
        <w:t xml:space="preserve">Figure </w:t>
      </w:r>
      <w:r w:rsidR="00812061">
        <w:rPr>
          <w:noProof/>
        </w:rPr>
        <w:t>9</w:t>
      </w:r>
      <w:r w:rsidRPr="000116A8">
        <w:fldChar w:fldCharType="end"/>
      </w:r>
      <w:r w:rsidRPr="000116A8">
        <w:t xml:space="preserve"> </w:t>
      </w:r>
      <w:r w:rsidR="006F5502" w:rsidRPr="000116A8">
        <w:t xml:space="preserve">we examine predicted vs. observed </w:t>
      </w:r>
      <w:proofErr w:type="spellStart"/>
      <w:r w:rsidR="006F5502" w:rsidRPr="000116A8">
        <w:t>t</w:t>
      </w:r>
      <w:r w:rsidR="006F5502" w:rsidRPr="00296CF3">
        <w:rPr>
          <w:vertAlign w:val="subscript"/>
        </w:rPr>
        <w:t>half</w:t>
      </w:r>
      <w:proofErr w:type="spellEnd"/>
      <w:r w:rsidR="006F5502" w:rsidRPr="000116A8">
        <w:t xml:space="preserve">. </w:t>
      </w:r>
      <w:r w:rsidRPr="000116A8">
        <w:rPr>
          <w:rFonts w:eastAsiaTheme="majorEastAsia"/>
        </w:rPr>
        <w:t>As summarized in</w:t>
      </w:r>
      <w:ins w:id="369" w:author="Wambaugh, John (he/him/his)" w:date="2024-05-15T15:43:00Z">
        <w:r w:rsidR="00CC6EB1">
          <w:rPr>
            <w:rFonts w:eastAsiaTheme="majorEastAsia"/>
          </w:rPr>
          <w:t xml:space="preserve"> X</w:t>
        </w:r>
      </w:ins>
      <w:del w:id="370" w:author="Wambaugh, John (he/him/his)" w:date="2024-05-15T15:43:00Z">
        <w:r w:rsidRPr="000116A8" w:rsidDel="00CC6EB1">
          <w:rPr>
            <w:rFonts w:eastAsiaTheme="majorEastAsia"/>
          </w:rPr>
          <w:delText xml:space="preserve"> </w:delText>
        </w:r>
        <w:r w:rsidRPr="000116A8" w:rsidDel="00CC6EB1">
          <w:rPr>
            <w:rFonts w:eastAsiaTheme="majorEastAsia"/>
          </w:rPr>
          <w:fldChar w:fldCharType="begin"/>
        </w:r>
        <w:r w:rsidRPr="000116A8" w:rsidDel="00CC6EB1">
          <w:rPr>
            <w:rFonts w:eastAsiaTheme="majorEastAsia"/>
          </w:rPr>
          <w:delInstrText xml:space="preserve"> REF _Ref81406670 \h </w:delInstrText>
        </w:r>
        <w:r w:rsidR="000116A8" w:rsidDel="00CC6EB1">
          <w:rPr>
            <w:rFonts w:eastAsiaTheme="majorEastAsia"/>
          </w:rPr>
          <w:delInstrText xml:space="preserve"> \* MERGEFORMAT </w:delInstrText>
        </w:r>
        <w:r w:rsidRPr="000116A8" w:rsidDel="00CC6EB1">
          <w:rPr>
            <w:rFonts w:eastAsiaTheme="majorEastAsia"/>
          </w:rPr>
        </w:r>
        <w:r w:rsidRPr="000116A8" w:rsidDel="00CC6EB1">
          <w:rPr>
            <w:rFonts w:eastAsiaTheme="majorEastAsia"/>
          </w:rPr>
          <w:fldChar w:fldCharType="separate"/>
        </w:r>
      </w:del>
      <w:del w:id="371" w:author="Wambaugh, John (he/him/his)" w:date="2024-05-06T09:54:00Z">
        <w:r w:rsidR="008851FA" w:rsidDel="00812061">
          <w:delText xml:space="preserve">Table </w:delText>
        </w:r>
        <w:r w:rsidR="008851FA" w:rsidDel="00812061">
          <w:rPr>
            <w:noProof/>
          </w:rPr>
          <w:delText>4</w:delText>
        </w:r>
      </w:del>
      <w:del w:id="372" w:author="Wambaugh, John (he/him/his)" w:date="2024-05-15T15:43:00Z">
        <w:r w:rsidRPr="000116A8" w:rsidDel="00CC6EB1">
          <w:rPr>
            <w:rFonts w:eastAsiaTheme="majorEastAsia"/>
          </w:rPr>
          <w:fldChar w:fldCharType="end"/>
        </w:r>
        <w:r w:rsidR="006F5502" w:rsidRPr="000116A8" w:rsidDel="00CC6EB1">
          <w:rPr>
            <w:rFonts w:eastAsiaTheme="majorEastAsia"/>
          </w:rPr>
          <w:delText>,</w:delText>
        </w:r>
      </w:del>
      <w:r w:rsidR="006F5502" w:rsidRPr="000116A8">
        <w:rPr>
          <w:rFonts w:eastAsiaTheme="majorEastAsia"/>
        </w:rPr>
        <w:t xml:space="preserve"> none of the models are very successful – the highest coefficient of variation is 0.15 for </w:t>
      </w:r>
      <w:r w:rsidR="006F5502" w:rsidRPr="000116A8">
        <w:rPr>
          <w:rFonts w:eastAsia="Times New Roman" w:cstheme="minorHAnsi"/>
          <w:color w:val="000000"/>
        </w:rPr>
        <w:t xml:space="preserve">IFS-QSAR, while QSARINS-Chem and HTTK with </w:t>
      </w:r>
      <w:r w:rsidR="003B0C76">
        <w:rPr>
          <w:rFonts w:eastAsiaTheme="majorEastAsia"/>
        </w:rPr>
        <w:t>ADMET</w:t>
      </w:r>
      <w:r w:rsidR="006F5502" w:rsidRPr="000116A8">
        <w:rPr>
          <w:rFonts w:eastAsia="Times New Roman" w:cstheme="minorHAnsi"/>
          <w:color w:val="000000"/>
        </w:rPr>
        <w:t xml:space="preserve"> both had an R</w:t>
      </w:r>
      <w:r w:rsidR="006F5502" w:rsidRPr="000116A8">
        <w:rPr>
          <w:rFonts w:eastAsia="Times New Roman" w:cstheme="minorHAnsi"/>
          <w:color w:val="000000"/>
          <w:vertAlign w:val="superscript"/>
        </w:rPr>
        <w:t>2</w:t>
      </w:r>
      <w:r w:rsidR="006F5502" w:rsidRPr="000116A8">
        <w:rPr>
          <w:rFonts w:eastAsia="Times New Roman" w:cstheme="minorHAnsi"/>
          <w:color w:val="000000"/>
        </w:rPr>
        <w:t xml:space="preserve"> of 0.11. The RMSLE for all models, including HTTK with y-randomized data, was just above 1 (a factor of 10x). </w:t>
      </w:r>
    </w:p>
    <w:p w14:paraId="60CA2BAC" w14:textId="77777777" w:rsidR="000A7FF4" w:rsidRPr="000116A8" w:rsidRDefault="000A7FF4" w:rsidP="00354DFF">
      <w:pPr>
        <w:spacing w:after="0" w:line="360" w:lineRule="auto"/>
        <w:jc w:val="both"/>
      </w:pPr>
    </w:p>
    <w:p w14:paraId="7D1DB6D4" w14:textId="038D5CE9" w:rsidR="0079311A" w:rsidRPr="000116A8" w:rsidRDefault="000116A8" w:rsidP="00354DFF">
      <w:pPr>
        <w:spacing w:line="360" w:lineRule="auto"/>
        <w:jc w:val="both"/>
        <w:pPrChange w:id="373" w:author="Wambaugh, John (he/him/his)" w:date="2024-05-20T15:16:00Z">
          <w:pPr>
            <w:spacing w:after="0" w:line="360" w:lineRule="auto"/>
            <w:jc w:val="both"/>
          </w:pPr>
        </w:pPrChange>
      </w:pPr>
      <w:commentRangeStart w:id="374"/>
      <w:r w:rsidRPr="000116A8">
        <w:lastRenderedPageBreak/>
        <w:t xml:space="preserve">The models were distinctly better </w:t>
      </w:r>
      <w:commentRangeEnd w:id="374"/>
      <w:r w:rsidR="00781477">
        <w:rPr>
          <w:rStyle w:val="CommentReference"/>
        </w:rPr>
        <w:commentReference w:id="374"/>
      </w:r>
      <w:r w:rsidRPr="000116A8">
        <w:t>than the y-randomization for predicting V</w:t>
      </w:r>
      <w:r w:rsidRPr="00836CD7">
        <w:rPr>
          <w:vertAlign w:val="subscript"/>
        </w:rPr>
        <w:t>d</w:t>
      </w:r>
      <w:r w:rsidRPr="000116A8">
        <w:t xml:space="preserve">. As shown in </w:t>
      </w:r>
      <w:r w:rsidR="000A7FF4" w:rsidRPr="000116A8">
        <w:fldChar w:fldCharType="begin"/>
      </w:r>
      <w:r w:rsidR="000A7FF4" w:rsidRPr="000116A8">
        <w:instrText xml:space="preserve"> REF _Ref81468024 \h </w:instrText>
      </w:r>
      <w:r>
        <w:instrText xml:space="preserve"> \* MERGEFORMAT </w:instrText>
      </w:r>
      <w:r w:rsidR="000A7FF4" w:rsidRPr="000116A8">
        <w:fldChar w:fldCharType="separate"/>
      </w:r>
      <w:r w:rsidR="00812061">
        <w:t xml:space="preserve">Figure </w:t>
      </w:r>
      <w:r w:rsidR="00812061">
        <w:rPr>
          <w:noProof/>
        </w:rPr>
        <w:t>10</w:t>
      </w:r>
      <w:r w:rsidR="000A7FF4" w:rsidRPr="000116A8">
        <w:fldChar w:fldCharType="end"/>
      </w:r>
      <w:r w:rsidR="000A7FF4" w:rsidRPr="000116A8">
        <w:t xml:space="preserve"> </w:t>
      </w:r>
      <w:r w:rsidRPr="000116A8">
        <w:t>and</w:t>
      </w:r>
      <w:r w:rsidR="000A7FF4" w:rsidRPr="000116A8">
        <w:rPr>
          <w:rFonts w:eastAsiaTheme="majorEastAsia"/>
        </w:rPr>
        <w:t xml:space="preserve"> summarized in</w:t>
      </w:r>
      <w:ins w:id="375" w:author="Wambaugh, John (he/him/his)" w:date="2024-05-15T15:43:00Z">
        <w:r w:rsidR="00CC6EB1">
          <w:rPr>
            <w:rFonts w:eastAsiaTheme="majorEastAsia"/>
          </w:rPr>
          <w:t xml:space="preserve"> X </w:t>
        </w:r>
      </w:ins>
      <w:del w:id="376" w:author="Wambaugh, John (he/him/his)" w:date="2024-05-15T15:43:00Z">
        <w:r w:rsidR="000A7FF4" w:rsidRPr="000116A8" w:rsidDel="00CC6EB1">
          <w:rPr>
            <w:rFonts w:eastAsiaTheme="majorEastAsia"/>
          </w:rPr>
          <w:delText xml:space="preserve"> </w:delText>
        </w:r>
      </w:del>
      <w:del w:id="377" w:author="Wambaugh, John (he/him/his)" w:date="2024-05-15T15:44:00Z">
        <w:r w:rsidR="000A7FF4" w:rsidRPr="000116A8" w:rsidDel="00CC6EB1">
          <w:rPr>
            <w:rFonts w:eastAsiaTheme="majorEastAsia"/>
          </w:rPr>
          <w:fldChar w:fldCharType="begin"/>
        </w:r>
        <w:r w:rsidR="000A7FF4" w:rsidRPr="000116A8" w:rsidDel="00CC6EB1">
          <w:rPr>
            <w:rFonts w:eastAsiaTheme="majorEastAsia"/>
          </w:rPr>
          <w:delInstrText xml:space="preserve"> REF _Ref81406670 \h </w:delInstrText>
        </w:r>
        <w:r w:rsidDel="00CC6EB1">
          <w:rPr>
            <w:rFonts w:eastAsiaTheme="majorEastAsia"/>
          </w:rPr>
          <w:delInstrText xml:space="preserve"> \* MERGEFORMAT </w:delInstrText>
        </w:r>
        <w:r w:rsidR="000A7FF4" w:rsidRPr="000116A8" w:rsidDel="00CC6EB1">
          <w:rPr>
            <w:rFonts w:eastAsiaTheme="majorEastAsia"/>
          </w:rPr>
        </w:r>
        <w:r w:rsidR="000A7FF4" w:rsidRPr="000116A8" w:rsidDel="00CC6EB1">
          <w:rPr>
            <w:rFonts w:eastAsiaTheme="majorEastAsia"/>
          </w:rPr>
          <w:fldChar w:fldCharType="separate"/>
        </w:r>
      </w:del>
      <w:del w:id="378" w:author="Wambaugh, John (he/him/his)" w:date="2024-05-06T09:54:00Z">
        <w:r w:rsidR="008851FA" w:rsidDel="00812061">
          <w:delText xml:space="preserve">Table </w:delText>
        </w:r>
        <w:r w:rsidR="008851FA" w:rsidDel="00812061">
          <w:rPr>
            <w:noProof/>
          </w:rPr>
          <w:delText>4</w:delText>
        </w:r>
      </w:del>
      <w:del w:id="379" w:author="Wambaugh, John (he/him/his)" w:date="2024-05-15T15:44:00Z">
        <w:r w:rsidR="000A7FF4" w:rsidRPr="000116A8" w:rsidDel="00CC6EB1">
          <w:rPr>
            <w:rFonts w:eastAsiaTheme="majorEastAsia"/>
          </w:rPr>
          <w:fldChar w:fldCharType="end"/>
        </w:r>
      </w:del>
      <w:ins w:id="380" w:author="Wambaugh, John (he/him/his)" w:date="2024-05-15T15:44:00Z">
        <w:r w:rsidR="00CC6EB1">
          <w:rPr>
            <w:rFonts w:eastAsiaTheme="majorEastAsia"/>
          </w:rPr>
          <w:t>,</w:t>
        </w:r>
      </w:ins>
      <w:del w:id="381" w:author="Wambaugh, John (he/him/his)" w:date="2024-05-15T15:44:00Z">
        <w:r w:rsidRPr="000116A8" w:rsidDel="00CC6EB1">
          <w:rPr>
            <w:rFonts w:eastAsiaTheme="majorEastAsia"/>
          </w:rPr>
          <w:delText>,</w:delText>
        </w:r>
      </w:del>
      <w:r w:rsidRPr="000116A8">
        <w:rPr>
          <w:rFonts w:eastAsiaTheme="majorEastAsia"/>
        </w:rPr>
        <w:t xml:space="preserve"> the HTTK algorithm for predicting V</w:t>
      </w:r>
      <w:r w:rsidRPr="000116A8">
        <w:rPr>
          <w:rFonts w:eastAsiaTheme="majorEastAsia"/>
          <w:vertAlign w:val="subscript"/>
        </w:rPr>
        <w:t>d</w:t>
      </w:r>
      <w:r w:rsidRPr="000116A8">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F96FC3">
        <w:rPr>
          <w:rFonts w:eastAsiaTheme="majorEastAsia"/>
        </w:rPr>
        <w:fldChar w:fldCharType="separate"/>
      </w:r>
      <w:r w:rsidR="0084029A">
        <w:rPr>
          <w:rFonts w:eastAsiaTheme="majorEastAsia"/>
          <w:noProof/>
        </w:rPr>
        <w:t>[34]</w:t>
      </w:r>
      <w:r w:rsidR="00F96FC3">
        <w:rPr>
          <w:rFonts w:eastAsiaTheme="majorEastAsia"/>
        </w:rPr>
        <w:fldChar w:fldCharType="end"/>
      </w:r>
      <w:r w:rsidRPr="000116A8">
        <w:rPr>
          <w:rFonts w:eastAsiaTheme="majorEastAsia"/>
        </w:rPr>
        <w:t xml:space="preserve"> when used with y-randomized data had no skill</w:t>
      </w:r>
      <w:r w:rsidR="00296CF3">
        <w:rPr>
          <w:rFonts w:eastAsiaTheme="majorEastAsia"/>
        </w:rPr>
        <w:t>.</w:t>
      </w:r>
      <w:del w:id="382" w:author="Wambaugh, John (he/him/his)" w:date="2024-05-15T09:26:00Z">
        <w:r w:rsidR="00296CF3" w:rsidDel="00FF4817">
          <w:rPr>
            <w:rFonts w:eastAsiaTheme="majorEastAsia"/>
          </w:rPr>
          <w:delText xml:space="preserve"> </w:delText>
        </w:r>
        <w:r w:rsidR="00836CD7" w:rsidDel="00FF4817">
          <w:rPr>
            <w:rFonts w:eastAsiaTheme="majorEastAsia"/>
          </w:rPr>
          <w:delText xml:space="preserve"> </w:delText>
        </w:r>
      </w:del>
      <w:ins w:id="383" w:author="Wambaugh, John (he/him/his)" w:date="2024-05-15T09:26:00Z">
        <w:r w:rsidR="00FF4817">
          <w:rPr>
            <w:rFonts w:eastAsiaTheme="majorEastAsia"/>
          </w:rPr>
          <w:t xml:space="preserve"> </w:t>
        </w:r>
      </w:ins>
      <w:r w:rsidR="00296CF3">
        <w:rPr>
          <w:rFonts w:eastAsiaTheme="majorEastAsia"/>
        </w:rPr>
        <w:t>T</w:t>
      </w:r>
      <w:r w:rsidRPr="000116A8">
        <w:rPr>
          <w:rFonts w:eastAsiaTheme="majorEastAsia"/>
        </w:rPr>
        <w:t xml:space="preserve">he models performed similarly to the measured </w:t>
      </w:r>
      <w:r w:rsidRPr="00836CD7">
        <w:rPr>
          <w:rFonts w:eastAsiaTheme="majorEastAsia"/>
          <w:i/>
          <w:iCs/>
        </w:rPr>
        <w:t>in vitro</w:t>
      </w:r>
      <w:r w:rsidRPr="000116A8">
        <w:rPr>
          <w:rFonts w:eastAsiaTheme="majorEastAsia"/>
        </w:rPr>
        <w:t xml:space="preserve"> data when used with the V</w:t>
      </w:r>
      <w:r w:rsidRPr="00836CD7">
        <w:rPr>
          <w:rFonts w:eastAsiaTheme="majorEastAsia"/>
          <w:vertAlign w:val="subscript"/>
        </w:rPr>
        <w:t xml:space="preserve">d </w:t>
      </w:r>
      <w:r w:rsidRPr="000116A8">
        <w:rPr>
          <w:rFonts w:eastAsiaTheme="majorEastAsia"/>
        </w:rPr>
        <w:t>algorithm – R</w:t>
      </w:r>
      <w:r w:rsidRPr="0085262A">
        <w:rPr>
          <w:rFonts w:eastAsiaTheme="majorEastAsia"/>
          <w:vertAlign w:val="superscript"/>
        </w:rPr>
        <w:t xml:space="preserve">2 </w:t>
      </w:r>
      <w:r w:rsidRPr="000116A8">
        <w:rPr>
          <w:rFonts w:eastAsiaTheme="majorEastAsia"/>
        </w:rPr>
        <w:t>ranged from 0.10 to 0.16 with the measured data being the worst. For all models the RMSLE again indicated a factor of 10x.</w:t>
      </w:r>
    </w:p>
    <w:p w14:paraId="21E52850" w14:textId="4B6A7177" w:rsidR="000A7FF4" w:rsidRDefault="000A7FF4" w:rsidP="00354DFF">
      <w:pPr>
        <w:spacing w:after="0" w:line="360" w:lineRule="auto"/>
        <w:jc w:val="both"/>
      </w:pPr>
    </w:p>
    <w:p w14:paraId="56B08FE2" w14:textId="1B192850" w:rsidR="001B5AB5" w:rsidRDefault="000A7FF4" w:rsidP="00354DFF">
      <w:pPr>
        <w:spacing w:line="360" w:lineRule="auto"/>
        <w:jc w:val="both"/>
        <w:rPr>
          <w:rFonts w:asciiTheme="majorHAnsi" w:eastAsiaTheme="majorEastAsia" w:hAnsiTheme="majorHAnsi" w:cstheme="majorBidi"/>
          <w:sz w:val="32"/>
          <w:szCs w:val="32"/>
        </w:rPr>
        <w:pPrChange w:id="384" w:author="Wambaugh, John (he/him/his)" w:date="2024-05-20T15:16:00Z">
          <w:pPr>
            <w:spacing w:after="0" w:line="360" w:lineRule="auto"/>
            <w:jc w:val="both"/>
          </w:pPr>
        </w:pPrChange>
      </w:pPr>
      <w:commentRangeStart w:id="385"/>
      <w:r>
        <w:t xml:space="preserve">In </w:t>
      </w:r>
      <w:r>
        <w:fldChar w:fldCharType="begin"/>
      </w:r>
      <w:r>
        <w:instrText xml:space="preserve"> REF _Ref81468035 \h </w:instrText>
      </w:r>
      <w:r w:rsidR="003B0C76">
        <w:instrText xml:space="preserve"> \* MERGEFORMAT </w:instrText>
      </w:r>
      <w:r>
        <w:fldChar w:fldCharType="separate"/>
      </w:r>
      <w:r w:rsidR="00812061">
        <w:t xml:space="preserve">Figure </w:t>
      </w:r>
      <w:r w:rsidR="00812061">
        <w:rPr>
          <w:noProof/>
        </w:rPr>
        <w:t>11</w:t>
      </w:r>
      <w:r>
        <w:fldChar w:fldCharType="end"/>
      </w:r>
      <w:commentRangeEnd w:id="385"/>
      <w:r w:rsidR="00781477">
        <w:rPr>
          <w:rStyle w:val="CommentReference"/>
        </w:rPr>
        <w:commentReference w:id="385"/>
      </w:r>
      <w:r>
        <w:t xml:space="preserve"> </w:t>
      </w:r>
      <w:r w:rsidR="000116A8">
        <w:t xml:space="preserve">we examine predictions for </w:t>
      </w:r>
      <w:proofErr w:type="spellStart"/>
      <w:r>
        <w:t>CL</w:t>
      </w:r>
      <w:r w:rsidRPr="00836CD7">
        <w:rPr>
          <w:vertAlign w:val="subscript"/>
        </w:rPr>
        <w:t>tot</w:t>
      </w:r>
      <w:proofErr w:type="spellEnd"/>
      <w:r w:rsidR="000116A8">
        <w:t xml:space="preserve">, which depends on both elimination rate (inverse of </w:t>
      </w:r>
      <w:proofErr w:type="spellStart"/>
      <w:r w:rsidR="000116A8">
        <w:t>t</w:t>
      </w:r>
      <w:r w:rsidR="000116A8" w:rsidRPr="000116A8">
        <w:rPr>
          <w:vertAlign w:val="subscript"/>
        </w:rPr>
        <w:t>half</w:t>
      </w:r>
      <w:proofErr w:type="spellEnd"/>
      <w:r w:rsidR="000116A8">
        <w:t>) and V</w:t>
      </w:r>
      <w:r w:rsidR="000116A8" w:rsidRPr="000116A8">
        <w:rPr>
          <w:vertAlign w:val="subscript"/>
        </w:rPr>
        <w:t>d</w:t>
      </w:r>
      <w:r w:rsidR="000116A8">
        <w:t>.</w:t>
      </w:r>
      <w:r w:rsidRPr="000A7FF4">
        <w:rPr>
          <w:rFonts w:eastAsiaTheme="majorEastAsia"/>
        </w:rPr>
        <w:t xml:space="preserve"> </w:t>
      </w:r>
      <w:r>
        <w:rPr>
          <w:rFonts w:eastAsiaTheme="majorEastAsia"/>
        </w:rPr>
        <w:t xml:space="preserve">As summarized </w:t>
      </w:r>
      <w:del w:id="386" w:author="Wambaugh, John (he/him/his)" w:date="2024-05-15T15:44:00Z">
        <w:r w:rsidDel="00CC6EB1">
          <w:rPr>
            <w:rFonts w:eastAsiaTheme="majorEastAsia"/>
          </w:rPr>
          <w:delText>i</w:delText>
        </w:r>
      </w:del>
      <w:ins w:id="387" w:author="Wambaugh, John (he/him/his)" w:date="2024-05-15T15:44:00Z">
        <w:r w:rsidR="00CC6EB1">
          <w:rPr>
            <w:rFonts w:eastAsiaTheme="majorEastAsia"/>
          </w:rPr>
          <w:t>in X</w:t>
        </w:r>
      </w:ins>
      <w:del w:id="388" w:author="Wambaugh, John (he/him/his)" w:date="2024-05-15T15:44:00Z">
        <w:r w:rsidDel="00CC6EB1">
          <w:rPr>
            <w:rFonts w:eastAsiaTheme="majorEastAsia"/>
          </w:rPr>
          <w:delText xml:space="preserve">n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389" w:author="Wambaugh, John (he/him/his)" w:date="2024-05-06T09:54:00Z">
        <w:r w:rsidR="008851FA" w:rsidDel="00812061">
          <w:delText xml:space="preserve">Table </w:delText>
        </w:r>
        <w:r w:rsidR="008851FA" w:rsidDel="00812061">
          <w:rPr>
            <w:noProof/>
          </w:rPr>
          <w:delText>4</w:delText>
        </w:r>
      </w:del>
      <w:del w:id="390" w:author="Wambaugh, John (he/him/his)" w:date="2024-05-15T15:44:00Z">
        <w:r w:rsidDel="00CC6EB1">
          <w:rPr>
            <w:rFonts w:eastAsiaTheme="majorEastAsia"/>
          </w:rPr>
          <w:fldChar w:fldCharType="end"/>
        </w:r>
      </w:del>
      <w:r w:rsidR="0085262A">
        <w:rPr>
          <w:rFonts w:eastAsiaTheme="majorEastAsia"/>
        </w:rPr>
        <w:t xml:space="preserve"> the y-randomized predictions reassuringly have no skill at predicting </w:t>
      </w:r>
      <w:r w:rsidR="0085262A" w:rsidRPr="00836CD7">
        <w:rPr>
          <w:rFonts w:eastAsiaTheme="majorEastAsia"/>
          <w:i/>
          <w:iCs/>
        </w:rPr>
        <w:t>in vivo</w:t>
      </w:r>
      <w:r w:rsidR="0085262A">
        <w:rPr>
          <w:rFonts w:eastAsiaTheme="majorEastAsia"/>
        </w:rPr>
        <w:t xml:space="preserve"> clearance, while the combination of HTTK and A</w:t>
      </w:r>
      <w:r w:rsidR="003B46B2">
        <w:rPr>
          <w:rFonts w:eastAsiaTheme="majorEastAsia"/>
        </w:rPr>
        <w:t>D</w:t>
      </w:r>
      <w:r w:rsidR="0085262A">
        <w:rPr>
          <w:rFonts w:eastAsiaTheme="majorEastAsia"/>
        </w:rPr>
        <w:t>MET predicted values had the most, with a R</w:t>
      </w:r>
      <w:r w:rsidR="0085262A" w:rsidRPr="00836CD7">
        <w:rPr>
          <w:rFonts w:eastAsiaTheme="majorEastAsia"/>
          <w:vertAlign w:val="superscript"/>
        </w:rPr>
        <w:t>2</w:t>
      </w:r>
      <w:r w:rsidR="0085262A">
        <w:rPr>
          <w:rFonts w:eastAsiaTheme="majorEastAsia"/>
        </w:rPr>
        <w:t xml:space="preserve"> </w:t>
      </w:r>
      <w:r w:rsidR="00836CD7">
        <w:rPr>
          <w:rFonts w:eastAsiaTheme="majorEastAsia"/>
        </w:rPr>
        <w:t>of 0.32</w:t>
      </w:r>
      <w:r w:rsidR="0085262A">
        <w:rPr>
          <w:rFonts w:eastAsiaTheme="majorEastAsia"/>
        </w:rPr>
        <w:t xml:space="preserve"> and a RMSLE indicating a factor of 17x. Both IFS-QSAR and QSARINS-Chem had comparable R</w:t>
      </w:r>
      <w:r w:rsidR="0085262A" w:rsidRPr="00836CD7">
        <w:rPr>
          <w:rFonts w:eastAsiaTheme="majorEastAsia"/>
          <w:vertAlign w:val="superscript"/>
        </w:rPr>
        <w:t>2</w:t>
      </w:r>
      <w:r w:rsidR="0085262A">
        <w:rPr>
          <w:rFonts w:eastAsiaTheme="majorEastAsia"/>
        </w:rPr>
        <w:t xml:space="preserve"> of 0.25 and 0.2 (respectively) and an RMSLE indicating a factor of ~20x. </w:t>
      </w:r>
      <w:r w:rsidR="00836CD7">
        <w:rPr>
          <w:rFonts w:eastAsiaTheme="majorEastAsia"/>
        </w:rPr>
        <w:t xml:space="preserve">The other QSPRs performed about as well as using the </w:t>
      </w:r>
      <w:r w:rsidR="00836CD7" w:rsidRPr="00836CD7">
        <w:rPr>
          <w:rFonts w:eastAsiaTheme="majorEastAsia"/>
          <w:i/>
          <w:iCs/>
        </w:rPr>
        <w:t>in vitro</w:t>
      </w:r>
      <w:r w:rsidR="00836CD7">
        <w:rPr>
          <w:rFonts w:eastAsiaTheme="majorEastAsia"/>
        </w:rPr>
        <w:t xml:space="preserve"> measured data.</w:t>
      </w:r>
      <w:r w:rsidR="001B5AB5">
        <w:br w:type="page"/>
      </w:r>
    </w:p>
    <w:p w14:paraId="6270730F" w14:textId="7AEFA597" w:rsidR="00AA4D78" w:rsidRDefault="00AA4D78" w:rsidP="006F4886">
      <w:pPr>
        <w:pStyle w:val="Heading1"/>
        <w:spacing w:line="360" w:lineRule="auto"/>
        <w:rPr>
          <w:color w:val="auto"/>
        </w:rPr>
      </w:pPr>
      <w:r>
        <w:rPr>
          <w:color w:val="auto"/>
        </w:rPr>
        <w:lastRenderedPageBreak/>
        <w:t>Discussion</w:t>
      </w:r>
    </w:p>
    <w:p w14:paraId="5561BD93" w14:textId="77777777" w:rsidR="00F83DCC" w:rsidRDefault="00F83DCC" w:rsidP="00F83DCC">
      <w:pPr>
        <w:spacing w:after="0" w:line="360" w:lineRule="auto"/>
        <w:rPr>
          <w:ins w:id="391" w:author="Wambaugh, John (he/him/his)" w:date="2024-05-04T09:56:00Z"/>
        </w:rPr>
      </w:pPr>
    </w:p>
    <w:p w14:paraId="094ECA00" w14:textId="7D3BFF15" w:rsidR="00F83DCC" w:rsidDel="00F83DCC" w:rsidRDefault="00F83DCC" w:rsidP="00DE1906">
      <w:pPr>
        <w:spacing w:after="0" w:line="360" w:lineRule="auto"/>
        <w:jc w:val="both"/>
        <w:rPr>
          <w:del w:id="392" w:author="Wambaugh, John (he/him/his)" w:date="2024-05-04T09:57:00Z"/>
          <w:moveTo w:id="393" w:author="Wambaugh, John (he/him/his)" w:date="2024-05-04T09:57:00Z"/>
        </w:rPr>
        <w:pPrChange w:id="394" w:author="Wambaugh, John (he/him/his)" w:date="2024-05-20T14:13:00Z">
          <w:pPr>
            <w:spacing w:after="0" w:line="360" w:lineRule="auto"/>
          </w:pPr>
        </w:pPrChange>
      </w:pPr>
      <w:ins w:id="395" w:author="Wambaugh, John (he/him/his)" w:date="2024-05-04T09:56:00Z">
        <w:r w:rsidRPr="00810B69">
          <w:t xml:space="preserve">TK information, </w:t>
        </w:r>
      </w:ins>
      <w:ins w:id="396" w:author="Wambaugh, John (he/him/his)" w:date="2024-05-20T14:13:00Z">
        <w:r w:rsidR="00DE1906">
          <w:t xml:space="preserve">including </w:t>
        </w:r>
      </w:ins>
      <w:ins w:id="397" w:author="Wambaugh, John (he/him/his)" w:date="2024-05-20T14:29:00Z">
        <w:r w:rsidR="006E11AA">
          <w:t>half-life</w:t>
        </w:r>
      </w:ins>
      <w:ins w:id="398" w:author="Wambaugh, John (he/him/his)" w:date="2024-05-20T14:13:00Z">
        <w:r w:rsidR="00DE1906">
          <w:t xml:space="preserve"> (</w:t>
        </w:r>
        <w:proofErr w:type="spellStart"/>
        <w:r w:rsidR="00DE1906" w:rsidRPr="00810B69">
          <w:t>t</w:t>
        </w:r>
        <w:r w:rsidR="00DE1906" w:rsidRPr="00810B69">
          <w:rPr>
            <w:vertAlign w:val="subscript"/>
          </w:rPr>
          <w:t>half</w:t>
        </w:r>
        <w:proofErr w:type="spellEnd"/>
        <w:r w:rsidR="00DE1906" w:rsidRPr="00810B69">
          <w:t>)</w:t>
        </w:r>
        <w:r w:rsidR="00DE1906">
          <w:t xml:space="preserve"> and toxicological dose metrics like peak concentration (C</w:t>
        </w:r>
        <w:r w:rsidR="00DE1906" w:rsidRPr="00DE1906">
          <w:rPr>
            <w:vertAlign w:val="subscript"/>
            <w:rPrChange w:id="399" w:author="Wambaugh, John (he/him/his)" w:date="2024-05-20T14:13:00Z">
              <w:rPr/>
            </w:rPrChange>
          </w:rPr>
          <w:t>max</w:t>
        </w:r>
        <w:r w:rsidR="00DE1906">
          <w:t>) and time-integrated plasma concentration (AUC) are c</w:t>
        </w:r>
      </w:ins>
      <w:ins w:id="400" w:author="Wambaugh, John (he/him/his)" w:date="2024-05-04T09:56:00Z">
        <w:r w:rsidRPr="00810B69">
          <w:t>ritical for understanding chemical risk</w:t>
        </w:r>
        <w:r>
          <w:t xml:space="preserve">. </w:t>
        </w:r>
      </w:ins>
      <w:moveToRangeStart w:id="401" w:author="Wambaugh, John (he/him/his)" w:date="2024-05-04T09:57:00Z" w:name="move165709065"/>
      <w:moveTo w:id="402" w:author="Wambaugh, John (he/him/his)" w:date="2024-05-04T09:57:00Z">
        <w:r>
          <w:t>T</w:t>
        </w:r>
        <w:del w:id="403" w:author="Wambaugh, John (he/him/his)" w:date="2024-05-20T14:16:00Z">
          <w:r w:rsidDel="00DE1906">
            <w:delText>his information</w:delText>
          </w:r>
        </w:del>
      </w:moveTo>
      <w:ins w:id="404" w:author="Wambaugh, John (he/him/his)" w:date="2024-05-20T14:16:00Z">
        <w:r w:rsidR="00DE1906">
          <w:t>K</w:t>
        </w:r>
      </w:ins>
      <w:moveTo w:id="405" w:author="Wambaugh, John (he/him/his)" w:date="2024-05-04T09:57:00Z">
        <w:r>
          <w:t xml:space="preserve"> allows evaluation of potential to accumulate and inference of exposure from biomonitoring data. </w:t>
        </w:r>
      </w:moveTo>
      <w:ins w:id="406" w:author="Wambaugh, John (he/him/his)" w:date="2024-05-20T14:29:00Z">
        <w:r w:rsidR="006E11AA">
          <w:t>Unfortunately,</w:t>
        </w:r>
      </w:ins>
      <w:ins w:id="407" w:author="Wambaugh, John (he/him/his)" w:date="2024-05-20T14:16:00Z">
        <w:r w:rsidR="00DE1906">
          <w:t xml:space="preserve"> TK is chemical-specific, requiring some sort of method tailed or a per chemical basis.</w:t>
        </w:r>
        <w:r w:rsidR="00DE1906">
          <w:t xml:space="preserve"> </w:t>
        </w:r>
      </w:ins>
      <w:moveTo w:id="408" w:author="Wambaugh, John (he/him/his)" w:date="2024-05-04T09:57:00Z">
        <w:del w:id="409" w:author="Wambaugh, John (he/him/his)" w:date="2024-05-20T14:14:00Z">
          <w:r w:rsidDel="00DE1906">
            <w:delText>– l</w:delText>
          </w:r>
        </w:del>
      </w:moveTo>
      <w:ins w:id="410" w:author="Wambaugh, John (he/him/his)" w:date="2024-05-20T14:14:00Z">
        <w:r w:rsidR="00DE1906">
          <w:t>L</w:t>
        </w:r>
      </w:ins>
      <w:moveTo w:id="411" w:author="Wambaugh, John (he/him/his)" w:date="2024-05-04T09:57:00Z">
        <w:r>
          <w:t>arge</w:t>
        </w:r>
      </w:moveTo>
      <w:ins w:id="412" w:author="Wambaugh, John (he/him/his)" w:date="2024-05-20T14:14:00Z">
        <w:r w:rsidR="00DE1906">
          <w:t xml:space="preserve"> </w:t>
        </w:r>
      </w:ins>
      <w:moveTo w:id="413" w:author="Wambaugh, John (he/him/his)" w:date="2024-05-04T09:57:00Z">
        <w:del w:id="414" w:author="Wambaugh, John (he/him/his)" w:date="2024-05-20T14:14:00Z">
          <w:r w:rsidDel="00DE1906">
            <w:delText xml:space="preserve"> data </w:delText>
          </w:r>
        </w:del>
        <w:r>
          <w:t xml:space="preserve">TK data gaps </w:t>
        </w:r>
      </w:moveTo>
      <w:ins w:id="415" w:author="Wambaugh, John (he/him/his)" w:date="2024-05-20T14:14:00Z">
        <w:r w:rsidR="00DE1906">
          <w:t xml:space="preserve">exist </w:t>
        </w:r>
      </w:ins>
      <w:moveTo w:id="416" w:author="Wambaugh, John (he/him/his)" w:date="2024-05-04T09:57:00Z">
        <w:r>
          <w:t xml:space="preserve">for analytes identified in biological matrices by both targeted (NHANES </w:t>
        </w:r>
        <w:r>
          <w:fldChar w:fldCharType="begin"/>
        </w:r>
        <w:r>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fldChar w:fldCharType="separate"/>
        </w:r>
        <w:r>
          <w:rPr>
            <w:noProof/>
          </w:rPr>
          <w:t>[40]</w:t>
        </w:r>
        <w:r>
          <w:fldChar w:fldCharType="end"/>
        </w:r>
        <w:r>
          <w:t xml:space="preserve">) and non-targeted analyses (Woodruff </w:t>
        </w:r>
        <w:r>
          <w:fldChar w:fldCharType="begin"/>
        </w:r>
        <w:r>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fldChar w:fldCharType="separate"/>
        </w:r>
        <w:r>
          <w:rPr>
            <w:noProof/>
          </w:rPr>
          <w:t>[41]</w:t>
        </w:r>
        <w:r>
          <w:fldChar w:fldCharType="end"/>
        </w:r>
        <w:r>
          <w:t>)</w:t>
        </w:r>
      </w:moveTo>
      <w:ins w:id="417" w:author="Wambaugh, John (he/him/his)" w:date="2024-05-04T09:57:00Z">
        <w:r>
          <w:t>.</w:t>
        </w:r>
      </w:ins>
    </w:p>
    <w:moveToRangeEnd w:id="401"/>
    <w:p w14:paraId="34ACD7D5" w14:textId="52249D02" w:rsidR="003E0280" w:rsidRDefault="00F83DCC" w:rsidP="00DE1906">
      <w:pPr>
        <w:spacing w:after="0" w:line="360" w:lineRule="auto"/>
        <w:jc w:val="both"/>
        <w:rPr>
          <w:ins w:id="418" w:author="Wambaugh, John (he/him/his)" w:date="2024-05-16T18:54:00Z"/>
        </w:rPr>
      </w:pPr>
      <w:ins w:id="419" w:author="Wambaugh, John (he/him/his)" w:date="2024-05-04T09:56:00Z">
        <w:r>
          <w:t xml:space="preserve"> </w:t>
        </w:r>
      </w:ins>
      <w:ins w:id="420" w:author="Wambaugh, John (he/him/his)" w:date="2024-05-20T14:16:00Z">
        <w:r w:rsidR="00DE1906">
          <w:t>Multiple governments have</w:t>
        </w:r>
      </w:ins>
      <w:ins w:id="421" w:author="Wambaugh, John (he/him/his)" w:date="2024-05-20T14:17:00Z">
        <w:r w:rsidR="00DE1906">
          <w:t xml:space="preserve"> r</w:t>
        </w:r>
      </w:ins>
      <w:ins w:id="422" w:author="Wambaugh, John (he/him/his)" w:date="2024-05-04T09:56:00Z">
        <w:r w:rsidRPr="00F83DCC">
          <w:t xml:space="preserve">ecognized </w:t>
        </w:r>
      </w:ins>
      <w:r w:rsidR="005D33F1">
        <w:fldChar w:fldCharType="begin">
          <w:fldData xml:space="preserve">PEVuZE5vdGU+PENpdGU+PEF1dGhvcj5OYXRpb25hbCBBY2FkZW1pZXMgb2YgU2NpZW5jZXM8L0F1
dGhvcj48WWVhcj4yMDE3PC9ZZWFyPjxSZWNOdW0+MzM5PC9SZWNOdW0+PERpc3BsYXlUZXh0Pls0
Mi00NV08L0Rpc3BsYXlUZXh0PjxyZWNvcmQ+PHJlYy1udW1iZXI+MzM5PC9yZWMtbnVtYmVyPjxm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5D33F1">
        <w:instrText xml:space="preserve"> ADDIN EN.CITE </w:instrText>
      </w:r>
      <w:r w:rsidR="005D33F1">
        <w:fldChar w:fldCharType="begin">
          <w:fldData xml:space="preserve">PEVuZE5vdGU+PENpdGU+PEF1dGhvcj5OYXRpb25hbCBBY2FkZW1pZXMgb2YgU2NpZW5jZXM8L0F1
dGhvcj48WWVhcj4yMDE3PC9ZZWFyPjxSZWNOdW0+MzM5PC9SZWNOdW0+PERpc3BsYXlUZXh0Pls0
Mi00NV08L0Rpc3BsYXlUZXh0PjxyZWNvcmQ+PHJlYy1udW1iZXI+MzM5PC9yZWMtbnVtYmVyPjxm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5D33F1">
        <w:instrText xml:space="preserve"> ADDIN EN.CITE.DATA </w:instrText>
      </w:r>
      <w:r w:rsidR="005D33F1">
        <w:fldChar w:fldCharType="end"/>
      </w:r>
      <w:r w:rsidR="005D33F1">
        <w:fldChar w:fldCharType="separate"/>
      </w:r>
      <w:r w:rsidR="005D33F1">
        <w:rPr>
          <w:noProof/>
        </w:rPr>
        <w:t>[42-45]</w:t>
      </w:r>
      <w:r w:rsidR="005D33F1">
        <w:fldChar w:fldCharType="end"/>
      </w:r>
      <w:ins w:id="423" w:author="Wambaugh, John (he/him/his)" w:date="2024-05-04T09:56:00Z">
        <w:r w:rsidRPr="00F83DCC">
          <w:t xml:space="preserve"> that high throughput (chemical-agnostic) TK models parameterized with chemical-specific </w:t>
        </w:r>
        <w:r w:rsidRPr="00DE1906">
          <w:rPr>
            <w:i/>
            <w:iCs/>
            <w:rPrChange w:id="424" w:author="Wambaugh, John (he/him/his)" w:date="2024-05-20T14:14:00Z">
              <w:rPr/>
            </w:rPrChange>
          </w:rPr>
          <w:t>in vitro</w:t>
        </w:r>
        <w:r w:rsidRPr="00F83DCC">
          <w:t xml:space="preserve"> data</w:t>
        </w:r>
      </w:ins>
      <w:ins w:id="425" w:author="Wambaugh, John (he/him/his)" w:date="2024-05-20T14:14:00Z">
        <w:r w:rsidR="00DE1906">
          <w:t xml:space="preserve"> </w:t>
        </w:r>
      </w:ins>
      <w:ins w:id="426" w:author="Wambaugh, John (he/him/his)" w:date="2024-05-04T09:56:00Z">
        <w:r w:rsidRPr="00F83DCC">
          <w:t xml:space="preserve">are a powerful tool for </w:t>
        </w:r>
      </w:ins>
      <w:ins w:id="427" w:author="Wambaugh, John (he/him/his)" w:date="2024-05-20T14:16:00Z">
        <w:r w:rsidR="00DE1906">
          <w:t>facilitating ne</w:t>
        </w:r>
        <w:r w:rsidR="00DE1906">
          <w:t xml:space="preserve">xt generation risk assessment based </w:t>
        </w:r>
        <w:proofErr w:type="gramStart"/>
        <w:r w:rsidR="00DE1906">
          <w:t xml:space="preserve">on </w:t>
        </w:r>
      </w:ins>
      <w:ins w:id="428" w:author="Wambaugh, John (he/him/his)" w:date="2024-05-20T14:18:00Z">
        <w:r w:rsidR="00222A4C">
          <w:t xml:space="preserve"> in</w:t>
        </w:r>
        <w:proofErr w:type="gramEnd"/>
        <w:r w:rsidR="00222A4C">
          <w:t xml:space="preserve"> vitro</w:t>
        </w:r>
      </w:ins>
      <w:ins w:id="429" w:author="Wambaugh, John (he/him/his)" w:date="2024-05-04T09:56:00Z">
        <w:r w:rsidRPr="00F83DCC">
          <w:t xml:space="preserve"> screening for chemical toxicity</w:t>
        </w:r>
      </w:ins>
      <w:ins w:id="430" w:author="Wambaugh, John (he/him/his)" w:date="2024-05-20T14:15:00Z">
        <w:r w:rsidR="00DE1906">
          <w:t>.</w:t>
        </w:r>
      </w:ins>
      <w:ins w:id="431" w:author="Wambaugh, John (he/him/his)" w:date="2024-05-20T14:18:00Z">
        <w:r w:rsidR="00222A4C">
          <w:t xml:space="preserve"> </w:t>
        </w:r>
      </w:ins>
      <w:ins w:id="432" w:author="Wambaugh, John (he/him/his)" w:date="2024-05-06T09:03:00Z">
        <w:r w:rsidR="003E0280">
          <w:t>Governments and industry are</w:t>
        </w:r>
        <w:r w:rsidR="003E0280" w:rsidRPr="00810B69">
          <w:t xml:space="preserve"> continuing to accumulate chemical-specific TK data</w:t>
        </w:r>
        <w:r w:rsidR="003E0280">
          <w:t xml:space="preserve"> including both </w:t>
        </w:r>
        <w:r w:rsidR="003E0280">
          <w:rPr>
            <w:i/>
            <w:iCs/>
          </w:rPr>
          <w:t>i</w:t>
        </w:r>
        <w:r w:rsidR="003E0280" w:rsidRPr="007C2C18">
          <w:rPr>
            <w:i/>
            <w:iCs/>
          </w:rPr>
          <w:t>n vivo</w:t>
        </w:r>
        <w:r w:rsidR="003E0280" w:rsidRPr="00810B69">
          <w:rPr>
            <w:i/>
            <w:iCs/>
          </w:rPr>
          <w:t xml:space="preserve"> </w:t>
        </w:r>
        <w:r w:rsidR="003E0280" w:rsidRPr="003E0280">
          <w:rPr>
            <w:rPrChange w:id="433" w:author="Wambaugh, John (he/him/his)" w:date="2024-05-06T09:04:00Z">
              <w:rPr>
                <w:i/>
                <w:iCs/>
              </w:rPr>
            </w:rPrChange>
          </w:rPr>
          <w:t>concentration vs. time dat</w:t>
        </w:r>
      </w:ins>
      <w:ins w:id="434" w:author="Wambaugh, John (he/him/his)" w:date="2024-05-06T09:04:00Z">
        <w:r w:rsidR="003E0280" w:rsidRPr="003E0280">
          <w:rPr>
            <w:rPrChange w:id="435" w:author="Wambaugh, John (he/him/his)" w:date="2024-05-06T09:04:00Z">
              <w:rPr>
                <w:i/>
                <w:iCs/>
              </w:rPr>
            </w:rPrChange>
          </w:rPr>
          <w:t>a</w:t>
        </w:r>
        <w:r w:rsidR="003E0280">
          <w:t xml:space="preserve"> in key tissues</w:t>
        </w:r>
      </w:ins>
      <w:ins w:id="436" w:author="Wambaugh, John (he/him/his)" w:date="2024-05-06T09:03:00Z">
        <w:r w:rsidR="003E0280" w:rsidRPr="00810B69">
          <w:t xml:space="preserve"> </w:t>
        </w:r>
        <w:r w:rsidR="003E0280">
          <w:fldChar w:fldCharType="begin"/>
        </w:r>
        <w:r w:rsidR="003E0280">
          <w: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[27,26]</w:t>
        </w:r>
        <w:r w:rsidR="003E0280">
          <w:fldChar w:fldCharType="end"/>
        </w:r>
      </w:ins>
      <w:ins w:id="437" w:author="Wambaugh, John (he/him/his)" w:date="2024-05-06T09:04:00Z">
        <w:r w:rsidR="003E0280">
          <w:t xml:space="preserve"> and </w:t>
        </w:r>
        <w:r w:rsidR="003E0280">
          <w:rPr>
            <w:i/>
            <w:iCs/>
          </w:rPr>
          <w:t>i</w:t>
        </w:r>
      </w:ins>
      <w:ins w:id="438" w:author="Wambaugh, John (he/him/his)" w:date="2024-05-06T09:03:00Z">
        <w:r w:rsidR="003E0280" w:rsidRPr="007C2C18">
          <w:rPr>
            <w:i/>
            <w:iCs/>
          </w:rPr>
          <w:t>n vitro</w:t>
        </w:r>
      </w:ins>
      <w:ins w:id="439" w:author="Wambaugh, John (he/him/his)" w:date="2024-05-06T09:04:00Z">
        <w:r w:rsidR="003E0280">
          <w:t xml:space="preserve"> HTTK data</w:t>
        </w:r>
      </w:ins>
      <w:ins w:id="440" w:author="Wambaugh, John (he/him/his)" w:date="2024-05-06T09:03:00Z">
        <w:r w:rsidR="003E0280" w:rsidRPr="00810B69">
          <w:t xml:space="preserve"> </w: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ins>
      <w:r w:rsidR="005D33F1">
        <w:instrText xml:space="preserve"> ADDIN EN.CITE </w:instrText>
      </w:r>
      <w:r w:rsidR="005D33F1">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r w:rsidR="005D33F1">
        <w:instrText xml:space="preserve"> ADDIN EN.CITE.DATA </w:instrText>
      </w:r>
      <w:r w:rsidR="005D33F1">
        <w:fldChar w:fldCharType="end"/>
      </w:r>
      <w:ins w:id="441" w:author="Wambaugh, John (he/him/his)" w:date="2024-05-06T09:03:00Z">
        <w:r w:rsidR="003E0280">
          <w:fldChar w:fldCharType="separate"/>
        </w:r>
        <w:r w:rsidR="003E0280">
          <w:rPr>
            <w:noProof/>
          </w:rPr>
          <w:t>[8,9,11,12,10,19]</w:t>
        </w:r>
        <w:r w:rsidR="003E0280">
          <w:fldChar w:fldCharType="end"/>
        </w:r>
      </w:ins>
      <w:ins w:id="442" w:author="Wambaugh, John (he/him/his)" w:date="2024-05-06T09:04:00Z">
        <w:r w:rsidR="003E0280">
          <w:t>. H</w:t>
        </w:r>
      </w:ins>
      <w:ins w:id="443" w:author="Wambaugh, John (he/him/his)" w:date="2024-05-06T09:03:00Z">
        <w:r w:rsidR="003E0280" w:rsidRPr="00810B69">
          <w:t xml:space="preserve">owever, several thousand chemicals remain in need of TK info; the </w:t>
        </w:r>
        <w:r w:rsidR="003E0280">
          <w:t>QSPR</w:t>
        </w:r>
        <w:r w:rsidR="003E0280" w:rsidRPr="00810B69">
          <w:t>s evaluated here provide options to fill this gap</w:t>
        </w:r>
      </w:ins>
      <w:ins w:id="444" w:author="Wambaugh, John (he/him/his)" w:date="2024-05-06T09:04:00Z">
        <w:r w:rsidR="003E0280">
          <w:t>.</w:t>
        </w:r>
      </w:ins>
    </w:p>
    <w:p w14:paraId="42B9453E" w14:textId="77777777" w:rsidR="00895E2C" w:rsidRDefault="00895E2C">
      <w:pPr>
        <w:spacing w:after="0" w:line="360" w:lineRule="auto"/>
        <w:jc w:val="both"/>
        <w:rPr>
          <w:ins w:id="445" w:author="Wambaugh, John (he/him/his)" w:date="2024-05-20T14:19:00Z"/>
        </w:rPr>
      </w:pPr>
    </w:p>
    <w:p w14:paraId="1527E658" w14:textId="745F87AF" w:rsidR="00443F75" w:rsidRDefault="00122915" w:rsidP="00122915">
      <w:pPr>
        <w:spacing w:after="0" w:line="360" w:lineRule="auto"/>
        <w:jc w:val="both"/>
        <w:rPr>
          <w:ins w:id="446" w:author="Wambaugh, John (he/him/his)" w:date="2024-05-20T15:42:00Z"/>
        </w:rPr>
      </w:pPr>
      <w:ins w:id="447" w:author="Wambaugh, John (he/him/his)" w:date="2024-05-20T14:30:00Z">
        <w:r>
          <w:t xml:space="preserve">Since the </w:t>
        </w:r>
        <w:r w:rsidRPr="00520EDC">
          <w:rPr>
            <w:i/>
            <w:iCs/>
          </w:rPr>
          <w:t>in vitro</w:t>
        </w:r>
        <w:r>
          <w:t xml:space="preserve"> data for HTTK are limited, here we have conducted a collaborative trial of four QSPRs for </w:t>
        </w:r>
        <w:r w:rsidRPr="003B0C76">
          <w:rPr>
            <w:i/>
          </w:rPr>
          <w:t>in vitro</w:t>
        </w:r>
        <w:r>
          <w:t xml:space="preserve"> TK parameters and two additional predictors of </w:t>
        </w:r>
        <w:r w:rsidRPr="003B0C76">
          <w:rPr>
            <w:i/>
          </w:rPr>
          <w:t>in vivo</w:t>
        </w:r>
        <w:r>
          <w:t xml:space="preserve"> TK half-life.</w:t>
        </w:r>
        <w:r>
          <w:t xml:space="preserve"> </w:t>
        </w:r>
        <w:r>
          <w:t xml:space="preserve">The focus of the analysis was using </w:t>
        </w:r>
        <w:r w:rsidRPr="00520EDC">
          <w:rPr>
            <w:i/>
            <w:iCs/>
          </w:rPr>
          <w:t>in vivo</w:t>
        </w:r>
        <w:r>
          <w:t xml:space="preserve"> data from </w:t>
        </w:r>
        <w:r w:rsidRPr="00F83DCC">
          <w:t>rat or human</w:t>
        </w:r>
        <w:r>
          <w:t xml:space="preserve"> TK studies</w:t>
        </w:r>
        <w:r w:rsidRPr="00F83DCC">
          <w:t xml:space="preserve"> </w:t>
        </w:r>
        <w:r>
          <w:t>collected by</w:t>
        </w:r>
        <w:r w:rsidRPr="00F83DCC">
          <w:t xml:space="preserve"> CvTdb</w:t>
        </w:r>
        <w:r>
          <w:t xml:space="preserve"> </w:t>
        </w: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r>
          <w:t xml:space="preserve">. </w:t>
        </w:r>
        <w:r>
          <w:t xml:space="preserve">We aimed to </w:t>
        </w:r>
      </w:ins>
      <w:ins w:id="448" w:author="Wambaugh, John (he/him/his)" w:date="2024-05-20T14:19:00Z">
        <w:r w:rsidR="00222A4C">
          <w:t xml:space="preserve">characterize the accuracy of HTTK approaches for new chemicals based on structure-based </w:t>
        </w:r>
        <w:r w:rsidR="00222A4C" w:rsidRPr="00523072">
          <w:rPr>
            <w:i/>
            <w:iCs/>
          </w:rPr>
          <w:t>in silico</w:t>
        </w:r>
        <w:r w:rsidR="00222A4C">
          <w:t xml:space="preserve"> predictions.</w:t>
        </w:r>
        <w:r w:rsidR="00222A4C" w:rsidRPr="00222A4C">
          <w:rPr>
            <w:rFonts w:eastAsia="Times New Roman"/>
          </w:rPr>
          <w:t xml:space="preserve"> </w:t>
        </w:r>
        <w:r w:rsidR="00222A4C">
          <w:rPr>
            <w:rFonts w:eastAsia="Times New Roman"/>
          </w:rPr>
          <w:t xml:space="preserve">For novel compounds a consensus </w:t>
        </w:r>
      </w:ins>
      <w:ins w:id="449" w:author="Wambaugh, John (he/him/his)" w:date="2024-05-20T14:20:00Z">
        <w:r w:rsidR="00222A4C">
          <w:t xml:space="preserve">quantitative structure-property-relationship </w:t>
        </w:r>
        <w:r w:rsidR="00222A4C" w:rsidRPr="00810B69">
          <w:t>(</w:t>
        </w:r>
        <w:r w:rsidR="00222A4C">
          <w:t>QSPR</w:t>
        </w:r>
        <w:r w:rsidR="00222A4C" w:rsidRPr="00810B69">
          <w:t xml:space="preserve">) </w:t>
        </w:r>
      </w:ins>
      <w:ins w:id="450" w:author="Wambaugh, John (he/him/his)" w:date="2024-05-20T14:19:00Z">
        <w:r w:rsidR="00222A4C">
          <w:rPr>
            <w:rFonts w:eastAsia="Times New Roman"/>
          </w:rPr>
          <w:t>approach may yield a reasonable result.</w:t>
        </w:r>
        <w:r w:rsidR="00222A4C">
          <w:t xml:space="preserve"> </w:t>
        </w:r>
      </w:ins>
      <w:ins w:id="451" w:author="Wambaugh, John (he/him/his)" w:date="2024-05-16T14:08:00Z">
        <w:r w:rsidR="009861C7" w:rsidRPr="00810B69">
          <w:t>This collaborative trial use</w:t>
        </w:r>
      </w:ins>
      <w:ins w:id="452" w:author="Wambaugh, John (he/him/his)" w:date="2024-05-20T14:19:00Z">
        <w:r w:rsidR="00222A4C">
          <w:t>d</w:t>
        </w:r>
      </w:ins>
      <w:ins w:id="453" w:author="Wambaugh, John (he/him/his)" w:date="2024-05-16T14:08:00Z">
        <w:r w:rsidR="009861C7">
          <w:t xml:space="preserve"> a database of </w:t>
        </w:r>
        <w:r w:rsidR="009861C7" w:rsidRPr="007C2C18">
          <w:rPr>
            <w:i/>
            <w:iCs/>
          </w:rPr>
          <w:t>in vivo</w:t>
        </w:r>
        <w:r w:rsidR="009861C7" w:rsidRPr="00810B69">
          <w:rPr>
            <w:i/>
            <w:iCs/>
          </w:rPr>
          <w:t xml:space="preserve"> </w:t>
        </w:r>
        <w:r w:rsidR="009861C7" w:rsidRPr="00810B69">
          <w:t>measured toxicokinetic data</w:t>
        </w:r>
        <w:r w:rsidR="009861C7">
          <w:t xml:space="preserve"> to evaluate</w:t>
        </w:r>
        <w:r w:rsidR="009861C7" w:rsidRPr="00637189">
          <w:rPr>
            <w:i/>
            <w:iCs/>
          </w:rPr>
          <w:t xml:space="preserve"> in silico </w:t>
        </w:r>
        <w:r w:rsidR="009861C7">
          <w:t>approaches. In vivo da</w:t>
        </w:r>
      </w:ins>
      <w:ins w:id="454" w:author="Wambaugh, John (he/him/his)" w:date="2024-05-20T14:19:00Z">
        <w:r w:rsidR="00222A4C">
          <w:t>ta had to be</w:t>
        </w:r>
      </w:ins>
      <w:ins w:id="455" w:author="Wambaugh, John (he/him/his)" w:date="2024-05-16T14:08:00Z">
        <w:r w:rsidR="009861C7">
          <w:t xml:space="preserve"> carefully reviewed to include only those data that could be well-described by empirical TK models. </w:t>
        </w:r>
        <w:r w:rsidR="009861C7" w:rsidRPr="00810B69">
          <w:t>Six different sets of</w:t>
        </w:r>
        <w:r w:rsidR="009861C7">
          <w:t xml:space="preserve"> </w:t>
        </w:r>
      </w:ins>
      <w:ins w:id="456" w:author="Wambaugh, John (he/him/his)" w:date="2024-05-20T14:20:00Z">
        <w:r w:rsidR="00222A4C">
          <w:t xml:space="preserve">QSPR </w:t>
        </w:r>
      </w:ins>
      <w:ins w:id="457" w:author="Wambaugh, John (he/him/his)" w:date="2024-05-16T14:08:00Z">
        <w:r w:rsidR="009861C7" w:rsidRPr="00810B69">
          <w:t>tools for predicting TK were evaluated</w:t>
        </w:r>
        <w:r w:rsidR="009861C7">
          <w:t>. Four of the QSPR models made predictions for chemical-specific</w:t>
        </w:r>
        <w:r w:rsidR="009861C7" w:rsidRPr="00810B69">
          <w:t xml:space="preserve"> </w:t>
        </w:r>
        <w:r w:rsidR="009861C7" w:rsidRPr="007C2C18">
          <w:rPr>
            <w:i/>
            <w:iCs/>
          </w:rPr>
          <w:t>in vitro</w:t>
        </w:r>
        <w:r w:rsidR="009861C7" w:rsidRPr="00810B69">
          <w:rPr>
            <w:i/>
            <w:iCs/>
          </w:rPr>
          <w:t xml:space="preserve"> </w:t>
        </w:r>
        <w:r w:rsidR="009861C7" w:rsidRPr="00810B69">
          <w:t>measurements</w:t>
        </w:r>
        <w:r w:rsidR="009861C7">
          <w:t xml:space="preserve"> (HTTK data). An additional consensus prediction was constructed from the various QSPRs. </w:t>
        </w:r>
      </w:ins>
      <w:ins w:id="458" w:author="Wambaugh, John (he/him/his)" w:date="2024-05-20T14:22:00Z">
        <w:r w:rsidR="00222A4C">
          <w:t>By comparing predictions with observations, the root mean squared log10 error (RMSLE) and other key stat</w:t>
        </w:r>
      </w:ins>
      <w:ins w:id="459" w:author="Wambaugh, John (he/him/his)" w:date="2024-05-20T14:23:00Z">
        <w:r w:rsidR="00222A4C">
          <w:t>istics could be calculated. The RMSLE characterizes the expected</w:t>
        </w:r>
        <w:r w:rsidR="00443F75">
          <w:t xml:space="preserve"> accuracy for new predictions. </w:t>
        </w:r>
        <w:r w:rsidR="00443F75">
          <w:t xml:space="preserve">Given sufficient observations for evaluation, the RMSLE can be interpreted as a coefficient of variation for normally distributed errors about the prediction. </w:t>
        </w:r>
      </w:ins>
      <w:ins w:id="460" w:author="Wambaugh, John (he/him/his)" w:date="2024-05-20T14:24:00Z">
        <w:r w:rsidR="00443F75">
          <w:t>For normally distributed errors one</w:t>
        </w:r>
      </w:ins>
      <w:ins w:id="461" w:author="Wambaugh, John (he/him/his)" w:date="2024-05-20T14:23:00Z">
        <w:r w:rsidR="00443F75">
          <w:t xml:space="preserve"> ha</w:t>
        </w:r>
      </w:ins>
      <w:ins w:id="462" w:author="Wambaugh, John (he/him/his)" w:date="2024-05-20T14:24:00Z">
        <w:r w:rsidR="00443F75">
          <w:t>s</w:t>
        </w:r>
      </w:ins>
      <w:ins w:id="463" w:author="Wambaugh, John (he/him/his)" w:date="2024-05-20T14:23:00Z">
        <w:r w:rsidR="00443F75">
          <w:t xml:space="preserve"> 95% confidence that the actual value will occur within +- 2 RMSLE of the prediction.</w:t>
        </w:r>
        <w:r w:rsidR="00443F75">
          <w:tab/>
        </w:r>
      </w:ins>
    </w:p>
    <w:p w14:paraId="044F621D" w14:textId="77777777" w:rsidR="00353233" w:rsidRDefault="00353233" w:rsidP="00122915">
      <w:pPr>
        <w:spacing w:after="0" w:line="360" w:lineRule="auto"/>
        <w:jc w:val="both"/>
        <w:rPr>
          <w:ins w:id="464" w:author="Wambaugh, John (he/him/his)" w:date="2024-05-20T15:42:00Z"/>
        </w:rPr>
      </w:pPr>
    </w:p>
    <w:p w14:paraId="605F2AA9" w14:textId="449EADB8" w:rsidR="00353233" w:rsidRDefault="00353233" w:rsidP="00353233">
      <w:pPr>
        <w:spacing w:after="0" w:line="360" w:lineRule="auto"/>
        <w:jc w:val="both"/>
        <w:rPr>
          <w:ins w:id="465" w:author="Wambaugh, John (he/him/his)" w:date="2024-05-20T15:42:00Z"/>
        </w:rPr>
      </w:pPr>
      <w:ins w:id="466" w:author="Wambaugh, John (he/him/his)" w:date="2024-05-20T15:42:00Z">
        <w:r>
          <w:lastRenderedPageBreak/>
          <w:t>Throughout this effort we have reported statistics on different subsets of chemicals. First, HTTK in vitro data were not available for all the chemicals</w:t>
        </w:r>
      </w:ins>
      <w:ins w:id="467" w:author="Wambaugh, John (he/him/his)" w:date="2024-05-20T15:43:00Z">
        <w:r>
          <w:t xml:space="preserve"> with CVT data</w:t>
        </w:r>
      </w:ins>
      <w:ins w:id="468" w:author="Wambaugh, John (he/him/his)" w:date="2024-05-20T15:46:00Z">
        <w:r>
          <w:t xml:space="preserve">. </w:t>
        </w:r>
      </w:ins>
      <w:ins w:id="469" w:author="Wambaugh, John (he/him/his)" w:date="2024-05-20T15:45:00Z">
        <w:r>
          <w:t>For the context of decision makers relying either on in vitro HTTK or QSPR-</w:t>
        </w:r>
      </w:ins>
      <w:ins w:id="470" w:author="Wambaugh, John (he/him/his)" w:date="2024-05-20T15:46:00Z">
        <w:r>
          <w:t>based</w:t>
        </w:r>
      </w:ins>
      <w:ins w:id="471" w:author="Wambaugh, John (he/him/his)" w:date="2024-05-20T15:45:00Z">
        <w:r>
          <w:t xml:space="preserve"> HTTK we report </w:t>
        </w:r>
      </w:ins>
      <w:ins w:id="472" w:author="Wambaugh, John (he/him/his)" w:date="2024-05-20T15:46:00Z">
        <w:r>
          <w:t>chiefly</w:t>
        </w:r>
      </w:ins>
      <w:ins w:id="473" w:author="Wambaugh, John (he/him/his)" w:date="2024-05-20T15:45:00Z">
        <w:r>
          <w:t xml:space="preserve"> on the statistics</w:t>
        </w:r>
      </w:ins>
      <w:ins w:id="474" w:author="Wambaugh, John (he/him/his)" w:date="2024-05-20T15:46:00Z">
        <w:r>
          <w:t xml:space="preserve"> associated with either the in vitro only chemicals or the chemicals with no existing in vitro data.</w:t>
        </w:r>
      </w:ins>
    </w:p>
    <w:p w14:paraId="27041E2A" w14:textId="77777777" w:rsidR="00353233" w:rsidRDefault="00353233" w:rsidP="00122915">
      <w:pPr>
        <w:spacing w:after="0" w:line="360" w:lineRule="auto"/>
        <w:jc w:val="both"/>
        <w:rPr>
          <w:ins w:id="475" w:author="Wambaugh, John (he/him/his)" w:date="2024-05-20T14:23:00Z"/>
        </w:rPr>
      </w:pPr>
    </w:p>
    <w:p w14:paraId="1B66AEFC" w14:textId="36BC798A" w:rsidR="00222A4C" w:rsidRDefault="00222A4C" w:rsidP="00222A4C">
      <w:pPr>
        <w:spacing w:after="0" w:line="360" w:lineRule="auto"/>
        <w:jc w:val="both"/>
        <w:rPr>
          <w:ins w:id="476" w:author="Wambaugh, John (he/him/his)" w:date="2024-05-20T14:21:00Z"/>
        </w:rPr>
      </w:pPr>
    </w:p>
    <w:p w14:paraId="349D8CB1" w14:textId="5308E23D" w:rsidR="00122915" w:rsidRDefault="00A45948" w:rsidP="00122915">
      <w:pPr>
        <w:spacing w:after="0" w:line="360" w:lineRule="auto"/>
        <w:jc w:val="both"/>
        <w:rPr>
          <w:ins w:id="477" w:author="Wambaugh, John (he/him/his)" w:date="2024-05-20T14:34:00Z"/>
        </w:rPr>
      </w:pPr>
      <w:ins w:id="478" w:author="Wambaugh, John (he/him/his)" w:date="2024-05-20T14:24:00Z">
        <w:r>
          <w:t>QSPRs were first evaluated for their ability to predict the</w:t>
        </w:r>
      </w:ins>
      <w:ins w:id="479" w:author="Wambaugh, John (he/him/his)" w:date="2024-05-20T14:25:00Z">
        <w:r>
          <w:t xml:space="preserve"> parameters fup and Clint expected by high throughput PBTK models. These in vitro parameters, of course, are not true TK. Rather they represent rapid method </w:t>
        </w:r>
      </w:ins>
      <w:ins w:id="480" w:author="Wambaugh, John (he/him/his)" w:date="2024-05-20T14:24:00Z">
        <w:r>
          <w:rPr>
            <w:rFonts w:eastAsiaTheme="majorEastAsia"/>
          </w:rPr>
          <w:t>rapid methods for partially characterizing TK</w:t>
        </w:r>
      </w:ins>
      <w:ins w:id="481" w:author="Wambaugh, John (he/him/his)" w:date="2024-05-20T14:25:00Z">
        <w:r>
          <w:rPr>
            <w:rFonts w:eastAsiaTheme="majorEastAsia"/>
          </w:rPr>
          <w:t xml:space="preserve">. </w:t>
        </w:r>
      </w:ins>
      <w:r w:rsidR="005D33F1">
        <w:rPr>
          <w:rFonts w:eastAsiaTheme="majorEastAsia"/>
        </w:rPr>
        <w:fldChar w:fldCharType="begin"/>
      </w:r>
      <w:r w:rsidR="005D33F1">
        <w:rPr>
          <w:rFonts w:eastAsiaTheme="majorEastAsia"/>
        </w:rPr>
        <w:instrText xml:space="preserve"> ADDIN EN.CITE &lt;EndNote&gt;&lt;Cite&gt;&lt;Author&gt;Wang&lt;/Author&gt;&lt;Year&gt;2010&lt;/Year&gt;&lt;RecNum&gt;306&lt;/RecNum&gt;&lt;DisplayText&gt;[18,15]&lt;/DisplayText&gt;&lt;record&gt;&lt;rec-number&gt;306&lt;/rec-number&gt;&lt;foreign-keys&gt;&lt;key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Cite&gt;&lt;Author&gt;Breen&lt;/Author&gt;&lt;Year&gt;2021&lt;/Year&gt;&lt;RecNum&gt;970&lt;/RecNum&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EndNote&gt;</w:instrText>
      </w:r>
      <w:r w:rsidR="005D33F1">
        <w:rPr>
          <w:rFonts w:eastAsiaTheme="majorEastAsia"/>
        </w:rPr>
        <w:fldChar w:fldCharType="separate"/>
      </w:r>
      <w:r w:rsidR="005D33F1">
        <w:rPr>
          <w:rFonts w:eastAsiaTheme="majorEastAsia"/>
          <w:noProof/>
        </w:rPr>
        <w:t>[18,15]</w:t>
      </w:r>
      <w:r w:rsidR="005D33F1">
        <w:rPr>
          <w:rFonts w:eastAsiaTheme="majorEastAsia"/>
        </w:rPr>
        <w:fldChar w:fldCharType="end"/>
      </w:r>
      <w:ins w:id="482" w:author="Wambaugh, John (he/him/his)" w:date="2024-05-20T14:25:00Z">
        <w:r>
          <w:rPr>
            <w:rFonts w:eastAsiaTheme="majorEastAsia"/>
          </w:rPr>
          <w:t xml:space="preserve">. </w:t>
        </w:r>
      </w:ins>
      <w:ins w:id="483" w:author="Wambaugh, John (he/him/his)" w:date="2024-05-20T14:24:00Z">
        <w:r>
          <w:rPr>
            <w:rFonts w:eastAsiaTheme="majorEastAsia"/>
          </w:rPr>
          <w:t xml:space="preserve">However, there is an ongoing proliferation of high throughput PBTK models </w:t>
        </w:r>
      </w:ins>
      <w:ins w:id="484" w:author="Wambaugh, John (he/him/his)" w:date="2024-05-20T14:26:00Z">
        <w:r>
          <w:rPr>
            <w:rFonts w:eastAsiaTheme="majorEastAsia"/>
          </w:rPr>
          <w:t xml:space="preserve">developed to make use of these in vitro parameters to allow HT-PBTK models to make chemical-specific predictions </w:t>
        </w:r>
      </w:ins>
      <w:r w:rsidR="005D33F1">
        <w:rPr>
          <w:rFonts w:eastAsiaTheme="majorEastAsia"/>
        </w:rPr>
        <w:fldChar w:fldCharType="begin">
          <w:fldData xml:space="preserve">PEVuZE5vdGU+PENpdGU+PEF1dGhvcj5KYW1laTwvQXV0aG9yPjxZZWFyPjIwMDk8L1llYXI+PFJl
Y051bT4xMTg8L1JlY051bT48RGlzcGxheVRleHQ+WzQ2LDMwLDE1LDQ3LDQ4XTwvRGlzcGxheVRl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5D33F1">
        <w:rPr>
          <w:rFonts w:eastAsiaTheme="majorEastAsia"/>
        </w:rPr>
        <w:instrText xml:space="preserve"> ADDIN EN.CITE </w:instrText>
      </w:r>
      <w:r w:rsidR="005D33F1">
        <w:rPr>
          <w:rFonts w:eastAsiaTheme="majorEastAsia"/>
        </w:rPr>
        <w:fldChar w:fldCharType="begin">
          <w:fldData xml:space="preserve">PEVuZE5vdGU+PENpdGU+PEF1dGhvcj5KYW1laTwvQXV0aG9yPjxZZWFyPjIwMDk8L1llYXI+PFJl
Y051bT4xMTg8L1JlY051bT48RGlzcGxheVRleHQ+WzQ2LDMwLDE1LDQ3LDQ4XTwvRGlzcGxheVRl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5D33F1">
        <w:rPr>
          <w:rFonts w:eastAsiaTheme="majorEastAsia"/>
        </w:rPr>
        <w:instrText xml:space="preserve"> ADDIN EN.CITE.DATA </w:instrText>
      </w:r>
      <w:r w:rsidR="005D33F1">
        <w:rPr>
          <w:rFonts w:eastAsiaTheme="majorEastAsia"/>
        </w:rPr>
      </w:r>
      <w:r w:rsidR="005D33F1">
        <w:rPr>
          <w:rFonts w:eastAsiaTheme="majorEastAsia"/>
        </w:rPr>
        <w:fldChar w:fldCharType="end"/>
      </w:r>
      <w:r w:rsidR="005D33F1">
        <w:rPr>
          <w:rFonts w:eastAsiaTheme="majorEastAsia"/>
        </w:rPr>
        <w:fldChar w:fldCharType="separate"/>
      </w:r>
      <w:r w:rsidR="005D33F1">
        <w:rPr>
          <w:rFonts w:eastAsiaTheme="majorEastAsia"/>
          <w:noProof/>
        </w:rPr>
        <w:t>[46,30,15,47,48]</w:t>
      </w:r>
      <w:r w:rsidR="005D33F1">
        <w:rPr>
          <w:rFonts w:eastAsiaTheme="majorEastAsia"/>
        </w:rPr>
        <w:fldChar w:fldCharType="end"/>
      </w:r>
      <w:ins w:id="485" w:author="Wambaugh, John (he/him/his)" w:date="2024-05-20T14:26:00Z">
        <w:r>
          <w:rPr>
            <w:rFonts w:eastAsiaTheme="majorEastAsia"/>
          </w:rPr>
          <w:t>.</w:t>
        </w:r>
      </w:ins>
      <w:ins w:id="486" w:author="Wambaugh, John (he/him/his)" w:date="2024-05-20T14:32:00Z">
        <w:r w:rsidR="00122915">
          <w:rPr>
            <w:rFonts w:eastAsiaTheme="majorEastAsia"/>
          </w:rPr>
          <w:t xml:space="preserve"> </w:t>
        </w:r>
        <w:r w:rsidR="00122915">
          <w:rPr>
            <w:rFonts w:eastAsia="Times New Roman"/>
          </w:rPr>
          <w:t>Most QSPRs predict plasma binding well (RMSLE 0.03 – 0.07) but have difficulty predicting metabolic clearance (RMSLE 0.37 – 1.28).</w:t>
        </w:r>
      </w:ins>
      <w:ins w:id="487" w:author="Wambaugh, John (he/him/his)" w:date="2024-05-20T14:34:00Z">
        <w:r w:rsidR="00122915" w:rsidRPr="00122915">
          <w:t xml:space="preserve"> </w:t>
        </w:r>
      </w:ins>
    </w:p>
    <w:p w14:paraId="7A1A835B" w14:textId="569A8B36" w:rsidR="00222A4C" w:rsidRPr="00122915" w:rsidRDefault="00222A4C" w:rsidP="00222A4C">
      <w:pPr>
        <w:spacing w:after="0" w:line="360" w:lineRule="auto"/>
        <w:jc w:val="both"/>
        <w:rPr>
          <w:ins w:id="488" w:author="Wambaugh, John (he/him/his)" w:date="2024-05-20T14:32:00Z"/>
          <w:rFonts w:eastAsiaTheme="majorEastAsia"/>
          <w:rPrChange w:id="489" w:author="Wambaugh, John (he/him/his)" w:date="2024-05-20T14:32:00Z">
            <w:rPr>
              <w:ins w:id="490" w:author="Wambaugh, John (he/him/his)" w:date="2024-05-20T14:32:00Z"/>
              <w:rFonts w:eastAsia="Times New Roman"/>
            </w:rPr>
          </w:rPrChange>
        </w:rPr>
      </w:pPr>
    </w:p>
    <w:p w14:paraId="76033768" w14:textId="4EA6393A" w:rsidR="00134CCA" w:rsidRDefault="00DA332C" w:rsidP="00134CCA">
      <w:pPr>
        <w:spacing w:after="0" w:line="360" w:lineRule="auto"/>
        <w:jc w:val="both"/>
        <w:rPr>
          <w:ins w:id="491" w:author="Wambaugh, John (he/him/his)" w:date="2024-05-20T14:41:00Z"/>
        </w:rPr>
        <w:pPrChange w:id="492" w:author="Wambaugh, John (he/him/his)" w:date="2024-05-20T14:49:00Z">
          <w:pPr>
            <w:numPr>
              <w:numId w:val="24"/>
            </w:numPr>
            <w:tabs>
              <w:tab w:val="num" w:pos="720"/>
            </w:tabs>
            <w:spacing w:after="0" w:line="360" w:lineRule="auto"/>
            <w:ind w:left="720" w:hanging="360"/>
            <w:jc w:val="both"/>
          </w:pPr>
        </w:pPrChange>
      </w:pPr>
      <w:ins w:id="493" w:author="Wambaugh, John (he/him/his)" w:date="2024-05-20T15:00:00Z">
        <w:r>
          <w:rPr>
            <w:rFonts w:eastAsia="Times New Roman"/>
          </w:rPr>
          <w:t xml:space="preserve">Predictions for the full concentration time-course were also evaluated. </w:t>
        </w:r>
      </w:ins>
      <w:ins w:id="494" w:author="Wambaugh, John (he/him/his)" w:date="2024-05-20T14:33:00Z">
        <w:r w:rsidR="00122915">
          <w:t>Our “level 2” evaluation</w:t>
        </w:r>
      </w:ins>
      <w:ins w:id="495" w:author="Wambaugh, John (he/him/his)" w:date="2024-05-20T14:34:00Z">
        <w:r w:rsidR="00122915">
          <w:t xml:space="preserve"> used</w:t>
        </w:r>
      </w:ins>
      <w:ins w:id="496" w:author="Wambaugh, John (he/him/his)" w:date="2024-05-20T14:33:00Z">
        <w:r w:rsidR="00122915">
          <w:t xml:space="preserve"> </w:t>
        </w:r>
      </w:ins>
      <w:ins w:id="497" w:author="Wambaugh, John (he/him/his)" w:date="2024-05-20T14:34:00Z">
        <w:r w:rsidR="00122915">
          <w:t>the QSPR</w:t>
        </w:r>
      </w:ins>
      <w:ins w:id="498" w:author="Wambaugh, John (he/him/his)" w:date="2024-05-20T14:22:00Z">
        <w:r w:rsidR="00222A4C">
          <w:t xml:space="preserve"> predicted parameter values within a physiologically based TK (</w:t>
        </w:r>
        <w:r w:rsidR="00222A4C" w:rsidRPr="00810B69">
          <w:t>PBTK</w:t>
        </w:r>
        <w:r w:rsidR="00222A4C">
          <w:t>)</w:t>
        </w:r>
        <w:r w:rsidR="00222A4C" w:rsidRPr="00810B69">
          <w:t xml:space="preserve"> </w:t>
        </w:r>
        <w:r w:rsidR="00222A4C">
          <w:t>model</w:t>
        </w:r>
      </w:ins>
      <w:ins w:id="499" w:author="Wambaugh, John (he/him/his)" w:date="2024-05-20T14:34:00Z">
        <w:r w:rsidR="00122915">
          <w:t xml:space="preserve"> to predict the full TK </w:t>
        </w:r>
      </w:ins>
      <w:ins w:id="500" w:author="Wambaugh, John (he/him/his)" w:date="2024-05-20T14:40:00Z">
        <w:r w:rsidR="00134CCA">
          <w:t>chemical</w:t>
        </w:r>
      </w:ins>
      <w:ins w:id="501" w:author="Wambaugh, John (he/him/his)" w:date="2024-05-20T14:34:00Z">
        <w:r w:rsidR="00122915">
          <w:t xml:space="preserve"> concentration time course.</w:t>
        </w:r>
        <w:r w:rsidR="00122915" w:rsidRPr="00122915">
          <w:t xml:space="preserve"> </w:t>
        </w:r>
      </w:ins>
      <w:ins w:id="502" w:author="Wambaugh, John (he/him/his)" w:date="2024-05-20T14:42:00Z">
        <w:r w:rsidR="00134CCA">
          <w:t>To frame the evaluation, statistics were also calculated for empirical TK model fits to the in vivo data and HTTK based o</w:t>
        </w:r>
      </w:ins>
      <w:ins w:id="503" w:author="Wambaugh, John (he/him/his)" w:date="2024-05-20T14:43:00Z">
        <w:r w:rsidR="00134CCA">
          <w:t xml:space="preserve">n randomly selected (incorrect) chemical </w:t>
        </w:r>
      </w:ins>
      <w:ins w:id="504" w:author="Wambaugh, John (he/him/his)" w:date="2024-05-20T14:50:00Z">
        <w:r w:rsidR="00134CCA">
          <w:t>parameters</w:t>
        </w:r>
      </w:ins>
      <w:ins w:id="505" w:author="Wambaugh, John (he/him/his)" w:date="2024-05-20T14:43:00Z">
        <w:r w:rsidR="00134CCA">
          <w:t>. The i</w:t>
        </w:r>
      </w:ins>
      <w:ins w:id="506" w:author="Wambaugh, John (he/him/his)" w:date="2024-05-20T14:41:00Z">
        <w:r w:rsidR="00134CCA">
          <w:t xml:space="preserve">n vivo fits </w:t>
        </w:r>
      </w:ins>
      <w:ins w:id="507" w:author="Wambaugh, John (he/him/his)" w:date="2024-05-20T14:43:00Z">
        <w:r w:rsidR="00134CCA">
          <w:t xml:space="preserve">were intended to </w:t>
        </w:r>
      </w:ins>
      <w:ins w:id="508" w:author="Wambaugh, John (he/him/his)" w:date="2024-05-20T14:41:00Z">
        <w:r w:rsidR="00134CCA">
          <w:t xml:space="preserve">approximate </w:t>
        </w:r>
      </w:ins>
      <w:ins w:id="509" w:author="Wambaugh, John (he/him/his)" w:date="2024-05-20T14:43:00Z">
        <w:r w:rsidR="00134CCA">
          <w:t xml:space="preserve">a </w:t>
        </w:r>
      </w:ins>
      <w:ins w:id="510" w:author="Wambaugh, John (he/him/his)" w:date="2024-05-20T14:41:00Z">
        <w:r w:rsidR="00134CCA">
          <w:t>best case</w:t>
        </w:r>
      </w:ins>
      <w:ins w:id="511" w:author="Wambaugh, John (he/him/his)" w:date="2024-05-20T14:43:00Z">
        <w:r w:rsidR="00134CCA">
          <w:t xml:space="preserve"> given that the data themselves are noisy. The y</w:t>
        </w:r>
      </w:ins>
      <w:ins w:id="512" w:author="Wambaugh, John (he/him/his)" w:date="2024-05-20T14:41:00Z">
        <w:r w:rsidR="00134CCA">
          <w:t xml:space="preserve">-randomization </w:t>
        </w:r>
      </w:ins>
      <w:ins w:id="513" w:author="Wambaugh, John (he/him/his)" w:date="2024-05-20T14:43:00Z">
        <w:r w:rsidR="00134CCA">
          <w:t xml:space="preserve">approximates a </w:t>
        </w:r>
      </w:ins>
      <w:ins w:id="514" w:author="Wambaugh, John (he/him/his)" w:date="2024-05-20T14:41:00Z">
        <w:r w:rsidR="00134CCA">
          <w:t>worst</w:t>
        </w:r>
      </w:ins>
      <w:ins w:id="515" w:author="Wambaugh, John (he/him/his)" w:date="2024-05-20T14:43:00Z">
        <w:r w:rsidR="00134CCA">
          <w:t xml:space="preserve"> case, taking into account potential correlations within the chemical data. PBTK models parameterized with </w:t>
        </w:r>
      </w:ins>
      <w:ins w:id="516" w:author="Wambaugh, John (he/him/his)" w:date="2024-05-20T14:44:00Z">
        <w:r w:rsidR="00134CCA">
          <w:t xml:space="preserve">QSPRS perform </w:t>
        </w:r>
      </w:ins>
      <w:ins w:id="517" w:author="Wambaugh, John (he/him/his)" w:date="2024-05-20T14:41:00Z">
        <w:r w:rsidR="00134CCA" w:rsidRPr="008F4583">
          <w:t>closer to y-randomized predictions than to empirical fits to the data</w:t>
        </w:r>
      </w:ins>
      <w:ins w:id="518" w:author="Wambaugh, John (he/him/his)" w:date="2024-05-20T14:44:00Z">
        <w:r w:rsidR="00134CCA">
          <w:t xml:space="preserve">. First, although nearly 100 chemicals is substantial, the existing annotated </w:t>
        </w:r>
      </w:ins>
      <w:ins w:id="519" w:author="Wambaugh, John (he/him/his)" w:date="2024-05-20T14:45:00Z">
        <w:r w:rsidR="00134CCA">
          <w:t xml:space="preserve">TK data do not </w:t>
        </w:r>
      </w:ins>
      <w:ins w:id="520" w:author="Wambaugh, John (he/him/his)" w:date="2024-05-20T14:50:00Z">
        <w:r w:rsidR="00134CCA">
          <w:t>constitute</w:t>
        </w:r>
      </w:ins>
      <w:ins w:id="521" w:author="Wambaugh, John (he/him/his)" w:date="2024-05-20T14:45:00Z">
        <w:r w:rsidR="00134CCA">
          <w:t xml:space="preserve"> machine learning “Big Data” which might rely on thousands if not millions of observations </w:t>
        </w:r>
      </w:ins>
      <w:r>
        <w:fldChar w:fldCharType="begin"/>
      </w:r>
      <w:r>
        <w:instrText xml:space="preserve"> ADDIN EN.CITE &lt;EndNote&gt;&lt;Cite&gt;&lt;Author&gt;Kitchin&lt;/Author&gt;&lt;Year&gt;2016&lt;/Year&gt;&lt;RecNum&gt;1382&lt;/RecNum&gt;&lt;DisplayText&gt;[49]&lt;/DisplayText&gt;&lt;record&gt;&lt;rec-number&gt;1382&lt;/rec-number&gt;&lt;foreign-keys&gt;&lt;key app="EN" db-id="5sedwzxv0frxxfep2afv55whvxe0v9vsv290" timestamp="1716231128"&gt;1382&lt;/key&gt;&lt;/foreign-keys&gt;&lt;ref-type name="Journal Article"&gt;17&lt;/ref-type&gt;&lt;contributors&gt;&lt;authors&gt;&lt;author&gt;Kitchin, Rob&lt;/author&gt;&lt;author&gt;McArdle, Gavin&lt;/author&gt;&lt;/authors&gt;&lt;/contributors&gt;&lt;titles&gt;&lt;title&gt;What makes Big Data, Big Data? Exploring the ontological characteristics of 26 datasets&lt;/title&gt;&lt;secondary-title&gt;Big Data &amp;amp; Society&lt;/secondary-title&gt;&lt;/titles&gt;&lt;periodical&gt;&lt;full-title&gt;Big Data &amp;amp; Society&lt;/full-title&gt;&lt;/periodical&gt;&lt;pages&gt;2053951716631130&lt;/pages&gt;&lt;volume&gt;3&lt;/volume&gt;&lt;number&gt;1&lt;/number&gt;&lt;dates&gt;&lt;year&gt;2016&lt;/year&gt;&lt;/dates&gt;&lt;isbn&gt;2053-9517&lt;/isbn&gt;&lt;urls&gt;&lt;/urls&gt;&lt;/record&gt;&lt;/Cite&gt;&lt;/EndNote&gt;</w:instrText>
      </w:r>
      <w:r>
        <w:fldChar w:fldCharType="separate"/>
      </w:r>
      <w:r>
        <w:rPr>
          <w:noProof/>
        </w:rPr>
        <w:t>[49]</w:t>
      </w:r>
      <w:r>
        <w:fldChar w:fldCharType="end"/>
      </w:r>
      <w:ins w:id="522" w:author="Wambaugh, John (he/him/his)" w:date="2024-05-20T14:52:00Z">
        <w:r>
          <w:t>.</w:t>
        </w:r>
      </w:ins>
      <w:ins w:id="523" w:author="Wambaugh, John (he/him/his)" w:date="2024-05-20T14:45:00Z">
        <w:r w:rsidR="00134CCA">
          <w:t xml:space="preserve"> </w:t>
        </w:r>
      </w:ins>
      <w:ins w:id="524" w:author="Wambaugh, John (he/him/his)" w:date="2024-05-20T14:46:00Z">
        <w:r w:rsidR="00134CCA">
          <w:t xml:space="preserve">Although more than one thousand chemicals have available in vitro HTTK measurements, it is still </w:t>
        </w:r>
        <w:r w:rsidR="00134CCA" w:rsidRPr="00134CCA">
          <w:t>a constrained random set of chemicals reflecting the correlation and</w:t>
        </w:r>
        <w:r w:rsidR="00134CCA">
          <w:t xml:space="preserve"> the property</w:t>
        </w:r>
        <w:r w:rsidR="00134CCA" w:rsidRPr="00134CCA">
          <w:t xml:space="preserve"> </w:t>
        </w:r>
        <w:r w:rsidR="00134CCA" w:rsidRPr="00134CCA">
          <w:t>distribution</w:t>
        </w:r>
        <w:r w:rsidR="00134CCA" w:rsidRPr="00134CCA">
          <w:t xml:space="preserve"> </w:t>
        </w:r>
        <w:r w:rsidR="00134CCA">
          <w:t>of the</w:t>
        </w:r>
      </w:ins>
      <w:ins w:id="525" w:author="Wambaugh, John (he/him/his)" w:date="2024-05-20T14:47:00Z">
        <w:r w:rsidR="00134CCA">
          <w:t xml:space="preserve"> set. For example, to be suitable for </w:t>
        </w:r>
        <w:r w:rsidR="00134CCA" w:rsidRPr="00D91B2F">
          <w:rPr>
            <w:i/>
            <w:iCs/>
            <w:rPrChange w:id="526" w:author="Wambaugh, John (he/him/his)" w:date="2024-05-20T15:50:00Z">
              <w:rPr/>
            </w:rPrChange>
          </w:rPr>
          <w:t>in vitro</w:t>
        </w:r>
        <w:r w:rsidR="00134CCA">
          <w:t xml:space="preserve"> measurement the volatility and solubility of the chemicals must be somewhat constrained. W</w:t>
        </w:r>
      </w:ins>
      <w:ins w:id="527" w:author="Wambaugh, John (he/him/his)" w:date="2024-05-20T14:41:00Z">
        <w:r w:rsidR="00134CCA">
          <w:t xml:space="preserve">hen chemical space is </w:t>
        </w:r>
      </w:ins>
      <w:ins w:id="528" w:author="Wambaugh, John (he/him/his)" w:date="2024-05-20T14:47:00Z">
        <w:r w:rsidR="00134CCA">
          <w:t>too</w:t>
        </w:r>
      </w:ins>
      <w:ins w:id="529" w:author="Wambaugh, John (he/him/his)" w:date="2024-05-20T14:41:00Z">
        <w:r w:rsidR="00134CCA">
          <w:t xml:space="preserve"> narrow the overall statistics </w:t>
        </w:r>
      </w:ins>
      <w:ins w:id="530" w:author="Wambaugh, John (he/him/his)" w:date="2024-05-20T14:47:00Z">
        <w:r w:rsidR="00134CCA">
          <w:t xml:space="preserve">are limited; </w:t>
        </w:r>
      </w:ins>
      <w:ins w:id="531" w:author="Wambaugh, John (he/him/his)" w:date="2024-05-20T14:48:00Z">
        <w:r w:rsidR="00134CCA">
          <w:t xml:space="preserve">with the CvTdb, like any data set, one </w:t>
        </w:r>
      </w:ins>
      <w:ins w:id="532" w:author="Wambaugh, John (he/him/his)" w:date="2024-05-20T14:41:00Z">
        <w:r w:rsidR="00134CCA">
          <w:t>can only evaluate and model things that vary across our dataset</w:t>
        </w:r>
      </w:ins>
      <w:ins w:id="533" w:author="Wambaugh, John (he/him/his)" w:date="2024-05-20T14:48:00Z">
        <w:r w:rsidR="00134CCA">
          <w:t xml:space="preserve">. </w:t>
        </w:r>
      </w:ins>
      <w:ins w:id="534" w:author="Wambaugh, John (he/him/his)" w:date="2024-05-20T15:07:00Z">
        <w:r w:rsidR="00866276" w:rsidRPr="003B3E3A">
          <w:rPr>
            <w:highlight w:val="yellow"/>
            <w:rPrChange w:id="535" w:author="Wambaugh, John (he/him/his)" w:date="2024-05-20T15:14:00Z">
              <w:rPr/>
            </w:rPrChange>
          </w:rPr>
          <w:t>Among the evaluation chemicals only</w:t>
        </w:r>
        <w:r w:rsidR="00866276" w:rsidRPr="003B3E3A">
          <w:rPr>
            <w:highlight w:val="yellow"/>
            <w:rPrChange w:id="536" w:author="Wambaugh, John (he/him/his)" w:date="2024-05-20T15:14:00Z">
              <w:rPr/>
            </w:rPrChange>
          </w:rPr>
          <w:t xml:space="preserve"> </w:t>
        </w:r>
      </w:ins>
      <w:ins w:id="537" w:author="Wambaugh, John (he/him/his)" w:date="2024-05-20T15:49:00Z">
        <w:r w:rsidR="007734D9">
          <w:rPr>
            <w:highlight w:val="yellow"/>
          </w:rPr>
          <w:t xml:space="preserve">two had </w:t>
        </w:r>
      </w:ins>
      <w:ins w:id="538" w:author="Wambaugh, John (he/him/his)" w:date="2024-05-20T15:50:00Z">
        <w:r w:rsidR="00D91B2F">
          <w:rPr>
            <w:highlight w:val="yellow"/>
          </w:rPr>
          <w:t>metabolic</w:t>
        </w:r>
      </w:ins>
      <w:ins w:id="539" w:author="Wambaugh, John (he/him/his)" w:date="2024-05-20T15:49:00Z">
        <w:r w:rsidR="007734D9">
          <w:rPr>
            <w:highlight w:val="yellow"/>
          </w:rPr>
          <w:t xml:space="preserve"> clearance (</w:t>
        </w:r>
      </w:ins>
      <w:ins w:id="540" w:author="Wambaugh, John (he/him/his)" w:date="2024-05-20T15:07:00Z">
        <w:r w:rsidR="00866276" w:rsidRPr="003B3E3A">
          <w:rPr>
            <w:highlight w:val="yellow"/>
            <w:rPrChange w:id="541" w:author="Wambaugh, John (he/him/his)" w:date="2024-05-20T15:14:00Z">
              <w:rPr/>
            </w:rPrChange>
          </w:rPr>
          <w:t>Cl</w:t>
        </w:r>
        <w:r w:rsidR="00866276" w:rsidRPr="003B3E3A">
          <w:rPr>
            <w:highlight w:val="yellow"/>
            <w:vertAlign w:val="subscript"/>
            <w:rPrChange w:id="542" w:author="Wambaugh, John (he/him/his)" w:date="2024-05-20T15:14:00Z">
              <w:rPr/>
            </w:rPrChange>
          </w:rPr>
          <w:t>int</w:t>
        </w:r>
      </w:ins>
      <w:ins w:id="543" w:author="Wambaugh, John (he/him/his)" w:date="2024-05-20T15:08:00Z">
        <w:r w:rsidR="00866276" w:rsidRPr="003B3E3A">
          <w:rPr>
            <w:highlight w:val="yellow"/>
            <w:rPrChange w:id="544" w:author="Wambaugh, John (he/him/his)" w:date="2024-05-20T15:14:00Z">
              <w:rPr/>
            </w:rPrChange>
          </w:rPr>
          <w:t xml:space="preserve"> above 10</w:t>
        </w:r>
        <w:r w:rsidR="00866276" w:rsidRPr="003B3E3A">
          <w:rPr>
            <w:highlight w:val="yellow"/>
            <w:vertAlign w:val="superscript"/>
            <w:rPrChange w:id="545" w:author="Wambaugh, John (he/him/his)" w:date="2024-05-20T15:14:00Z">
              <w:rPr/>
            </w:rPrChange>
          </w:rPr>
          <w:t>3</w:t>
        </w:r>
        <w:r w:rsidR="00866276" w:rsidRPr="003B3E3A">
          <w:rPr>
            <w:highlight w:val="yellow"/>
            <w:rPrChange w:id="546" w:author="Wambaugh, John (he/him/his)" w:date="2024-05-20T15:14:00Z">
              <w:rPr/>
            </w:rPrChange>
          </w:rPr>
          <w:t xml:space="preserve"> </w:t>
        </w:r>
      </w:ins>
      <w:ins w:id="547" w:author="Wambaugh, John (he/him/his)" w:date="2024-05-20T15:49:00Z">
        <w:r w:rsidR="007734D9">
          <w:rPr>
            <w:highlight w:val="yellow"/>
          </w:rPr>
          <w:t>µL/min/10</w:t>
        </w:r>
        <w:r w:rsidR="007734D9" w:rsidRPr="007734D9">
          <w:rPr>
            <w:highlight w:val="yellow"/>
            <w:vertAlign w:val="superscript"/>
            <w:rPrChange w:id="548" w:author="Wambaugh, John (he/him/his)" w:date="2024-05-20T15:49:00Z">
              <w:rPr>
                <w:highlight w:val="yellow"/>
              </w:rPr>
            </w:rPrChange>
          </w:rPr>
          <w:t>6</w:t>
        </w:r>
        <w:r w:rsidR="007734D9">
          <w:rPr>
            <w:highlight w:val="yellow"/>
          </w:rPr>
          <w:t xml:space="preserve"> hepatocytes </w:t>
        </w:r>
      </w:ins>
      <w:ins w:id="549" w:author="Wambaugh, John (he/him/his)" w:date="2024-05-20T15:08:00Z">
        <w:r w:rsidR="00866276" w:rsidRPr="003B3E3A">
          <w:rPr>
            <w:highlight w:val="yellow"/>
            <w:rPrChange w:id="550" w:author="Wambaugh, John (he/him/his)" w:date="2024-05-20T15:14:00Z">
              <w:rPr/>
            </w:rPrChange>
          </w:rPr>
          <w:t xml:space="preserve">and </w:t>
        </w:r>
      </w:ins>
      <w:ins w:id="551" w:author="Wambaugh, John (he/him/his)" w:date="2024-05-20T15:07:00Z">
        <w:r w:rsidR="00866276" w:rsidRPr="003B3E3A">
          <w:rPr>
            <w:highlight w:val="yellow"/>
            <w:rPrChange w:id="552" w:author="Wambaugh, John (he/him/his)" w:date="2024-05-20T15:14:00Z">
              <w:rPr/>
            </w:rPrChange>
          </w:rPr>
          <w:t>9</w:t>
        </w:r>
      </w:ins>
      <w:ins w:id="553" w:author="Wambaugh, John (he/him/his)" w:date="2024-05-20T15:49:00Z">
        <w:r w:rsidR="007734D9">
          <w:rPr>
            <w:highlight w:val="yellow"/>
          </w:rPr>
          <w:t>3</w:t>
        </w:r>
      </w:ins>
      <w:ins w:id="554" w:author="Wambaugh, John (he/him/his)" w:date="2024-05-20T15:07:00Z">
        <w:r w:rsidR="00866276" w:rsidRPr="003B3E3A">
          <w:rPr>
            <w:highlight w:val="yellow"/>
            <w:rPrChange w:id="555" w:author="Wambaugh, John (he/him/his)" w:date="2024-05-20T15:14:00Z">
              <w:rPr/>
            </w:rPrChange>
          </w:rPr>
          <w:t>% are within two</w:t>
        </w:r>
      </w:ins>
      <w:ins w:id="556" w:author="Wambaugh, John (he/him/his)" w:date="2024-05-20T15:08:00Z">
        <w:r w:rsidR="00866276" w:rsidRPr="003B3E3A">
          <w:rPr>
            <w:highlight w:val="yellow"/>
            <w:rPrChange w:id="557" w:author="Wambaugh, John (he/him/his)" w:date="2024-05-20T15:14:00Z">
              <w:rPr/>
            </w:rPrChange>
          </w:rPr>
          <w:t>-</w:t>
        </w:r>
      </w:ins>
      <w:ins w:id="558" w:author="Wambaugh, John (he/him/his)" w:date="2024-05-20T15:07:00Z">
        <w:r w:rsidR="00866276" w:rsidRPr="003B3E3A">
          <w:rPr>
            <w:highlight w:val="yellow"/>
            <w:rPrChange w:id="559" w:author="Wambaugh, John (he/him/his)" w:date="2024-05-20T15:14:00Z">
              <w:rPr/>
            </w:rPrChange>
          </w:rPr>
          <w:t xml:space="preserve">fold of </w:t>
        </w:r>
      </w:ins>
      <w:ins w:id="560" w:author="Wambaugh, John (he/him/his)" w:date="2024-05-20T15:49:00Z">
        <w:r w:rsidR="007734D9">
          <w:rPr>
            <w:highlight w:val="yellow"/>
          </w:rPr>
          <w:t>the median</w:t>
        </w:r>
      </w:ins>
      <w:ins w:id="561" w:author="Wambaugh, John (he/him/his)" w:date="2024-05-20T15:08:00Z">
        <w:r w:rsidR="00866276" w:rsidRPr="003B3E3A">
          <w:rPr>
            <w:highlight w:val="yellow"/>
            <w:rPrChange w:id="562" w:author="Wambaugh, John (he/him/his)" w:date="2024-05-20T15:14:00Z">
              <w:rPr/>
            </w:rPrChange>
          </w:rPr>
          <w:t>.</w:t>
        </w:r>
        <w:r w:rsidR="00866276">
          <w:t xml:space="preserve"> </w:t>
        </w:r>
      </w:ins>
      <w:ins w:id="563" w:author="Wambaugh, John (he/him/his)" w:date="2024-05-20T14:48:00Z">
        <w:r w:rsidR="00134CCA">
          <w:t>The two parameters</w:t>
        </w:r>
      </w:ins>
      <w:ins w:id="564" w:author="Wambaugh, John (he/him/his)" w:date="2024-05-20T15:08:00Z">
        <w:r w:rsidR="00866276">
          <w:t xml:space="preserve"> </w:t>
        </w:r>
      </w:ins>
      <w:ins w:id="565" w:author="Wambaugh, John (he/him/his)" w:date="2024-05-20T14:48:00Z">
        <w:r w:rsidR="00134CCA">
          <w:t>f</w:t>
        </w:r>
        <w:r w:rsidR="00134CCA" w:rsidRPr="003B3E3A">
          <w:rPr>
            <w:vertAlign w:val="subscript"/>
            <w:rPrChange w:id="566" w:author="Wambaugh, John (he/him/his)" w:date="2024-05-20T15:14:00Z">
              <w:rPr/>
            </w:rPrChange>
          </w:rPr>
          <w:t>up</w:t>
        </w:r>
        <w:r w:rsidR="00134CCA">
          <w:t xml:space="preserve"> and </w:t>
        </w:r>
      </w:ins>
      <w:ins w:id="567" w:author="Wambaugh, John (he/him/his)" w:date="2024-05-20T15:08:00Z">
        <w:r w:rsidR="00866276">
          <w:t>C</w:t>
        </w:r>
      </w:ins>
      <w:ins w:id="568" w:author="Wambaugh, John (he/him/his)" w:date="2024-05-20T14:48:00Z">
        <w:r w:rsidR="00134CCA">
          <w:t>l</w:t>
        </w:r>
        <w:r w:rsidR="00134CCA" w:rsidRPr="00866276">
          <w:rPr>
            <w:vertAlign w:val="subscript"/>
            <w:rPrChange w:id="569" w:author="Wambaugh, John (he/him/his)" w:date="2024-05-20T15:08:00Z">
              <w:rPr/>
            </w:rPrChange>
          </w:rPr>
          <w:t>int</w:t>
        </w:r>
        <w:r w:rsidR="00134CCA">
          <w:t xml:space="preserve"> </w:t>
        </w:r>
      </w:ins>
      <w:ins w:id="570" w:author="Wambaugh, John (he/him/his)" w:date="2024-05-20T15:08:00Z">
        <w:r w:rsidR="00866276">
          <w:t xml:space="preserve">further </w:t>
        </w:r>
      </w:ins>
      <w:ins w:id="571" w:author="Wambaugh, John (he/him/his)" w:date="2024-05-20T14:48:00Z">
        <w:r w:rsidR="00134CCA">
          <w:t>interact in how they influence TK; if a chemical</w:t>
        </w:r>
      </w:ins>
      <w:ins w:id="572" w:author="Wambaugh, John (he/him/his)" w:date="2024-05-20T14:41:00Z">
        <w:r w:rsidR="00134CCA">
          <w:t xml:space="preserve"> has low </w:t>
        </w:r>
      </w:ins>
      <w:ins w:id="573" w:author="Wambaugh, John (he/him/his)" w:date="2024-05-20T14:48:00Z">
        <w:r w:rsidR="00134CCA">
          <w:t xml:space="preserve">metabolic </w:t>
        </w:r>
      </w:ins>
      <w:ins w:id="574" w:author="Wambaugh, John (he/him/his)" w:date="2024-05-20T16:26:00Z">
        <w:r w:rsidR="008179DF">
          <w:t>clearance,</w:t>
        </w:r>
      </w:ins>
      <w:ins w:id="575" w:author="Wambaugh, John (he/him/his)" w:date="2024-05-20T14:41:00Z">
        <w:r w:rsidR="00134CCA">
          <w:t xml:space="preserve"> </w:t>
        </w:r>
      </w:ins>
      <w:ins w:id="576" w:author="Wambaugh, John (he/him/his)" w:date="2024-05-20T14:48:00Z">
        <w:r w:rsidR="00134CCA">
          <w:t xml:space="preserve">it may </w:t>
        </w:r>
        <w:r w:rsidR="00134CCA">
          <w:lastRenderedPageBreak/>
          <w:t>accumu</w:t>
        </w:r>
      </w:ins>
      <w:ins w:id="577" w:author="Wambaugh, John (he/him/his)" w:date="2024-05-20T14:49:00Z">
        <w:r w:rsidR="00134CCA">
          <w:t xml:space="preserve">late regardless of </w:t>
        </w:r>
      </w:ins>
      <w:ins w:id="578" w:author="Wambaugh, John (he/him/his)" w:date="2024-05-20T14:41:00Z">
        <w:r w:rsidR="00134CCA">
          <w:t>how</w:t>
        </w:r>
      </w:ins>
      <w:ins w:id="579" w:author="Wambaugh, John (he/him/his)" w:date="2024-05-20T15:14:00Z">
        <w:r w:rsidR="003B3E3A">
          <w:t xml:space="preserve"> highly the chemical</w:t>
        </w:r>
      </w:ins>
      <w:ins w:id="580" w:author="Wambaugh, John (he/him/his)" w:date="2024-05-20T14:41:00Z">
        <w:r w:rsidR="00134CCA">
          <w:t xml:space="preserve"> binds</w:t>
        </w:r>
      </w:ins>
      <w:ins w:id="581" w:author="Wambaugh, John (he/him/his)" w:date="2024-05-20T14:49:00Z">
        <w:r w:rsidR="00134CCA">
          <w:t xml:space="preserve">; conversely if a chemical is </w:t>
        </w:r>
      </w:ins>
      <w:ins w:id="582" w:author="Wambaugh, John (he/him/his)" w:date="2024-05-20T14:41:00Z">
        <w:r w:rsidR="00134CCA">
          <w:t xml:space="preserve">highly bound </w:t>
        </w:r>
      </w:ins>
      <w:ins w:id="583" w:author="Wambaugh, John (he/him/his)" w:date="2024-05-20T14:49:00Z">
        <w:r w:rsidR="00134CCA">
          <w:t xml:space="preserve">it may not </w:t>
        </w:r>
      </w:ins>
      <w:ins w:id="584" w:author="Wambaugh, John (he/him/his)" w:date="2024-05-20T14:41:00Z">
        <w:r w:rsidR="00134CCA">
          <w:t xml:space="preserve">matter how fast </w:t>
        </w:r>
      </w:ins>
      <w:ins w:id="585" w:author="Wambaugh, John (he/him/his)" w:date="2024-05-20T14:49:00Z">
        <w:r w:rsidR="00134CCA">
          <w:t>the free chemical</w:t>
        </w:r>
      </w:ins>
      <w:ins w:id="586" w:author="Wambaugh, John (he/him/his)" w:date="2024-05-20T14:41:00Z">
        <w:r w:rsidR="00134CCA">
          <w:t xml:space="preserve"> clears</w:t>
        </w:r>
      </w:ins>
      <w:ins w:id="587" w:author="Wambaugh, John (he/him/his)" w:date="2024-05-20T14:49:00Z">
        <w:r w:rsidR="00134CCA">
          <w:t xml:space="preserve">. </w:t>
        </w:r>
      </w:ins>
    </w:p>
    <w:p w14:paraId="6AE58B48" w14:textId="77777777" w:rsidR="00134CCA" w:rsidRDefault="00134CCA" w:rsidP="00122915">
      <w:pPr>
        <w:spacing w:after="0" w:line="360" w:lineRule="auto"/>
        <w:jc w:val="both"/>
        <w:rPr>
          <w:ins w:id="588" w:author="Wambaugh, John (he/him/his)" w:date="2024-05-20T14:54:00Z"/>
        </w:rPr>
      </w:pPr>
    </w:p>
    <w:p w14:paraId="73621324" w14:textId="4760D142" w:rsidR="00DA332C" w:rsidRPr="00520EDC" w:rsidRDefault="00DA332C" w:rsidP="00DA332C">
      <w:pPr>
        <w:spacing w:after="0" w:line="360" w:lineRule="auto"/>
        <w:jc w:val="both"/>
        <w:rPr>
          <w:ins w:id="589" w:author="Wambaugh, John (he/him/his)" w:date="2024-05-20T14:54:00Z"/>
          <w:rFonts w:eastAsia="Times New Roman"/>
        </w:rPr>
      </w:pPr>
      <w:ins w:id="590" w:author="Wambaugh, John (he/him/his)" w:date="2024-05-20T14:59:00Z">
        <w:r w:rsidRPr="00DA332C">
          <w:rPr>
            <w:rFonts w:eastAsia="Times New Roman"/>
          </w:rPr>
          <w:t>Here we have found the HTTK PBTK model performed similarly when using TK QSPRs for Clint and fup as when the actual in vitro measured data were used</w:t>
        </w:r>
        <w:r>
          <w:rPr>
            <w:rFonts w:eastAsia="Times New Roman"/>
          </w:rPr>
          <w:t xml:space="preserve">. </w:t>
        </w:r>
        <w:r>
          <w:rPr>
            <w:rFonts w:eastAsia="Times New Roman"/>
          </w:rPr>
          <w:t xml:space="preserve">Fits to the in vivo data </w:t>
        </w:r>
        <w:r>
          <w:t xml:space="preserve">had RMSLE of 0.62, while predictions based on </w:t>
        </w:r>
        <w:r w:rsidRPr="00523072">
          <w:rPr>
            <w:i/>
            <w:iCs/>
          </w:rPr>
          <w:t>in vitro</w:t>
        </w:r>
        <w:r w:rsidRPr="00FC54C9">
          <w:t xml:space="preserve"> HT</w:t>
        </w:r>
        <w:r>
          <w:t xml:space="preserve">TK had RMSLE of 1.18 without using any </w:t>
        </w:r>
        <w:r w:rsidRPr="00523072">
          <w:rPr>
            <w:i/>
            <w:iCs/>
          </w:rPr>
          <w:t>in vivo</w:t>
        </w:r>
        <w:r>
          <w:t xml:space="preserve"> data. RMSLE for individual QSPRs ranged from 1.19 to 1.3. </w:t>
        </w:r>
        <w:r>
          <w:rPr>
            <w:rFonts w:eastAsia="Times New Roman"/>
          </w:rPr>
          <w:t xml:space="preserve">Any one QSPR performed slightly better than using </w:t>
        </w:r>
        <w:r w:rsidRPr="00523072">
          <w:rPr>
            <w:rFonts w:eastAsia="Times New Roman"/>
            <w:i/>
            <w:iCs/>
          </w:rPr>
          <w:t>in vitro</w:t>
        </w:r>
        <w:r>
          <w:rPr>
            <w:rFonts w:eastAsia="Times New Roman"/>
          </w:rPr>
          <w:t xml:space="preserve"> values for random chemicals (RMSLE 1.35). </w:t>
        </w:r>
      </w:ins>
      <w:ins w:id="591" w:author="Wambaugh, John (he/him/his)" w:date="2024-05-20T14:54:00Z">
        <w:r>
          <w:rPr>
            <w:rFonts w:eastAsia="Times New Roman"/>
          </w:rPr>
          <w:t xml:space="preserve">A consensus prediction using the maximum clearance predicted across all QSPRs </w:t>
        </w:r>
        <w:r>
          <w:t xml:space="preserve">had RMSLE 1.09 for the </w:t>
        </w:r>
        <w:proofErr w:type="gramStart"/>
        <w:r>
          <w:t>full time</w:t>
        </w:r>
        <w:proofErr w:type="gramEnd"/>
        <w:r>
          <w:t xml:space="preserve"> course – this is better than using the </w:t>
        </w:r>
        <w:r w:rsidRPr="00523072">
          <w:rPr>
            <w:i/>
            <w:iCs/>
          </w:rPr>
          <w:t>in vitro</w:t>
        </w:r>
        <w:r>
          <w:t xml:space="preserve"> measured data for the evaluation chemicals. </w:t>
        </w:r>
      </w:ins>
    </w:p>
    <w:p w14:paraId="6D21E6FE" w14:textId="77777777" w:rsidR="00DA332C" w:rsidRDefault="00DA332C" w:rsidP="00122915">
      <w:pPr>
        <w:spacing w:after="0" w:line="360" w:lineRule="auto"/>
        <w:jc w:val="both"/>
        <w:rPr>
          <w:ins w:id="592" w:author="Wambaugh, John (he/him/his)" w:date="2024-05-20T14:41:00Z"/>
        </w:rPr>
      </w:pPr>
    </w:p>
    <w:p w14:paraId="5DA263EB" w14:textId="77777777" w:rsidR="00134CCA" w:rsidRDefault="00134CCA" w:rsidP="00122915">
      <w:pPr>
        <w:spacing w:after="0" w:line="360" w:lineRule="auto"/>
        <w:jc w:val="both"/>
        <w:rPr>
          <w:ins w:id="593" w:author="Wambaugh, John (he/him/his)" w:date="2024-05-20T14:35:00Z"/>
        </w:rPr>
      </w:pPr>
    </w:p>
    <w:p w14:paraId="31B3CCC6" w14:textId="77777777" w:rsidR="00122915" w:rsidRDefault="00122915" w:rsidP="00122915">
      <w:pPr>
        <w:numPr>
          <w:ilvl w:val="0"/>
          <w:numId w:val="24"/>
        </w:numPr>
        <w:spacing w:after="0" w:line="360" w:lineRule="auto"/>
        <w:jc w:val="both"/>
        <w:rPr>
          <w:ins w:id="594" w:author="Wambaugh, John (he/him/his)" w:date="2024-05-20T14:35:00Z"/>
        </w:rPr>
      </w:pPr>
      <w:commentRangeStart w:id="595"/>
      <w:ins w:id="596" w:author="Wambaugh, John (he/him/his)" w:date="2024-05-20T14:35:00Z">
        <w:r>
          <w: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t>
        </w:r>
      </w:ins>
      <w:commentRangeEnd w:id="595"/>
      <w:ins w:id="597" w:author="Wambaugh, John (he/him/his)" w:date="2024-05-20T14:53:00Z">
        <w:r w:rsidR="00DA332C">
          <w:rPr>
            <w:rStyle w:val="CommentReference"/>
          </w:rPr>
          <w:commentReference w:id="595"/>
        </w:r>
      </w:ins>
    </w:p>
    <w:p w14:paraId="59C395EE" w14:textId="77777777" w:rsidR="00122915" w:rsidRDefault="00122915" w:rsidP="00122915">
      <w:pPr>
        <w:numPr>
          <w:ilvl w:val="1"/>
          <w:numId w:val="24"/>
        </w:numPr>
        <w:spacing w:after="0" w:line="360" w:lineRule="auto"/>
        <w:jc w:val="both"/>
        <w:rPr>
          <w:ins w:id="598" w:author="Wambaugh, John (he/him/his)" w:date="2024-05-20T14:35:00Z"/>
        </w:rPr>
      </w:pPr>
      <w:ins w:id="599" w:author="Wambaugh, John (he/him/his)" w:date="2024-05-20T14:35:00Z">
        <w:r>
          <w:t>Possible reasons: either clearing the chemical too quickly, or our oral absorption is not correct (too slow?)</w:t>
        </w:r>
      </w:ins>
    </w:p>
    <w:p w14:paraId="3F5BA8AC" w14:textId="77777777" w:rsidR="00122915" w:rsidRDefault="00122915" w:rsidP="00122915">
      <w:pPr>
        <w:numPr>
          <w:ilvl w:val="0"/>
          <w:numId w:val="24"/>
        </w:numPr>
        <w:spacing w:after="0" w:line="360" w:lineRule="auto"/>
        <w:jc w:val="both"/>
        <w:rPr>
          <w:ins w:id="600" w:author="Wambaugh, John (he/him/his)" w:date="2024-05-20T14:35:00Z"/>
        </w:rPr>
      </w:pPr>
      <w:ins w:id="601" w:author="Wambaugh, John (he/him/his)" w:date="2024-05-20T14:35:00Z">
        <w:r>
          <w:t>discussion on why they are all performing similarly in late time points vs differences when you consider overall trends and early trends might be useful.</w:t>
        </w:r>
      </w:ins>
    </w:p>
    <w:p w14:paraId="26AE167B" w14:textId="77777777" w:rsidR="00122915" w:rsidRDefault="00122915" w:rsidP="00122915">
      <w:pPr>
        <w:spacing w:after="0" w:line="360" w:lineRule="auto"/>
        <w:jc w:val="both"/>
        <w:rPr>
          <w:ins w:id="602" w:author="Wambaugh, John (he/him/his)" w:date="2024-05-20T14:35:00Z"/>
        </w:rPr>
      </w:pPr>
    </w:p>
    <w:p w14:paraId="61B02ACE" w14:textId="77777777" w:rsidR="00122915" w:rsidRDefault="00122915" w:rsidP="00222A4C">
      <w:pPr>
        <w:spacing w:after="0" w:line="360" w:lineRule="auto"/>
        <w:jc w:val="both"/>
        <w:rPr>
          <w:ins w:id="603" w:author="Wambaugh, John (he/him/his)" w:date="2024-05-20T14:31:00Z"/>
        </w:rPr>
      </w:pPr>
    </w:p>
    <w:p w14:paraId="7A177278" w14:textId="0B6E309E" w:rsidR="00DA332C" w:rsidRPr="00DA332C" w:rsidRDefault="00DA332C" w:rsidP="00DA332C">
      <w:pPr>
        <w:spacing w:after="0" w:line="360" w:lineRule="auto"/>
        <w:jc w:val="both"/>
        <w:rPr>
          <w:ins w:id="604" w:author="Wambaugh, John (he/him/his)" w:date="2024-05-20T14:58:00Z"/>
        </w:rPr>
      </w:pPr>
      <w:ins w:id="605" w:author="Wambaugh, John (he/him/his)" w:date="2024-05-20T14:55:00Z">
        <w:r>
          <w:t xml:space="preserve">Among </w:t>
        </w:r>
      </w:ins>
      <w:ins w:id="606" w:author="Wambaugh, John (he/him/his)" w:date="2024-05-20T14:56:00Z">
        <w:r>
          <w:t>the summary TK statistics (level 3) evaluated,</w:t>
        </w:r>
      </w:ins>
      <w:ins w:id="607" w:author="Wambaugh, John (he/him/his)" w:date="2024-05-20T14:57:00Z">
        <w:r>
          <w:t xml:space="preserve"> the related quantities</w:t>
        </w:r>
      </w:ins>
      <w:ins w:id="608" w:author="Wambaugh, John (he/him/his)" w:date="2024-05-20T14:56:00Z">
        <w:r>
          <w:t xml:space="preserve"> </w:t>
        </w:r>
        <w:r>
          <w:t>AUC</w:t>
        </w:r>
        <w:r>
          <w:t xml:space="preserve">, </w:t>
        </w:r>
        <w:proofErr w:type="spellStart"/>
        <w:r>
          <w:t>CL</w:t>
        </w:r>
        <w:r w:rsidRPr="00DA332C">
          <w:rPr>
            <w:vertAlign w:val="subscript"/>
            <w:rPrChange w:id="609" w:author="Wambaugh, John (he/him/his)" w:date="2024-05-20T14:57:00Z">
              <w:rPr/>
            </w:rPrChange>
          </w:rPr>
          <w:t>tot</w:t>
        </w:r>
        <w:proofErr w:type="spellEnd"/>
        <w:r>
          <w:t xml:space="preserve">, and </w:t>
        </w:r>
        <w:r>
          <w:t>half</w:t>
        </w:r>
        <w:r>
          <w:t>-</w:t>
        </w:r>
        <w:r>
          <w:t xml:space="preserve">life </w:t>
        </w:r>
        <w:r>
          <w:t xml:space="preserve">are more challenging to predict. </w:t>
        </w:r>
        <w:r>
          <w:t>V</w:t>
        </w:r>
        <w:r w:rsidRPr="00520EDC">
          <w:rPr>
            <w:vertAlign w:val="subscript"/>
          </w:rPr>
          <w:t xml:space="preserve">d </w:t>
        </w:r>
        <w:r>
          <w:t>only depends on partitioning</w:t>
        </w:r>
      </w:ins>
      <w:ins w:id="610" w:author="Wambaugh, John (he/him/his)" w:date="2024-05-20T14:57:00Z">
        <w:r>
          <w:t xml:space="preserve"> (partially characterized by fup) and</w:t>
        </w:r>
      </w:ins>
      <w:ins w:id="611" w:author="Wambaugh, John (he/him/his)" w:date="2024-05-20T14:56:00Z">
        <w:r>
          <w:t xml:space="preserve"> C</w:t>
        </w:r>
        <w:r w:rsidRPr="00520EDC">
          <w:rPr>
            <w:vertAlign w:val="subscript"/>
          </w:rPr>
          <w:t>max</w:t>
        </w:r>
        <w:r>
          <w:t xml:space="preserve"> only depends on V</w:t>
        </w:r>
        <w:r w:rsidRPr="00520EDC">
          <w:rPr>
            <w:vertAlign w:val="subscript"/>
          </w:rPr>
          <w:t>d</w:t>
        </w:r>
      </w:ins>
      <w:ins w:id="612" w:author="Wambaugh, John (he/him/his)" w:date="2024-05-20T14:57:00Z">
        <w:r>
          <w:t>; neither of these two quantities depend upon Clint.</w:t>
        </w:r>
      </w:ins>
      <w:ins w:id="613" w:author="Wambaugh, John (he/him/his)" w:date="2024-05-20T14:58:00Z">
        <w:r>
          <w:t xml:space="preserve"> </w:t>
        </w:r>
      </w:ins>
      <w:ins w:id="614" w:author="Wambaugh, John (he/him/his)" w:date="2024-05-20T14:22:00Z">
        <w:r w:rsidR="00222A4C">
          <w:t xml:space="preserve">For </w:t>
        </w:r>
      </w:ins>
      <w:ins w:id="615" w:author="Wambaugh, John (he/him/his)" w:date="2024-05-20T14:58:00Z">
        <w:r>
          <w:t>AUC</w:t>
        </w:r>
      </w:ins>
      <w:ins w:id="616" w:author="Wambaugh, John (he/him/his)" w:date="2024-05-20T14:54:00Z">
        <w:r>
          <w:t>,</w:t>
        </w:r>
      </w:ins>
      <w:ins w:id="617" w:author="Wambaugh, John (he/him/his)" w:date="2024-05-20T14:22:00Z">
        <w:r w:rsidR="00222A4C">
          <w:t xml:space="preserve"> optim</w:t>
        </w:r>
      </w:ins>
      <w:ins w:id="618" w:author="Wambaugh, John (he/him/his)" w:date="2024-05-20T14:54:00Z">
        <w:r>
          <w:t>ized</w:t>
        </w:r>
      </w:ins>
      <w:ins w:id="619" w:author="Wambaugh, John (he/him/his)" w:date="2024-05-20T14:22:00Z">
        <w:r w:rsidR="00222A4C">
          <w:t xml:space="preserve"> fits to the </w:t>
        </w:r>
        <w:r w:rsidR="00222A4C" w:rsidRPr="00523072">
          <w:rPr>
            <w:i/>
            <w:iCs/>
          </w:rPr>
          <w:t xml:space="preserve">in vivo </w:t>
        </w:r>
        <w:r w:rsidR="00222A4C">
          <w:t xml:space="preserve">data indicated a RMSLE of 0.5 while </w:t>
        </w:r>
        <w:r w:rsidR="00222A4C">
          <w:rPr>
            <w:rFonts w:eastAsia="Times New Roman"/>
          </w:rPr>
          <w:t xml:space="preserve">using </w:t>
        </w:r>
        <w:r w:rsidR="00222A4C" w:rsidRPr="00523072">
          <w:rPr>
            <w:rFonts w:eastAsia="Times New Roman"/>
            <w:i/>
            <w:iCs/>
          </w:rPr>
          <w:t>in vitro</w:t>
        </w:r>
        <w:r w:rsidR="00222A4C">
          <w:rPr>
            <w:rFonts w:eastAsia="Times New Roman"/>
          </w:rPr>
          <w:t xml:space="preserve"> values for random (incorrect) chemicals had an AUC RMSLE of 0.89. Using chemical-specific </w:t>
        </w:r>
        <w:r w:rsidR="00222A4C" w:rsidRPr="00DA332C">
          <w:rPr>
            <w:rFonts w:eastAsia="Times New Roman"/>
            <w:i/>
            <w:iCs/>
            <w:rPrChange w:id="620" w:author="Wambaugh, John (he/him/his)" w:date="2024-05-20T14:53:00Z">
              <w:rPr>
                <w:rFonts w:eastAsia="Times New Roman"/>
              </w:rPr>
            </w:rPrChange>
          </w:rPr>
          <w:t>in vitro</w:t>
        </w:r>
        <w:r w:rsidR="00222A4C">
          <w:rPr>
            <w:rFonts w:eastAsia="Times New Roman"/>
          </w:rPr>
          <w:t xml:space="preserve"> data predicted AUC with RMSLE 0.74, while QSPRs ranged in accuracy from 0.74 to 0.84. </w:t>
        </w:r>
      </w:ins>
      <w:ins w:id="621" w:author="Wambaugh, John (he/him/his)" w:date="2024-05-20T14:58:00Z">
        <w:r>
          <w:rPr>
            <w:rFonts w:eastAsia="Times New Roman"/>
          </w:rPr>
          <w:t xml:space="preserve">The consensus prediction using the maximum clearance predicted across all QSPRs predicted AUC with RMSLE 1.03 </w:t>
        </w:r>
        <w:r>
          <w:t xml:space="preserve">– this is better than using the </w:t>
        </w:r>
        <w:r w:rsidRPr="00523072">
          <w:rPr>
            <w:i/>
            <w:iCs/>
          </w:rPr>
          <w:t>in vitro</w:t>
        </w:r>
        <w:r>
          <w:t xml:space="preserve"> measured data for the evaluation chemicals. </w:t>
        </w:r>
      </w:ins>
      <w:ins w:id="622" w:author="Wambaugh, John (he/him/his)" w:date="2024-05-20T14:59:00Z">
        <w:r>
          <w:t xml:space="preserve">For total clearance </w:t>
        </w:r>
        <w:proofErr w:type="spellStart"/>
        <w:r>
          <w:t>CL</w:t>
        </w:r>
        <w:r w:rsidRPr="003B0C76">
          <w:rPr>
            <w:vertAlign w:val="subscript"/>
          </w:rPr>
          <w:t>tot</w:t>
        </w:r>
        <w:proofErr w:type="spellEnd"/>
        <w:r>
          <w:t xml:space="preserve"> the RMSLE </w:t>
        </w:r>
        <w:r w:rsidRPr="001B5AB5">
          <w:t>1.</w:t>
        </w:r>
        <w:r>
          <w:t>57 and R</w:t>
        </w:r>
        <w:r w:rsidRPr="00265CF1">
          <w:rPr>
            <w:vertAlign w:val="superscript"/>
          </w:rPr>
          <w:t>2</w:t>
        </w:r>
        <w:r>
          <w:t xml:space="preserve"> </w:t>
        </w:r>
        <w:r w:rsidRPr="001B5AB5">
          <w:t>0.0</w:t>
        </w:r>
        <w:r>
          <w:t>3.</w:t>
        </w:r>
      </w:ins>
    </w:p>
    <w:p w14:paraId="69C3183B" w14:textId="77777777" w:rsidR="00DA332C" w:rsidRDefault="00DA332C" w:rsidP="00222A4C">
      <w:pPr>
        <w:spacing w:after="0" w:line="360" w:lineRule="auto"/>
        <w:jc w:val="both"/>
        <w:rPr>
          <w:ins w:id="623" w:author="Wambaugh, John (he/him/his)" w:date="2024-05-20T14:58:00Z"/>
          <w:rFonts w:eastAsia="Times New Roman"/>
        </w:rPr>
      </w:pPr>
    </w:p>
    <w:p w14:paraId="3B41600A" w14:textId="2F8A111B" w:rsidR="009861C7" w:rsidRPr="00DA332C" w:rsidRDefault="00DA332C" w:rsidP="00222A4C">
      <w:pPr>
        <w:spacing w:after="0" w:line="360" w:lineRule="auto"/>
        <w:jc w:val="both"/>
        <w:rPr>
          <w:ins w:id="624" w:author="Wambaugh, John (he/him/his)" w:date="2024-05-16T14:08:00Z"/>
        </w:rPr>
        <w:pPrChange w:id="625" w:author="Wambaugh, John (he/him/his)" w:date="2024-05-20T14:19:00Z">
          <w:pPr>
            <w:jc w:val="both"/>
          </w:pPr>
        </w:pPrChange>
      </w:pPr>
      <w:ins w:id="626" w:author="Wambaugh, John (he/him/his)" w:date="2024-05-20T14:58:00Z">
        <w:r>
          <w:lastRenderedPageBreak/>
          <w:t xml:space="preserve">For </w:t>
        </w:r>
        <w:r>
          <w:t xml:space="preserve">other </w:t>
        </w:r>
        <w:r>
          <w:t>TK summary statistics (level 3) we observed</w:t>
        </w:r>
      </w:ins>
      <w:ins w:id="627" w:author="Wambaugh, John (he/him/his)" w:date="2024-05-20T14:22:00Z">
        <w:r w:rsidR="00222A4C">
          <w:rPr>
            <w:rFonts w:eastAsia="Times New Roman"/>
          </w:rPr>
          <w:t xml:space="preserve"> C</w:t>
        </w:r>
        <w:r w:rsidR="00222A4C" w:rsidRPr="00DA332C">
          <w:rPr>
            <w:rFonts w:eastAsia="Times New Roman"/>
            <w:vertAlign w:val="subscript"/>
            <w:rPrChange w:id="628" w:author="Wambaugh, John (he/him/his)" w:date="2024-05-20T14:53:00Z">
              <w:rPr>
                <w:rFonts w:eastAsia="Times New Roman"/>
              </w:rPr>
            </w:rPrChange>
          </w:rPr>
          <w:t>max</w:t>
        </w:r>
        <w:r w:rsidR="00222A4C">
          <w:rPr>
            <w:rFonts w:eastAsia="Times New Roman"/>
          </w:rPr>
          <w:t xml:space="preserve"> </w:t>
        </w:r>
        <w:r w:rsidR="00222A4C" w:rsidRPr="00DA332C">
          <w:rPr>
            <w:rFonts w:eastAsia="Times New Roman"/>
            <w:i/>
            <w:iCs/>
            <w:rPrChange w:id="629" w:author="Wambaugh, John (he/him/his)" w:date="2024-05-20T14:53:00Z">
              <w:rPr>
                <w:rFonts w:eastAsia="Times New Roman"/>
              </w:rPr>
            </w:rPrChange>
          </w:rPr>
          <w:t xml:space="preserve">in vivo </w:t>
        </w:r>
        <w:r w:rsidR="00222A4C">
          <w:rPr>
            <w:rFonts w:eastAsia="Times New Roman"/>
          </w:rPr>
          <w:t xml:space="preserve">fits gave RMSLE </w:t>
        </w:r>
        <w:proofErr w:type="gramStart"/>
        <w:r w:rsidR="00222A4C">
          <w:rPr>
            <w:rFonts w:eastAsia="Times New Roman"/>
          </w:rPr>
          <w:t>0.5</w:t>
        </w:r>
        <w:proofErr w:type="gramEnd"/>
        <w:r w:rsidR="00222A4C">
          <w:rPr>
            <w:rFonts w:eastAsia="Times New Roman"/>
          </w:rPr>
          <w:t xml:space="preserve"> and random chemicals gave 1.7. Chemical-specific </w:t>
        </w:r>
        <w:r w:rsidR="00222A4C" w:rsidRPr="00DA332C">
          <w:rPr>
            <w:rFonts w:eastAsia="Times New Roman"/>
            <w:i/>
            <w:iCs/>
            <w:rPrChange w:id="630" w:author="Wambaugh, John (he/him/his)" w:date="2024-05-20T14:54:00Z">
              <w:rPr>
                <w:rFonts w:eastAsia="Times New Roman"/>
              </w:rPr>
            </w:rPrChange>
          </w:rPr>
          <w:t>in vitro</w:t>
        </w:r>
        <w:r w:rsidR="00222A4C">
          <w:rPr>
            <w:rFonts w:eastAsia="Times New Roman"/>
          </w:rPr>
          <w:t xml:space="preserve"> data had RMSLE 1.3 and QSPRs ranged from 1.3-1.4. </w:t>
        </w:r>
      </w:ins>
    </w:p>
    <w:p w14:paraId="4CB8B289" w14:textId="260AECED" w:rsidR="008F4583" w:rsidDel="00122915" w:rsidRDefault="00784E69">
      <w:pPr>
        <w:numPr>
          <w:ilvl w:val="0"/>
          <w:numId w:val="24"/>
        </w:numPr>
        <w:spacing w:after="0" w:line="360" w:lineRule="auto"/>
        <w:jc w:val="both"/>
        <w:rPr>
          <w:del w:id="631" w:author="Wambaugh, John (he/him/his)" w:date="2024-05-20T14:29:00Z"/>
          <w:moveTo w:id="632" w:author="Wambaugh, John (he/him/his)" w:date="2024-05-06T10:57:00Z"/>
        </w:rPr>
        <w:pPrChange w:id="633" w:author="Wambaugh, John (he/him/his)" w:date="2024-05-15T15:45:00Z">
          <w:pPr>
            <w:numPr>
              <w:numId w:val="24"/>
            </w:numPr>
            <w:tabs>
              <w:tab w:val="num" w:pos="720"/>
            </w:tabs>
            <w:spacing w:after="0" w:line="360" w:lineRule="auto"/>
            <w:ind w:left="720" w:hanging="360"/>
          </w:pPr>
        </w:pPrChange>
      </w:pPr>
      <w:del w:id="634" w:author="Wambaugh, John (he/him/his)" w:date="2024-05-04T09:55:00Z">
        <w:r w:rsidDel="00F83DCC">
          <w:delText>H</w:delText>
        </w:r>
      </w:del>
      <w:del w:id="635" w:author="Wambaugh, John (he/him/his)" w:date="2024-05-20T14:29:00Z">
        <w:r w:rsidDel="00122915">
          <w:delText xml:space="preserve">ere we have </w:delText>
        </w:r>
        <w:r w:rsidR="001B5AB5" w:rsidDel="00122915">
          <w:delText xml:space="preserve">conducted a collaborative trial of four </w:delText>
        </w:r>
      </w:del>
      <w:del w:id="636" w:author="Wambaugh, John (he/him/his)" w:date="2024-05-04T09:55:00Z">
        <w:r w:rsidR="00F96FC3" w:rsidDel="00F83DCC">
          <w:delText xml:space="preserve">chemical </w:delText>
        </w:r>
        <w:r w:rsidR="00D22CAF" w:rsidDel="00F83DCC">
          <w:delText>structure-based</w:delText>
        </w:r>
        <w:r w:rsidR="001B5AB5" w:rsidDel="00F83DCC">
          <w:delText xml:space="preserve"> predictors</w:delText>
        </w:r>
      </w:del>
      <w:del w:id="637" w:author="Wambaugh, John (he/him/his)" w:date="2024-05-20T14:29:00Z">
        <w:r w:rsidR="001B5AB5" w:rsidDel="00122915">
          <w:delText xml:space="preserve"> </w:delText>
        </w:r>
      </w:del>
      <w:del w:id="638" w:author="Wambaugh, John (he/him/his)" w:date="2024-05-04T09:55:00Z">
        <w:r w:rsidR="001B5AB5" w:rsidDel="00F83DCC">
          <w:delText>of</w:delText>
        </w:r>
      </w:del>
      <w:del w:id="639" w:author="Wambaugh, John (he/him/his)" w:date="2024-05-20T14:29:00Z">
        <w:r w:rsidR="001B5AB5" w:rsidDel="00122915">
          <w:delText xml:space="preserve"> </w:delText>
        </w:r>
        <w:r w:rsidR="001B5AB5" w:rsidRPr="003B0C76" w:rsidDel="00122915">
          <w:rPr>
            <w:i/>
          </w:rPr>
          <w:delText>in vitro</w:delText>
        </w:r>
        <w:r w:rsidR="001B5AB5" w:rsidDel="00122915">
          <w:delText xml:space="preserve"> TK parameters and two additional predictors of </w:delText>
        </w:r>
        <w:r w:rsidR="001B5AB5" w:rsidRPr="003B0C76" w:rsidDel="00122915">
          <w:rPr>
            <w:i/>
          </w:rPr>
          <w:delText>in vivo</w:delText>
        </w:r>
        <w:r w:rsidR="001B5AB5" w:rsidDel="00122915">
          <w:delText xml:space="preserve"> TK half-life</w:delText>
        </w:r>
      </w:del>
      <w:moveToRangeStart w:id="640" w:author="Wambaugh, John (he/him/his)" w:date="2024-05-06T10:57:00Z" w:name="move165885480"/>
      <w:moveTo w:id="641" w:author="Wambaugh, John (he/him/his)" w:date="2024-05-06T10:57:00Z">
        <w:del w:id="642" w:author="Wambaugh, John (he/him/his)" w:date="2024-05-20T14:29:00Z">
          <w:r w:rsidR="008F4583" w:rsidDel="00122915">
            <w:delText>we want to answer for a new chemical</w:delText>
          </w:r>
        </w:del>
      </w:moveTo>
    </w:p>
    <w:moveToRangeEnd w:id="640"/>
    <w:p w14:paraId="4A091CBB" w14:textId="72464BAB" w:rsidR="00784E69" w:rsidDel="00F83DCC" w:rsidRDefault="005D33F1">
      <w:pPr>
        <w:spacing w:after="0" w:line="360" w:lineRule="auto"/>
        <w:jc w:val="both"/>
        <w:rPr>
          <w:del w:id="643" w:author="Wambaugh, John (he/him/his)" w:date="2024-05-04T09:56:00Z"/>
        </w:rPr>
        <w:pPrChange w:id="644" w:author="Wambaugh, John (he/him/his)" w:date="2024-05-15T15:45:00Z">
          <w:pPr>
            <w:spacing w:after="0" w:line="360" w:lineRule="auto"/>
          </w:pPr>
        </w:pPrChange>
      </w:pPr>
      <w:del w:id="645" w:author="Wambaugh, John (he/him/his)" w:date="2024-05-20T14:29:00Z">
        <w:r w:rsidDel="00122915">
          <w:fldChar w:fldCharType="begin"/>
        </w:r>
        <w:r w:rsidDel="00122915">
          <w:del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delInstrText>
        </w:r>
        <w:r w:rsidDel="00122915">
          <w:fldChar w:fldCharType="separate"/>
        </w:r>
        <w:r w:rsidDel="00122915">
          <w:rPr>
            <w:noProof/>
          </w:rPr>
          <w:delText>[27]</w:delText>
        </w:r>
        <w:r w:rsidDel="00122915">
          <w:fldChar w:fldCharType="end"/>
        </w:r>
      </w:del>
    </w:p>
    <w:p w14:paraId="4B7FDF1D" w14:textId="56B0CF11" w:rsidR="00784E69" w:rsidDel="008F4583" w:rsidRDefault="00784E69">
      <w:pPr>
        <w:spacing w:after="0" w:line="360" w:lineRule="auto"/>
        <w:jc w:val="both"/>
        <w:rPr>
          <w:del w:id="646" w:author="Wambaugh, John (he/him/his)" w:date="2024-05-04T09:56:00Z"/>
        </w:rPr>
        <w:pPrChange w:id="647" w:author="Wambaugh, John (he/him/his)" w:date="2024-05-15T15:45:00Z">
          <w:pPr>
            <w:spacing w:after="0" w:line="360" w:lineRule="auto"/>
          </w:pPr>
        </w:pPrChange>
      </w:pPr>
      <w:del w:id="648" w:author="Wambaugh, John (he/him/his)" w:date="2024-05-04T09:56:00Z">
        <w:r w:rsidDel="00F83DCC">
          <w:delText xml:space="preserve">Evaluated with both </w:delText>
        </w:r>
        <w:r w:rsidRPr="003B0C76" w:rsidDel="00F83DCC">
          <w:rPr>
            <w:i/>
          </w:rPr>
          <w:delText>in vitro</w:delText>
        </w:r>
        <w:r w:rsidDel="00F83DCC">
          <w:delText xml:space="preserve"> data and, more importantly, evaluated impact of predictions on </w:delText>
        </w:r>
        <w:r w:rsidRPr="003B0C76" w:rsidDel="00F83DCC">
          <w:rPr>
            <w:i/>
          </w:rPr>
          <w:delText>in vivo</w:delText>
        </w:r>
        <w:r w:rsidDel="00F83DCC">
          <w:delText xml:space="preserve"> data</w:delText>
        </w:r>
      </w:del>
    </w:p>
    <w:p w14:paraId="67330457" w14:textId="2F2574F5" w:rsidR="00222E03" w:rsidDel="00122915" w:rsidRDefault="00222E03">
      <w:pPr>
        <w:numPr>
          <w:ilvl w:val="0"/>
          <w:numId w:val="24"/>
        </w:numPr>
        <w:spacing w:after="0" w:line="360" w:lineRule="auto"/>
        <w:jc w:val="both"/>
        <w:rPr>
          <w:del w:id="649" w:author="Wambaugh, John (he/him/his)" w:date="2024-05-20T14:35:00Z"/>
          <w:moveTo w:id="650" w:author="Wambaugh, John (he/him/his)" w:date="2024-05-06T11:19:00Z"/>
        </w:rPr>
        <w:pPrChange w:id="651" w:author="Wambaugh, John (he/him/his)" w:date="2024-05-15T15:45:00Z">
          <w:pPr>
            <w:numPr>
              <w:numId w:val="24"/>
            </w:numPr>
            <w:tabs>
              <w:tab w:val="num" w:pos="720"/>
            </w:tabs>
            <w:spacing w:after="0" w:line="360" w:lineRule="auto"/>
            <w:ind w:left="720" w:hanging="360"/>
          </w:pPr>
        </w:pPrChange>
      </w:pPr>
      <w:moveToRangeStart w:id="652" w:author="Wambaugh, John (he/him/his)" w:date="2024-05-06T11:19:00Z" w:name="move165886791"/>
      <w:moveTo w:id="653" w:author="Wambaugh, John (he/him/his)" w:date="2024-05-06T11:19:00Z">
        <w:del w:id="654" w:author="Wambaugh, John (he/him/his)" w:date="2024-05-20T14:35:00Z">
          <w:r w:rsidDel="00122915">
            <w:delText>Looking at Fig 4, the models tend to underpredict blood levels compared to the in vivo data.</w:delText>
          </w:r>
        </w:del>
        <w:del w:id="655" w:author="Wambaugh, John (he/him/his)" w:date="2024-05-15T09:26:00Z">
          <w:r w:rsidDel="00FF4817">
            <w:delText xml:space="preserve">  </w:delText>
          </w:r>
        </w:del>
        <w:del w:id="656" w:author="Wambaugh, John (he/him/his)" w:date="2024-05-20T14:35:00Z">
          <w:r w:rsidDel="00122915">
            <w:delText>For IVIVE, we are trying to predict the oral dose that results in an equivalent blood level to the in vitro.</w:delText>
          </w:r>
        </w:del>
        <w:del w:id="657" w:author="Wambaugh, John (he/him/his)" w:date="2024-05-15T09:26:00Z">
          <w:r w:rsidDel="00FF4817">
            <w:delText xml:space="preserve">  </w:delText>
          </w:r>
        </w:del>
        <w:del w:id="658" w:author="Wambaugh, John (he/him/his)" w:date="2024-05-20T14:35:00Z">
          <w:r w:rsidDel="00122915">
            <w:delText>If the HTTK models tend to underpredict blood levels compared to in vivo, then their oral equivalent dose would be higher than that obtained by in vivo studies.</w:delText>
          </w:r>
        </w:del>
        <w:del w:id="659" w:author="Wambaugh, John (he/him/his)" w:date="2024-05-15T09:26:00Z">
          <w:r w:rsidDel="00FF4817">
            <w:delText xml:space="preserve">  </w:delText>
          </w:r>
        </w:del>
      </w:moveTo>
    </w:p>
    <w:p w14:paraId="2B3A6B14" w14:textId="4F6B52C3" w:rsidR="00222E03" w:rsidDel="00122915" w:rsidRDefault="00222E03">
      <w:pPr>
        <w:numPr>
          <w:ilvl w:val="1"/>
          <w:numId w:val="24"/>
        </w:numPr>
        <w:spacing w:after="0" w:line="360" w:lineRule="auto"/>
        <w:jc w:val="both"/>
        <w:rPr>
          <w:del w:id="660" w:author="Wambaugh, John (he/him/his)" w:date="2024-05-20T14:35:00Z"/>
          <w:moveTo w:id="661" w:author="Wambaugh, John (he/him/his)" w:date="2024-05-06T11:19:00Z"/>
        </w:rPr>
        <w:pPrChange w:id="662" w:author="Wambaugh, John (he/him/his)" w:date="2024-05-15T15:45:00Z">
          <w:pPr>
            <w:numPr>
              <w:ilvl w:val="1"/>
              <w:numId w:val="24"/>
            </w:numPr>
            <w:tabs>
              <w:tab w:val="num" w:pos="1440"/>
            </w:tabs>
            <w:spacing w:after="0" w:line="360" w:lineRule="auto"/>
            <w:ind w:left="1440" w:hanging="360"/>
          </w:pPr>
        </w:pPrChange>
      </w:pPr>
      <w:moveTo w:id="663" w:author="Wambaugh, John (he/him/his)" w:date="2024-05-06T11:19:00Z">
        <w:del w:id="664" w:author="Wambaugh, John (he/him/his)" w:date="2024-05-20T14:35:00Z">
          <w:r w:rsidDel="00122915">
            <w:delText>Possible reasons: either clearing the chemical too quickly, or our oral absorption is not correct (too slow?)</w:delText>
          </w:r>
        </w:del>
      </w:moveTo>
    </w:p>
    <w:p w14:paraId="7B2AA033" w14:textId="17F283F1" w:rsidR="00222E03" w:rsidDel="00122915" w:rsidRDefault="00222E03">
      <w:pPr>
        <w:numPr>
          <w:ilvl w:val="0"/>
          <w:numId w:val="24"/>
        </w:numPr>
        <w:spacing w:after="0" w:line="360" w:lineRule="auto"/>
        <w:jc w:val="both"/>
        <w:rPr>
          <w:del w:id="665" w:author="Wambaugh, John (he/him/his)" w:date="2024-05-20T14:35:00Z"/>
          <w:moveTo w:id="666" w:author="Wambaugh, John (he/him/his)" w:date="2024-05-06T11:19:00Z"/>
        </w:rPr>
        <w:pPrChange w:id="667" w:author="Wambaugh, John (he/him/his)" w:date="2024-05-15T15:45:00Z">
          <w:pPr>
            <w:numPr>
              <w:numId w:val="24"/>
            </w:numPr>
            <w:tabs>
              <w:tab w:val="num" w:pos="720"/>
            </w:tabs>
            <w:spacing w:after="0" w:line="360" w:lineRule="auto"/>
            <w:ind w:left="720" w:hanging="360"/>
          </w:pPr>
        </w:pPrChange>
      </w:pPr>
      <w:moveTo w:id="668" w:author="Wambaugh, John (he/him/his)" w:date="2024-05-06T11:19:00Z">
        <w:del w:id="669" w:author="Wambaugh, John (he/him/his)" w:date="2024-05-20T14:35:00Z">
          <w:r w:rsidDel="00122915">
            <w:delText>discussion on why they are all performing similarly in late time points vs differences when you consider overall trends and early trends might be useful.</w:delText>
          </w:r>
        </w:del>
      </w:moveTo>
    </w:p>
    <w:moveToRangeEnd w:id="652"/>
    <w:p w14:paraId="0FF82AEE" w14:textId="69F5501A" w:rsidR="008F4583" w:rsidRDefault="008F4583">
      <w:pPr>
        <w:spacing w:after="0" w:line="360" w:lineRule="auto"/>
        <w:jc w:val="both"/>
        <w:rPr>
          <w:ins w:id="670" w:author="Wambaugh, John (he/him/his)" w:date="2024-05-06T10:56:00Z"/>
        </w:rPr>
        <w:pPrChange w:id="671" w:author="Wambaugh, John (he/him/his)" w:date="2024-05-15T15:45:00Z">
          <w:pPr>
            <w:spacing w:after="0" w:line="360" w:lineRule="auto"/>
          </w:pPr>
        </w:pPrChange>
      </w:pPr>
      <w:ins w:id="672" w:author="Wambaugh, John (he/him/his)" w:date="2024-05-06T10:56:00Z">
        <w:r>
          <w:t>V</w:t>
        </w:r>
        <w:r w:rsidRPr="003B0C76">
          <w:rPr>
            <w:vertAlign w:val="subscript"/>
          </w:rPr>
          <w:t>d</w:t>
        </w:r>
        <w:r>
          <w:t xml:space="preserve"> had RMSLE 0.89 with R</w:t>
        </w:r>
        <w:r w:rsidRPr="00265CF1">
          <w:rPr>
            <w:vertAlign w:val="superscript"/>
          </w:rPr>
          <w:t>2</w:t>
        </w:r>
        <w:r>
          <w:t xml:space="preserve"> </w:t>
        </w:r>
        <w:r w:rsidRPr="001B5AB5">
          <w:t>0.</w:t>
        </w:r>
        <w:r>
          <w:t xml:space="preserve">04. </w:t>
        </w:r>
      </w:ins>
    </w:p>
    <w:p w14:paraId="32E34E17" w14:textId="77777777" w:rsidR="00F83DCC" w:rsidRDefault="00F83DCC">
      <w:pPr>
        <w:spacing w:after="0" w:line="360" w:lineRule="auto"/>
        <w:jc w:val="both"/>
        <w:rPr>
          <w:ins w:id="673" w:author="Wambaugh, John (he/him/his)" w:date="2024-05-04T09:57:00Z"/>
        </w:rPr>
        <w:pPrChange w:id="674" w:author="Wambaugh, John (he/him/his)" w:date="2024-05-15T15:45:00Z">
          <w:pPr>
            <w:numPr>
              <w:ilvl w:val="1"/>
              <w:numId w:val="24"/>
            </w:numPr>
            <w:tabs>
              <w:tab w:val="num" w:pos="1440"/>
            </w:tabs>
            <w:spacing w:after="0" w:line="360" w:lineRule="auto"/>
            <w:ind w:left="1440" w:hanging="360"/>
          </w:pPr>
        </w:pPrChange>
      </w:pPr>
    </w:p>
    <w:p w14:paraId="60399A52" w14:textId="61479FF8" w:rsidR="00784E69" w:rsidDel="00222E03" w:rsidRDefault="00222E03">
      <w:pPr>
        <w:spacing w:after="0" w:line="360" w:lineRule="auto"/>
        <w:jc w:val="both"/>
        <w:rPr>
          <w:del w:id="675" w:author="Wambaugh, John (he/him/his)" w:date="2024-05-04T09:56:00Z"/>
        </w:rPr>
        <w:pPrChange w:id="676" w:author="Wambaugh, John (he/him/his)" w:date="2024-05-15T15:45:00Z">
          <w:pPr>
            <w:spacing w:after="0" w:line="360" w:lineRule="auto"/>
          </w:pPr>
        </w:pPrChange>
      </w:pPr>
      <w:ins w:id="677" w:author="Wambaugh, John (he/him/his)" w:date="2024-05-06T11:19:00Z">
        <w:r>
          <w:t>Comparison with previous evaluation:</w:t>
        </w:r>
      </w:ins>
      <w:commentRangeStart w:id="678"/>
      <w:del w:id="679" w:author="Wambaugh, John (he/him/his)" w:date="2024-05-04T09:56:00Z">
        <w:r w:rsidR="00784E69" w:rsidDel="00F83DCC">
          <w:delText xml:space="preserve">both in silico-in vitro </w:delText>
        </w:r>
        <w:r w:rsidR="00F96FC3" w:rsidDel="00F83DCC">
          <w:delText>extrapolation and</w:delText>
        </w:r>
        <w:r w:rsidR="00784E69" w:rsidDel="00F83DCC">
          <w:delText xml:space="preserve"> in silico-in vivo extrapolation for toxicokinetics</w:delText>
        </w:r>
      </w:del>
    </w:p>
    <w:p w14:paraId="26126CA7" w14:textId="77777777" w:rsidR="00222E03" w:rsidRDefault="00222E03">
      <w:pPr>
        <w:spacing w:after="0" w:line="360" w:lineRule="auto"/>
        <w:jc w:val="both"/>
        <w:rPr>
          <w:ins w:id="680" w:author="Wambaugh, John (he/him/his)" w:date="2024-05-06T11:19:00Z"/>
        </w:rPr>
        <w:pPrChange w:id="681" w:author="Wambaugh, John (he/him/his)" w:date="2024-05-15T15:45:00Z">
          <w:pPr>
            <w:numPr>
              <w:ilvl w:val="1"/>
              <w:numId w:val="24"/>
            </w:numPr>
            <w:tabs>
              <w:tab w:val="num" w:pos="1440"/>
            </w:tabs>
            <w:spacing w:after="0" w:line="360" w:lineRule="auto"/>
            <w:ind w:left="1440" w:hanging="360"/>
          </w:pPr>
        </w:pPrChange>
      </w:pPr>
    </w:p>
    <w:p w14:paraId="66E328F2" w14:textId="2CFE0CDF" w:rsidR="00A12124" w:rsidDel="00134CCA" w:rsidRDefault="00134CCA">
      <w:pPr>
        <w:spacing w:after="0" w:line="360" w:lineRule="auto"/>
        <w:jc w:val="both"/>
        <w:rPr>
          <w:del w:id="682" w:author="Wambaugh, John (he/him/his)" w:date="2024-05-04T09:56:00Z"/>
        </w:rPr>
      </w:pPr>
      <w:ins w:id="683" w:author="Wambaugh, John (he/him/his)" w:date="2024-05-20T14:40:00Z">
        <w:r>
          <w:t xml:space="preserve">We report the </w:t>
        </w:r>
        <w:r>
          <w:t xml:space="preserve">in vitro-based </w:t>
        </w:r>
        <w:r>
          <w:t>HTTK RMSLE for the full concentration time course (Cvt) data (“level 2” analysis) for 83 chemicals</w:t>
        </w:r>
        <w:r>
          <w:t xml:space="preserve"> as X</w:t>
        </w:r>
        <w:r>
          <w:t>.</w:t>
        </w:r>
      </w:ins>
      <w:del w:id="684" w:author="Wambaugh, John (he/him/his)" w:date="2024-05-04T09:56:00Z">
        <w:r w:rsidR="00A12124" w:rsidDel="00F83DCC">
          <w:delText xml:space="preserve">Driven by 101 chemicals with </w:delText>
        </w:r>
      </w:del>
      <w:del w:id="685" w:author="Wambaugh, John (he/him/his)" w:date="2024-05-04T09:52:00Z">
        <w:r w:rsidR="00A12124" w:rsidDel="00F83DCC">
          <w:delText>rat or human data from CvTdb (Sayre et al. 2020)</w:delText>
        </w:r>
      </w:del>
    </w:p>
    <w:p w14:paraId="4F53E168" w14:textId="77777777" w:rsidR="00134CCA" w:rsidRDefault="00134CCA">
      <w:pPr>
        <w:spacing w:after="0" w:line="360" w:lineRule="auto"/>
        <w:jc w:val="both"/>
        <w:rPr>
          <w:ins w:id="686" w:author="Wambaugh, John (he/him/his)" w:date="2024-05-20T14:40:00Z"/>
        </w:rPr>
      </w:pPr>
    </w:p>
    <w:p w14:paraId="030367FF" w14:textId="77777777" w:rsidR="00134CCA" w:rsidRDefault="00134CCA">
      <w:pPr>
        <w:spacing w:after="0" w:line="360" w:lineRule="auto"/>
        <w:jc w:val="both"/>
        <w:rPr>
          <w:ins w:id="687" w:author="Wambaugh, John (he/him/his)" w:date="2024-05-20T14:40:00Z"/>
        </w:rPr>
        <w:pPrChange w:id="688" w:author="Wambaugh, John (he/him/his)" w:date="2024-05-15T15:45:00Z">
          <w:pPr>
            <w:numPr>
              <w:ilvl w:val="1"/>
              <w:numId w:val="24"/>
            </w:numPr>
            <w:tabs>
              <w:tab w:val="num" w:pos="1440"/>
            </w:tabs>
            <w:spacing w:after="0" w:line="360" w:lineRule="auto"/>
            <w:ind w:left="1440" w:hanging="360"/>
          </w:pPr>
        </w:pPrChange>
      </w:pPr>
    </w:p>
    <w:p w14:paraId="574D63FF" w14:textId="64F7502B" w:rsidR="00A12124" w:rsidDel="00F83DCC" w:rsidRDefault="00A12124">
      <w:pPr>
        <w:spacing w:after="0" w:line="360" w:lineRule="auto"/>
        <w:jc w:val="both"/>
        <w:rPr>
          <w:del w:id="689" w:author="Wambaugh, John (he/him/his)" w:date="2024-05-04T09:56:00Z"/>
        </w:rPr>
        <w:pPrChange w:id="690" w:author="Wambaugh, John (he/him/his)" w:date="2024-05-15T15:45:00Z">
          <w:pPr>
            <w:numPr>
              <w:numId w:val="24"/>
            </w:numPr>
            <w:tabs>
              <w:tab w:val="num" w:pos="720"/>
            </w:tabs>
            <w:spacing w:after="0" w:line="360" w:lineRule="auto"/>
            <w:ind w:left="720" w:hanging="360"/>
          </w:pPr>
        </w:pPrChange>
      </w:pPr>
      <w:del w:id="691" w:author="Wambaugh, John (he/him/his)" w:date="2024-05-04T09:56:00Z">
        <w:r w:rsidDel="00F83DCC">
          <w:delText>Two Goals:</w:delText>
        </w:r>
      </w:del>
    </w:p>
    <w:p w14:paraId="4F021C28" w14:textId="5FB93367" w:rsidR="00A12124" w:rsidDel="00F83DCC" w:rsidRDefault="00A12124">
      <w:pPr>
        <w:spacing w:after="0" w:line="360" w:lineRule="auto"/>
        <w:jc w:val="both"/>
        <w:rPr>
          <w:del w:id="692" w:author="Wambaugh, John (he/him/his)" w:date="2024-05-04T09:56:00Z"/>
        </w:rPr>
        <w:pPrChange w:id="693" w:author="Wambaugh, John (he/him/his)" w:date="2024-05-15T15:45:00Z">
          <w:pPr>
            <w:numPr>
              <w:ilvl w:val="1"/>
              <w:numId w:val="24"/>
            </w:numPr>
            <w:tabs>
              <w:tab w:val="num" w:pos="1440"/>
            </w:tabs>
            <w:spacing w:after="0" w:line="360" w:lineRule="auto"/>
            <w:ind w:left="1440" w:hanging="360"/>
          </w:pPr>
        </w:pPrChange>
      </w:pPr>
      <w:del w:id="694" w:author="Wambaugh, John (he/him/his)" w:date="2024-05-04T09:56:00Z">
        <w:r w:rsidDel="00F83DCC">
          <w:delText>Any remaining analyses to do?</w:delText>
        </w:r>
      </w:del>
    </w:p>
    <w:p w14:paraId="1EFF014D" w14:textId="28541082" w:rsidR="00A12124" w:rsidDel="00F83DCC" w:rsidRDefault="00A12124">
      <w:pPr>
        <w:spacing w:after="0" w:line="360" w:lineRule="auto"/>
        <w:jc w:val="both"/>
        <w:rPr>
          <w:del w:id="695" w:author="Wambaugh, John (he/him/his)" w:date="2024-05-04T09:56:00Z"/>
        </w:rPr>
        <w:pPrChange w:id="696" w:author="Wambaugh, John (he/him/his)" w:date="2024-05-15T15:45:00Z">
          <w:pPr>
            <w:numPr>
              <w:ilvl w:val="1"/>
              <w:numId w:val="24"/>
            </w:numPr>
            <w:tabs>
              <w:tab w:val="num" w:pos="1440"/>
            </w:tabs>
            <w:spacing w:after="0" w:line="360" w:lineRule="auto"/>
            <w:ind w:left="1440" w:hanging="360"/>
          </w:pPr>
        </w:pPrChange>
      </w:pPr>
      <w:del w:id="697" w:author="Wambaugh, John (he/him/his)" w:date="2024-05-04T09:56:00Z">
        <w:r w:rsidDel="00F83DCC">
          <w:delText>After this meeting I'll turn the Discussion into a narrative – any additional points to add?</w:delText>
        </w:r>
      </w:del>
    </w:p>
    <w:p w14:paraId="13641B5D" w14:textId="2DA4437E" w:rsidR="00784E69" w:rsidDel="00F83DCC" w:rsidRDefault="00784E69">
      <w:pPr>
        <w:spacing w:after="0" w:line="360" w:lineRule="auto"/>
        <w:jc w:val="both"/>
        <w:rPr>
          <w:del w:id="698" w:author="Wambaugh, John (he/him/his)" w:date="2024-05-04T09:56:00Z"/>
        </w:rPr>
        <w:pPrChange w:id="699" w:author="Wambaugh, John (he/him/his)" w:date="2024-05-15T15:45:00Z">
          <w:pPr>
            <w:numPr>
              <w:numId w:val="24"/>
            </w:numPr>
            <w:tabs>
              <w:tab w:val="num" w:pos="720"/>
            </w:tabs>
            <w:spacing w:after="0" w:line="360" w:lineRule="auto"/>
            <w:ind w:left="720" w:hanging="360"/>
          </w:pPr>
        </w:pPrChange>
      </w:pPr>
      <w:del w:id="700" w:author="Wambaugh, John (he/him/his)" w:date="2024-05-04T09:56:00Z">
        <w:r w:rsidRPr="00810B69" w:rsidDel="00F83DCC">
          <w:delText xml:space="preserve">TK information, </w:delText>
        </w:r>
        <w:r w:rsidDel="00F83DCC">
          <w:delText>especially</w:delText>
        </w:r>
        <w:r w:rsidRPr="00810B69" w:rsidDel="00F83DCC">
          <w:delText xml:space="preserve"> elimination</w:delText>
        </w:r>
        <w:r w:rsidDel="00F83DCC">
          <w:delText xml:space="preserve"> V</w:delText>
        </w:r>
        <w:r w:rsidRPr="003B0C76" w:rsidDel="00F83DCC">
          <w:rPr>
            <w:vertAlign w:val="subscript"/>
          </w:rPr>
          <w:delText>d</w:delText>
        </w:r>
        <w:r w:rsidDel="00F83DCC">
          <w:delText>,</w:delText>
        </w:r>
        <w:r w:rsidRPr="00810B69" w:rsidDel="00F83DCC">
          <w:delText xml:space="preserve"> half-life (t</w:delText>
        </w:r>
        <w:r w:rsidRPr="00810B69" w:rsidDel="00F83DCC">
          <w:rPr>
            <w:vertAlign w:val="subscript"/>
          </w:rPr>
          <w:delText>half</w:delText>
        </w:r>
        <w:r w:rsidRPr="00810B69" w:rsidDel="00F83DCC">
          <w:delText>)</w:delText>
        </w:r>
        <w:r w:rsidDel="00F83DCC">
          <w:delText xml:space="preserve">, and </w:delText>
        </w:r>
        <w:r w:rsidR="00F96FC3" w:rsidDel="00F83DCC">
          <w:delText>whole-body</w:delText>
        </w:r>
        <w:r w:rsidDel="00F83DCC">
          <w:delText xml:space="preserve"> clearance,</w:delText>
        </w:r>
        <w:r w:rsidRPr="00810B69" w:rsidDel="00F83DCC">
          <w:delText xml:space="preserve"> is critical for understanding chemical risk</w:delText>
        </w:r>
        <w:r w:rsidDel="00F83DCC">
          <w:delText xml:space="preserve">. </w:delText>
        </w:r>
      </w:del>
    </w:p>
    <w:p w14:paraId="3E6645A2" w14:textId="09F96B27" w:rsidR="00784E69" w:rsidDel="00F83DCC" w:rsidRDefault="00784E69">
      <w:pPr>
        <w:spacing w:after="0" w:line="360" w:lineRule="auto"/>
        <w:jc w:val="both"/>
        <w:rPr>
          <w:del w:id="701" w:author="Wambaugh, John (he/him/his)" w:date="2024-05-04T09:56:00Z"/>
        </w:rPr>
        <w:pPrChange w:id="702" w:author="Wambaugh, John (he/him/his)" w:date="2024-05-15T15:45:00Z">
          <w:pPr>
            <w:numPr>
              <w:ilvl w:val="1"/>
              <w:numId w:val="24"/>
            </w:numPr>
            <w:tabs>
              <w:tab w:val="num" w:pos="1440"/>
            </w:tabs>
            <w:spacing w:after="0" w:line="360" w:lineRule="auto"/>
            <w:ind w:left="1440" w:hanging="360"/>
          </w:pPr>
        </w:pPrChange>
      </w:pPr>
      <w:del w:id="703" w:author="Wambaugh, John (he/him/his)" w:date="2024-05-04T09:56:00Z">
        <w:r w:rsidDel="00F83DCC">
          <w:delText>The NAS has recognized</w:delText>
        </w:r>
        <w:r w:rsidR="00F96FC3" w:rsidDel="00F83DCC">
          <w:delText xml:space="preserve"> </w:delText>
        </w:r>
        <w:r w:rsidR="00F96FC3" w:rsidDel="00F83DCC">
          <w:fldChar w:fldCharType="begin"/>
        </w:r>
        <w:r w:rsidR="0084029A" w:rsidDel="00F83DCC">
          <w:del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delInstrText>
        </w:r>
        <w:r w:rsidR="00F96FC3" w:rsidDel="00F83DCC">
          <w:fldChar w:fldCharType="separate"/>
        </w:r>
        <w:r w:rsidR="0084029A" w:rsidDel="00F83DCC">
          <w:rPr>
            <w:noProof/>
          </w:rPr>
          <w:delText>[20]</w:delText>
        </w:r>
        <w:r w:rsidR="00F96FC3" w:rsidDel="00F83DCC">
          <w:fldChar w:fldCharType="end"/>
        </w:r>
        <w:r w:rsidDel="00F83DCC">
          <w:delText xml:space="preserve"> that high throughput (chemical-agnostic) TK models parameterized with chemical-specific </w:delText>
        </w:r>
        <w:r w:rsidRPr="003B0C76" w:rsidDel="00F83DCC">
          <w:rPr>
            <w:i/>
          </w:rPr>
          <w:delText>in vitro</w:delText>
        </w:r>
        <w:r w:rsidDel="00F83DCC">
          <w:delText xml:space="preserve"> data (that is, in vitro-in vivo extrapolation for toxicokinetics) are a powerful tool for interpreting high throughput screening data for chemical toxicity in terms of chemical risk </w:delText>
        </w:r>
        <w:r w:rsidR="00F96FC3" w:rsidDel="00F83DCC">
          <w:fldChar w:fldCharType="begin"/>
        </w:r>
        <w:r w:rsidR="00296CF3" w:rsidDel="00F83DCC">
          <w:del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delInstrText>
        </w:r>
        <w:r w:rsidR="00F96FC3" w:rsidDel="00F83DCC">
          <w:fldChar w:fldCharType="separate"/>
        </w:r>
        <w:r w:rsidR="00F96FC3" w:rsidDel="00F83DCC">
          <w:rPr>
            <w:noProof/>
          </w:rPr>
          <w:delText>[2]</w:delText>
        </w:r>
        <w:r w:rsidR="00F96FC3" w:rsidDel="00F83DCC">
          <w:fldChar w:fldCharType="end"/>
        </w:r>
        <w:r w:rsidR="00F96FC3" w:rsidDel="00F83DCC">
          <w:delText xml:space="preserve"> </w:delText>
        </w:r>
        <w:r w:rsidDel="00F83DCC">
          <w:delText>– in vitro-in vivo extrapolation for toxicity</w:delText>
        </w:r>
      </w:del>
    </w:p>
    <w:p w14:paraId="44C2C9AB" w14:textId="29F0B728" w:rsidR="00784E69" w:rsidDel="00F83DCC" w:rsidRDefault="002D6444">
      <w:pPr>
        <w:spacing w:after="0" w:line="360" w:lineRule="auto"/>
        <w:jc w:val="both"/>
        <w:rPr>
          <w:moveFrom w:id="704" w:author="Wambaugh, John (he/him/his)" w:date="2024-05-04T09:57:00Z"/>
        </w:rPr>
        <w:pPrChange w:id="705" w:author="Wambaugh, John (he/him/his)" w:date="2024-05-15T15:45:00Z">
          <w:pPr>
            <w:numPr>
              <w:ilvl w:val="1"/>
              <w:numId w:val="24"/>
            </w:numPr>
            <w:tabs>
              <w:tab w:val="num" w:pos="1440"/>
            </w:tabs>
            <w:spacing w:after="0" w:line="360" w:lineRule="auto"/>
            <w:ind w:left="1440" w:hanging="360"/>
          </w:pPr>
        </w:pPrChange>
      </w:pPr>
      <w:moveFromRangeStart w:id="706" w:author="Wambaugh, John (he/him/his)" w:date="2024-05-04T09:57:00Z" w:name="move165709065"/>
      <w:moveFrom w:id="707" w:author="Wambaugh, John (he/him/his)" w:date="2024-05-04T09:57:00Z">
        <w:r w:rsidDel="00F83DCC">
          <w:t>This information allows evaluation of potential to accumulate and inference of exposure from biomonitoring data.</w:t>
        </w:r>
        <w:r w:rsidR="00784E69" w:rsidDel="00F83DCC">
          <w:t xml:space="preserve"> – large data TK data gaps for analytes identified in biological matrices by both targeted (NHANES</w:t>
        </w:r>
        <w:r w:rsidR="00F96FC3" w:rsidDel="00F83DCC">
          <w:t xml:space="preserve"> </w:t>
        </w:r>
        <w:r w:rsidR="00F96FC3" w:rsidDel="00F83DCC">
          <w:fldChar w:fldCharType="begin"/>
        </w:r>
        <w:r w:rsidR="0084029A" w:rsidDel="00F83DCC">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rsidR="00F96FC3" w:rsidDel="00F83DCC">
          <w:fldChar w:fldCharType="separate"/>
        </w:r>
        <w:r w:rsidR="0084029A" w:rsidDel="00F83DCC">
          <w:rPr>
            <w:noProof/>
          </w:rPr>
          <w:t>[40]</w:t>
        </w:r>
        <w:r w:rsidR="00F96FC3" w:rsidDel="00F83DCC">
          <w:fldChar w:fldCharType="end"/>
        </w:r>
        <w:r w:rsidR="00784E69" w:rsidDel="00F83DCC">
          <w:t>) and non-targeted analyses (Woodruff</w:t>
        </w:r>
        <w:r w:rsidR="00F96FC3" w:rsidDel="00F83DCC">
          <w:t xml:space="preserve"> </w:t>
        </w:r>
        <w:r w:rsidR="00F96FC3" w:rsidDel="00F83DCC">
          <w:fldChar w:fldCharType="begin"/>
        </w:r>
        <w:r w:rsidR="0084029A" w:rsidDel="00F83DCC">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rsidR="00F96FC3" w:rsidDel="00F83DCC">
          <w:fldChar w:fldCharType="separate"/>
        </w:r>
        <w:r w:rsidR="0084029A" w:rsidDel="00F83DCC">
          <w:rPr>
            <w:noProof/>
          </w:rPr>
          <w:t>[41]</w:t>
        </w:r>
        <w:r w:rsidR="00F96FC3" w:rsidDel="00F83DCC">
          <w:fldChar w:fldCharType="end"/>
        </w:r>
        <w:r w:rsidR="00784E69" w:rsidDel="00F83DCC">
          <w:t>)</w:t>
        </w:r>
      </w:moveFrom>
    </w:p>
    <w:moveFromRangeEnd w:id="706"/>
    <w:p w14:paraId="14BC6004" w14:textId="4C1A9EAD" w:rsidR="00810B69" w:rsidRPr="00810B69" w:rsidDel="003E0280" w:rsidRDefault="00784E69">
      <w:pPr>
        <w:spacing w:after="0" w:line="360" w:lineRule="auto"/>
        <w:jc w:val="both"/>
        <w:rPr>
          <w:del w:id="708" w:author="Wambaugh, John (he/him/his)" w:date="2024-05-06T09:07:00Z"/>
        </w:rPr>
        <w:pPrChange w:id="709" w:author="Wambaugh, John (he/him/his)" w:date="2024-05-15T15:45:00Z">
          <w:pPr>
            <w:numPr>
              <w:numId w:val="24"/>
            </w:numPr>
            <w:tabs>
              <w:tab w:val="num" w:pos="720"/>
            </w:tabs>
            <w:spacing w:after="0" w:line="360" w:lineRule="auto"/>
            <w:ind w:left="720" w:hanging="360"/>
          </w:pPr>
        </w:pPrChange>
      </w:pPr>
      <w:del w:id="710" w:author="Wambaugh, John (he/him/his)" w:date="2024-05-06T09:07:00Z">
        <w:r w:rsidDel="003E0280">
          <w:delText>Governments and industry are</w:delText>
        </w:r>
        <w:r w:rsidR="00810B69" w:rsidRPr="00810B69" w:rsidDel="003E0280">
          <w:delText xml:space="preserve"> continuing to accumulate chemical-specific TK data, both:</w:delText>
        </w:r>
      </w:del>
    </w:p>
    <w:p w14:paraId="19BC4223" w14:textId="0531AA6A" w:rsidR="00810B69" w:rsidRPr="00810B69" w:rsidDel="003E0280" w:rsidRDefault="007C2C18">
      <w:pPr>
        <w:numPr>
          <w:ilvl w:val="1"/>
          <w:numId w:val="24"/>
        </w:numPr>
        <w:spacing w:after="0" w:line="360" w:lineRule="auto"/>
        <w:jc w:val="both"/>
        <w:rPr>
          <w:del w:id="711" w:author="Wambaugh, John (he/him/his)" w:date="2024-05-06T09:07:00Z"/>
        </w:rPr>
        <w:pPrChange w:id="712" w:author="Wambaugh, John (he/him/his)" w:date="2024-05-15T15:45:00Z">
          <w:pPr>
            <w:numPr>
              <w:ilvl w:val="1"/>
              <w:numId w:val="24"/>
            </w:numPr>
            <w:tabs>
              <w:tab w:val="num" w:pos="1440"/>
            </w:tabs>
            <w:spacing w:after="0" w:line="360" w:lineRule="auto"/>
            <w:ind w:left="1440" w:hanging="360"/>
          </w:pPr>
        </w:pPrChange>
      </w:pPr>
      <w:del w:id="713" w:author="Wambaugh, John (he/him/his)" w:date="2024-05-06T09:07:00Z">
        <w:r w:rsidRPr="007C2C18" w:rsidDel="003E0280">
          <w:rPr>
            <w:i/>
            <w:iCs/>
          </w:rPr>
          <w:delText>In vivo</w:delText>
        </w:r>
        <w:r w:rsidR="00810B69" w:rsidRPr="00810B69" w:rsidDel="003E0280">
          <w:rPr>
            <w:i/>
            <w:iCs/>
          </w:rPr>
          <w:delText xml:space="preserve"> </w:delText>
        </w:r>
        <w:r w:rsidR="00810B69" w:rsidRPr="00810B69" w:rsidDel="003E0280">
          <w:delText xml:space="preserve">CvTdb, </w:delText>
        </w:r>
        <w:r w:rsidR="00F96FC3" w:rsidDel="003E0280">
          <w:fldChar w:fldCharType="begin"/>
        </w:r>
        <w:r w:rsidR="0084029A" w:rsidDel="003E0280">
          <w:del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F96FC3" w:rsidDel="003E0280">
          <w:fldChar w:fldCharType="separate"/>
        </w:r>
        <w:r w:rsidR="0084029A" w:rsidDel="003E0280">
          <w:rPr>
            <w:noProof/>
          </w:rPr>
          <w:delText>[27,26]</w:delText>
        </w:r>
        <w:r w:rsidR="00F96FC3" w:rsidDel="003E0280">
          <w:fldChar w:fldCharType="end"/>
        </w:r>
      </w:del>
    </w:p>
    <w:p w14:paraId="6641F388" w14:textId="03FD4BBC" w:rsidR="00810B69" w:rsidRPr="00810B69" w:rsidDel="003E0280" w:rsidRDefault="007C2C18">
      <w:pPr>
        <w:numPr>
          <w:ilvl w:val="1"/>
          <w:numId w:val="24"/>
        </w:numPr>
        <w:spacing w:after="0" w:line="360" w:lineRule="auto"/>
        <w:jc w:val="both"/>
        <w:rPr>
          <w:del w:id="714" w:author="Wambaugh, John (he/him/his)" w:date="2024-05-06T09:07:00Z"/>
        </w:rPr>
        <w:pPrChange w:id="715" w:author="Wambaugh, John (he/him/his)" w:date="2024-05-15T15:45:00Z">
          <w:pPr>
            <w:numPr>
              <w:ilvl w:val="1"/>
              <w:numId w:val="24"/>
            </w:numPr>
            <w:tabs>
              <w:tab w:val="num" w:pos="1440"/>
            </w:tabs>
            <w:spacing w:after="0" w:line="360" w:lineRule="auto"/>
            <w:ind w:left="1440" w:hanging="360"/>
          </w:pPr>
        </w:pPrChange>
      </w:pPr>
      <w:del w:id="716" w:author="Wambaugh, John (he/him/his)" w:date="2024-05-06T09:07:00Z">
        <w:r w:rsidRPr="007C2C18" w:rsidDel="003E0280">
          <w:rPr>
            <w:i/>
            <w:iCs/>
          </w:rPr>
          <w:delText>In vitro</w:delText>
        </w:r>
        <w:r w:rsidR="00810B69" w:rsidRPr="00810B69" w:rsidDel="003E0280">
          <w:delText xml:space="preserve"> </w:delText>
        </w:r>
        <w:r w:rsidR="00F96FC3"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 </w:delInstrText>
        </w:r>
        <w:r w:rsidR="0023790E"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EN.CITE.DATA </w:delInstrText>
        </w:r>
        <w:r w:rsidR="0023790E" w:rsidDel="003E0280">
          <w:fldChar w:fldCharType="end"/>
        </w:r>
        <w:r w:rsidR="00F96FC3" w:rsidDel="003E0280">
          <w:fldChar w:fldCharType="separate"/>
        </w:r>
        <w:r w:rsidR="0023790E" w:rsidDel="003E0280">
          <w:rPr>
            <w:noProof/>
          </w:rPr>
          <w:delText>[8,9,11,12,10,19]</w:delText>
        </w:r>
        <w:r w:rsidR="00F96FC3" w:rsidDel="003E0280">
          <w:fldChar w:fldCharType="end"/>
        </w:r>
      </w:del>
    </w:p>
    <w:p w14:paraId="0B2898CD" w14:textId="7EAC83E1" w:rsidR="00810B69" w:rsidRPr="00810B69" w:rsidDel="003E0280" w:rsidRDefault="00810B69">
      <w:pPr>
        <w:numPr>
          <w:ilvl w:val="1"/>
          <w:numId w:val="24"/>
        </w:numPr>
        <w:spacing w:after="0" w:line="360" w:lineRule="auto"/>
        <w:jc w:val="both"/>
        <w:rPr>
          <w:del w:id="717" w:author="Wambaugh, John (he/him/his)" w:date="2024-05-06T09:07:00Z"/>
        </w:rPr>
        <w:pPrChange w:id="718" w:author="Wambaugh, John (he/him/his)" w:date="2024-05-15T15:45:00Z">
          <w:pPr>
            <w:numPr>
              <w:ilvl w:val="1"/>
              <w:numId w:val="24"/>
            </w:numPr>
            <w:tabs>
              <w:tab w:val="num" w:pos="1440"/>
            </w:tabs>
            <w:spacing w:after="0" w:line="360" w:lineRule="auto"/>
            <w:ind w:left="1440" w:hanging="360"/>
          </w:pPr>
        </w:pPrChange>
      </w:pPr>
      <w:del w:id="719" w:author="Wambaugh, John (he/him/his)" w:date="2024-05-06T09:07:00Z">
        <w:r w:rsidRPr="00810B69" w:rsidDel="003E0280">
          <w:delText xml:space="preserve">However, several thousand chemicals remain in need of TK info; the </w:delText>
        </w:r>
        <w:r w:rsidR="009F7052" w:rsidDel="003E0280">
          <w:delText>QSPR</w:delText>
        </w:r>
        <w:r w:rsidRPr="00810B69" w:rsidDel="003E0280">
          <w:delText>s evaluated here provide options to fill this gap</w:delText>
        </w:r>
      </w:del>
    </w:p>
    <w:p w14:paraId="4001091D" w14:textId="65D5B85F" w:rsidR="00784E69" w:rsidDel="003E0280" w:rsidRDefault="00784E69">
      <w:pPr>
        <w:spacing w:after="0" w:line="360" w:lineRule="auto"/>
        <w:jc w:val="both"/>
        <w:rPr>
          <w:del w:id="720" w:author="Wambaugh, John (he/him/his)" w:date="2024-05-06T09:10:00Z"/>
        </w:rPr>
        <w:pPrChange w:id="721" w:author="Wambaugh, John (he/him/his)" w:date="2024-05-15T15:45:00Z">
          <w:pPr>
            <w:numPr>
              <w:numId w:val="24"/>
            </w:numPr>
            <w:tabs>
              <w:tab w:val="num" w:pos="720"/>
            </w:tabs>
            <w:spacing w:after="0" w:line="360" w:lineRule="auto"/>
            <w:ind w:left="720" w:hanging="360"/>
          </w:pPr>
        </w:pPrChange>
      </w:pPr>
      <w:r>
        <w:t xml:space="preserve">Wambaugh et al. </w:t>
      </w:r>
      <w:r w:rsidR="00F96FC3">
        <w:fldChar w:fldCharType="begin"/>
      </w:r>
      <w:r w:rsidR="00840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F96FC3">
        <w:fldChar w:fldCharType="separate"/>
      </w:r>
      <w:r w:rsidR="0084029A">
        <w:rPr>
          <w:noProof/>
        </w:rPr>
        <w:t>[26]</w:t>
      </w:r>
      <w:r w:rsidR="00F96FC3">
        <w:fldChar w:fldCharType="end"/>
      </w:r>
      <w:r>
        <w:t xml:space="preserve"> found </w:t>
      </w:r>
      <w:ins w:id="722" w:author="Wambaugh, John (he/him/his)" w:date="2024-05-06T09:27:00Z">
        <w:r w:rsidR="008B7519">
          <w:t>evaluated</w:t>
        </w:r>
      </w:ins>
      <w:ins w:id="723" w:author="Wambaugh, John (he/him/his)" w:date="2024-05-06T09:08:00Z">
        <w:r w:rsidR="003E0280">
          <w:t xml:space="preserve"> </w:t>
        </w:r>
      </w:ins>
      <w:del w:id="724" w:author="Wambaugh, John (he/him/his)" w:date="2024-05-06T09:08:00Z">
        <w:r w:rsidDel="003E0280">
          <w:delText>that</w:delText>
        </w:r>
      </w:del>
      <w:ins w:id="725" w:author="Wambaugh, John (he/him/his)" w:date="2024-05-06T09:08:00Z">
        <w:r w:rsidR="003E0280">
          <w:t>HTTK-based</w:t>
        </w:r>
      </w:ins>
      <w:r>
        <w:t xml:space="preserve"> </w:t>
      </w:r>
      <w:del w:id="726" w:author="Wambaugh, John (he/him/his)" w:date="2024-05-06T09:08:00Z">
        <w:r w:rsidDel="003E0280">
          <w:delText>in vitro-in vivo extrapolation</w:delText>
        </w:r>
      </w:del>
      <w:ins w:id="727" w:author="Wambaugh, John (he/him/his)" w:date="2024-05-06T09:08:00Z">
        <w:r w:rsidR="003E0280">
          <w:t>IVIVE for summary TK endpoints (what we call “level 3” here)</w:t>
        </w:r>
      </w:ins>
      <w:r>
        <w:t xml:space="preserve"> for TK</w:t>
      </w:r>
      <w:ins w:id="728" w:author="Wambaugh, John (he/him/his)" w:date="2024-05-06T09:10:00Z">
        <w:r w:rsidR="003E0280">
          <w:t xml:space="preserve"> using just over forty chemicals</w:t>
        </w:r>
      </w:ins>
      <w:ins w:id="729" w:author="Wambaugh, John (he/him/his)" w:date="2024-05-06T09:09:00Z">
        <w:r w:rsidR="003E0280">
          <w:t>. The mean squared error (MSE) obs</w:t>
        </w:r>
      </w:ins>
      <w:ins w:id="730" w:author="Wambaugh, John (he/him/his)" w:date="2024-05-06T09:10:00Z">
        <w:r w:rsidR="003E0280">
          <w:t xml:space="preserve">erved for </w:t>
        </w:r>
      </w:ins>
      <w:del w:id="731" w:author="Wambaugh, John (he/him/his)" w:date="2024-05-06T09:09:00Z">
        <w:r w:rsidDel="003E0280">
          <w:delText>:</w:delText>
        </w:r>
      </w:del>
    </w:p>
    <w:p w14:paraId="4C0A20E8" w14:textId="4E73CC58" w:rsidR="001B5AB5" w:rsidDel="003E0280" w:rsidRDefault="001B5AB5">
      <w:pPr>
        <w:spacing w:after="0" w:line="360" w:lineRule="auto"/>
        <w:jc w:val="both"/>
        <w:rPr>
          <w:del w:id="732" w:author="Wambaugh, John (he/him/his)" w:date="2024-05-06T09:10:00Z"/>
        </w:rPr>
        <w:pPrChange w:id="733" w:author="Wambaugh, John (he/him/his)" w:date="2024-05-15T15:45:00Z">
          <w:pPr>
            <w:numPr>
              <w:ilvl w:val="1"/>
              <w:numId w:val="24"/>
            </w:numPr>
            <w:tabs>
              <w:tab w:val="num" w:pos="1440"/>
            </w:tabs>
            <w:spacing w:after="0" w:line="360" w:lineRule="auto"/>
            <w:ind w:left="1440" w:hanging="360"/>
          </w:pPr>
        </w:pPrChange>
      </w:pPr>
      <w:r>
        <w:t>V</w:t>
      </w:r>
      <w:r w:rsidRPr="003B0C76">
        <w:rPr>
          <w:vertAlign w:val="subscript"/>
        </w:rPr>
        <w:t>d</w:t>
      </w:r>
      <w:ins w:id="734" w:author="Wambaugh, John (he/him/his)" w:date="2024-05-06T09:10:00Z">
        <w:r w:rsidR="003E0280">
          <w:t xml:space="preserve"> was</w:t>
        </w:r>
      </w:ins>
      <w:del w:id="735" w:author="Wambaugh, John (he/him/his)" w:date="2024-05-06T09:10:00Z">
        <w:r w:rsidDel="003E0280">
          <w:delText>:</w:delText>
        </w:r>
      </w:del>
      <w:r>
        <w:t xml:space="preserve"> </w:t>
      </w:r>
      <w:del w:id="736" w:author="Wambaugh, John (he/him/his)" w:date="2024-05-06T09:11:00Z">
        <w:r w:rsidDel="003E0280">
          <w:delText xml:space="preserve">MSE </w:delText>
        </w:r>
      </w:del>
      <w:r>
        <w:t>4.4</w:t>
      </w:r>
      <w:ins w:id="737" w:author="Wambaugh, John (he/him/his)" w:date="2024-05-06T09:11:00Z">
        <w:r w:rsidR="003E0280">
          <w:t>. F</w:t>
        </w:r>
      </w:ins>
      <w:ins w:id="738" w:author="Wambaugh, John (he/him/his)" w:date="2024-05-06T09:10:00Z">
        <w:r w:rsidR="003E0280">
          <w:t xml:space="preserve">or </w:t>
        </w:r>
      </w:ins>
    </w:p>
    <w:p w14:paraId="03C1EB99" w14:textId="7C1A76D4" w:rsidR="001B5AB5" w:rsidDel="003E0280" w:rsidRDefault="001B5AB5">
      <w:pPr>
        <w:spacing w:after="0" w:line="360" w:lineRule="auto"/>
        <w:jc w:val="both"/>
        <w:rPr>
          <w:del w:id="739" w:author="Wambaugh, John (he/him/his)" w:date="2024-05-06T09:12:00Z"/>
        </w:rPr>
        <w:pPrChange w:id="740" w:author="Wambaugh, John (he/him/his)" w:date="2024-05-15T15:45:00Z">
          <w:pPr>
            <w:numPr>
              <w:ilvl w:val="1"/>
              <w:numId w:val="24"/>
            </w:numPr>
            <w:tabs>
              <w:tab w:val="num" w:pos="1440"/>
            </w:tabs>
            <w:spacing w:after="0" w:line="360" w:lineRule="auto"/>
            <w:ind w:left="1440" w:hanging="360"/>
          </w:pPr>
        </w:pPrChange>
      </w:pPr>
      <w:proofErr w:type="spellStart"/>
      <w:r>
        <w:t>CL</w:t>
      </w:r>
      <w:r w:rsidRPr="003B0C76">
        <w:rPr>
          <w:vertAlign w:val="subscript"/>
        </w:rPr>
        <w:t>tot</w:t>
      </w:r>
      <w:proofErr w:type="spellEnd"/>
      <w:del w:id="741" w:author="Wambaugh, John (he/him/his)" w:date="2024-05-06T09:11:00Z">
        <w:r w:rsidDel="003E0280">
          <w:delText>:</w:delText>
        </w:r>
      </w:del>
      <w:r>
        <w:t xml:space="preserve"> </w:t>
      </w:r>
      <w:ins w:id="742" w:author="Wambaugh, John (he/him/his)" w:date="2024-05-06T09:11:00Z">
        <w:r w:rsidR="003E0280">
          <w:t>the</w:t>
        </w:r>
      </w:ins>
      <w:ins w:id="743" w:author="Wambaugh, John (he/him/his)" w:date="2024-05-06T09:10:00Z">
        <w:r w:rsidR="003E0280">
          <w:t xml:space="preserve"> </w:t>
        </w:r>
      </w:ins>
      <w:r>
        <w:t xml:space="preserve">MSE </w:t>
      </w:r>
      <w:ins w:id="744" w:author="Wambaugh, John (he/him/his)" w:date="2024-05-06T09:11:00Z">
        <w:r w:rsidR="003E0280">
          <w:t xml:space="preserve">was </w:t>
        </w:r>
      </w:ins>
      <w:r>
        <w:t xml:space="preserve">2.4 for pharma, </w:t>
      </w:r>
      <w:ins w:id="745" w:author="Wambaugh, John (he/him/his)" w:date="2024-05-06T09:10:00Z">
        <w:r w:rsidR="003E0280">
          <w:t xml:space="preserve">and </w:t>
        </w:r>
      </w:ins>
      <w:r>
        <w:t xml:space="preserve">2.93 for </w:t>
      </w:r>
      <w:ins w:id="746" w:author="Wambaugh, John (he/him/his)" w:date="2024-05-06T09:10:00Z">
        <w:r w:rsidR="003E0280">
          <w:t>non-pharma</w:t>
        </w:r>
      </w:ins>
      <w:del w:id="747" w:author="Wambaugh, John (he/him/his)" w:date="2024-05-06T09:10:00Z">
        <w:r w:rsidDel="003E0280">
          <w:delText>other</w:delText>
        </w:r>
      </w:del>
      <w:ins w:id="748" w:author="Wambaugh, John (he/him/his)" w:date="2024-05-06T09:10:00Z">
        <w:r w:rsidR="003E0280">
          <w:t xml:space="preserve">. However, the fraction of variance explained </w:t>
        </w:r>
      </w:ins>
      <w:ins w:id="749" w:author="Wambaugh, John (he/him/his)" w:date="2024-05-06T09:11:00Z">
        <w:r w:rsidR="003E0280">
          <w:t>(</w:t>
        </w:r>
      </w:ins>
      <w:del w:id="750" w:author="Wambaugh, John (he/him/his)" w:date="2024-05-06T09:10:00Z">
        <w:r w:rsidDel="003E0280">
          <w:delText>,</w:delText>
        </w:r>
      </w:del>
      <w:del w:id="751" w:author="Wambaugh, John (he/him/his)" w:date="2024-05-06T09:11:00Z">
        <w:r w:rsidDel="003E0280">
          <w:delText xml:space="preserve"> </w:delText>
        </w:r>
      </w:del>
      <w:r>
        <w:t>R</w:t>
      </w:r>
      <w:r w:rsidRPr="003E0280">
        <w:rPr>
          <w:vertAlign w:val="superscript"/>
          <w:rPrChange w:id="752" w:author="Wambaugh, John (he/him/his)" w:date="2024-05-06T09:11:00Z">
            <w:rPr/>
          </w:rPrChange>
        </w:rPr>
        <w:t>2</w:t>
      </w:r>
      <w:ins w:id="753" w:author="Wambaugh, John (he/him/his)" w:date="2024-05-06T09:11:00Z">
        <w:r w:rsidR="003E0280">
          <w:t>) was</w:t>
        </w:r>
      </w:ins>
      <w:r>
        <w:t xml:space="preserve"> 0.19 for pharma, 0.5 for </w:t>
      </w:r>
      <w:ins w:id="754" w:author="Wambaugh, John (he/him/his)" w:date="2024-05-06T09:11:00Z">
        <w:r w:rsidR="003E0280">
          <w:t xml:space="preserve">non-pharma. For </w:t>
        </w:r>
      </w:ins>
      <w:del w:id="755" w:author="Wambaugh, John (he/him/his)" w:date="2024-05-06T09:11:00Z">
        <w:r w:rsidDel="003E0280">
          <w:delText>other</w:delText>
        </w:r>
      </w:del>
    </w:p>
    <w:p w14:paraId="6AE7B4C5" w14:textId="1386A072" w:rsidR="001B5AB5" w:rsidDel="003E0280" w:rsidRDefault="001B5AB5">
      <w:pPr>
        <w:spacing w:after="0" w:line="360" w:lineRule="auto"/>
        <w:jc w:val="both"/>
        <w:rPr>
          <w:del w:id="756" w:author="Wambaugh, John (he/him/his)" w:date="2024-05-06T09:12:00Z"/>
        </w:rPr>
        <w:pPrChange w:id="757" w:author="Wambaugh, John (he/him/his)" w:date="2024-05-15T15:45:00Z">
          <w:pPr>
            <w:numPr>
              <w:ilvl w:val="1"/>
              <w:numId w:val="24"/>
            </w:numPr>
            <w:tabs>
              <w:tab w:val="num" w:pos="1440"/>
            </w:tabs>
            <w:spacing w:after="0" w:line="360" w:lineRule="auto"/>
            <w:ind w:left="1440" w:hanging="360"/>
          </w:pPr>
        </w:pPrChange>
      </w:pPr>
      <w:r>
        <w:t>C</w:t>
      </w:r>
      <w:r w:rsidRPr="003B0C76">
        <w:rPr>
          <w:vertAlign w:val="subscript"/>
        </w:rPr>
        <w:t>max</w:t>
      </w:r>
      <w:ins w:id="758" w:author="Wambaugh, John (he/him/his)" w:date="2024-05-06T09:12:00Z">
        <w:r w:rsidR="003E0280">
          <w:t xml:space="preserve"> </w:t>
        </w:r>
      </w:ins>
      <w:del w:id="759" w:author="Wambaugh, John (he/him/his)" w:date="2024-05-06T09:12:00Z">
        <w:r w:rsidDel="003E0280">
          <w:delText>:</w:delText>
        </w:r>
      </w:del>
      <w:r>
        <w:t xml:space="preserve"> </w:t>
      </w:r>
      <w:ins w:id="760" w:author="Wambaugh, John (he/him/his)" w:date="2024-05-06T09:12:00Z">
        <w:r w:rsidR="003E0280">
          <w:t xml:space="preserve">Wambaugh et al. </w:t>
        </w:r>
        <w:r w:rsidR="003E0280">
          <w:fldChar w:fldCharType="begin"/>
        </w:r>
        <w:r w:rsidR="003E0280">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[26]</w:t>
        </w:r>
        <w:r w:rsidR="003E0280">
          <w:fldChar w:fldCharType="end"/>
        </w:r>
        <w:r w:rsidR="003E0280">
          <w:t xml:space="preserve"> found </w:t>
        </w:r>
      </w:ins>
      <w:r>
        <w:t>MSE 5, R</w:t>
      </w:r>
      <w:r w:rsidRPr="003E0280">
        <w:rPr>
          <w:vertAlign w:val="superscript"/>
          <w:rPrChange w:id="761" w:author="Wambaugh, John (he/him/his)" w:date="2024-05-06T09:12:00Z">
            <w:rPr/>
          </w:rPrChange>
        </w:rPr>
        <w:t xml:space="preserve">2 </w:t>
      </w:r>
      <w:r>
        <w:t>0.48</w:t>
      </w:r>
      <w:ins w:id="762" w:author="Wambaugh, John (he/him/his)" w:date="2024-05-06T09:12:00Z">
        <w:r w:rsidR="003E0280">
          <w:t xml:space="preserve">. Finally, for </w:t>
        </w:r>
      </w:ins>
    </w:p>
    <w:p w14:paraId="6EB525E8" w14:textId="417CCB74" w:rsidR="001B5AB5" w:rsidRDefault="001B5AB5">
      <w:pPr>
        <w:spacing w:after="0" w:line="360" w:lineRule="auto"/>
        <w:jc w:val="both"/>
        <w:rPr>
          <w:ins w:id="763" w:author="Wambaugh, John (he/him/his)" w:date="2024-05-06T09:12:00Z"/>
        </w:rPr>
        <w:pPrChange w:id="764" w:author="Wambaugh, John (he/him/his)" w:date="2024-05-15T15:45:00Z">
          <w:pPr>
            <w:spacing w:after="0" w:line="360" w:lineRule="auto"/>
          </w:pPr>
        </w:pPrChange>
      </w:pPr>
      <w:del w:id="765" w:author="Wambaugh, John (he/him/his)" w:date="2024-05-06T09:12:00Z">
        <w:r w:rsidDel="003E0280">
          <w:delText>A</w:delText>
        </w:r>
      </w:del>
      <w:ins w:id="766" w:author="Wambaugh, John (he/him/his)" w:date="2024-05-06T09:12:00Z">
        <w:r w:rsidR="003E0280">
          <w:t>A</w:t>
        </w:r>
      </w:ins>
      <w:r>
        <w:t>UC</w:t>
      </w:r>
      <w:ins w:id="767" w:author="Wambaugh, John (he/him/his)" w:date="2024-05-06T09:12:00Z">
        <w:r w:rsidR="003E0280">
          <w:t xml:space="preserve"> the</w:t>
        </w:r>
      </w:ins>
      <w:del w:id="768" w:author="Wambaugh, John (he/him/his)" w:date="2024-05-06T09:12:00Z">
        <w:r w:rsidDel="003E0280">
          <w:delText>:</w:delText>
        </w:r>
      </w:del>
      <w:r>
        <w:t xml:space="preserve"> MSE </w:t>
      </w:r>
      <w:ins w:id="769" w:author="Wambaugh, John (he/him/his)" w:date="2024-05-06T09:12:00Z">
        <w:r w:rsidR="003E0280">
          <w:t xml:space="preserve">was </w:t>
        </w:r>
      </w:ins>
      <w:r>
        <w:t xml:space="preserve">3.8, </w:t>
      </w:r>
      <w:ins w:id="770" w:author="Wambaugh, John (he/him/his)" w:date="2024-05-06T09:12:00Z">
        <w:r w:rsidR="003E0280">
          <w:t xml:space="preserve">with </w:t>
        </w:r>
      </w:ins>
      <w:r>
        <w:t>R</w:t>
      </w:r>
      <w:r w:rsidRPr="003E0280">
        <w:rPr>
          <w:vertAlign w:val="superscript"/>
          <w:rPrChange w:id="771" w:author="Wambaugh, John (he/him/his)" w:date="2024-05-06T09:12:00Z">
            <w:rPr/>
          </w:rPrChange>
        </w:rPr>
        <w:t>2</w:t>
      </w:r>
      <w:r>
        <w:t xml:space="preserve"> 0.62</w:t>
      </w:r>
      <w:ins w:id="772" w:author="Wambaugh, John (he/him/his)" w:date="2024-05-06T09:12:00Z">
        <w:r w:rsidR="003E0280">
          <w:t>.</w:t>
        </w:r>
      </w:ins>
      <w:commentRangeEnd w:id="678"/>
      <w:ins w:id="773" w:author="Wambaugh, John (he/him/his)" w:date="2024-05-06T09:19:00Z">
        <w:r w:rsidR="00A145BB">
          <w:rPr>
            <w:rStyle w:val="CommentReference"/>
          </w:rPr>
          <w:commentReference w:id="678"/>
        </w:r>
      </w:ins>
      <w:ins w:id="774" w:author="Wambaugh, John (he/him/his)" w:date="2024-05-06T10:55:00Z">
        <w:r w:rsidR="008F4583" w:rsidRPr="008F4583">
          <w:t xml:space="preserve"> </w:t>
        </w:r>
        <w:r w:rsidR="008F4583" w:rsidRPr="008F4583">
          <w:tab/>
        </w:r>
        <w:r w:rsidR="008F4583" w:rsidRPr="008F4583">
          <w:rPr>
            <w:highlight w:val="yellow"/>
            <w:rPrChange w:id="775" w:author="Wambaugh, John (he/him/his)" w:date="2024-05-06T10:55:00Z">
              <w:rPr/>
            </w:rPrChange>
          </w:rPr>
          <w:t>Why the drop-off?</w:t>
        </w:r>
      </w:ins>
    </w:p>
    <w:p w14:paraId="6ECC5CBC" w14:textId="6A018CA0" w:rsidR="003E0280" w:rsidRDefault="008F4583">
      <w:pPr>
        <w:spacing w:after="0" w:line="360" w:lineRule="auto"/>
        <w:jc w:val="both"/>
        <w:rPr>
          <w:ins w:id="776" w:author="Wambaugh, John (he/him/his)" w:date="2024-05-06T11:00:00Z"/>
        </w:rPr>
        <w:pPrChange w:id="777" w:author="Wambaugh, John (he/him/his)" w:date="2024-05-15T15:45:00Z">
          <w:pPr>
            <w:spacing w:after="0" w:line="360" w:lineRule="auto"/>
          </w:pPr>
        </w:pPrChange>
      </w:pPr>
      <w:ins w:id="778" w:author="Wambaugh, John (he/him/his)" w:date="2024-05-06T11:00:00Z">
        <w:r>
          <w:t xml:space="preserve">note that </w:t>
        </w:r>
        <w:proofErr w:type="spellStart"/>
        <w:r>
          <w:t>CLtot</w:t>
        </w:r>
        <w:proofErr w:type="spellEnd"/>
        <w:r>
          <w:t xml:space="preserve"> and </w:t>
        </w:r>
        <w:proofErr w:type="spellStart"/>
        <w:r>
          <w:t>AUCinfinity</w:t>
        </w:r>
        <w:proofErr w:type="spellEnd"/>
        <w:r>
          <w:t xml:space="preserve"> are </w:t>
        </w:r>
        <w:proofErr w:type="gramStart"/>
        <w:r>
          <w:t>related</w:t>
        </w:r>
        <w:proofErr w:type="gramEnd"/>
      </w:ins>
    </w:p>
    <w:p w14:paraId="57F1914F" w14:textId="77777777" w:rsidR="008F4583" w:rsidRDefault="008F4583">
      <w:pPr>
        <w:spacing w:after="0" w:line="360" w:lineRule="auto"/>
        <w:jc w:val="both"/>
        <w:rPr>
          <w:ins w:id="779" w:author="Wambaugh, John (he/him/his)" w:date="2024-05-06T09:12:00Z"/>
        </w:rPr>
        <w:pPrChange w:id="780" w:author="Wambaugh, John (he/him/his)" w:date="2024-05-15T15:45:00Z">
          <w:pPr>
            <w:spacing w:after="0" w:line="360" w:lineRule="auto"/>
          </w:pPr>
        </w:pPrChange>
      </w:pPr>
    </w:p>
    <w:p w14:paraId="451111BB" w14:textId="430F2915" w:rsidR="008F4583" w:rsidDel="008F4583" w:rsidRDefault="008F4583">
      <w:pPr>
        <w:spacing w:after="0" w:line="360" w:lineRule="auto"/>
        <w:jc w:val="both"/>
        <w:rPr>
          <w:del w:id="781" w:author="Wambaugh, John (he/him/his)" w:date="2024-05-06T10:58:00Z"/>
        </w:rPr>
        <w:pPrChange w:id="782" w:author="Wambaugh, John (he/him/his)" w:date="2024-05-15T15:45:00Z">
          <w:pPr>
            <w:numPr>
              <w:numId w:val="24"/>
            </w:numPr>
            <w:tabs>
              <w:tab w:val="num" w:pos="720"/>
            </w:tabs>
            <w:spacing w:after="0" w:line="360" w:lineRule="auto"/>
            <w:ind w:left="720" w:hanging="360"/>
          </w:pPr>
        </w:pPrChange>
      </w:pPr>
      <w:moveToRangeStart w:id="783" w:author="Wambaugh, John (he/him/his)" w:date="2024-05-06T10:58:00Z" w:name="move165885531"/>
      <w:moveTo w:id="784" w:author="Wambaugh, John (he/him/his)" w:date="2024-05-06T10:58:00Z">
        <w:del w:id="785" w:author="Wambaugh, John (he/him/his)" w:date="2024-05-06T11:00:00Z">
          <w:r w:rsidDel="008F4583">
            <w:delText>it's a constrained random set -- reflecting the correlation and distribuirton (frequency) in this set</w:delText>
          </w:r>
        </w:del>
      </w:moveTo>
    </w:p>
    <w:moveToRangeEnd w:id="783"/>
    <w:p w14:paraId="7FA83C66" w14:textId="55A82423" w:rsidR="003E0280" w:rsidDel="008F4583" w:rsidRDefault="003E0280">
      <w:pPr>
        <w:spacing w:after="0" w:line="360" w:lineRule="auto"/>
        <w:jc w:val="both"/>
        <w:rPr>
          <w:del w:id="786" w:author="Wambaugh, John (he/him/his)" w:date="2024-05-06T09:12:00Z"/>
        </w:rPr>
        <w:pPrChange w:id="787" w:author="Wambaugh, John (he/him/his)" w:date="2024-05-15T15:45:00Z">
          <w:pPr>
            <w:spacing w:after="0" w:line="360" w:lineRule="auto"/>
          </w:pPr>
        </w:pPrChange>
      </w:pPr>
    </w:p>
    <w:p w14:paraId="6392CA8B" w14:textId="68496EFC" w:rsidR="00493C4B" w:rsidDel="00493C4B" w:rsidRDefault="00493C4B" w:rsidP="00122915">
      <w:pPr>
        <w:spacing w:after="0" w:line="360" w:lineRule="auto"/>
        <w:jc w:val="both"/>
        <w:rPr>
          <w:del w:id="788" w:author="Wambaugh, John (he/him/his)" w:date="2024-05-06T11:13:00Z"/>
          <w:moveTo w:id="789" w:author="Wambaugh, John (he/him/his)" w:date="2024-05-06T11:12:00Z"/>
        </w:rPr>
        <w:pPrChange w:id="790" w:author="Wambaugh, John (he/him/his)" w:date="2024-05-20T14:37:00Z">
          <w:pPr>
            <w:numPr>
              <w:numId w:val="24"/>
            </w:numPr>
            <w:tabs>
              <w:tab w:val="num" w:pos="720"/>
            </w:tabs>
            <w:spacing w:after="0" w:line="360" w:lineRule="auto"/>
            <w:ind w:left="720" w:hanging="360"/>
          </w:pPr>
        </w:pPrChange>
      </w:pPr>
      <w:moveToRangeStart w:id="791" w:author="Wambaugh, John (he/him/his)" w:date="2024-05-06T11:12:00Z" w:name="move165886369"/>
      <w:moveTo w:id="792" w:author="Wambaugh, John (he/him/his)" w:date="2024-05-06T11:12:00Z">
        <w:del w:id="793" w:author="Wambaugh, John (he/him/his)" w:date="2024-05-20T14:36:00Z">
          <w:r w:rsidDel="00122915">
            <w:delText>call out which compound had highest and lowest for clint and fup</w:delText>
          </w:r>
        </w:del>
      </w:moveTo>
    </w:p>
    <w:p w14:paraId="6730E946" w14:textId="661704E8" w:rsidR="00493C4B" w:rsidDel="00493C4B" w:rsidRDefault="008F4583" w:rsidP="00122915">
      <w:pPr>
        <w:spacing w:after="0" w:line="360" w:lineRule="auto"/>
        <w:jc w:val="both"/>
        <w:rPr>
          <w:del w:id="794" w:author="Wambaugh, John (he/him/his)" w:date="2024-05-06T11:13:00Z"/>
          <w:moveTo w:id="795" w:author="Wambaugh, John (he/him/his)" w:date="2024-05-06T10:59:00Z"/>
        </w:rPr>
        <w:pPrChange w:id="796" w:author="Wambaugh, John (he/him/his)" w:date="2024-05-20T14:37:00Z">
          <w:pPr>
            <w:numPr>
              <w:numId w:val="24"/>
            </w:numPr>
            <w:tabs>
              <w:tab w:val="num" w:pos="720"/>
            </w:tabs>
            <w:spacing w:after="0" w:line="360" w:lineRule="auto"/>
            <w:ind w:left="720" w:hanging="360"/>
          </w:pPr>
        </w:pPrChange>
      </w:pPr>
      <w:moveToRangeStart w:id="797" w:author="Wambaugh, John (he/him/his)" w:date="2024-05-06T10:59:00Z" w:name="move165885609"/>
      <w:moveToRangeEnd w:id="791"/>
      <w:moveTo w:id="798" w:author="Wambaugh, John (he/him/his)" w:date="2024-05-06T10:59:00Z">
        <w:del w:id="799" w:author="Wambaugh, John (he/him/his)" w:date="2024-05-20T14:36:00Z">
          <w:r w:rsidDel="00122915">
            <w:delText>when chemical space is very narrow the overall statistics don't say anything about how good or bad are the statistics</w:delText>
          </w:r>
        </w:del>
      </w:moveTo>
    </w:p>
    <w:p w14:paraId="5477AFF5" w14:textId="33191B06" w:rsidR="008F4583" w:rsidDel="00122915" w:rsidRDefault="008F4583" w:rsidP="00122915">
      <w:pPr>
        <w:spacing w:after="0" w:line="360" w:lineRule="auto"/>
        <w:jc w:val="both"/>
        <w:rPr>
          <w:del w:id="800" w:author="Wambaugh, John (he/him/his)" w:date="2024-05-20T14:36:00Z"/>
          <w:moveTo w:id="801" w:author="Wambaugh, John (he/him/his)" w:date="2024-05-06T10:59:00Z"/>
        </w:rPr>
        <w:pPrChange w:id="802" w:author="Wambaugh, John (he/him/his)" w:date="2024-05-20T14:37:00Z">
          <w:pPr>
            <w:numPr>
              <w:numId w:val="24"/>
            </w:numPr>
            <w:tabs>
              <w:tab w:val="num" w:pos="720"/>
            </w:tabs>
            <w:spacing w:after="0" w:line="360" w:lineRule="auto"/>
            <w:ind w:left="720" w:hanging="360"/>
          </w:pPr>
        </w:pPrChange>
      </w:pPr>
      <w:moveToRangeStart w:id="803" w:author="Wambaugh, John (he/him/his)" w:date="2024-05-06T10:59:00Z" w:name="move165885566"/>
      <w:moveToRangeEnd w:id="797"/>
      <w:moveTo w:id="804" w:author="Wambaugh, John (he/him/his)" w:date="2024-05-06T10:59:00Z">
        <w:del w:id="805" w:author="Wambaugh, John (he/him/his)" w:date="2024-05-20T14:36:00Z">
          <w:r w:rsidDel="00122915">
            <w:delText>it seems like fup and clint are correlated within the data set</w:delText>
          </w:r>
        </w:del>
      </w:moveTo>
    </w:p>
    <w:p w14:paraId="0EA61D1A" w14:textId="1AC947BA" w:rsidR="008F4583" w:rsidDel="00122915" w:rsidRDefault="008F4583" w:rsidP="00122915">
      <w:pPr>
        <w:spacing w:after="0" w:line="360" w:lineRule="auto"/>
        <w:jc w:val="both"/>
        <w:rPr>
          <w:del w:id="806" w:author="Wambaugh, John (he/him/his)" w:date="2024-05-20T14:36:00Z"/>
          <w:moveTo w:id="807" w:author="Wambaugh, John (he/him/his)" w:date="2024-05-06T10:59:00Z"/>
        </w:rPr>
        <w:pPrChange w:id="808" w:author="Wambaugh, John (he/him/his)" w:date="2024-05-20T14:37:00Z">
          <w:pPr>
            <w:numPr>
              <w:numId w:val="24"/>
            </w:numPr>
            <w:tabs>
              <w:tab w:val="num" w:pos="720"/>
            </w:tabs>
            <w:spacing w:after="0" w:line="360" w:lineRule="auto"/>
            <w:ind w:left="720" w:hanging="360"/>
          </w:pPr>
        </w:pPrChange>
      </w:pPr>
      <w:moveTo w:id="809" w:author="Wambaugh, John (he/him/his)" w:date="2024-05-06T10:59:00Z">
        <w:del w:id="810" w:author="Wambaugh, John (he/him/his)" w:date="2024-05-20T14:36:00Z">
          <w:r w:rsidDel="00122915">
            <w:delText>if it has low clearance doesnt matter how much it binds</w:delText>
          </w:r>
        </w:del>
      </w:moveTo>
    </w:p>
    <w:p w14:paraId="15B732C8" w14:textId="1A56956C" w:rsidR="008F4583" w:rsidDel="00122915" w:rsidRDefault="008F4583" w:rsidP="00122915">
      <w:pPr>
        <w:spacing w:after="0" w:line="360" w:lineRule="auto"/>
        <w:jc w:val="both"/>
        <w:rPr>
          <w:del w:id="811" w:author="Wambaugh, John (he/him/his)" w:date="2024-05-20T14:36:00Z"/>
          <w:moveTo w:id="812" w:author="Wambaugh, John (he/him/his)" w:date="2024-05-06T10:59:00Z"/>
        </w:rPr>
        <w:pPrChange w:id="813" w:author="Wambaugh, John (he/him/his)" w:date="2024-05-20T14:37:00Z">
          <w:pPr>
            <w:numPr>
              <w:numId w:val="24"/>
            </w:numPr>
            <w:tabs>
              <w:tab w:val="num" w:pos="720"/>
            </w:tabs>
            <w:spacing w:after="0" w:line="360" w:lineRule="auto"/>
            <w:ind w:left="720" w:hanging="360"/>
          </w:pPr>
        </w:pPrChange>
      </w:pPr>
      <w:moveTo w:id="814" w:author="Wambaugh, John (he/him/his)" w:date="2024-05-06T10:59:00Z">
        <w:del w:id="815" w:author="Wambaugh, John (he/him/his)" w:date="2024-05-20T14:36:00Z">
          <w:r w:rsidDel="00122915">
            <w:delText>if it is highly bound doesant matter how fast it clears</w:delText>
          </w:r>
        </w:del>
      </w:moveTo>
    </w:p>
    <w:p w14:paraId="1FE8B56E" w14:textId="6D4B13E1" w:rsidR="00493C4B" w:rsidDel="00122915" w:rsidRDefault="00493C4B" w:rsidP="00122915">
      <w:pPr>
        <w:spacing w:after="0" w:line="360" w:lineRule="auto"/>
        <w:jc w:val="both"/>
        <w:rPr>
          <w:del w:id="816" w:author="Wambaugh, John (he/him/his)" w:date="2024-05-20T14:36:00Z"/>
          <w:moveTo w:id="817" w:author="Wambaugh, John (he/him/his)" w:date="2024-05-06T11:09:00Z"/>
        </w:rPr>
        <w:pPrChange w:id="818" w:author="Wambaugh, John (he/him/his)" w:date="2024-05-20T14:37:00Z">
          <w:pPr>
            <w:numPr>
              <w:numId w:val="24"/>
            </w:numPr>
            <w:tabs>
              <w:tab w:val="num" w:pos="720"/>
            </w:tabs>
            <w:spacing w:after="0" w:line="360" w:lineRule="auto"/>
            <w:ind w:left="720" w:hanging="360"/>
          </w:pPr>
        </w:pPrChange>
      </w:pPr>
      <w:moveToRangeStart w:id="819" w:author="Wambaugh, John (he/him/his)" w:date="2024-05-06T11:09:00Z" w:name="move165886193"/>
      <w:moveToRangeEnd w:id="803"/>
      <w:moveTo w:id="820" w:author="Wambaugh, John (he/him/his)" w:date="2024-05-06T11:09:00Z">
        <w:del w:id="821" w:author="Wambaugh, John (he/him/his)" w:date="2024-05-20T14:36:00Z">
          <w:r w:rsidDel="00122915">
            <w:delText>- everything is trained on human</w:delText>
          </w:r>
        </w:del>
      </w:moveTo>
    </w:p>
    <w:p w14:paraId="1C52D80C" w14:textId="5AEF6851" w:rsidR="00493C4B" w:rsidDel="00122915" w:rsidRDefault="00493C4B" w:rsidP="00122915">
      <w:pPr>
        <w:spacing w:after="0" w:line="360" w:lineRule="auto"/>
        <w:jc w:val="both"/>
        <w:rPr>
          <w:del w:id="822" w:author="Wambaugh, John (he/him/his)" w:date="2024-05-20T14:36:00Z"/>
          <w:moveTo w:id="823" w:author="Wambaugh, John (he/him/his)" w:date="2024-05-06T11:09:00Z"/>
        </w:rPr>
        <w:pPrChange w:id="824" w:author="Wambaugh, John (he/him/his)" w:date="2024-05-20T14:37:00Z">
          <w:pPr>
            <w:numPr>
              <w:numId w:val="24"/>
            </w:numPr>
            <w:tabs>
              <w:tab w:val="num" w:pos="720"/>
            </w:tabs>
            <w:spacing w:after="0" w:line="360" w:lineRule="auto"/>
            <w:ind w:left="720" w:hanging="360"/>
          </w:pPr>
        </w:pPrChange>
      </w:pPr>
      <w:moveTo w:id="825" w:author="Wambaugh, John (he/him/his)" w:date="2024-05-06T11:09:00Z">
        <w:del w:id="826" w:author="Wambaugh, John (he/him/his)" w:date="2024-05-20T14:36:00Z">
          <w:r w:rsidDel="00122915">
            <w:delText>- only vary physiology</w:delText>
          </w:r>
        </w:del>
      </w:moveTo>
    </w:p>
    <w:moveToRangeEnd w:id="819"/>
    <w:p w14:paraId="07CF7C73" w14:textId="42231F28" w:rsidR="001B5AB5" w:rsidDel="00A145BB" w:rsidRDefault="001B5AB5" w:rsidP="00122915">
      <w:pPr>
        <w:spacing w:after="0" w:line="360" w:lineRule="auto"/>
        <w:jc w:val="both"/>
        <w:rPr>
          <w:del w:id="827" w:author="Wambaugh, John (he/him/his)" w:date="2024-05-06T09:20:00Z"/>
        </w:rPr>
        <w:pPrChange w:id="828" w:author="Wambaugh, John (he/him/his)" w:date="2024-05-20T14:37:00Z">
          <w:pPr>
            <w:numPr>
              <w:ilvl w:val="1"/>
              <w:numId w:val="24"/>
            </w:numPr>
            <w:tabs>
              <w:tab w:val="num" w:pos="1440"/>
            </w:tabs>
            <w:spacing w:after="0" w:line="360" w:lineRule="auto"/>
            <w:ind w:left="1440" w:hanging="360"/>
          </w:pPr>
        </w:pPrChange>
      </w:pPr>
      <w:del w:id="829" w:author="Wambaugh, John (he/him/his)" w:date="2024-05-06T10:56:00Z">
        <w:r w:rsidDel="008F4583">
          <w:delText xml:space="preserve">Here we have </w:delText>
        </w:r>
      </w:del>
      <w:del w:id="830" w:author="Wambaugh, John (he/him/his)" w:date="2024-05-06T09:13:00Z">
        <w:r w:rsidDel="003E0280">
          <w:delText>used more chemicals</w:delText>
        </w:r>
      </w:del>
      <w:del w:id="831" w:author="Wambaugh, John (he/him/his)" w:date="2024-05-06T09:12:00Z">
        <w:r w:rsidDel="003E0280">
          <w:delText xml:space="preserve">, but </w:delText>
        </w:r>
      </w:del>
      <w:del w:id="832" w:author="Wambaugh, John (he/him/his)" w:date="2024-05-06T09:13:00Z">
        <w:r w:rsidDel="00A145BB">
          <w:delText>many of the same</w:delText>
        </w:r>
        <w:r w:rsidR="00B77DCD" w:rsidDel="00A145BB">
          <w:delText xml:space="preserve"> as </w:delText>
        </w:r>
      </w:del>
      <w:del w:id="833" w:author="Wambaugh, John (he/him/his)" w:date="2024-05-06T10:56:00Z">
        <w:r w:rsidR="00B77DCD" w:rsidDel="008F4583">
          <w:delText xml:space="preserve">Wambaugh et al. </w:delText>
        </w:r>
        <w:r w:rsidR="00B77DCD" w:rsidDel="008F4583">
          <w:fldChar w:fldCharType="begin"/>
        </w:r>
        <w:r w:rsidR="00B77DCD" w:rsidDel="008F4583">
          <w:del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B77DCD" w:rsidDel="008F4583">
          <w:fldChar w:fldCharType="separate"/>
        </w:r>
        <w:r w:rsidR="00B77DCD" w:rsidDel="008F4583">
          <w:rPr>
            <w:noProof/>
          </w:rPr>
          <w:delText>[26]</w:delText>
        </w:r>
        <w:r w:rsidR="00B77DCD" w:rsidDel="008F4583">
          <w:fldChar w:fldCharType="end"/>
        </w:r>
      </w:del>
      <w:del w:id="834" w:author="Wambaugh, John (he/him/his)" w:date="2024-05-06T09:13:00Z">
        <w:r w:rsidDel="00A145BB">
          <w:delText>:</w:delText>
        </w:r>
      </w:del>
    </w:p>
    <w:p w14:paraId="63C1412F" w14:textId="154B8084" w:rsidR="001B5AB5" w:rsidDel="00A145BB" w:rsidRDefault="001B5AB5" w:rsidP="00122915">
      <w:pPr>
        <w:spacing w:after="0" w:line="360" w:lineRule="auto"/>
        <w:jc w:val="both"/>
        <w:rPr>
          <w:del w:id="835" w:author="Wambaugh, John (he/him/his)" w:date="2024-05-06T09:20:00Z"/>
        </w:rPr>
        <w:pPrChange w:id="836" w:author="Wambaugh, John (he/him/his)" w:date="2024-05-20T14:37:00Z">
          <w:pPr>
            <w:numPr>
              <w:ilvl w:val="2"/>
              <w:numId w:val="24"/>
            </w:numPr>
            <w:tabs>
              <w:tab w:val="num" w:pos="2160"/>
            </w:tabs>
            <w:spacing w:after="0" w:line="360" w:lineRule="auto"/>
            <w:ind w:left="2160" w:hanging="360"/>
          </w:pPr>
        </w:pPrChange>
      </w:pPr>
      <w:del w:id="837" w:author="Wambaugh, John (he/him/his)" w:date="2024-05-06T10:56:00Z">
        <w:r w:rsidDel="008F4583">
          <w:delText>V</w:delText>
        </w:r>
        <w:r w:rsidRPr="003B0C76" w:rsidDel="008F4583">
          <w:rPr>
            <w:vertAlign w:val="subscript"/>
          </w:rPr>
          <w:delText>d</w:delText>
        </w:r>
      </w:del>
      <w:del w:id="838" w:author="Wambaugh, John (he/him/his)" w:date="2024-05-06T09:20:00Z">
        <w:r w:rsidDel="00A145BB">
          <w:delText xml:space="preserve">:  R2 </w:delText>
        </w:r>
        <w:r w:rsidRPr="001B5AB5" w:rsidDel="00A145BB">
          <w:delText>0.</w:delText>
        </w:r>
        <w:r w:rsidR="00B77DCD" w:rsidDel="00A145BB">
          <w:delText>04</w:delText>
        </w:r>
        <w:r w:rsidRPr="001B5AB5" w:rsidDel="00A145BB">
          <w:tab/>
        </w:r>
      </w:del>
      <w:del w:id="839" w:author="Wambaugh, John (he/him/his)" w:date="2024-05-06T10:56:00Z">
        <w:r w:rsidDel="008F4583">
          <w:delText>RMS</w:delText>
        </w:r>
        <w:r w:rsidR="00785A6B" w:rsidDel="008F4583">
          <w:delText>L</w:delText>
        </w:r>
        <w:r w:rsidDel="008F4583">
          <w:delText>E</w:delText>
        </w:r>
      </w:del>
      <w:del w:id="840" w:author="Wambaugh, John (he/him/his)" w:date="2024-05-06T09:20:00Z">
        <w:r w:rsidDel="00A145BB">
          <w:delText>:</w:delText>
        </w:r>
      </w:del>
      <w:del w:id="841" w:author="Wambaugh, John (he/him/his)" w:date="2024-05-06T10:56:00Z">
        <w:r w:rsidDel="008F4583">
          <w:delText xml:space="preserve"> </w:delText>
        </w:r>
        <w:r w:rsidR="00B77DCD" w:rsidDel="008F4583">
          <w:delText>0.89</w:delText>
        </w:r>
      </w:del>
    </w:p>
    <w:p w14:paraId="4F9B3A49" w14:textId="5CE050B5" w:rsidR="001B5AB5" w:rsidDel="008F4583" w:rsidRDefault="001B5AB5" w:rsidP="00122915">
      <w:pPr>
        <w:spacing w:after="0" w:line="360" w:lineRule="auto"/>
        <w:jc w:val="both"/>
        <w:rPr>
          <w:del w:id="842" w:author="Wambaugh, John (he/him/his)" w:date="2024-05-06T10:56:00Z"/>
        </w:rPr>
        <w:pPrChange w:id="843" w:author="Wambaugh, John (he/him/his)" w:date="2024-05-20T14:37:00Z">
          <w:pPr>
            <w:numPr>
              <w:ilvl w:val="2"/>
              <w:numId w:val="24"/>
            </w:numPr>
            <w:tabs>
              <w:tab w:val="num" w:pos="2160"/>
            </w:tabs>
            <w:spacing w:after="0" w:line="360" w:lineRule="auto"/>
            <w:ind w:left="2160" w:hanging="360"/>
          </w:pPr>
        </w:pPrChange>
      </w:pPr>
      <w:del w:id="844" w:author="Wambaugh, John (he/him/his)" w:date="2024-05-06T10:56:00Z">
        <w:r w:rsidDel="008F4583">
          <w:delText>CL</w:delText>
        </w:r>
        <w:r w:rsidRPr="003B0C76" w:rsidDel="008F4583">
          <w:rPr>
            <w:vertAlign w:val="subscript"/>
          </w:rPr>
          <w:delText>tot</w:delText>
        </w:r>
      </w:del>
      <w:del w:id="845" w:author="Wambaugh, John (he/him/his)" w:date="2024-05-06T09:20:00Z">
        <w:r w:rsidDel="00A145BB">
          <w:delText>:</w:delText>
        </w:r>
      </w:del>
      <w:del w:id="846" w:author="Wambaugh, John (he/him/his)" w:date="2024-05-06T10:56:00Z">
        <w:r w:rsidDel="008F4583">
          <w:delText xml:space="preserve"> </w:delText>
        </w:r>
      </w:del>
      <w:del w:id="847" w:author="Wambaugh, John (he/him/his)" w:date="2024-05-06T09:20:00Z">
        <w:r w:rsidDel="00A145BB">
          <w:delText xml:space="preserve">R2: </w:delText>
        </w:r>
        <w:r w:rsidRPr="001B5AB5" w:rsidDel="00A145BB">
          <w:delText>0.0</w:delText>
        </w:r>
        <w:r w:rsidR="00B77DCD" w:rsidDel="00A145BB">
          <w:delText>3</w:delText>
        </w:r>
        <w:r w:rsidRPr="001B5AB5" w:rsidDel="00A145BB">
          <w:tab/>
        </w:r>
      </w:del>
      <w:del w:id="848" w:author="Wambaugh, John (he/him/his)" w:date="2024-05-06T10:56:00Z">
        <w:r w:rsidDel="008F4583">
          <w:delText>RMS</w:delText>
        </w:r>
        <w:r w:rsidR="00785A6B" w:rsidDel="008F4583">
          <w:delText>L</w:delText>
        </w:r>
        <w:r w:rsidDel="008F4583">
          <w:delText>E</w:delText>
        </w:r>
      </w:del>
      <w:del w:id="849" w:author="Wambaugh, John (he/him/his)" w:date="2024-05-06T09:20:00Z">
        <w:r w:rsidDel="00A145BB">
          <w:delText>:</w:delText>
        </w:r>
      </w:del>
      <w:del w:id="850" w:author="Wambaugh, John (he/him/his)" w:date="2024-05-06T10:56:00Z">
        <w:r w:rsidDel="008F4583">
          <w:delText xml:space="preserve"> </w:delText>
        </w:r>
        <w:r w:rsidRPr="001B5AB5" w:rsidDel="008F4583">
          <w:delText>1.</w:delText>
        </w:r>
        <w:r w:rsidR="00B77DCD" w:rsidDel="008F4583">
          <w:delText>57</w:delText>
        </w:r>
      </w:del>
    </w:p>
    <w:p w14:paraId="1F7D99E2" w14:textId="3A858BA3" w:rsidR="001B5AB5" w:rsidDel="008B7519" w:rsidRDefault="001B5AB5" w:rsidP="00122915">
      <w:pPr>
        <w:spacing w:after="0" w:line="360" w:lineRule="auto"/>
        <w:jc w:val="both"/>
        <w:rPr>
          <w:del w:id="851" w:author="Wambaugh, John (he/him/his)" w:date="2024-05-06T09:28:00Z"/>
        </w:rPr>
        <w:pPrChange w:id="852" w:author="Wambaugh, John (he/him/his)" w:date="2024-05-20T14:37:00Z">
          <w:pPr>
            <w:numPr>
              <w:ilvl w:val="2"/>
              <w:numId w:val="24"/>
            </w:numPr>
            <w:tabs>
              <w:tab w:val="num" w:pos="2160"/>
            </w:tabs>
            <w:spacing w:after="0" w:line="360" w:lineRule="auto"/>
            <w:ind w:left="2160" w:hanging="360"/>
          </w:pPr>
        </w:pPrChange>
      </w:pPr>
      <w:del w:id="853" w:author="Wambaugh, John (he/him/his)" w:date="2024-05-06T10:56:00Z">
        <w:r w:rsidDel="008F4583">
          <w:delText>C</w:delText>
        </w:r>
        <w:r w:rsidRPr="008B7519" w:rsidDel="008F4583">
          <w:rPr>
            <w:vertAlign w:val="subscript"/>
          </w:rPr>
          <w:delText>max</w:delText>
        </w:r>
      </w:del>
      <w:del w:id="854" w:author="Wambaugh, John (he/him/his)" w:date="2024-05-06T09:27:00Z">
        <w:r w:rsidDel="008B7519">
          <w:delText>:</w:delText>
        </w:r>
      </w:del>
      <w:del w:id="855" w:author="Wambaugh, John (he/him/his)" w:date="2024-05-06T10:56:00Z">
        <w:r w:rsidRPr="001B5AB5" w:rsidDel="008F4583">
          <w:delText xml:space="preserve"> </w:delText>
        </w:r>
      </w:del>
      <w:del w:id="856" w:author="Wambaugh, John (he/him/his)" w:date="2024-05-06T09:28:00Z">
        <w:r w:rsidDel="008B7519">
          <w:delText>R2:</w:delText>
        </w:r>
      </w:del>
      <w:del w:id="857" w:author="Wambaugh, John (he/him/his)" w:date="2024-05-06T10:56:00Z">
        <w:r w:rsidDel="008F4583">
          <w:delText xml:space="preserve"> </w:delText>
        </w:r>
        <w:r w:rsidRPr="001B5AB5" w:rsidDel="008F4583">
          <w:delText>0.</w:delText>
        </w:r>
        <w:r w:rsidR="00B77DCD" w:rsidDel="008F4583">
          <w:delText>5</w:delText>
        </w:r>
        <w:r w:rsidR="00AB3891" w:rsidDel="008F4583">
          <w:delText>7</w:delText>
        </w:r>
      </w:del>
      <w:del w:id="858" w:author="Wambaugh, John (he/him/his)" w:date="2024-05-06T09:28:00Z">
        <w:r w:rsidRPr="001B5AB5" w:rsidDel="008B7519">
          <w:tab/>
        </w:r>
      </w:del>
      <w:del w:id="859" w:author="Wambaugh, John (he/him/his)" w:date="2024-05-06T09:27:00Z">
        <w:r w:rsidDel="008B7519">
          <w:delText>RMS</w:delText>
        </w:r>
        <w:r w:rsidR="00785A6B" w:rsidDel="008B7519">
          <w:delText>L</w:delText>
        </w:r>
        <w:r w:rsidDel="008B7519">
          <w:delText xml:space="preserve">E: </w:delText>
        </w:r>
        <w:r w:rsidRPr="001B5AB5" w:rsidDel="008B7519">
          <w:delText>0.</w:delText>
        </w:r>
        <w:r w:rsidR="00AB3891" w:rsidDel="008B7519">
          <w:delText>84</w:delText>
        </w:r>
      </w:del>
    </w:p>
    <w:p w14:paraId="200164D3" w14:textId="7B53BF3D" w:rsidR="001B5AB5" w:rsidDel="008B7519" w:rsidRDefault="001B5AB5" w:rsidP="00122915">
      <w:pPr>
        <w:spacing w:after="0" w:line="360" w:lineRule="auto"/>
        <w:jc w:val="both"/>
        <w:rPr>
          <w:del w:id="860" w:author="Wambaugh, John (he/him/his)" w:date="2024-05-06T09:28:00Z"/>
        </w:rPr>
        <w:pPrChange w:id="861" w:author="Wambaugh, John (he/him/his)" w:date="2024-05-20T14:37:00Z">
          <w:pPr>
            <w:numPr>
              <w:ilvl w:val="2"/>
              <w:numId w:val="24"/>
            </w:numPr>
            <w:tabs>
              <w:tab w:val="num" w:pos="2160"/>
            </w:tabs>
            <w:spacing w:after="0" w:line="360" w:lineRule="auto"/>
            <w:ind w:left="2160" w:hanging="360"/>
          </w:pPr>
        </w:pPrChange>
      </w:pPr>
      <w:del w:id="862" w:author="Wambaugh, John (he/him/his)" w:date="2024-05-06T10:56:00Z">
        <w:r w:rsidDel="008F4583">
          <w:delText>AUC</w:delText>
        </w:r>
      </w:del>
      <w:del w:id="863" w:author="Wambaugh, John (he/him/his)" w:date="2024-05-06T09:28:00Z">
        <w:r w:rsidDel="008B7519">
          <w:delText>:</w:delText>
        </w:r>
      </w:del>
      <w:del w:id="864" w:author="Wambaugh, John (he/him/his)" w:date="2024-05-06T10:56:00Z">
        <w:r w:rsidDel="008F4583">
          <w:delText xml:space="preserve"> </w:delText>
        </w:r>
      </w:del>
      <w:del w:id="865" w:author="Wambaugh, John (he/him/his)" w:date="2024-05-06T09:28:00Z">
        <w:r w:rsidDel="008B7519">
          <w:delText>R2:</w:delText>
        </w:r>
      </w:del>
      <w:del w:id="866" w:author="Wambaugh, John (he/him/his)" w:date="2024-05-06T10:56:00Z">
        <w:r w:rsidDel="008F4583">
          <w:delText xml:space="preserve"> </w:delText>
        </w:r>
        <w:r w:rsidRPr="001B5AB5" w:rsidDel="008F4583">
          <w:delText>0.</w:delText>
        </w:r>
        <w:r w:rsidR="00AB3891" w:rsidDel="008F4583">
          <w:delText>5</w:delText>
        </w:r>
      </w:del>
      <w:del w:id="867" w:author="Wambaugh, John (he/him/his)" w:date="2024-05-06T09:28:00Z">
        <w:r w:rsidDel="008B7519">
          <w:delText xml:space="preserve"> </w:delText>
        </w:r>
        <w:r w:rsidR="00AB3891" w:rsidDel="008B7519">
          <w:delText xml:space="preserve">    </w:delText>
        </w:r>
        <w:r w:rsidR="00AB3891" w:rsidDel="008B7519">
          <w:tab/>
        </w:r>
        <w:r w:rsidDel="008B7519">
          <w:delText>RMS</w:delText>
        </w:r>
        <w:r w:rsidR="00785A6B" w:rsidDel="008B7519">
          <w:delText>L</w:delText>
        </w:r>
        <w:r w:rsidDel="008B7519">
          <w:delText xml:space="preserve">E: </w:delText>
        </w:r>
        <w:r w:rsidRPr="001B5AB5" w:rsidDel="008B7519">
          <w:delText>1.</w:delText>
        </w:r>
        <w:r w:rsidR="00AB3891" w:rsidDel="008B7519">
          <w:delText>11</w:delText>
        </w:r>
      </w:del>
    </w:p>
    <w:p w14:paraId="5531F287" w14:textId="3FC17FF0" w:rsidR="008B7519" w:rsidRPr="008F4583" w:rsidDel="008F4583" w:rsidRDefault="001B5AB5" w:rsidP="00122915">
      <w:pPr>
        <w:spacing w:after="0" w:line="360" w:lineRule="auto"/>
        <w:jc w:val="both"/>
        <w:rPr>
          <w:del w:id="868" w:author="Wambaugh, John (he/him/his)" w:date="2024-05-06T10:56:00Z"/>
          <w:highlight w:val="yellow"/>
        </w:rPr>
        <w:pPrChange w:id="869" w:author="Wambaugh, John (he/him/his)" w:date="2024-05-20T14:37:00Z">
          <w:pPr>
            <w:numPr>
              <w:ilvl w:val="2"/>
              <w:numId w:val="24"/>
            </w:numPr>
            <w:tabs>
              <w:tab w:val="num" w:pos="2160"/>
            </w:tabs>
            <w:spacing w:after="0" w:line="360" w:lineRule="auto"/>
            <w:ind w:left="2160" w:hanging="360"/>
          </w:pPr>
        </w:pPrChange>
      </w:pPr>
      <w:del w:id="870" w:author="Wambaugh, John (he/him/his)" w:date="2024-05-06T10:55:00Z">
        <w:r w:rsidRPr="008B7519" w:rsidDel="008F4583">
          <w:rPr>
            <w:highlight w:val="yellow"/>
          </w:rPr>
          <w:delText>Why the drop-off?</w:delText>
        </w:r>
        <w:r w:rsidR="00B77DCD" w:rsidRPr="008B7519" w:rsidDel="008F4583">
          <w:rPr>
            <w:highlight w:val="yellow"/>
          </w:rPr>
          <w:delText xml:space="preserve"> </w:delText>
        </w:r>
      </w:del>
      <w:del w:id="871" w:author="Wambaugh, John (he/him/his)" w:date="2024-05-06T09:27:00Z">
        <w:r w:rsidR="00B77DCD" w:rsidRPr="008B7519" w:rsidDel="008B7519">
          <w:rPr>
            <w:highlight w:val="yellow"/>
          </w:rPr>
          <w:delText>Partially because we only have 63 chemicals with measured values and are including average predictions for the other 20. If we just look at the 63 AUC R2 is 0.</w:delText>
        </w:r>
        <w:r w:rsidR="00AB3891" w:rsidRPr="008B7519" w:rsidDel="008B7519">
          <w:rPr>
            <w:highlight w:val="yellow"/>
          </w:rPr>
          <w:delText>6</w:delText>
        </w:r>
        <w:r w:rsidR="00B77DCD" w:rsidRPr="008B7519" w:rsidDel="008B7519">
          <w:rPr>
            <w:highlight w:val="yellow"/>
          </w:rPr>
          <w:delText>3, Cmax, R2 is 0.</w:delText>
        </w:r>
        <w:r w:rsidR="00AB3891" w:rsidRPr="008B7519" w:rsidDel="008B7519">
          <w:rPr>
            <w:highlight w:val="yellow"/>
          </w:rPr>
          <w:delText>6</w:delText>
        </w:r>
        <w:r w:rsidR="00B77DCD" w:rsidRPr="008B7519" w:rsidDel="008B7519">
          <w:rPr>
            <w:highlight w:val="yellow"/>
          </w:rPr>
          <w:delText>, Vd and CLtot still suck (0.05), and CLtot is 0.02 – Are some of these (like tamoxifen) especially challenging chemicals for HTTK? If so, how do we recognize this in advance?</w:delText>
        </w:r>
      </w:del>
    </w:p>
    <w:p w14:paraId="2F7AB5A2" w14:textId="4C2DCE95" w:rsidR="00810B69" w:rsidDel="008F4583" w:rsidRDefault="00784E69" w:rsidP="00122915">
      <w:pPr>
        <w:spacing w:after="0" w:line="360" w:lineRule="auto"/>
        <w:jc w:val="both"/>
        <w:rPr>
          <w:del w:id="872" w:author="Wambaugh, John (he/him/his)" w:date="2024-05-06T10:56:00Z"/>
        </w:rPr>
        <w:pPrChange w:id="873" w:author="Wambaugh, John (he/him/his)" w:date="2024-05-20T14:37:00Z">
          <w:pPr>
            <w:numPr>
              <w:numId w:val="24"/>
            </w:numPr>
            <w:tabs>
              <w:tab w:val="num" w:pos="720"/>
            </w:tabs>
            <w:spacing w:after="0" w:line="360" w:lineRule="auto"/>
            <w:ind w:left="720" w:hanging="360"/>
          </w:pPr>
        </w:pPrChange>
      </w:pPr>
      <w:del w:id="874" w:author="Wambaugh, John (he/him/his)" w:date="2024-05-06T10:56:00Z">
        <w:r w:rsidDel="008F4583">
          <w:delText>Here we have found</w:delText>
        </w:r>
        <w:r w:rsidR="00810B69" w:rsidRPr="00810B69" w:rsidDel="008F4583">
          <w:delText xml:space="preserve"> the HTTK PBTK model performed similarly when using TK </w:delText>
        </w:r>
        <w:r w:rsidR="009F7052" w:rsidDel="008F4583">
          <w:delText>QSPR</w:delText>
        </w:r>
        <w:r w:rsidR="00810B69" w:rsidRPr="00810B69" w:rsidDel="008F4583">
          <w:delText>s for Cl</w:delText>
        </w:r>
        <w:r w:rsidR="00810B69" w:rsidRPr="00810B69" w:rsidDel="008F4583">
          <w:rPr>
            <w:vertAlign w:val="subscript"/>
          </w:rPr>
          <w:delText>int</w:delText>
        </w:r>
        <w:r w:rsidR="00810B69" w:rsidRPr="00810B69" w:rsidDel="008F4583">
          <w:delText xml:space="preserve"> and f</w:delText>
        </w:r>
        <w:r w:rsidR="00810B69" w:rsidRPr="00810B69" w:rsidDel="008F4583">
          <w:rPr>
            <w:vertAlign w:val="subscript"/>
          </w:rPr>
          <w:delText>up</w:delText>
        </w:r>
        <w:r w:rsidR="00810B69" w:rsidRPr="00810B69" w:rsidDel="008F4583">
          <w:delText xml:space="preserve"> as when the actual </w:delText>
        </w:r>
        <w:r w:rsidR="007C2C18" w:rsidRPr="007C2C18" w:rsidDel="008F4583">
          <w:rPr>
            <w:i/>
            <w:iCs/>
          </w:rPr>
          <w:delText>in vitro</w:delText>
        </w:r>
        <w:r w:rsidR="00810B69" w:rsidRPr="00810B69" w:rsidDel="008F4583">
          <w:rPr>
            <w:i/>
            <w:iCs/>
          </w:rPr>
          <w:delText xml:space="preserve"> </w:delText>
        </w:r>
        <w:r w:rsidR="00810B69" w:rsidRPr="00810B69" w:rsidDel="008F4583">
          <w:delText>measured data were used</w:delText>
        </w:r>
      </w:del>
    </w:p>
    <w:p w14:paraId="23851100" w14:textId="362AFA85" w:rsidR="002D6444" w:rsidRPr="00810B69" w:rsidDel="008F4583" w:rsidRDefault="002D6444" w:rsidP="00122915">
      <w:pPr>
        <w:spacing w:after="0" w:line="360" w:lineRule="auto"/>
        <w:jc w:val="both"/>
        <w:rPr>
          <w:del w:id="875" w:author="Wambaugh, John (he/him/his)" w:date="2024-05-06T10:56:00Z"/>
        </w:rPr>
        <w:pPrChange w:id="876" w:author="Wambaugh, John (he/him/his)" w:date="2024-05-20T14:37:00Z">
          <w:pPr>
            <w:numPr>
              <w:numId w:val="24"/>
            </w:numPr>
            <w:tabs>
              <w:tab w:val="num" w:pos="720"/>
            </w:tabs>
            <w:spacing w:after="0" w:line="360" w:lineRule="auto"/>
            <w:ind w:left="720" w:hanging="360"/>
          </w:pPr>
        </w:pPrChange>
      </w:pPr>
      <w:del w:id="877" w:author="Wambaugh, John (he/him/his)" w:date="2024-05-06T10:56:00Z">
        <w:r w:rsidDel="008F4583">
          <w:delText>Model performance was closer to y-randomized predictions than to empirical fits to the data</w:delText>
        </w:r>
      </w:del>
    </w:p>
    <w:p w14:paraId="1F7C7E3B" w14:textId="381A29C8" w:rsidR="00493C4B" w:rsidRDefault="002D6444" w:rsidP="00122915">
      <w:pPr>
        <w:spacing w:after="0" w:line="360" w:lineRule="auto"/>
        <w:jc w:val="both"/>
        <w:rPr>
          <w:ins w:id="878" w:author="Wambaugh, John (he/him/his)" w:date="2024-05-06T11:16:00Z"/>
        </w:rPr>
        <w:pPrChange w:id="879" w:author="Wambaugh, John (he/him/his)" w:date="2024-05-20T14:37:00Z">
          <w:pPr>
            <w:spacing w:after="0" w:line="360" w:lineRule="auto"/>
          </w:pPr>
        </w:pPrChange>
      </w:pPr>
      <w:del w:id="880" w:author="Wambaugh, John (he/him/his)" w:date="2024-05-20T14:36:00Z">
        <w:r w:rsidRPr="001B5AB5" w:rsidDel="00122915">
          <w:rPr>
            <w:highlight w:val="yellow"/>
          </w:rPr>
          <w:delText xml:space="preserve">In some </w:delText>
        </w:r>
        <w:r w:rsidR="001B5AB5" w:rsidRPr="001B5AB5" w:rsidDel="00122915">
          <w:rPr>
            <w:highlight w:val="yellow"/>
          </w:rPr>
          <w:delText>cases,</w:delText>
        </w:r>
        <w:r w:rsidRPr="001B5AB5" w:rsidDel="00122915">
          <w:rPr>
            <w:highlight w:val="yellow"/>
          </w:rPr>
          <w:delText xml:space="preserve"> QSPRs outperformed </w:delText>
        </w:r>
        <w:r w:rsidR="007C2C18" w:rsidRPr="001B5AB5" w:rsidDel="00122915">
          <w:rPr>
            <w:i/>
            <w:highlight w:val="yellow"/>
          </w:rPr>
          <w:delText>in vitro</w:delText>
        </w:r>
        <w:r w:rsidRPr="001B5AB5" w:rsidDel="00122915">
          <w:rPr>
            <w:highlight w:val="yellow"/>
          </w:rPr>
          <w:delText xml:space="preserve"> measurements, indicating value to intra-chemical averaging of data</w:delText>
        </w:r>
      </w:del>
      <w:ins w:id="881" w:author="Wambaugh, John (he/him/his)" w:date="2024-05-06T11:16:00Z">
        <w:r w:rsidR="00493C4B">
          <w:t>Limitations of model for in vitro intrinsic clearance</w:t>
        </w:r>
      </w:ins>
    </w:p>
    <w:p w14:paraId="06035137" w14:textId="77777777" w:rsidR="00493C4B" w:rsidRDefault="00493C4B">
      <w:pPr>
        <w:numPr>
          <w:ilvl w:val="0"/>
          <w:numId w:val="24"/>
        </w:numPr>
        <w:spacing w:after="0" w:line="360" w:lineRule="auto"/>
        <w:jc w:val="both"/>
        <w:rPr>
          <w:ins w:id="882" w:author="Wambaugh, John (he/him/his)" w:date="2024-05-06T11:16:00Z"/>
        </w:rPr>
        <w:pPrChange w:id="883" w:author="Wambaugh, John (he/him/his)" w:date="2024-05-15T15:45:00Z">
          <w:pPr>
            <w:numPr>
              <w:numId w:val="24"/>
            </w:numPr>
            <w:tabs>
              <w:tab w:val="num" w:pos="720"/>
            </w:tabs>
            <w:spacing w:after="0" w:line="360" w:lineRule="auto"/>
            <w:ind w:left="720" w:hanging="360"/>
          </w:pPr>
        </w:pPrChange>
      </w:pPr>
      <w:proofErr w:type="spellStart"/>
      <w:ins w:id="884" w:author="Wambaugh, John (he/him/his)" w:date="2024-05-06T11:16:00Z">
        <w:r>
          <w:t>admet</w:t>
        </w:r>
        <w:proofErr w:type="spellEnd"/>
        <w:r>
          <w:t xml:space="preserve"> is five </w:t>
        </w:r>
        <w:proofErr w:type="spellStart"/>
        <w:r>
          <w:t>cyps</w:t>
        </w:r>
        <w:proofErr w:type="spellEnd"/>
        <w:r>
          <w:t xml:space="preserve"> -- not an </w:t>
        </w:r>
        <w:proofErr w:type="gramStart"/>
        <w:r>
          <w:t>apples to apples</w:t>
        </w:r>
        <w:proofErr w:type="gramEnd"/>
        <w:r>
          <w:t xml:space="preserve"> comparison (figure 2)</w:t>
        </w:r>
      </w:ins>
    </w:p>
    <w:p w14:paraId="484F4BCD" w14:textId="77777777" w:rsidR="00493C4B" w:rsidRDefault="00493C4B">
      <w:pPr>
        <w:numPr>
          <w:ilvl w:val="0"/>
          <w:numId w:val="24"/>
        </w:numPr>
        <w:spacing w:after="0" w:line="360" w:lineRule="auto"/>
        <w:jc w:val="both"/>
        <w:rPr>
          <w:ins w:id="885" w:author="Wambaugh, John (he/him/his)" w:date="2024-05-06T11:16:00Z"/>
        </w:rPr>
        <w:pPrChange w:id="886" w:author="Wambaugh, John (he/him/his)" w:date="2024-05-15T15:45:00Z">
          <w:pPr>
            <w:numPr>
              <w:numId w:val="24"/>
            </w:numPr>
            <w:tabs>
              <w:tab w:val="num" w:pos="720"/>
            </w:tabs>
            <w:spacing w:after="0" w:line="360" w:lineRule="auto"/>
            <w:ind w:left="720" w:hanging="360"/>
          </w:pPr>
        </w:pPrChange>
      </w:pPr>
      <w:ins w:id="887" w:author="Wambaugh, John (he/him/his)" w:date="2024-05-06T11:16:00Z">
        <w:r>
          <w:t xml:space="preserve">what are impacts of 3d effects in </w:t>
        </w:r>
        <w:proofErr w:type="spellStart"/>
        <w:r>
          <w:t>qsar</w:t>
        </w:r>
        <w:proofErr w:type="spellEnd"/>
        <w:r>
          <w:t xml:space="preserve">? is that something </w:t>
        </w:r>
        <w:proofErr w:type="gramStart"/>
        <w:r>
          <w:t>we're</w:t>
        </w:r>
        <w:proofErr w:type="gramEnd"/>
        <w:r>
          <w:t xml:space="preserve"> missing?</w:t>
        </w:r>
      </w:ins>
    </w:p>
    <w:p w14:paraId="251BC061" w14:textId="77777777" w:rsidR="00493C4B" w:rsidRDefault="00493C4B">
      <w:pPr>
        <w:numPr>
          <w:ilvl w:val="0"/>
          <w:numId w:val="24"/>
        </w:numPr>
        <w:spacing w:after="0" w:line="360" w:lineRule="auto"/>
        <w:jc w:val="both"/>
        <w:rPr>
          <w:ins w:id="888" w:author="Wambaugh, John (he/him/his)" w:date="2024-05-06T11:16:00Z"/>
        </w:rPr>
        <w:pPrChange w:id="889" w:author="Wambaugh, John (he/him/his)" w:date="2024-05-15T15:45:00Z">
          <w:pPr>
            <w:numPr>
              <w:numId w:val="24"/>
            </w:numPr>
            <w:tabs>
              <w:tab w:val="num" w:pos="720"/>
            </w:tabs>
            <w:spacing w:after="0" w:line="360" w:lineRule="auto"/>
            <w:ind w:left="720" w:hanging="360"/>
          </w:pPr>
        </w:pPrChange>
      </w:pPr>
      <w:ins w:id="890" w:author="Wambaugh, John (he/him/his)" w:date="2024-05-06T11:16:00Z">
        <w:r>
          <w:t xml:space="preserve">all the models are 2d right now because we </w:t>
        </w:r>
        <w:proofErr w:type="gramStart"/>
        <w:r>
          <w:t>don't</w:t>
        </w:r>
        <w:proofErr w:type="gramEnd"/>
        <w:r>
          <w:t xml:space="preserve"> have data to train </w:t>
        </w:r>
        <w:proofErr w:type="spellStart"/>
        <w:r>
          <w:t>qsar</w:t>
        </w:r>
        <w:proofErr w:type="spellEnd"/>
        <w:r>
          <w:t xml:space="preserve"> models to predict 3d differences (for example chiral pairs)</w:t>
        </w:r>
      </w:ins>
    </w:p>
    <w:p w14:paraId="34B018F7" w14:textId="77777777" w:rsidR="00493C4B" w:rsidRDefault="00493C4B">
      <w:pPr>
        <w:spacing w:after="0" w:line="360" w:lineRule="auto"/>
        <w:jc w:val="both"/>
        <w:rPr>
          <w:ins w:id="891" w:author="Wambaugh, John (he/him/his)" w:date="2024-05-06T11:16:00Z"/>
        </w:rPr>
        <w:pPrChange w:id="892" w:author="Wambaugh, John (he/him/his)" w:date="2024-05-15T15:45:00Z">
          <w:pPr>
            <w:spacing w:after="0" w:line="360" w:lineRule="auto"/>
          </w:pPr>
        </w:pPrChange>
      </w:pPr>
    </w:p>
    <w:p w14:paraId="24CFFA61" w14:textId="77777777" w:rsidR="00493C4B" w:rsidRDefault="00493C4B">
      <w:pPr>
        <w:spacing w:after="0" w:line="360" w:lineRule="auto"/>
        <w:jc w:val="both"/>
        <w:rPr>
          <w:ins w:id="893" w:author="Wambaugh, John (he/him/his)" w:date="2024-05-06T11:11:00Z"/>
          <w:highlight w:val="yellow"/>
        </w:rPr>
        <w:pPrChange w:id="894" w:author="Wambaugh, John (he/him/his)" w:date="2024-05-15T15:45:00Z">
          <w:pPr>
            <w:numPr>
              <w:numId w:val="24"/>
            </w:numPr>
            <w:tabs>
              <w:tab w:val="num" w:pos="720"/>
            </w:tabs>
            <w:spacing w:after="0" w:line="360" w:lineRule="auto"/>
            <w:ind w:left="720" w:hanging="360"/>
          </w:pPr>
        </w:pPrChange>
      </w:pPr>
    </w:p>
    <w:p w14:paraId="1BAFBE66" w14:textId="77777777" w:rsidR="00134CCA" w:rsidRDefault="00134CCA" w:rsidP="00134CCA">
      <w:pPr>
        <w:numPr>
          <w:ilvl w:val="0"/>
          <w:numId w:val="24"/>
        </w:numPr>
        <w:spacing w:after="0" w:line="360" w:lineRule="auto"/>
        <w:jc w:val="both"/>
        <w:rPr>
          <w:ins w:id="895" w:author="Wambaugh, John (he/him/his)" w:date="2024-05-20T14:49:00Z"/>
        </w:rPr>
      </w:pPr>
      <w:ins w:id="896" w:author="Wambaugh, John (he/him/his)" w:date="2024-05-20T14:49:00Z">
        <w:r>
          <w:t>- everything is trained on human</w:t>
        </w:r>
      </w:ins>
    </w:p>
    <w:p w14:paraId="40280B86" w14:textId="77777777" w:rsidR="00134CCA" w:rsidRDefault="00134CCA" w:rsidP="00134CCA">
      <w:pPr>
        <w:numPr>
          <w:ilvl w:val="0"/>
          <w:numId w:val="24"/>
        </w:numPr>
        <w:spacing w:after="0" w:line="360" w:lineRule="auto"/>
        <w:jc w:val="both"/>
        <w:rPr>
          <w:ins w:id="897" w:author="Wambaugh, John (he/him/his)" w:date="2024-05-20T14:49:00Z"/>
        </w:rPr>
      </w:pPr>
      <w:ins w:id="898" w:author="Wambaugh, John (he/him/his)" w:date="2024-05-20T14:49:00Z">
        <w:r>
          <w:t>What is breakdown rat vs. human in evaluation set?</w:t>
        </w:r>
      </w:ins>
    </w:p>
    <w:p w14:paraId="5B4EDD8F" w14:textId="77777777" w:rsidR="00134CCA" w:rsidRDefault="00134CCA" w:rsidP="00134CCA">
      <w:pPr>
        <w:numPr>
          <w:ilvl w:val="0"/>
          <w:numId w:val="24"/>
        </w:numPr>
        <w:spacing w:after="0" w:line="360" w:lineRule="auto"/>
        <w:jc w:val="both"/>
        <w:rPr>
          <w:ins w:id="899" w:author="Wambaugh, John (he/him/his)" w:date="2024-05-20T14:49:00Z"/>
        </w:rPr>
      </w:pPr>
      <w:ins w:id="900" w:author="Wambaugh, John (he/him/his)" w:date="2024-05-20T14:49:00Z">
        <w:r>
          <w:t xml:space="preserve">We do not expect Fabs to correlate between rat and human – good reason not to worry about Caco2 </w:t>
        </w:r>
        <w:proofErr w:type="gramStart"/>
        <w:r>
          <w:t>here</w:t>
        </w:r>
        <w:proofErr w:type="gramEnd"/>
      </w:ins>
    </w:p>
    <w:p w14:paraId="7B969488" w14:textId="77777777" w:rsidR="00134CCA" w:rsidRDefault="00134CCA" w:rsidP="00134CCA">
      <w:pPr>
        <w:numPr>
          <w:ilvl w:val="0"/>
          <w:numId w:val="24"/>
        </w:numPr>
        <w:spacing w:after="0" w:line="360" w:lineRule="auto"/>
        <w:jc w:val="both"/>
        <w:rPr>
          <w:ins w:id="901" w:author="Wambaugh, John (he/him/his)" w:date="2024-05-20T14:49:00Z"/>
        </w:rPr>
      </w:pPr>
      <w:ins w:id="902" w:author="Wambaugh, John (he/him/his)" w:date="2024-05-20T14:49:00Z">
        <w:r>
          <w:t>- only vary in HTPBTK here by physiology – using human clint and fup</w:t>
        </w:r>
      </w:ins>
    </w:p>
    <w:p w14:paraId="691D62B3" w14:textId="77777777" w:rsidR="00493C4B" w:rsidRDefault="00493C4B">
      <w:pPr>
        <w:spacing w:after="0" w:line="360" w:lineRule="auto"/>
        <w:jc w:val="both"/>
        <w:rPr>
          <w:ins w:id="903" w:author="Wambaugh, John (he/him/his)" w:date="2024-05-06T11:14:00Z"/>
          <w:highlight w:val="yellow"/>
        </w:rPr>
        <w:pPrChange w:id="904" w:author="Wambaugh, John (he/him/his)" w:date="2024-05-15T15:45:00Z">
          <w:pPr>
            <w:spacing w:after="0" w:line="360" w:lineRule="auto"/>
          </w:pPr>
        </w:pPrChange>
      </w:pPr>
    </w:p>
    <w:p w14:paraId="4CB383BC" w14:textId="77777777" w:rsidR="00493C4B" w:rsidRDefault="00493C4B">
      <w:pPr>
        <w:spacing w:after="0" w:line="360" w:lineRule="auto"/>
        <w:jc w:val="both"/>
        <w:rPr>
          <w:ins w:id="905" w:author="Wambaugh, John (he/him/his)" w:date="2024-05-06T11:17:00Z"/>
        </w:rPr>
        <w:pPrChange w:id="906" w:author="Wambaugh, John (he/him/his)" w:date="2024-05-15T15:45:00Z">
          <w:pPr>
            <w:spacing w:after="0" w:line="360" w:lineRule="auto"/>
          </w:pPr>
        </w:pPrChange>
      </w:pPr>
      <w:ins w:id="907" w:author="Wambaugh, John (he/him/his)" w:date="2024-05-06T11:17:00Z">
        <w:r>
          <w:t xml:space="preserve">Discuss chemicals with worst </w:t>
        </w:r>
        <w:proofErr w:type="gramStart"/>
        <w:r>
          <w:t>RSMLEs</w:t>
        </w:r>
        <w:proofErr w:type="gramEnd"/>
      </w:ins>
    </w:p>
    <w:p w14:paraId="74AB7E71" w14:textId="77777777" w:rsidR="00222E03" w:rsidDel="00222E03" w:rsidRDefault="00222E03">
      <w:pPr>
        <w:numPr>
          <w:ilvl w:val="0"/>
          <w:numId w:val="24"/>
        </w:numPr>
        <w:spacing w:after="0" w:line="360" w:lineRule="auto"/>
        <w:jc w:val="both"/>
        <w:rPr>
          <w:del w:id="908" w:author="Wambaugh, John (he/him/his)" w:date="2024-05-06T11:18:00Z"/>
        </w:rPr>
        <w:pPrChange w:id="909" w:author="Wambaugh, John (he/him/his)" w:date="2024-05-15T15:45:00Z">
          <w:pPr>
            <w:numPr>
              <w:numId w:val="24"/>
            </w:numPr>
            <w:tabs>
              <w:tab w:val="num" w:pos="720"/>
            </w:tabs>
            <w:spacing w:after="0" w:line="360" w:lineRule="auto"/>
            <w:ind w:left="720" w:hanging="360"/>
          </w:pPr>
        </w:pPrChange>
      </w:pPr>
      <w:moveToRangeStart w:id="910" w:author="Wambaugh, John (he/him/his)" w:date="2024-05-06T11:18:00Z" w:name="move165886729"/>
      <w:moveTo w:id="911" w:author="Wambaugh, John (he/him/his)" w:date="2024-05-06T11:18:00Z">
        <w:r>
          <w:t xml:space="preserve">In Figure 8 it seems like there are chemicals where he RMSLE is greater than 1 for everything except the empirical fits. Even y-randomization </w:t>
        </w:r>
        <w:proofErr w:type="gramStart"/>
        <w:r>
          <w:t>doesn't</w:t>
        </w:r>
        <w:proofErr w:type="gramEnd"/>
        <w:r>
          <w:t xml:space="preserve"> change these much. What is it about those data sets that make the error so large?</w:t>
        </w:r>
      </w:moveTo>
    </w:p>
    <w:p w14:paraId="459A293A" w14:textId="77777777" w:rsidR="00222E03" w:rsidRDefault="00222E03">
      <w:pPr>
        <w:numPr>
          <w:ilvl w:val="0"/>
          <w:numId w:val="24"/>
        </w:numPr>
        <w:spacing w:after="0" w:line="360" w:lineRule="auto"/>
        <w:jc w:val="both"/>
        <w:rPr>
          <w:ins w:id="912" w:author="Wambaugh, John (he/him/his)" w:date="2024-05-06T11:18:00Z"/>
          <w:moveTo w:id="913" w:author="Wambaugh, John (he/him/his)" w:date="2024-05-06T11:18:00Z"/>
        </w:rPr>
        <w:pPrChange w:id="914" w:author="Wambaugh, John (he/him/his)" w:date="2024-05-15T15:45:00Z">
          <w:pPr>
            <w:numPr>
              <w:numId w:val="24"/>
            </w:numPr>
            <w:tabs>
              <w:tab w:val="num" w:pos="720"/>
            </w:tabs>
            <w:spacing w:after="0" w:line="360" w:lineRule="auto"/>
            <w:ind w:left="720" w:hanging="360"/>
          </w:pPr>
        </w:pPrChange>
      </w:pPr>
    </w:p>
    <w:moveToRangeEnd w:id="910"/>
    <w:p w14:paraId="6247256E" w14:textId="6EE10B7B" w:rsidR="00493C4B" w:rsidRDefault="00493C4B">
      <w:pPr>
        <w:numPr>
          <w:ilvl w:val="0"/>
          <w:numId w:val="24"/>
        </w:numPr>
        <w:spacing w:after="0" w:line="360" w:lineRule="auto"/>
        <w:jc w:val="both"/>
        <w:rPr>
          <w:moveTo w:id="915" w:author="Wambaugh, John (he/him/his)" w:date="2024-05-06T11:17:00Z"/>
        </w:rPr>
        <w:pPrChange w:id="916" w:author="Wambaugh, John (he/him/his)" w:date="2024-05-15T15:45:00Z">
          <w:pPr>
            <w:numPr>
              <w:numId w:val="24"/>
            </w:numPr>
            <w:tabs>
              <w:tab w:val="num" w:pos="720"/>
            </w:tabs>
            <w:spacing w:after="0" w:line="360" w:lineRule="auto"/>
            <w:ind w:left="720" w:hanging="360"/>
          </w:pPr>
        </w:pPrChange>
      </w:pPr>
      <w:ins w:id="917" w:author="Wambaugh, John (he/him/his)" w:date="2024-05-06T11:18:00Z">
        <w:r>
          <w:lastRenderedPageBreak/>
          <w:t>Eventually</w:t>
        </w:r>
      </w:ins>
      <w:ins w:id="918" w:author="Wambaugh, John (he/him/his)" w:date="2024-05-06T11:17:00Z">
        <w:r>
          <w:t xml:space="preserve"> </w:t>
        </w:r>
      </w:ins>
      <w:moveToRangeStart w:id="919" w:author="Wambaugh, John (he/him/his)" w:date="2024-05-06T11:17:00Z" w:name="move165886668"/>
      <w:moveTo w:id="920" w:author="Wambaugh, John (he/him/his)" w:date="2024-05-06T11:17:00Z">
        <w:r>
          <w:t>need to build new TK triage --</w:t>
        </w:r>
      </w:moveTo>
      <w:ins w:id="921" w:author="Wambaugh, John (he/him/his)" w:date="2024-05-06T11:18:00Z">
        <w:r>
          <w:t xml:space="preserve"> </w:t>
        </w:r>
      </w:ins>
      <w:moveTo w:id="922" w:author="Wambaugh, John (he/him/his)" w:date="2024-05-06T11:17:00Z">
        <w:del w:id="923" w:author="Wambaugh, John (he/him/his)" w:date="2024-05-06T11:17:00Z">
          <w:r w:rsidDel="00493C4B">
            <w:delText xml:space="preserve"> discuss the six worst chemicals, </w:delText>
          </w:r>
        </w:del>
        <w:r>
          <w:t>can we predict them</w:t>
        </w:r>
      </w:moveTo>
      <w:ins w:id="924" w:author="Wambaugh, John (he/him/his)" w:date="2024-05-06T11:18:00Z">
        <w:r>
          <w:t>?</w:t>
        </w:r>
      </w:ins>
    </w:p>
    <w:moveToRangeEnd w:id="919"/>
    <w:p w14:paraId="191CB492" w14:textId="77777777" w:rsidR="00493C4B" w:rsidRDefault="00493C4B">
      <w:pPr>
        <w:spacing w:after="0" w:line="360" w:lineRule="auto"/>
        <w:jc w:val="both"/>
        <w:rPr>
          <w:ins w:id="925" w:author="Wambaugh, John (he/him/his)" w:date="2024-05-06T11:17:00Z"/>
        </w:rPr>
        <w:pPrChange w:id="926" w:author="Wambaugh, John (he/him/his)" w:date="2024-05-15T15:45:00Z">
          <w:pPr>
            <w:spacing w:after="0" w:line="360" w:lineRule="auto"/>
          </w:pPr>
        </w:pPrChange>
      </w:pPr>
    </w:p>
    <w:p w14:paraId="463DB0D1" w14:textId="77777777" w:rsidR="00493C4B" w:rsidRDefault="00493C4B">
      <w:pPr>
        <w:spacing w:after="0" w:line="360" w:lineRule="auto"/>
        <w:jc w:val="both"/>
        <w:rPr>
          <w:ins w:id="927" w:author="Wambaugh, John (he/him/his)" w:date="2024-05-06T11:17:00Z"/>
        </w:rPr>
        <w:pPrChange w:id="928" w:author="Wambaugh, John (he/him/his)" w:date="2024-05-15T15:45:00Z">
          <w:pPr>
            <w:spacing w:after="0" w:line="360" w:lineRule="auto"/>
          </w:pPr>
        </w:pPrChange>
      </w:pPr>
    </w:p>
    <w:p w14:paraId="4E1E5A81" w14:textId="1D04962C" w:rsidR="00493C4B" w:rsidRDefault="00493C4B">
      <w:pPr>
        <w:spacing w:after="0" w:line="360" w:lineRule="auto"/>
        <w:jc w:val="both"/>
        <w:rPr>
          <w:ins w:id="929" w:author="Wambaugh, John (he/him/his)" w:date="2024-05-06T11:11:00Z"/>
        </w:rPr>
        <w:pPrChange w:id="930" w:author="Wambaugh, John (he/him/his)" w:date="2024-05-15T15:45:00Z">
          <w:pPr>
            <w:spacing w:after="0" w:line="360" w:lineRule="auto"/>
          </w:pPr>
        </w:pPrChange>
      </w:pPr>
      <w:ins w:id="931" w:author="Wambaugh, John (he/him/his)" w:date="2024-05-06T11:11:00Z">
        <w:r w:rsidRPr="00810B69">
          <w:t xml:space="preserve">These </w:t>
        </w:r>
        <w:r>
          <w:t>QSPR</w:t>
        </w:r>
        <w:r w:rsidRPr="00810B69">
          <w:t xml:space="preserve">s will enable public health risk-based prioritization of </w:t>
        </w:r>
        <w:r>
          <w:t xml:space="preserve">many more </w:t>
        </w:r>
        <w:r w:rsidRPr="00810B69">
          <w:t>chemicals in commerce and the environment</w:t>
        </w:r>
      </w:ins>
      <w:ins w:id="932" w:author="Wambaugh, John (he/him/his)" w:date="2024-05-20T14:39:00Z">
        <w:r w:rsidR="00134CCA">
          <w:t xml:space="preserve"> than in vivo and in vitro testing alone.</w:t>
        </w:r>
      </w:ins>
    </w:p>
    <w:p w14:paraId="589D925C" w14:textId="0D36F71C" w:rsidR="00493C4B" w:rsidDel="003B3E3A" w:rsidRDefault="00493C4B">
      <w:pPr>
        <w:spacing w:after="0" w:line="360" w:lineRule="auto"/>
        <w:jc w:val="both"/>
        <w:rPr>
          <w:del w:id="933" w:author="Wambaugh, John (he/him/his)" w:date="2024-05-20T15:15:00Z"/>
          <w:highlight w:val="yellow"/>
        </w:rPr>
        <w:pPrChange w:id="934" w:author="Wambaugh, John (he/him/his)" w:date="2024-05-15T15:45:00Z">
          <w:pPr>
            <w:numPr>
              <w:numId w:val="24"/>
            </w:numPr>
            <w:tabs>
              <w:tab w:val="num" w:pos="720"/>
            </w:tabs>
            <w:spacing w:after="0" w:line="360" w:lineRule="auto"/>
            <w:ind w:left="720" w:hanging="360"/>
          </w:pPr>
        </w:pPrChange>
      </w:pPr>
    </w:p>
    <w:p w14:paraId="73ACC67A" w14:textId="39ACFDE5" w:rsidR="003B0C76" w:rsidDel="008F4583" w:rsidRDefault="003B0C76">
      <w:pPr>
        <w:numPr>
          <w:ilvl w:val="1"/>
          <w:numId w:val="24"/>
        </w:numPr>
        <w:spacing w:after="0" w:line="360" w:lineRule="auto"/>
        <w:jc w:val="both"/>
        <w:rPr>
          <w:del w:id="935" w:author="Wambaugh, John (he/him/his)" w:date="2024-05-06T10:57:00Z"/>
        </w:rPr>
        <w:pPrChange w:id="936" w:author="Wambaugh, John (he/him/his)" w:date="2024-05-15T15:45:00Z">
          <w:pPr>
            <w:numPr>
              <w:ilvl w:val="1"/>
              <w:numId w:val="24"/>
            </w:numPr>
            <w:tabs>
              <w:tab w:val="num" w:pos="1440"/>
            </w:tabs>
            <w:spacing w:after="0" w:line="360" w:lineRule="auto"/>
            <w:ind w:left="1440" w:hanging="360"/>
          </w:pPr>
        </w:pPrChange>
      </w:pPr>
      <w:del w:id="937" w:author="Wambaugh, John (he/him/his)" w:date="2024-05-06T10:57:00Z">
        <w:r w:rsidRPr="003B0C76" w:rsidDel="008F4583">
          <w:rPr>
            <w:highlight w:val="yellow"/>
          </w:rPr>
          <w:delText xml:space="preserve">Tamoxifen (Mike Devito): </w:delText>
        </w:r>
        <w:r w:rsidDel="008F4583">
          <w:delText xml:space="preserve">So here goes.   Tamoxifen binds to a microsomal protein complex call the microsomal antiestrogen binding site (AEBS) that is involved in cholesterol-5,6-epoxide hydrolase (ChEH) activity.  TAM is a non-competitive inhibitor of this enzyme and does not appear to be a substrate.  Thus the binding of TAM to the AEBS/ChEH complex may be slowing the metabolism down by decreasing free TAM in the assays as well as in vivo.  Because this binding is relatively restricted to a small structural class, this may be screwing up the in vitro assays.  "5,6-Epoxy-cholesterols contribute to the anticancer pharmacology of tamoxifen in breast cancer cells."  Segala G, de Medina P, Iuliano L, Zerbinati C, Paillasse MR, Noguer E, Dalenc F, Payré B, Jordan VC, Record M, Silvente-Poirot S, Poirot M. Biochem Pharmacol. 2013 Jul 1;86(1):175-89.  </w:delText>
        </w:r>
        <w:r w:rsidDel="008F4583">
          <w:fldChar w:fldCharType="begin"/>
        </w:r>
        <w:r w:rsidDel="008F4583">
          <w:delInstrText>HYPERLINK "https://doi.org/10.1016/j.bcp.2013.02.031"</w:delInstrText>
        </w:r>
        <w:r w:rsidDel="008F4583">
          <w:fldChar w:fldCharType="separate"/>
        </w:r>
        <w:r w:rsidRPr="00635558" w:rsidDel="008F4583">
          <w:rPr>
            <w:rStyle w:val="Hyperlink"/>
          </w:rPr>
          <w:delText>https://doi.org/10.1016/j.bcp.2013.02.031</w:delText>
        </w:r>
        <w:r w:rsidDel="008F4583">
          <w:rPr>
            <w:rStyle w:val="Hyperlink"/>
          </w:rPr>
          <w:fldChar w:fldCharType="end"/>
        </w:r>
      </w:del>
    </w:p>
    <w:p w14:paraId="614F5E13" w14:textId="5D08A2EB" w:rsidR="001828BC" w:rsidDel="003B3E3A" w:rsidRDefault="001828BC">
      <w:pPr>
        <w:numPr>
          <w:ilvl w:val="0"/>
          <w:numId w:val="24"/>
        </w:numPr>
        <w:spacing w:after="0" w:line="360" w:lineRule="auto"/>
        <w:jc w:val="both"/>
        <w:rPr>
          <w:del w:id="938" w:author="Wambaugh, John (he/him/his)" w:date="2024-05-20T15:15:00Z"/>
          <w:moveFrom w:id="939" w:author="Wambaugh, John (he/him/his)" w:date="2024-05-06T11:19:00Z"/>
        </w:rPr>
        <w:pPrChange w:id="940" w:author="Wambaugh, John (he/him/his)" w:date="2024-05-15T15:45:00Z">
          <w:pPr>
            <w:numPr>
              <w:numId w:val="24"/>
            </w:numPr>
            <w:tabs>
              <w:tab w:val="num" w:pos="720"/>
            </w:tabs>
            <w:spacing w:after="0" w:line="360" w:lineRule="auto"/>
            <w:ind w:left="720" w:hanging="360"/>
          </w:pPr>
        </w:pPrChange>
      </w:pPr>
      <w:moveFromRangeStart w:id="941" w:author="Wambaugh, John (he/him/his)" w:date="2024-05-06T11:19:00Z" w:name="move165886791"/>
      <w:moveFrom w:id="942" w:author="Wambaugh, John (he/him/his)" w:date="2024-05-06T11:19:00Z">
        <w:del w:id="943" w:author="Wambaugh, John (he/him/his)" w:date="2024-05-20T15:15:00Z">
          <w:r w:rsidDel="003B3E3A">
            <w:delTex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delText>
          </w:r>
        </w:del>
      </w:moveFrom>
    </w:p>
    <w:p w14:paraId="3CD8DEE3" w14:textId="378939F4" w:rsidR="001828BC" w:rsidDel="003B3E3A" w:rsidRDefault="001828BC">
      <w:pPr>
        <w:numPr>
          <w:ilvl w:val="1"/>
          <w:numId w:val="24"/>
        </w:numPr>
        <w:spacing w:after="0" w:line="360" w:lineRule="auto"/>
        <w:jc w:val="both"/>
        <w:rPr>
          <w:del w:id="944" w:author="Wambaugh, John (he/him/his)" w:date="2024-05-20T15:15:00Z"/>
          <w:moveFrom w:id="945" w:author="Wambaugh, John (he/him/his)" w:date="2024-05-06T11:19:00Z"/>
        </w:rPr>
        <w:pPrChange w:id="946" w:author="Wambaugh, John (he/him/his)" w:date="2024-05-15T15:45:00Z">
          <w:pPr>
            <w:numPr>
              <w:ilvl w:val="1"/>
              <w:numId w:val="24"/>
            </w:numPr>
            <w:tabs>
              <w:tab w:val="num" w:pos="1440"/>
            </w:tabs>
            <w:spacing w:after="0" w:line="360" w:lineRule="auto"/>
            <w:ind w:left="1440" w:hanging="360"/>
          </w:pPr>
        </w:pPrChange>
      </w:pPr>
      <w:moveFrom w:id="947" w:author="Wambaugh, John (he/him/his)" w:date="2024-05-06T11:19:00Z">
        <w:del w:id="948" w:author="Wambaugh, John (he/him/his)" w:date="2024-05-20T15:15:00Z">
          <w:r w:rsidDel="003B3E3A">
            <w:delText>Possible reasons: either clearing the chemical too quickly, or our oral absorption is not correct (too slow?)</w:delText>
          </w:r>
        </w:del>
      </w:moveFrom>
    </w:p>
    <w:p w14:paraId="088DD867" w14:textId="41210EC4" w:rsidR="00C5118C" w:rsidDel="003B3E3A" w:rsidRDefault="00C5118C">
      <w:pPr>
        <w:numPr>
          <w:ilvl w:val="0"/>
          <w:numId w:val="24"/>
        </w:numPr>
        <w:spacing w:after="0" w:line="360" w:lineRule="auto"/>
        <w:jc w:val="both"/>
        <w:rPr>
          <w:del w:id="949" w:author="Wambaugh, John (he/him/his)" w:date="2024-05-20T15:15:00Z"/>
          <w:moveFrom w:id="950" w:author="Wambaugh, John (he/him/his)" w:date="2024-05-06T11:19:00Z"/>
        </w:rPr>
        <w:pPrChange w:id="951" w:author="Wambaugh, John (he/him/his)" w:date="2024-05-15T15:45:00Z">
          <w:pPr>
            <w:numPr>
              <w:numId w:val="24"/>
            </w:numPr>
            <w:tabs>
              <w:tab w:val="num" w:pos="720"/>
            </w:tabs>
            <w:spacing w:after="0" w:line="360" w:lineRule="auto"/>
            <w:ind w:left="720" w:hanging="360"/>
          </w:pPr>
        </w:pPrChange>
      </w:pPr>
      <w:moveFrom w:id="952" w:author="Wambaugh, John (he/him/his)" w:date="2024-05-06T11:19:00Z">
        <w:del w:id="953" w:author="Wambaugh, John (he/him/his)" w:date="2024-05-20T15:15:00Z">
          <w:r w:rsidDel="003B3E3A">
            <w:delText>discussion on why they are all performing similarly in late time points vs differences when you consider overall trends and early trends might be useful.</w:delText>
          </w:r>
        </w:del>
      </w:moveFrom>
    </w:p>
    <w:p w14:paraId="2BFC2CD2" w14:textId="7C511D2C" w:rsidR="00AD426B" w:rsidDel="003B3E3A" w:rsidRDefault="00AD426B">
      <w:pPr>
        <w:numPr>
          <w:ilvl w:val="0"/>
          <w:numId w:val="24"/>
        </w:numPr>
        <w:spacing w:after="0" w:line="360" w:lineRule="auto"/>
        <w:jc w:val="both"/>
        <w:rPr>
          <w:del w:id="954" w:author="Wambaugh, John (he/him/his)" w:date="2024-05-20T15:15:00Z"/>
          <w:moveFrom w:id="955" w:author="Wambaugh, John (he/him/his)" w:date="2024-05-06T11:18:00Z"/>
        </w:rPr>
        <w:pPrChange w:id="956" w:author="Wambaugh, John (he/him/his)" w:date="2024-05-15T15:45:00Z">
          <w:pPr>
            <w:numPr>
              <w:numId w:val="24"/>
            </w:numPr>
            <w:tabs>
              <w:tab w:val="num" w:pos="720"/>
            </w:tabs>
            <w:spacing w:after="0" w:line="360" w:lineRule="auto"/>
            <w:ind w:left="720" w:hanging="360"/>
          </w:pPr>
        </w:pPrChange>
      </w:pPr>
      <w:moveFromRangeStart w:id="957" w:author="Wambaugh, John (he/him/his)" w:date="2024-05-06T11:18:00Z" w:name="move165886729"/>
      <w:moveFromRangeEnd w:id="941"/>
      <w:moveFrom w:id="958" w:author="Wambaugh, John (he/him/his)" w:date="2024-05-06T11:18:00Z">
        <w:del w:id="959" w:author="Wambaugh, John (he/him/his)" w:date="2024-05-20T15:15:00Z">
          <w:r w:rsidDel="003B3E3A">
            <w:delText>In Figure 8 it seems like there are chemicals where he RMSLE is greater than 1 for everything except the empirical fits. Even y-randomization doesn't change these much. What is it about those data sets that make the error so large?</w:delText>
          </w:r>
        </w:del>
      </w:moveFrom>
    </w:p>
    <w:moveFromRangeEnd w:id="957"/>
    <w:p w14:paraId="5C9E5CFA" w14:textId="6E2B9F99" w:rsidR="00493C4B" w:rsidDel="00493C4B" w:rsidRDefault="00FE5450">
      <w:pPr>
        <w:numPr>
          <w:ilvl w:val="0"/>
          <w:numId w:val="24"/>
        </w:numPr>
        <w:spacing w:after="0" w:line="360" w:lineRule="auto"/>
        <w:jc w:val="both"/>
        <w:rPr>
          <w:del w:id="960" w:author="Wambaugh, John (he/him/his)" w:date="2024-05-06T11:11:00Z"/>
          <w:moveTo w:id="961" w:author="Wambaugh, John (he/him/his)" w:date="2024-05-06T11:11:00Z"/>
        </w:rPr>
        <w:pPrChange w:id="962" w:author="Wambaugh, John (he/him/his)" w:date="2024-05-15T15:45:00Z">
          <w:pPr>
            <w:numPr>
              <w:numId w:val="24"/>
            </w:numPr>
            <w:tabs>
              <w:tab w:val="num" w:pos="720"/>
            </w:tabs>
            <w:spacing w:after="0" w:line="360" w:lineRule="auto"/>
            <w:ind w:left="720" w:hanging="360"/>
          </w:pPr>
        </w:pPrChange>
      </w:pPr>
      <w:del w:id="963" w:author="Wambaugh, John (he/him/his)" w:date="2024-05-06T11:11:00Z">
        <w:r w:rsidRPr="00CC4CE5" w:rsidDel="00493C4B">
          <w:rPr>
            <w:highlight w:val="yellow"/>
          </w:rPr>
          <w:delText>In Figure 1 describe distribution of chemicals quantitatively – means, upper, lower, distribution of high/medium/low Fup and Clint</w:delText>
        </w:r>
        <w:r w:rsidR="00755348" w:rsidDel="00493C4B">
          <w:rPr>
            <w:highlight w:val="yellow"/>
          </w:rPr>
          <w:delText xml:space="preserve"> – this is why y-scrambling doesn't show a large range</w:delText>
        </w:r>
      </w:del>
      <w:moveToRangeStart w:id="964" w:author="Wambaugh, John (he/him/his)" w:date="2024-05-06T11:11:00Z" w:name="move165886296"/>
      <w:moveTo w:id="965" w:author="Wambaugh, John (he/him/his)" w:date="2024-05-06T11:11:00Z">
        <w:del w:id="966" w:author="Wambaugh, John (he/him/his)" w:date="2024-05-06T11:11:00Z">
          <w:r w:rsidR="00493C4B" w:rsidDel="00493C4B">
            <w:delText>Point out that 80-100 chemicals is not "Big data" – need to expand CvT database</w:delText>
          </w:r>
        </w:del>
      </w:moveTo>
    </w:p>
    <w:moveToRangeEnd w:id="964"/>
    <w:p w14:paraId="26BD3964" w14:textId="77777777" w:rsidR="00493C4B" w:rsidDel="00493C4B" w:rsidRDefault="00493C4B">
      <w:pPr>
        <w:spacing w:after="0" w:line="360" w:lineRule="auto"/>
        <w:jc w:val="both"/>
        <w:rPr>
          <w:del w:id="967" w:author="Wambaugh, John (he/him/his)" w:date="2024-05-06T11:11:00Z"/>
          <w:highlight w:val="yellow"/>
        </w:rPr>
        <w:pPrChange w:id="968" w:author="Wambaugh, John (he/him/his)" w:date="2024-05-15T15:45:00Z">
          <w:pPr>
            <w:numPr>
              <w:numId w:val="24"/>
            </w:numPr>
            <w:tabs>
              <w:tab w:val="num" w:pos="720"/>
            </w:tabs>
            <w:spacing w:after="0" w:line="360" w:lineRule="auto"/>
            <w:ind w:left="720" w:hanging="360"/>
          </w:pPr>
        </w:pPrChange>
      </w:pPr>
    </w:p>
    <w:p w14:paraId="482B9BC1" w14:textId="0A478F4C" w:rsidR="00755348" w:rsidRPr="00493C4B" w:rsidDel="00493C4B" w:rsidRDefault="00755348">
      <w:pPr>
        <w:spacing w:after="0" w:line="360" w:lineRule="auto"/>
        <w:jc w:val="both"/>
        <w:rPr>
          <w:del w:id="969" w:author="Wambaugh, John (he/him/his)" w:date="2024-05-06T11:11:00Z"/>
          <w:highlight w:val="yellow"/>
        </w:rPr>
        <w:pPrChange w:id="970" w:author="Wambaugh, John (he/him/his)" w:date="2024-05-15T15:45:00Z">
          <w:pPr>
            <w:numPr>
              <w:numId w:val="24"/>
            </w:numPr>
            <w:tabs>
              <w:tab w:val="num" w:pos="720"/>
            </w:tabs>
            <w:spacing w:after="0" w:line="360" w:lineRule="auto"/>
            <w:ind w:left="720" w:hanging="360"/>
          </w:pPr>
        </w:pPrChange>
      </w:pPr>
      <w:del w:id="971" w:author="Wambaugh, John (he/him/his)" w:date="2024-05-06T11:11:00Z">
        <w:r w:rsidRPr="00493C4B" w:rsidDel="00493C4B">
          <w:rPr>
            <w:highlight w:val="yellow"/>
          </w:rPr>
          <w:delText xml:space="preserve">Could look at Arnot's larger data set of in vivo half-lives, y-randomization </w:delText>
        </w:r>
      </w:del>
    </w:p>
    <w:p w14:paraId="25B4D278" w14:textId="2024A6D6" w:rsidR="00FE5450" w:rsidDel="00493C4B" w:rsidRDefault="00FE5450">
      <w:pPr>
        <w:spacing w:after="0" w:line="360" w:lineRule="auto"/>
        <w:jc w:val="both"/>
        <w:rPr>
          <w:del w:id="972" w:author="Wambaugh, John (he/him/his)" w:date="2024-05-06T11:11:00Z"/>
          <w:moveFrom w:id="973" w:author="Wambaugh, John (he/him/his)" w:date="2024-05-06T11:11:00Z"/>
        </w:rPr>
        <w:pPrChange w:id="974" w:author="Wambaugh, John (he/him/his)" w:date="2024-05-15T15:45:00Z">
          <w:pPr>
            <w:numPr>
              <w:numId w:val="24"/>
            </w:numPr>
            <w:tabs>
              <w:tab w:val="num" w:pos="720"/>
            </w:tabs>
            <w:spacing w:after="0" w:line="360" w:lineRule="auto"/>
            <w:ind w:left="720" w:hanging="360"/>
          </w:pPr>
        </w:pPrChange>
      </w:pPr>
      <w:moveFromRangeStart w:id="975" w:author="Wambaugh, John (he/him/his)" w:date="2024-05-06T11:11:00Z" w:name="move165886296"/>
      <w:moveFrom w:id="976" w:author="Wambaugh, John (he/him/his)" w:date="2024-05-06T11:11:00Z">
        <w:del w:id="977" w:author="Wambaugh, John (he/him/his)" w:date="2024-05-06T11:11:00Z">
          <w:r w:rsidDel="00493C4B">
            <w:delText>Point out that 80-100 chemicals is not "Big data" – need to expand CvT database</w:delText>
          </w:r>
        </w:del>
      </w:moveFrom>
    </w:p>
    <w:moveFromRangeEnd w:id="975"/>
    <w:p w14:paraId="1196D46E" w14:textId="6AD836EE" w:rsidR="00810B69" w:rsidDel="00493C4B" w:rsidRDefault="00AD426B">
      <w:pPr>
        <w:spacing w:after="0" w:line="360" w:lineRule="auto"/>
        <w:jc w:val="both"/>
        <w:rPr>
          <w:del w:id="978" w:author="Wambaugh, John (he/him/his)" w:date="2024-05-06T11:12:00Z"/>
        </w:rPr>
        <w:pPrChange w:id="979" w:author="Wambaugh, John (he/him/his)" w:date="2024-05-15T15:45:00Z">
          <w:pPr>
            <w:numPr>
              <w:numId w:val="24"/>
            </w:numPr>
            <w:tabs>
              <w:tab w:val="num" w:pos="720"/>
            </w:tabs>
            <w:spacing w:after="0" w:line="360" w:lineRule="auto"/>
            <w:ind w:left="720" w:hanging="360"/>
          </w:pPr>
        </w:pPrChange>
      </w:pPr>
      <w:del w:id="980" w:author="Wambaugh, John (he/him/his)" w:date="2024-05-06T11:11:00Z">
        <w:r w:rsidDel="00493C4B">
          <w:delText xml:space="preserve">Wrap up sentence: </w:delText>
        </w:r>
        <w:r w:rsidR="00810B69" w:rsidRPr="00810B69" w:rsidDel="00493C4B">
          <w:delText xml:space="preserve">These </w:delText>
        </w:r>
        <w:r w:rsidR="009F7052" w:rsidDel="00493C4B">
          <w:delText>QSPR</w:delText>
        </w:r>
        <w:r w:rsidR="00810B69" w:rsidRPr="00810B69" w:rsidDel="00493C4B">
          <w:delText xml:space="preserve">s will enable public health risk-based prioritization of </w:delText>
        </w:r>
        <w:r w:rsidR="002D6444" w:rsidDel="00493C4B">
          <w:delText xml:space="preserve">many more </w:delText>
        </w:r>
        <w:r w:rsidR="00810B69" w:rsidRPr="00810B69" w:rsidDel="00493C4B">
          <w:delText>chemicals in commerce and the environment</w:delText>
        </w:r>
      </w:del>
    </w:p>
    <w:p w14:paraId="67287531" w14:textId="237EED81" w:rsidR="004520E3" w:rsidDel="008F4583" w:rsidRDefault="004520E3">
      <w:pPr>
        <w:numPr>
          <w:ilvl w:val="0"/>
          <w:numId w:val="24"/>
        </w:numPr>
        <w:spacing w:after="0" w:line="360" w:lineRule="auto"/>
        <w:jc w:val="both"/>
        <w:rPr>
          <w:del w:id="981" w:author="Wambaugh, John (he/him/his)" w:date="2024-05-06T10:58:00Z"/>
        </w:rPr>
        <w:pPrChange w:id="982" w:author="Wambaugh, John (he/him/his)" w:date="2024-05-15T15:45:00Z">
          <w:pPr>
            <w:numPr>
              <w:numId w:val="24"/>
            </w:numPr>
            <w:tabs>
              <w:tab w:val="num" w:pos="720"/>
            </w:tabs>
            <w:spacing w:after="0" w:line="360" w:lineRule="auto"/>
            <w:ind w:left="720" w:hanging="360"/>
          </w:pPr>
        </w:pPrChange>
      </w:pPr>
      <w:del w:id="983" w:author="Wambaugh, John (he/him/his)" w:date="2024-05-06T10:58:00Z">
        <w:r w:rsidDel="008F4583">
          <w:delText>y randomization needs to be clarified</w:delText>
        </w:r>
      </w:del>
    </w:p>
    <w:p w14:paraId="1624CDCE" w14:textId="0B4AB99F" w:rsidR="004520E3" w:rsidDel="008F4583" w:rsidRDefault="004520E3">
      <w:pPr>
        <w:numPr>
          <w:ilvl w:val="0"/>
          <w:numId w:val="24"/>
        </w:numPr>
        <w:spacing w:after="0" w:line="360" w:lineRule="auto"/>
        <w:jc w:val="both"/>
        <w:rPr>
          <w:del w:id="984" w:author="Wambaugh, John (he/him/his)" w:date="2024-05-06T10:57:00Z"/>
        </w:rPr>
        <w:pPrChange w:id="985" w:author="Wambaugh, John (he/him/his)" w:date="2024-05-15T15:45:00Z">
          <w:pPr>
            <w:numPr>
              <w:numId w:val="24"/>
            </w:numPr>
            <w:tabs>
              <w:tab w:val="num" w:pos="720"/>
            </w:tabs>
            <w:spacing w:after="0" w:line="360" w:lineRule="auto"/>
            <w:ind w:left="720" w:hanging="360"/>
          </w:pPr>
        </w:pPrChange>
      </w:pPr>
    </w:p>
    <w:p w14:paraId="1CF81056" w14:textId="192F0C80" w:rsidR="004520E3" w:rsidDel="00493C4B" w:rsidRDefault="004520E3">
      <w:pPr>
        <w:numPr>
          <w:ilvl w:val="0"/>
          <w:numId w:val="24"/>
        </w:numPr>
        <w:spacing w:after="0" w:line="360" w:lineRule="auto"/>
        <w:jc w:val="both"/>
        <w:rPr>
          <w:del w:id="986" w:author="Wambaugh, John (he/him/his)" w:date="2024-05-06T11:12:00Z"/>
        </w:rPr>
        <w:pPrChange w:id="987" w:author="Wambaugh, John (he/him/his)" w:date="2024-05-15T15:45:00Z">
          <w:pPr>
            <w:numPr>
              <w:numId w:val="24"/>
            </w:numPr>
            <w:tabs>
              <w:tab w:val="num" w:pos="720"/>
            </w:tabs>
            <w:spacing w:after="0" w:line="360" w:lineRule="auto"/>
            <w:ind w:left="720" w:hanging="360"/>
          </w:pPr>
        </w:pPrChange>
      </w:pPr>
      <w:del w:id="988" w:author="Wambaugh, John (he/him/his)" w:date="2024-05-06T11:12:00Z">
        <w:r w:rsidDel="00493C4B">
          <w:delText>more explanation of why in vitro data doesnt do better than the in silico</w:delText>
        </w:r>
      </w:del>
    </w:p>
    <w:p w14:paraId="73976511" w14:textId="048EC56B" w:rsidR="004520E3" w:rsidDel="008F4583" w:rsidRDefault="004520E3">
      <w:pPr>
        <w:numPr>
          <w:ilvl w:val="0"/>
          <w:numId w:val="24"/>
        </w:numPr>
        <w:spacing w:after="0" w:line="360" w:lineRule="auto"/>
        <w:jc w:val="both"/>
        <w:rPr>
          <w:del w:id="989" w:author="Wambaugh, John (he/him/his)" w:date="2024-05-06T10:57:00Z"/>
        </w:rPr>
        <w:pPrChange w:id="990" w:author="Wambaugh, John (he/him/his)" w:date="2024-05-15T15:45:00Z">
          <w:pPr>
            <w:numPr>
              <w:numId w:val="24"/>
            </w:numPr>
            <w:tabs>
              <w:tab w:val="num" w:pos="720"/>
            </w:tabs>
            <w:spacing w:after="0" w:line="360" w:lineRule="auto"/>
            <w:ind w:left="720" w:hanging="360"/>
          </w:pPr>
        </w:pPrChange>
      </w:pPr>
    </w:p>
    <w:p w14:paraId="120D355D" w14:textId="4606CB78" w:rsidR="004520E3" w:rsidDel="003B3E3A" w:rsidRDefault="004520E3">
      <w:pPr>
        <w:numPr>
          <w:ilvl w:val="0"/>
          <w:numId w:val="24"/>
        </w:numPr>
        <w:spacing w:after="0" w:line="360" w:lineRule="auto"/>
        <w:jc w:val="both"/>
        <w:rPr>
          <w:del w:id="991" w:author="Wambaugh, John (he/him/his)" w:date="2024-05-20T15:15:00Z"/>
          <w:moveFrom w:id="992" w:author="Wambaugh, John (he/him/his)" w:date="2024-05-06T10:57:00Z"/>
        </w:rPr>
        <w:pPrChange w:id="993" w:author="Wambaugh, John (he/him/his)" w:date="2024-05-15T15:45:00Z">
          <w:pPr>
            <w:numPr>
              <w:numId w:val="24"/>
            </w:numPr>
            <w:tabs>
              <w:tab w:val="num" w:pos="720"/>
            </w:tabs>
            <w:spacing w:after="0" w:line="360" w:lineRule="auto"/>
            <w:ind w:left="720" w:hanging="360"/>
          </w:pPr>
        </w:pPrChange>
      </w:pPr>
      <w:moveFromRangeStart w:id="994" w:author="Wambaugh, John (he/him/his)" w:date="2024-05-06T10:57:00Z" w:name="move165885480"/>
      <w:moveFrom w:id="995" w:author="Wambaugh, John (he/him/his)" w:date="2024-05-06T10:57:00Z">
        <w:del w:id="996" w:author="Wambaugh, John (he/him/his)" w:date="2024-05-20T15:15:00Z">
          <w:r w:rsidDel="003B3E3A">
            <w:delText>we want to answer for a new chemical</w:delText>
          </w:r>
        </w:del>
      </w:moveFrom>
    </w:p>
    <w:moveFromRangeEnd w:id="994"/>
    <w:p w14:paraId="1FC4F1C0" w14:textId="37E682EB" w:rsidR="004520E3" w:rsidDel="008F4583" w:rsidRDefault="004520E3">
      <w:pPr>
        <w:numPr>
          <w:ilvl w:val="0"/>
          <w:numId w:val="24"/>
        </w:numPr>
        <w:spacing w:after="0" w:line="360" w:lineRule="auto"/>
        <w:jc w:val="both"/>
        <w:rPr>
          <w:del w:id="997" w:author="Wambaugh, John (he/him/his)" w:date="2024-05-06T10:57:00Z"/>
        </w:rPr>
        <w:pPrChange w:id="998" w:author="Wambaugh, John (he/him/his)" w:date="2024-05-15T15:45:00Z">
          <w:pPr>
            <w:numPr>
              <w:numId w:val="24"/>
            </w:numPr>
            <w:tabs>
              <w:tab w:val="num" w:pos="720"/>
            </w:tabs>
            <w:spacing w:after="0" w:line="360" w:lineRule="auto"/>
            <w:ind w:left="720" w:hanging="360"/>
          </w:pPr>
        </w:pPrChange>
      </w:pPr>
    </w:p>
    <w:p w14:paraId="617B18BB" w14:textId="471AC0CE" w:rsidR="004520E3" w:rsidDel="00DA332C" w:rsidRDefault="004520E3">
      <w:pPr>
        <w:numPr>
          <w:ilvl w:val="0"/>
          <w:numId w:val="24"/>
        </w:numPr>
        <w:spacing w:after="0" w:line="360" w:lineRule="auto"/>
        <w:jc w:val="both"/>
        <w:rPr>
          <w:del w:id="999" w:author="Wambaugh, John (he/him/his)" w:date="2024-05-20T15:00:00Z"/>
        </w:rPr>
        <w:pPrChange w:id="1000" w:author="Wambaugh, John (he/him/his)" w:date="2024-05-15T15:45:00Z">
          <w:pPr>
            <w:numPr>
              <w:numId w:val="24"/>
            </w:numPr>
            <w:tabs>
              <w:tab w:val="num" w:pos="720"/>
            </w:tabs>
            <w:spacing w:after="0" w:line="360" w:lineRule="auto"/>
            <w:ind w:left="720" w:hanging="360"/>
          </w:pPr>
        </w:pPrChange>
      </w:pPr>
      <w:del w:id="1001" w:author="Wambaugh, John (he/him/his)" w:date="2024-05-20T15:00:00Z">
        <w:r w:rsidDel="00DA332C">
          <w:delText>show CvT curve fits and in vitro curve</w:delText>
        </w:r>
      </w:del>
    </w:p>
    <w:p w14:paraId="4A70B0CC" w14:textId="7D2E7622" w:rsidR="004520E3" w:rsidDel="008F4583" w:rsidRDefault="004520E3">
      <w:pPr>
        <w:numPr>
          <w:ilvl w:val="0"/>
          <w:numId w:val="24"/>
        </w:numPr>
        <w:spacing w:after="0" w:line="360" w:lineRule="auto"/>
        <w:jc w:val="both"/>
        <w:rPr>
          <w:del w:id="1002" w:author="Wambaugh, John (he/him/his)" w:date="2024-05-06T10:57:00Z"/>
        </w:rPr>
        <w:pPrChange w:id="1003" w:author="Wambaugh, John (he/him/his)" w:date="2024-05-15T15:45:00Z">
          <w:pPr>
            <w:numPr>
              <w:numId w:val="24"/>
            </w:numPr>
            <w:tabs>
              <w:tab w:val="num" w:pos="720"/>
            </w:tabs>
            <w:spacing w:after="0" w:line="360" w:lineRule="auto"/>
            <w:ind w:left="720" w:hanging="360"/>
          </w:pPr>
        </w:pPrChange>
      </w:pPr>
    </w:p>
    <w:p w14:paraId="603B6D68" w14:textId="3FA9E519" w:rsidR="004520E3" w:rsidDel="00866276" w:rsidRDefault="004520E3">
      <w:pPr>
        <w:numPr>
          <w:ilvl w:val="0"/>
          <w:numId w:val="24"/>
        </w:numPr>
        <w:spacing w:after="0" w:line="360" w:lineRule="auto"/>
        <w:jc w:val="both"/>
        <w:rPr>
          <w:del w:id="1004" w:author="Wambaugh, John (he/him/his)" w:date="2024-05-20T15:02:00Z"/>
        </w:rPr>
        <w:pPrChange w:id="1005" w:author="Wambaugh, John (he/him/his)" w:date="2024-05-15T15:45:00Z">
          <w:pPr>
            <w:numPr>
              <w:numId w:val="24"/>
            </w:numPr>
            <w:tabs>
              <w:tab w:val="num" w:pos="720"/>
            </w:tabs>
            <w:spacing w:after="0" w:line="360" w:lineRule="auto"/>
            <w:ind w:left="720" w:hanging="360"/>
          </w:pPr>
        </w:pPrChange>
      </w:pPr>
      <w:del w:id="1006" w:author="Wambaugh, John (he/him/his)" w:date="2024-05-20T15:02:00Z">
        <w:r w:rsidDel="00866276">
          <w:delText>"FitstoData" -&gt; "FitstoInVivoData"</w:delText>
        </w:r>
      </w:del>
    </w:p>
    <w:p w14:paraId="62E10CD0" w14:textId="71484270" w:rsidR="004520E3" w:rsidDel="008F4583" w:rsidRDefault="004520E3">
      <w:pPr>
        <w:numPr>
          <w:ilvl w:val="0"/>
          <w:numId w:val="24"/>
        </w:numPr>
        <w:spacing w:after="0" w:line="360" w:lineRule="auto"/>
        <w:jc w:val="both"/>
        <w:rPr>
          <w:del w:id="1007" w:author="Wambaugh, John (he/him/his)" w:date="2024-05-06T10:58:00Z"/>
        </w:rPr>
        <w:pPrChange w:id="1008" w:author="Wambaugh, John (he/him/his)" w:date="2024-05-15T15:45:00Z">
          <w:pPr>
            <w:numPr>
              <w:numId w:val="24"/>
            </w:numPr>
            <w:tabs>
              <w:tab w:val="num" w:pos="720"/>
            </w:tabs>
            <w:spacing w:after="0" w:line="360" w:lineRule="auto"/>
            <w:ind w:left="720" w:hanging="360"/>
          </w:pPr>
        </w:pPrChange>
      </w:pPr>
    </w:p>
    <w:p w14:paraId="6EB58630" w14:textId="57A60CF1" w:rsidR="004520E3" w:rsidDel="00866276" w:rsidRDefault="004520E3">
      <w:pPr>
        <w:numPr>
          <w:ilvl w:val="0"/>
          <w:numId w:val="24"/>
        </w:numPr>
        <w:spacing w:after="0" w:line="360" w:lineRule="auto"/>
        <w:jc w:val="both"/>
        <w:rPr>
          <w:del w:id="1009" w:author="Wambaugh, John (he/him/his)" w:date="2024-05-20T15:04:00Z"/>
        </w:rPr>
        <w:pPrChange w:id="1010" w:author="Wambaugh, John (he/him/his)" w:date="2024-05-15T15:45:00Z">
          <w:pPr>
            <w:numPr>
              <w:numId w:val="24"/>
            </w:numPr>
            <w:tabs>
              <w:tab w:val="num" w:pos="720"/>
            </w:tabs>
            <w:spacing w:after="0" w:line="360" w:lineRule="auto"/>
            <w:ind w:left="720" w:hanging="360"/>
          </w:pPr>
        </w:pPrChange>
      </w:pPr>
      <w:del w:id="1011" w:author="Wambaugh, John (he/him/his)" w:date="2024-05-20T15:04:00Z">
        <w:r w:rsidDel="00866276">
          <w:delText>add mention of versions used</w:delText>
        </w:r>
      </w:del>
    </w:p>
    <w:p w14:paraId="44E9DE97" w14:textId="366FF24E" w:rsidR="004520E3" w:rsidDel="008F4583" w:rsidRDefault="004520E3">
      <w:pPr>
        <w:numPr>
          <w:ilvl w:val="0"/>
          <w:numId w:val="24"/>
        </w:numPr>
        <w:spacing w:after="0" w:line="360" w:lineRule="auto"/>
        <w:jc w:val="both"/>
        <w:rPr>
          <w:del w:id="1012" w:author="Wambaugh, John (he/him/his)" w:date="2024-05-06T10:58:00Z"/>
        </w:rPr>
        <w:pPrChange w:id="1013" w:author="Wambaugh, John (he/him/his)" w:date="2024-05-15T15:45:00Z">
          <w:pPr>
            <w:numPr>
              <w:numId w:val="24"/>
            </w:numPr>
            <w:tabs>
              <w:tab w:val="num" w:pos="720"/>
            </w:tabs>
            <w:spacing w:after="0" w:line="360" w:lineRule="auto"/>
            <w:ind w:left="720" w:hanging="360"/>
          </w:pPr>
        </w:pPrChange>
      </w:pPr>
    </w:p>
    <w:p w14:paraId="5B0D2A22" w14:textId="79B682F2" w:rsidR="004520E3" w:rsidDel="008F4583" w:rsidRDefault="004520E3">
      <w:pPr>
        <w:numPr>
          <w:ilvl w:val="0"/>
          <w:numId w:val="24"/>
        </w:numPr>
        <w:spacing w:after="0" w:line="360" w:lineRule="auto"/>
        <w:jc w:val="both"/>
        <w:rPr>
          <w:del w:id="1014" w:author="Wambaugh, John (he/him/his)" w:date="2024-05-06T10:58:00Z"/>
        </w:rPr>
        <w:pPrChange w:id="1015" w:author="Wambaugh, John (he/him/his)" w:date="2024-05-15T15:45:00Z">
          <w:pPr>
            <w:numPr>
              <w:numId w:val="24"/>
            </w:numPr>
            <w:tabs>
              <w:tab w:val="num" w:pos="720"/>
            </w:tabs>
            <w:spacing w:after="0" w:line="360" w:lineRule="auto"/>
            <w:ind w:left="720" w:hanging="360"/>
          </w:pPr>
        </w:pPrChange>
      </w:pPr>
    </w:p>
    <w:p w14:paraId="23164E0B" w14:textId="7D446A96" w:rsidR="004520E3" w:rsidDel="00866276" w:rsidRDefault="004520E3">
      <w:pPr>
        <w:numPr>
          <w:ilvl w:val="0"/>
          <w:numId w:val="24"/>
        </w:numPr>
        <w:spacing w:after="0" w:line="360" w:lineRule="auto"/>
        <w:jc w:val="both"/>
        <w:rPr>
          <w:del w:id="1016" w:author="Wambaugh, John (he/him/his)" w:date="2024-05-20T15:04:00Z"/>
          <w:moveFrom w:id="1017" w:author="Wambaugh, John (he/him/his)" w:date="2024-05-06T10:58:00Z"/>
        </w:rPr>
        <w:pPrChange w:id="1018" w:author="Wambaugh, John (he/him/his)" w:date="2024-05-15T15:45:00Z">
          <w:pPr>
            <w:numPr>
              <w:numId w:val="24"/>
            </w:numPr>
            <w:tabs>
              <w:tab w:val="num" w:pos="720"/>
            </w:tabs>
            <w:spacing w:after="0" w:line="360" w:lineRule="auto"/>
            <w:ind w:left="720" w:hanging="360"/>
          </w:pPr>
        </w:pPrChange>
      </w:pPr>
      <w:moveFromRangeStart w:id="1019" w:author="Wambaugh, John (he/him/his)" w:date="2024-05-06T10:58:00Z" w:name="move165885531"/>
      <w:moveFrom w:id="1020" w:author="Wambaugh, John (he/him/his)" w:date="2024-05-06T10:58:00Z">
        <w:del w:id="1021" w:author="Wambaugh, John (he/him/his)" w:date="2024-05-20T15:04:00Z">
          <w:r w:rsidDel="00866276">
            <w:delText>it's a constrained random set -- reflecting the correlation and distribuirton (frequency) in this set</w:delText>
          </w:r>
        </w:del>
      </w:moveFrom>
    </w:p>
    <w:moveFromRangeEnd w:id="1019"/>
    <w:p w14:paraId="29BCC0DB" w14:textId="61E4BDDA" w:rsidR="004520E3" w:rsidDel="008F4583" w:rsidRDefault="004520E3">
      <w:pPr>
        <w:numPr>
          <w:ilvl w:val="0"/>
          <w:numId w:val="24"/>
        </w:numPr>
        <w:spacing w:after="0" w:line="360" w:lineRule="auto"/>
        <w:jc w:val="both"/>
        <w:rPr>
          <w:del w:id="1022" w:author="Wambaugh, John (he/him/his)" w:date="2024-05-06T10:59:00Z"/>
        </w:rPr>
        <w:pPrChange w:id="1023" w:author="Wambaugh, John (he/him/his)" w:date="2024-05-15T15:45:00Z">
          <w:pPr>
            <w:numPr>
              <w:numId w:val="24"/>
            </w:numPr>
            <w:tabs>
              <w:tab w:val="num" w:pos="720"/>
            </w:tabs>
            <w:spacing w:after="0" w:line="360" w:lineRule="auto"/>
            <w:ind w:left="720" w:hanging="360"/>
          </w:pPr>
        </w:pPrChange>
      </w:pPr>
    </w:p>
    <w:p w14:paraId="493F68A0" w14:textId="5317F6B0" w:rsidR="004520E3" w:rsidDel="008F4583" w:rsidRDefault="004520E3">
      <w:pPr>
        <w:numPr>
          <w:ilvl w:val="0"/>
          <w:numId w:val="24"/>
        </w:numPr>
        <w:spacing w:after="0" w:line="360" w:lineRule="auto"/>
        <w:jc w:val="both"/>
        <w:rPr>
          <w:del w:id="1024" w:author="Wambaugh, John (he/him/his)" w:date="2024-05-06T10:59:00Z"/>
        </w:rPr>
        <w:pPrChange w:id="1025" w:author="Wambaugh, John (he/him/his)" w:date="2024-05-15T15:45:00Z">
          <w:pPr>
            <w:numPr>
              <w:numId w:val="24"/>
            </w:numPr>
            <w:tabs>
              <w:tab w:val="num" w:pos="720"/>
            </w:tabs>
            <w:spacing w:after="0" w:line="360" w:lineRule="auto"/>
            <w:ind w:left="720" w:hanging="360"/>
          </w:pPr>
        </w:pPrChange>
      </w:pPr>
    </w:p>
    <w:p w14:paraId="209D9E84" w14:textId="0FF295AF" w:rsidR="004520E3" w:rsidDel="008F4583" w:rsidRDefault="004520E3">
      <w:pPr>
        <w:numPr>
          <w:ilvl w:val="0"/>
          <w:numId w:val="24"/>
        </w:numPr>
        <w:spacing w:after="0" w:line="360" w:lineRule="auto"/>
        <w:jc w:val="both"/>
        <w:rPr>
          <w:del w:id="1026" w:author="Wambaugh, John (he/him/his)" w:date="2024-05-06T10:59:00Z"/>
        </w:rPr>
        <w:pPrChange w:id="1027" w:author="Wambaugh, John (he/him/his)" w:date="2024-05-15T15:45:00Z">
          <w:pPr>
            <w:numPr>
              <w:numId w:val="24"/>
            </w:numPr>
            <w:tabs>
              <w:tab w:val="num" w:pos="720"/>
            </w:tabs>
            <w:spacing w:after="0" w:line="360" w:lineRule="auto"/>
            <w:ind w:left="720" w:hanging="360"/>
          </w:pPr>
        </w:pPrChange>
      </w:pPr>
      <w:del w:id="1028" w:author="Wambaugh, John (he/him/his)" w:date="2024-05-06T10:59:00Z">
        <w:r w:rsidDel="008F4583">
          <w:delText>uniform draw would better show true random (no) information case -- call this "Randomized" or something</w:delText>
        </w:r>
      </w:del>
    </w:p>
    <w:p w14:paraId="59D6E001" w14:textId="01A154BB" w:rsidR="004520E3" w:rsidDel="00866276" w:rsidRDefault="004520E3">
      <w:pPr>
        <w:numPr>
          <w:ilvl w:val="0"/>
          <w:numId w:val="24"/>
        </w:numPr>
        <w:spacing w:after="0" w:line="360" w:lineRule="auto"/>
        <w:jc w:val="both"/>
        <w:rPr>
          <w:del w:id="1029" w:author="Wambaugh, John (he/him/his)" w:date="2024-05-20T15:04:00Z"/>
          <w:moveFrom w:id="1030" w:author="Wambaugh, John (he/him/his)" w:date="2024-05-06T10:59:00Z"/>
        </w:rPr>
        <w:pPrChange w:id="1031" w:author="Wambaugh, John (he/him/his)" w:date="2024-05-15T15:45:00Z">
          <w:pPr>
            <w:numPr>
              <w:numId w:val="24"/>
            </w:numPr>
            <w:tabs>
              <w:tab w:val="num" w:pos="720"/>
            </w:tabs>
            <w:spacing w:after="0" w:line="360" w:lineRule="auto"/>
            <w:ind w:left="720" w:hanging="360"/>
          </w:pPr>
        </w:pPrChange>
      </w:pPr>
      <w:moveFromRangeStart w:id="1032" w:author="Wambaugh, John (he/him/his)" w:date="2024-05-06T10:59:00Z" w:name="move165885566"/>
      <w:moveFrom w:id="1033" w:author="Wambaugh, John (he/him/his)" w:date="2024-05-06T10:59:00Z">
        <w:del w:id="1034" w:author="Wambaugh, John (he/him/his)" w:date="2024-05-20T15:04:00Z">
          <w:r w:rsidDel="00866276">
            <w:delText>it seems like fup and clint are correlated within the data set</w:delText>
          </w:r>
        </w:del>
      </w:moveFrom>
    </w:p>
    <w:p w14:paraId="235C6D18" w14:textId="1012F918" w:rsidR="004520E3" w:rsidDel="00866276" w:rsidRDefault="004520E3">
      <w:pPr>
        <w:numPr>
          <w:ilvl w:val="0"/>
          <w:numId w:val="24"/>
        </w:numPr>
        <w:spacing w:after="0" w:line="360" w:lineRule="auto"/>
        <w:jc w:val="both"/>
        <w:rPr>
          <w:del w:id="1035" w:author="Wambaugh, John (he/him/his)" w:date="2024-05-20T15:04:00Z"/>
          <w:moveFrom w:id="1036" w:author="Wambaugh, John (he/him/his)" w:date="2024-05-06T10:59:00Z"/>
        </w:rPr>
        <w:pPrChange w:id="1037" w:author="Wambaugh, John (he/him/his)" w:date="2024-05-15T15:45:00Z">
          <w:pPr>
            <w:numPr>
              <w:numId w:val="24"/>
            </w:numPr>
            <w:tabs>
              <w:tab w:val="num" w:pos="720"/>
            </w:tabs>
            <w:spacing w:after="0" w:line="360" w:lineRule="auto"/>
            <w:ind w:left="720" w:hanging="360"/>
          </w:pPr>
        </w:pPrChange>
      </w:pPr>
      <w:moveFrom w:id="1038" w:author="Wambaugh, John (he/him/his)" w:date="2024-05-06T10:59:00Z">
        <w:del w:id="1039" w:author="Wambaugh, John (he/him/his)" w:date="2024-05-20T15:04:00Z">
          <w:r w:rsidDel="00866276">
            <w:delText>if it has low clearance doesnt matter how much it binds</w:delText>
          </w:r>
        </w:del>
      </w:moveFrom>
    </w:p>
    <w:p w14:paraId="2BD1E652" w14:textId="3F913DE4" w:rsidR="004520E3" w:rsidDel="00866276" w:rsidRDefault="004520E3">
      <w:pPr>
        <w:numPr>
          <w:ilvl w:val="0"/>
          <w:numId w:val="24"/>
        </w:numPr>
        <w:spacing w:after="0" w:line="360" w:lineRule="auto"/>
        <w:jc w:val="both"/>
        <w:rPr>
          <w:del w:id="1040" w:author="Wambaugh, John (he/him/his)" w:date="2024-05-20T15:04:00Z"/>
          <w:moveFrom w:id="1041" w:author="Wambaugh, John (he/him/his)" w:date="2024-05-06T10:59:00Z"/>
        </w:rPr>
        <w:pPrChange w:id="1042" w:author="Wambaugh, John (he/him/his)" w:date="2024-05-15T15:45:00Z">
          <w:pPr>
            <w:numPr>
              <w:numId w:val="24"/>
            </w:numPr>
            <w:tabs>
              <w:tab w:val="num" w:pos="720"/>
            </w:tabs>
            <w:spacing w:after="0" w:line="360" w:lineRule="auto"/>
            <w:ind w:left="720" w:hanging="360"/>
          </w:pPr>
        </w:pPrChange>
      </w:pPr>
      <w:moveFrom w:id="1043" w:author="Wambaugh, John (he/him/his)" w:date="2024-05-06T10:59:00Z">
        <w:del w:id="1044" w:author="Wambaugh, John (he/him/his)" w:date="2024-05-20T15:04:00Z">
          <w:r w:rsidDel="00866276">
            <w:delText>if it is highly bound doesant matter how fast it clears</w:delText>
          </w:r>
        </w:del>
      </w:moveFrom>
    </w:p>
    <w:moveFromRangeEnd w:id="1032"/>
    <w:p w14:paraId="2E7D9EE6" w14:textId="2A334C27" w:rsidR="004520E3" w:rsidDel="008F4583" w:rsidRDefault="004520E3">
      <w:pPr>
        <w:numPr>
          <w:ilvl w:val="0"/>
          <w:numId w:val="24"/>
        </w:numPr>
        <w:spacing w:after="0" w:line="360" w:lineRule="auto"/>
        <w:jc w:val="both"/>
        <w:rPr>
          <w:del w:id="1045" w:author="Wambaugh, John (he/him/his)" w:date="2024-05-06T10:58:00Z"/>
        </w:rPr>
        <w:pPrChange w:id="1046" w:author="Wambaugh, John (he/him/his)" w:date="2024-05-15T15:45:00Z">
          <w:pPr>
            <w:numPr>
              <w:numId w:val="24"/>
            </w:numPr>
            <w:tabs>
              <w:tab w:val="num" w:pos="720"/>
            </w:tabs>
            <w:spacing w:after="0" w:line="360" w:lineRule="auto"/>
            <w:ind w:left="720" w:hanging="360"/>
          </w:pPr>
        </w:pPrChange>
      </w:pPr>
    </w:p>
    <w:p w14:paraId="24459F7E" w14:textId="5556BE6D" w:rsidR="004520E3" w:rsidDel="00866276" w:rsidRDefault="004520E3">
      <w:pPr>
        <w:numPr>
          <w:ilvl w:val="0"/>
          <w:numId w:val="24"/>
        </w:numPr>
        <w:spacing w:after="0" w:line="360" w:lineRule="auto"/>
        <w:jc w:val="both"/>
        <w:rPr>
          <w:del w:id="1047" w:author="Wambaugh, John (he/him/his)" w:date="2024-05-20T15:04:00Z"/>
        </w:rPr>
        <w:pPrChange w:id="1048" w:author="Wambaugh, John (he/him/his)" w:date="2024-05-15T15:45:00Z">
          <w:pPr>
            <w:numPr>
              <w:numId w:val="24"/>
            </w:numPr>
            <w:tabs>
              <w:tab w:val="num" w:pos="720"/>
            </w:tabs>
            <w:spacing w:after="0" w:line="360" w:lineRule="auto"/>
            <w:ind w:left="720" w:hanging="360"/>
          </w:pPr>
        </w:pPrChange>
      </w:pPr>
      <w:del w:id="1049" w:author="Wambaugh, John (he/him/his)" w:date="2024-05-20T15:04:00Z">
        <w:r w:rsidDel="00866276">
          <w:delText>what error should we care about the most? ten-fold error in clearance or ten-fold or fup?</w:delText>
        </w:r>
      </w:del>
    </w:p>
    <w:p w14:paraId="1E04789F" w14:textId="74F0B382" w:rsidR="004520E3" w:rsidDel="008F4583" w:rsidRDefault="004520E3">
      <w:pPr>
        <w:numPr>
          <w:ilvl w:val="0"/>
          <w:numId w:val="24"/>
        </w:numPr>
        <w:spacing w:after="0" w:line="360" w:lineRule="auto"/>
        <w:jc w:val="both"/>
        <w:rPr>
          <w:del w:id="1050" w:author="Wambaugh, John (he/him/his)" w:date="2024-05-06T10:59:00Z"/>
        </w:rPr>
        <w:pPrChange w:id="1051" w:author="Wambaugh, John (he/him/his)" w:date="2024-05-15T15:45:00Z">
          <w:pPr>
            <w:numPr>
              <w:numId w:val="24"/>
            </w:numPr>
            <w:tabs>
              <w:tab w:val="num" w:pos="720"/>
            </w:tabs>
            <w:spacing w:after="0" w:line="360" w:lineRule="auto"/>
            <w:ind w:left="720" w:hanging="360"/>
          </w:pPr>
        </w:pPrChange>
      </w:pPr>
    </w:p>
    <w:p w14:paraId="2C94290E" w14:textId="22D16F40" w:rsidR="004520E3" w:rsidDel="008F4583" w:rsidRDefault="004520E3">
      <w:pPr>
        <w:numPr>
          <w:ilvl w:val="0"/>
          <w:numId w:val="24"/>
        </w:numPr>
        <w:spacing w:after="0" w:line="360" w:lineRule="auto"/>
        <w:jc w:val="both"/>
        <w:rPr>
          <w:del w:id="1052" w:author="Wambaugh, John (he/him/his)" w:date="2024-05-06T10:59:00Z"/>
        </w:rPr>
        <w:pPrChange w:id="1053" w:author="Wambaugh, John (he/him/his)" w:date="2024-05-15T15:45:00Z">
          <w:pPr>
            <w:numPr>
              <w:numId w:val="24"/>
            </w:numPr>
            <w:tabs>
              <w:tab w:val="num" w:pos="720"/>
            </w:tabs>
            <w:spacing w:after="0" w:line="360" w:lineRule="auto"/>
            <w:ind w:left="720" w:hanging="360"/>
          </w:pPr>
        </w:pPrChange>
      </w:pPr>
    </w:p>
    <w:p w14:paraId="4AF7C7E4" w14:textId="5BD28407" w:rsidR="004520E3" w:rsidDel="008F4583" w:rsidRDefault="004520E3">
      <w:pPr>
        <w:numPr>
          <w:ilvl w:val="0"/>
          <w:numId w:val="24"/>
        </w:numPr>
        <w:spacing w:after="0" w:line="360" w:lineRule="auto"/>
        <w:jc w:val="both"/>
        <w:rPr>
          <w:del w:id="1054" w:author="Wambaugh, John (he/him/his)" w:date="2024-05-06T10:59:00Z"/>
        </w:rPr>
        <w:pPrChange w:id="1055" w:author="Wambaugh, John (he/him/his)" w:date="2024-05-15T15:45:00Z">
          <w:pPr>
            <w:numPr>
              <w:numId w:val="24"/>
            </w:numPr>
            <w:tabs>
              <w:tab w:val="num" w:pos="720"/>
            </w:tabs>
            <w:spacing w:after="0" w:line="360" w:lineRule="auto"/>
            <w:ind w:left="720" w:hanging="360"/>
          </w:pPr>
        </w:pPrChange>
      </w:pPr>
    </w:p>
    <w:p w14:paraId="1EBC4C73" w14:textId="37812C3A" w:rsidR="004520E3" w:rsidDel="00493C4B" w:rsidRDefault="004520E3">
      <w:pPr>
        <w:numPr>
          <w:ilvl w:val="0"/>
          <w:numId w:val="24"/>
        </w:numPr>
        <w:spacing w:after="0" w:line="360" w:lineRule="auto"/>
        <w:jc w:val="both"/>
        <w:rPr>
          <w:del w:id="1056" w:author="Wambaugh, John (he/him/his)" w:date="2024-05-06T11:12:00Z"/>
        </w:rPr>
        <w:pPrChange w:id="1057" w:author="Wambaugh, John (he/him/his)" w:date="2024-05-15T15:45:00Z">
          <w:pPr>
            <w:numPr>
              <w:numId w:val="24"/>
            </w:numPr>
            <w:tabs>
              <w:tab w:val="num" w:pos="720"/>
            </w:tabs>
            <w:spacing w:after="0" w:line="360" w:lineRule="auto"/>
            <w:ind w:left="720" w:hanging="360"/>
          </w:pPr>
        </w:pPrChange>
      </w:pPr>
      <w:del w:id="1058" w:author="Wambaugh, John (he/him/his)" w:date="2024-05-20T15:04:00Z">
        <w:r w:rsidDel="00866276">
          <w:delText>fix clint zero point</w:delText>
        </w:r>
      </w:del>
    </w:p>
    <w:p w14:paraId="38CD8A5B" w14:textId="4D1FE0C5" w:rsidR="004520E3" w:rsidDel="00866276" w:rsidRDefault="004520E3">
      <w:pPr>
        <w:numPr>
          <w:ilvl w:val="0"/>
          <w:numId w:val="24"/>
        </w:numPr>
        <w:spacing w:after="0" w:line="360" w:lineRule="auto"/>
        <w:jc w:val="both"/>
        <w:rPr>
          <w:del w:id="1059" w:author="Wambaugh, John (he/him/his)" w:date="2024-05-20T15:04:00Z"/>
        </w:rPr>
        <w:pPrChange w:id="1060" w:author="Wambaugh, John (he/him/his)" w:date="2024-05-15T15:45:00Z">
          <w:pPr>
            <w:numPr>
              <w:numId w:val="24"/>
            </w:numPr>
            <w:tabs>
              <w:tab w:val="num" w:pos="720"/>
            </w:tabs>
            <w:spacing w:after="0" w:line="360" w:lineRule="auto"/>
            <w:ind w:left="720" w:hanging="360"/>
          </w:pPr>
        </w:pPrChange>
      </w:pPr>
      <w:del w:id="1061" w:author="Wambaugh, John (he/him/his)" w:date="2024-05-20T15:04:00Z">
        <w:r w:rsidDel="00866276">
          <w:delText>-- clarify that this is only for purposes of plotting</w:delText>
        </w:r>
      </w:del>
    </w:p>
    <w:p w14:paraId="40418FD6" w14:textId="5D18B870" w:rsidR="004520E3" w:rsidDel="008F4583" w:rsidRDefault="004520E3">
      <w:pPr>
        <w:numPr>
          <w:ilvl w:val="0"/>
          <w:numId w:val="24"/>
        </w:numPr>
        <w:spacing w:after="0" w:line="360" w:lineRule="auto"/>
        <w:jc w:val="both"/>
        <w:rPr>
          <w:del w:id="1062" w:author="Wambaugh, John (he/him/his)" w:date="2024-05-06T10:59:00Z"/>
        </w:rPr>
        <w:pPrChange w:id="1063" w:author="Wambaugh, John (he/him/his)" w:date="2024-05-15T15:45:00Z">
          <w:pPr>
            <w:numPr>
              <w:numId w:val="24"/>
            </w:numPr>
            <w:tabs>
              <w:tab w:val="num" w:pos="720"/>
            </w:tabs>
            <w:spacing w:after="0" w:line="360" w:lineRule="auto"/>
            <w:ind w:left="720" w:hanging="360"/>
          </w:pPr>
        </w:pPrChange>
      </w:pPr>
    </w:p>
    <w:p w14:paraId="2E37E939" w14:textId="5A71E155" w:rsidR="004520E3" w:rsidDel="00866276" w:rsidRDefault="004520E3">
      <w:pPr>
        <w:numPr>
          <w:ilvl w:val="0"/>
          <w:numId w:val="24"/>
        </w:numPr>
        <w:spacing w:after="0" w:line="360" w:lineRule="auto"/>
        <w:jc w:val="both"/>
        <w:rPr>
          <w:del w:id="1064" w:author="Wambaugh, John (he/him/his)" w:date="2024-05-20T15:07:00Z"/>
        </w:rPr>
        <w:pPrChange w:id="1065" w:author="Wambaugh, John (he/him/his)" w:date="2024-05-15T15:45:00Z">
          <w:pPr>
            <w:numPr>
              <w:numId w:val="24"/>
            </w:numPr>
            <w:tabs>
              <w:tab w:val="num" w:pos="720"/>
            </w:tabs>
            <w:spacing w:after="0" w:line="360" w:lineRule="auto"/>
            <w:ind w:left="720" w:hanging="360"/>
          </w:pPr>
        </w:pPrChange>
      </w:pPr>
      <w:del w:id="1066" w:author="Wambaugh, John (he/him/his)" w:date="2024-05-20T15:07:00Z">
        <w:r w:rsidDel="00866276">
          <w:delText>just one point aove 10^3 for clint, 90% are within two fold of each other (y scramble doesn't do much)</w:delText>
        </w:r>
      </w:del>
    </w:p>
    <w:p w14:paraId="31FAF970" w14:textId="40261657" w:rsidR="004520E3" w:rsidDel="008F4583" w:rsidRDefault="004520E3">
      <w:pPr>
        <w:numPr>
          <w:ilvl w:val="0"/>
          <w:numId w:val="24"/>
        </w:numPr>
        <w:spacing w:after="0" w:line="360" w:lineRule="auto"/>
        <w:jc w:val="both"/>
        <w:rPr>
          <w:del w:id="1067" w:author="Wambaugh, John (he/him/his)" w:date="2024-05-06T10:59:00Z"/>
        </w:rPr>
        <w:pPrChange w:id="1068" w:author="Wambaugh, John (he/him/his)" w:date="2024-05-15T15:45:00Z">
          <w:pPr>
            <w:numPr>
              <w:numId w:val="24"/>
            </w:numPr>
            <w:tabs>
              <w:tab w:val="num" w:pos="720"/>
            </w:tabs>
            <w:spacing w:after="0" w:line="360" w:lineRule="auto"/>
            <w:ind w:left="720" w:hanging="360"/>
          </w:pPr>
        </w:pPrChange>
      </w:pPr>
    </w:p>
    <w:p w14:paraId="04400D57" w14:textId="75F94983" w:rsidR="004520E3" w:rsidDel="008F4583" w:rsidRDefault="004520E3">
      <w:pPr>
        <w:numPr>
          <w:ilvl w:val="0"/>
          <w:numId w:val="24"/>
        </w:numPr>
        <w:spacing w:after="0" w:line="360" w:lineRule="auto"/>
        <w:jc w:val="both"/>
        <w:rPr>
          <w:del w:id="1069" w:author="Wambaugh, John (he/him/his)" w:date="2024-05-06T10:59:00Z"/>
        </w:rPr>
        <w:pPrChange w:id="1070" w:author="Wambaugh, John (he/him/his)" w:date="2024-05-15T15:45:00Z">
          <w:pPr>
            <w:numPr>
              <w:numId w:val="24"/>
            </w:numPr>
            <w:tabs>
              <w:tab w:val="num" w:pos="720"/>
            </w:tabs>
            <w:spacing w:after="0" w:line="360" w:lineRule="auto"/>
            <w:ind w:left="720" w:hanging="360"/>
          </w:pPr>
        </w:pPrChange>
      </w:pPr>
    </w:p>
    <w:p w14:paraId="284C794E" w14:textId="40A4C8DE" w:rsidR="004520E3" w:rsidDel="003B3E3A" w:rsidRDefault="004520E3">
      <w:pPr>
        <w:numPr>
          <w:ilvl w:val="0"/>
          <w:numId w:val="24"/>
        </w:numPr>
        <w:spacing w:after="0" w:line="360" w:lineRule="auto"/>
        <w:jc w:val="both"/>
        <w:rPr>
          <w:del w:id="1071" w:author="Wambaugh, John (he/him/his)" w:date="2024-05-20T15:15:00Z"/>
          <w:moveFrom w:id="1072" w:author="Wambaugh, John (he/him/his)" w:date="2024-05-06T11:12:00Z"/>
        </w:rPr>
        <w:pPrChange w:id="1073" w:author="Wambaugh, John (he/him/his)" w:date="2024-05-15T15:45:00Z">
          <w:pPr>
            <w:numPr>
              <w:numId w:val="24"/>
            </w:numPr>
            <w:tabs>
              <w:tab w:val="num" w:pos="720"/>
            </w:tabs>
            <w:spacing w:after="0" w:line="360" w:lineRule="auto"/>
            <w:ind w:left="720" w:hanging="360"/>
          </w:pPr>
        </w:pPrChange>
      </w:pPr>
      <w:moveFromRangeStart w:id="1074" w:author="Wambaugh, John (he/him/his)" w:date="2024-05-06T11:12:00Z" w:name="move165886369"/>
      <w:moveFrom w:id="1075" w:author="Wambaugh, John (he/him/his)" w:date="2024-05-06T11:12:00Z">
        <w:del w:id="1076" w:author="Wambaugh, John (he/him/his)" w:date="2024-05-20T15:15:00Z">
          <w:r w:rsidDel="003B3E3A">
            <w:delText>call out which compound had highest and lowest for clint and fup</w:delText>
          </w:r>
        </w:del>
      </w:moveFrom>
    </w:p>
    <w:moveFromRangeEnd w:id="1074"/>
    <w:p w14:paraId="18D66FBE" w14:textId="5E7F136E" w:rsidR="004520E3" w:rsidDel="008F4583" w:rsidRDefault="004520E3">
      <w:pPr>
        <w:numPr>
          <w:ilvl w:val="0"/>
          <w:numId w:val="24"/>
        </w:numPr>
        <w:spacing w:after="0" w:line="360" w:lineRule="auto"/>
        <w:jc w:val="both"/>
        <w:rPr>
          <w:del w:id="1077" w:author="Wambaugh, John (he/him/his)" w:date="2024-05-06T10:59:00Z"/>
        </w:rPr>
        <w:pPrChange w:id="1078" w:author="Wambaugh, John (he/him/his)" w:date="2024-05-15T15:45:00Z">
          <w:pPr>
            <w:numPr>
              <w:numId w:val="24"/>
            </w:numPr>
            <w:tabs>
              <w:tab w:val="num" w:pos="720"/>
            </w:tabs>
            <w:spacing w:after="0" w:line="360" w:lineRule="auto"/>
            <w:ind w:left="720" w:hanging="360"/>
          </w:pPr>
        </w:pPrChange>
      </w:pPr>
    </w:p>
    <w:p w14:paraId="75898DA8" w14:textId="5C04A963" w:rsidR="004520E3" w:rsidDel="008F4583" w:rsidRDefault="004520E3">
      <w:pPr>
        <w:numPr>
          <w:ilvl w:val="0"/>
          <w:numId w:val="24"/>
        </w:numPr>
        <w:spacing w:after="0" w:line="360" w:lineRule="auto"/>
        <w:jc w:val="both"/>
        <w:rPr>
          <w:del w:id="1079" w:author="Wambaugh, John (he/him/his)" w:date="2024-05-06T10:59:00Z"/>
        </w:rPr>
        <w:pPrChange w:id="1080" w:author="Wambaugh, John (he/him/his)" w:date="2024-05-15T15:45:00Z">
          <w:pPr>
            <w:numPr>
              <w:numId w:val="24"/>
            </w:numPr>
            <w:tabs>
              <w:tab w:val="num" w:pos="720"/>
            </w:tabs>
            <w:spacing w:after="0" w:line="360" w:lineRule="auto"/>
            <w:ind w:left="720" w:hanging="360"/>
          </w:pPr>
        </w:pPrChange>
      </w:pPr>
    </w:p>
    <w:p w14:paraId="390C6ABB" w14:textId="4C334A26" w:rsidR="004520E3" w:rsidDel="008F4583" w:rsidRDefault="004520E3">
      <w:pPr>
        <w:numPr>
          <w:ilvl w:val="0"/>
          <w:numId w:val="24"/>
        </w:numPr>
        <w:spacing w:after="0" w:line="360" w:lineRule="auto"/>
        <w:jc w:val="both"/>
        <w:rPr>
          <w:del w:id="1081" w:author="Wambaugh, John (he/him/his)" w:date="2024-05-06T10:59:00Z"/>
        </w:rPr>
        <w:pPrChange w:id="1082" w:author="Wambaugh, John (he/him/his)" w:date="2024-05-15T15:45:00Z">
          <w:pPr>
            <w:numPr>
              <w:numId w:val="24"/>
            </w:numPr>
            <w:tabs>
              <w:tab w:val="num" w:pos="720"/>
            </w:tabs>
            <w:spacing w:after="0" w:line="360" w:lineRule="auto"/>
            <w:ind w:left="720" w:hanging="360"/>
          </w:pPr>
        </w:pPrChange>
      </w:pPr>
    </w:p>
    <w:p w14:paraId="2C6755C9" w14:textId="059C05B2" w:rsidR="004520E3" w:rsidDel="003B3E3A" w:rsidRDefault="004520E3">
      <w:pPr>
        <w:numPr>
          <w:ilvl w:val="0"/>
          <w:numId w:val="24"/>
        </w:numPr>
        <w:spacing w:after="0" w:line="360" w:lineRule="auto"/>
        <w:jc w:val="both"/>
        <w:rPr>
          <w:del w:id="1083" w:author="Wambaugh, John (he/him/his)" w:date="2024-05-20T15:15:00Z"/>
          <w:moveFrom w:id="1084" w:author="Wambaugh, John (he/him/his)" w:date="2024-05-06T10:59:00Z"/>
        </w:rPr>
        <w:pPrChange w:id="1085" w:author="Wambaugh, John (he/him/his)" w:date="2024-05-15T15:45:00Z">
          <w:pPr>
            <w:numPr>
              <w:numId w:val="24"/>
            </w:numPr>
            <w:tabs>
              <w:tab w:val="num" w:pos="720"/>
            </w:tabs>
            <w:spacing w:after="0" w:line="360" w:lineRule="auto"/>
            <w:ind w:left="720" w:hanging="360"/>
          </w:pPr>
        </w:pPrChange>
      </w:pPr>
      <w:moveFromRangeStart w:id="1086" w:author="Wambaugh, John (he/him/his)" w:date="2024-05-06T10:59:00Z" w:name="move165885609"/>
      <w:moveFrom w:id="1087" w:author="Wambaugh, John (he/him/his)" w:date="2024-05-06T10:59:00Z">
        <w:del w:id="1088" w:author="Wambaugh, John (he/him/his)" w:date="2024-05-20T15:15:00Z">
          <w:r w:rsidDel="003B3E3A">
            <w:delText>when chemical space is very narrow the overall statistics don't say anything about how good or bad are the statistics</w:delText>
          </w:r>
        </w:del>
      </w:moveFrom>
    </w:p>
    <w:moveFromRangeEnd w:id="1086"/>
    <w:p w14:paraId="1352CF4C" w14:textId="794AD0A3" w:rsidR="004520E3" w:rsidDel="003B3E3A" w:rsidRDefault="004520E3">
      <w:pPr>
        <w:numPr>
          <w:ilvl w:val="0"/>
          <w:numId w:val="24"/>
        </w:numPr>
        <w:spacing w:after="0" w:line="360" w:lineRule="auto"/>
        <w:jc w:val="both"/>
        <w:rPr>
          <w:del w:id="1089" w:author="Wambaugh, John (he/him/his)" w:date="2024-05-20T15:14:00Z"/>
        </w:rPr>
        <w:pPrChange w:id="1090" w:author="Wambaugh, John (he/him/his)" w:date="2024-05-15T15:45:00Z">
          <w:pPr>
            <w:numPr>
              <w:numId w:val="24"/>
            </w:numPr>
            <w:tabs>
              <w:tab w:val="num" w:pos="720"/>
            </w:tabs>
            <w:spacing w:after="0" w:line="360" w:lineRule="auto"/>
            <w:ind w:left="720" w:hanging="360"/>
          </w:pPr>
        </w:pPrChange>
      </w:pPr>
      <w:del w:id="1091" w:author="Wambaugh, John (he/him/his)" w:date="2024-05-20T15:14:00Z">
        <w:r w:rsidDel="003B3E3A">
          <w:delText>give some chemical-specific</w:delText>
        </w:r>
      </w:del>
    </w:p>
    <w:p w14:paraId="6AE750D4" w14:textId="2521EF73" w:rsidR="004520E3" w:rsidDel="008F4583" w:rsidRDefault="004520E3">
      <w:pPr>
        <w:numPr>
          <w:ilvl w:val="0"/>
          <w:numId w:val="24"/>
        </w:numPr>
        <w:spacing w:after="0" w:line="360" w:lineRule="auto"/>
        <w:jc w:val="both"/>
        <w:rPr>
          <w:del w:id="1092" w:author="Wambaugh, John (he/him/his)" w:date="2024-05-06T10:59:00Z"/>
        </w:rPr>
        <w:pPrChange w:id="1093" w:author="Wambaugh, John (he/him/his)" w:date="2024-05-15T15:45:00Z">
          <w:pPr>
            <w:numPr>
              <w:numId w:val="24"/>
            </w:numPr>
            <w:tabs>
              <w:tab w:val="num" w:pos="720"/>
            </w:tabs>
            <w:spacing w:after="0" w:line="360" w:lineRule="auto"/>
            <w:ind w:left="720" w:hanging="360"/>
          </w:pPr>
        </w:pPrChange>
      </w:pPr>
    </w:p>
    <w:p w14:paraId="4714B406" w14:textId="31CD32D8" w:rsidR="004520E3" w:rsidDel="008F4583" w:rsidRDefault="004520E3">
      <w:pPr>
        <w:numPr>
          <w:ilvl w:val="0"/>
          <w:numId w:val="24"/>
        </w:numPr>
        <w:spacing w:after="0" w:line="360" w:lineRule="auto"/>
        <w:jc w:val="both"/>
        <w:rPr>
          <w:del w:id="1094" w:author="Wambaugh, John (he/him/his)" w:date="2024-05-06T10:59:00Z"/>
        </w:rPr>
        <w:pPrChange w:id="1095" w:author="Wambaugh, John (he/him/his)" w:date="2024-05-15T15:45:00Z">
          <w:pPr>
            <w:numPr>
              <w:numId w:val="24"/>
            </w:numPr>
            <w:tabs>
              <w:tab w:val="num" w:pos="720"/>
            </w:tabs>
            <w:spacing w:after="0" w:line="360" w:lineRule="auto"/>
            <w:ind w:left="720" w:hanging="360"/>
          </w:pPr>
        </w:pPrChange>
      </w:pPr>
    </w:p>
    <w:p w14:paraId="004B3050" w14:textId="1442B1BB" w:rsidR="004520E3" w:rsidDel="003B3E3A" w:rsidRDefault="004520E3">
      <w:pPr>
        <w:numPr>
          <w:ilvl w:val="0"/>
          <w:numId w:val="24"/>
        </w:numPr>
        <w:spacing w:after="0" w:line="360" w:lineRule="auto"/>
        <w:jc w:val="both"/>
        <w:rPr>
          <w:del w:id="1096" w:author="Wambaugh, John (he/him/his)" w:date="2024-05-20T15:15:00Z"/>
          <w:moveFrom w:id="1097" w:author="Wambaugh, John (he/him/his)" w:date="2024-05-06T11:17:00Z"/>
        </w:rPr>
        <w:pPrChange w:id="1098" w:author="Wambaugh, John (he/him/his)" w:date="2024-05-15T15:45:00Z">
          <w:pPr>
            <w:numPr>
              <w:numId w:val="24"/>
            </w:numPr>
            <w:tabs>
              <w:tab w:val="num" w:pos="720"/>
            </w:tabs>
            <w:spacing w:after="0" w:line="360" w:lineRule="auto"/>
            <w:ind w:left="720" w:hanging="360"/>
          </w:pPr>
        </w:pPrChange>
      </w:pPr>
      <w:moveFromRangeStart w:id="1099" w:author="Wambaugh, John (he/him/his)" w:date="2024-05-06T11:17:00Z" w:name="move165886668"/>
      <w:moveFrom w:id="1100" w:author="Wambaugh, John (he/him/his)" w:date="2024-05-06T11:17:00Z">
        <w:del w:id="1101" w:author="Wambaugh, John (he/him/his)" w:date="2024-05-20T15:15:00Z">
          <w:r w:rsidDel="003B3E3A">
            <w:delText>need to build new TK triage -- discuss the six worst chemicals, can we predict them</w:delText>
          </w:r>
        </w:del>
      </w:moveFrom>
    </w:p>
    <w:moveFromRangeEnd w:id="1099"/>
    <w:p w14:paraId="5F891047" w14:textId="3864956B" w:rsidR="004520E3" w:rsidDel="008F4583" w:rsidRDefault="004520E3">
      <w:pPr>
        <w:numPr>
          <w:ilvl w:val="0"/>
          <w:numId w:val="24"/>
        </w:numPr>
        <w:spacing w:after="0" w:line="360" w:lineRule="auto"/>
        <w:jc w:val="both"/>
        <w:rPr>
          <w:del w:id="1102" w:author="Wambaugh, John (he/him/his)" w:date="2024-05-06T11:00:00Z"/>
        </w:rPr>
        <w:pPrChange w:id="1103" w:author="Wambaugh, John (he/him/his)" w:date="2024-05-15T15:45:00Z">
          <w:pPr>
            <w:numPr>
              <w:numId w:val="24"/>
            </w:numPr>
            <w:tabs>
              <w:tab w:val="num" w:pos="720"/>
            </w:tabs>
            <w:spacing w:after="0" w:line="360" w:lineRule="auto"/>
            <w:ind w:left="720" w:hanging="360"/>
          </w:pPr>
        </w:pPrChange>
      </w:pPr>
      <w:del w:id="1104" w:author="Wambaugh, John (he/him/his)" w:date="2024-05-06T11:00:00Z">
        <w:r w:rsidDel="008F4583">
          <w:delText>?</w:delText>
        </w:r>
      </w:del>
    </w:p>
    <w:p w14:paraId="28425BDF" w14:textId="11697E88" w:rsidR="004520E3" w:rsidDel="008F4583" w:rsidRDefault="004520E3">
      <w:pPr>
        <w:numPr>
          <w:ilvl w:val="0"/>
          <w:numId w:val="24"/>
        </w:numPr>
        <w:spacing w:after="0" w:line="360" w:lineRule="auto"/>
        <w:jc w:val="both"/>
        <w:rPr>
          <w:del w:id="1105" w:author="Wambaugh, John (he/him/his)" w:date="2024-05-06T11:00:00Z"/>
        </w:rPr>
        <w:pPrChange w:id="1106" w:author="Wambaugh, John (he/him/his)" w:date="2024-05-15T15:45:00Z">
          <w:pPr>
            <w:numPr>
              <w:numId w:val="24"/>
            </w:numPr>
            <w:tabs>
              <w:tab w:val="num" w:pos="720"/>
            </w:tabs>
            <w:spacing w:after="0" w:line="360" w:lineRule="auto"/>
            <w:ind w:left="720" w:hanging="360"/>
          </w:pPr>
        </w:pPrChange>
      </w:pPr>
    </w:p>
    <w:p w14:paraId="14CB4757" w14:textId="5AC8E484" w:rsidR="004520E3" w:rsidDel="008F4583" w:rsidRDefault="004520E3">
      <w:pPr>
        <w:numPr>
          <w:ilvl w:val="0"/>
          <w:numId w:val="24"/>
        </w:numPr>
        <w:spacing w:after="0" w:line="360" w:lineRule="auto"/>
        <w:jc w:val="both"/>
        <w:rPr>
          <w:del w:id="1107" w:author="Wambaugh, John (he/him/his)" w:date="2024-05-06T11:00:00Z"/>
        </w:rPr>
        <w:pPrChange w:id="1108" w:author="Wambaugh, John (he/him/his)" w:date="2024-05-15T15:45:00Z">
          <w:pPr>
            <w:numPr>
              <w:numId w:val="24"/>
            </w:numPr>
            <w:tabs>
              <w:tab w:val="num" w:pos="720"/>
            </w:tabs>
            <w:spacing w:after="0" w:line="360" w:lineRule="auto"/>
            <w:ind w:left="720" w:hanging="360"/>
          </w:pPr>
        </w:pPrChange>
      </w:pPr>
    </w:p>
    <w:p w14:paraId="557C9977" w14:textId="452A05A6" w:rsidR="004520E3" w:rsidDel="00493C4B" w:rsidRDefault="004520E3">
      <w:pPr>
        <w:numPr>
          <w:ilvl w:val="0"/>
          <w:numId w:val="24"/>
        </w:numPr>
        <w:spacing w:after="0" w:line="360" w:lineRule="auto"/>
        <w:jc w:val="both"/>
        <w:rPr>
          <w:del w:id="1109" w:author="Wambaugh, John (he/him/his)" w:date="2024-05-06T11:09:00Z"/>
        </w:rPr>
        <w:pPrChange w:id="1110" w:author="Wambaugh, John (he/him/his)" w:date="2024-05-15T15:45:00Z">
          <w:pPr>
            <w:numPr>
              <w:numId w:val="24"/>
            </w:numPr>
            <w:tabs>
              <w:tab w:val="num" w:pos="720"/>
            </w:tabs>
            <w:spacing w:after="0" w:line="360" w:lineRule="auto"/>
            <w:ind w:left="720" w:hanging="360"/>
          </w:pPr>
        </w:pPrChange>
      </w:pPr>
      <w:del w:id="1111" w:author="Wambaugh, John (he/him/his)" w:date="2024-05-06T11:00:00Z">
        <w:r w:rsidDel="008F4583">
          <w:delText>note that CLtot and AUCinfinity are related</w:delText>
        </w:r>
      </w:del>
    </w:p>
    <w:p w14:paraId="2818414D" w14:textId="5D733C12" w:rsidR="004520E3" w:rsidDel="008F4583" w:rsidRDefault="004520E3">
      <w:pPr>
        <w:numPr>
          <w:ilvl w:val="0"/>
          <w:numId w:val="24"/>
        </w:numPr>
        <w:spacing w:after="0" w:line="360" w:lineRule="auto"/>
        <w:jc w:val="both"/>
        <w:rPr>
          <w:del w:id="1112" w:author="Wambaugh, John (he/him/his)" w:date="2024-05-06T11:00:00Z"/>
        </w:rPr>
        <w:pPrChange w:id="1113" w:author="Wambaugh, John (he/him/his)" w:date="2024-05-15T15:45:00Z">
          <w:pPr>
            <w:numPr>
              <w:numId w:val="24"/>
            </w:numPr>
            <w:tabs>
              <w:tab w:val="num" w:pos="720"/>
            </w:tabs>
            <w:spacing w:after="0" w:line="360" w:lineRule="auto"/>
            <w:ind w:left="720" w:hanging="360"/>
          </w:pPr>
        </w:pPrChange>
      </w:pPr>
    </w:p>
    <w:p w14:paraId="458DDCFF" w14:textId="2C7BAAFB" w:rsidR="004520E3" w:rsidDel="00493C4B" w:rsidRDefault="004520E3">
      <w:pPr>
        <w:numPr>
          <w:ilvl w:val="0"/>
          <w:numId w:val="24"/>
        </w:numPr>
        <w:spacing w:after="0" w:line="360" w:lineRule="auto"/>
        <w:jc w:val="both"/>
        <w:rPr>
          <w:del w:id="1114" w:author="Wambaugh, John (he/him/his)" w:date="2024-05-06T11:17:00Z"/>
        </w:rPr>
        <w:pPrChange w:id="1115" w:author="Wambaugh, John (he/him/his)" w:date="2024-05-15T15:45:00Z">
          <w:pPr>
            <w:numPr>
              <w:numId w:val="24"/>
            </w:numPr>
            <w:tabs>
              <w:tab w:val="num" w:pos="720"/>
            </w:tabs>
            <w:spacing w:after="0" w:line="360" w:lineRule="auto"/>
            <w:ind w:left="720" w:hanging="360"/>
          </w:pPr>
        </w:pPrChange>
      </w:pPr>
      <w:del w:id="1116" w:author="Wambaugh, John (he/him/his)" w:date="2024-05-06T11:17:00Z">
        <w:r w:rsidDel="00493C4B">
          <w:delText>level three -- terminal elimination from either one or two compartment model (selected by AIC)</w:delText>
        </w:r>
      </w:del>
    </w:p>
    <w:p w14:paraId="6E63FB0D" w14:textId="2C240B35" w:rsidR="004520E3" w:rsidDel="00493C4B" w:rsidRDefault="004520E3">
      <w:pPr>
        <w:numPr>
          <w:ilvl w:val="0"/>
          <w:numId w:val="24"/>
        </w:numPr>
        <w:spacing w:after="0" w:line="360" w:lineRule="auto"/>
        <w:jc w:val="both"/>
        <w:rPr>
          <w:del w:id="1117" w:author="Wambaugh, John (he/him/his)" w:date="2024-05-06T11:09:00Z"/>
        </w:rPr>
        <w:pPrChange w:id="1118" w:author="Wambaugh, John (he/him/his)" w:date="2024-05-15T15:45:00Z">
          <w:pPr>
            <w:numPr>
              <w:numId w:val="24"/>
            </w:numPr>
            <w:tabs>
              <w:tab w:val="num" w:pos="720"/>
            </w:tabs>
            <w:spacing w:after="0" w:line="360" w:lineRule="auto"/>
            <w:ind w:left="720" w:hanging="360"/>
          </w:pPr>
        </w:pPrChange>
      </w:pPr>
    </w:p>
    <w:p w14:paraId="0CA30874" w14:textId="2886E089" w:rsidR="004520E3" w:rsidDel="00493C4B" w:rsidRDefault="004520E3">
      <w:pPr>
        <w:numPr>
          <w:ilvl w:val="0"/>
          <w:numId w:val="24"/>
        </w:numPr>
        <w:spacing w:after="0" w:line="360" w:lineRule="auto"/>
        <w:jc w:val="both"/>
        <w:rPr>
          <w:del w:id="1119" w:author="Wambaugh, John (he/him/his)" w:date="2024-05-06T11:09:00Z"/>
        </w:rPr>
        <w:pPrChange w:id="1120" w:author="Wambaugh, John (he/him/his)" w:date="2024-05-15T15:45:00Z">
          <w:pPr>
            <w:numPr>
              <w:numId w:val="24"/>
            </w:numPr>
            <w:tabs>
              <w:tab w:val="num" w:pos="720"/>
            </w:tabs>
            <w:spacing w:after="0" w:line="360" w:lineRule="auto"/>
            <w:ind w:left="720" w:hanging="360"/>
          </w:pPr>
        </w:pPrChange>
      </w:pPr>
      <w:del w:id="1121" w:author="Wambaugh, John (he/him/his)" w:date="2024-05-06T11:09:00Z">
        <w:r w:rsidDel="00493C4B">
          <w:delText>look at differences between rat and human?</w:delText>
        </w:r>
      </w:del>
    </w:p>
    <w:p w14:paraId="6587FED0" w14:textId="39230822" w:rsidR="004520E3" w:rsidDel="003B3E3A" w:rsidRDefault="004520E3">
      <w:pPr>
        <w:numPr>
          <w:ilvl w:val="0"/>
          <w:numId w:val="24"/>
        </w:numPr>
        <w:spacing w:after="0" w:line="360" w:lineRule="auto"/>
        <w:jc w:val="both"/>
        <w:rPr>
          <w:del w:id="1122" w:author="Wambaugh, John (he/him/his)" w:date="2024-05-20T15:15:00Z"/>
          <w:moveFrom w:id="1123" w:author="Wambaugh, John (he/him/his)" w:date="2024-05-06T11:09:00Z"/>
        </w:rPr>
        <w:pPrChange w:id="1124" w:author="Wambaugh, John (he/him/his)" w:date="2024-05-15T15:45:00Z">
          <w:pPr>
            <w:numPr>
              <w:numId w:val="24"/>
            </w:numPr>
            <w:tabs>
              <w:tab w:val="num" w:pos="720"/>
            </w:tabs>
            <w:spacing w:after="0" w:line="360" w:lineRule="auto"/>
            <w:ind w:left="720" w:hanging="360"/>
          </w:pPr>
        </w:pPrChange>
      </w:pPr>
      <w:moveFromRangeStart w:id="1125" w:author="Wambaugh, John (he/him/his)" w:date="2024-05-06T11:09:00Z" w:name="move165886193"/>
      <w:moveFrom w:id="1126" w:author="Wambaugh, John (he/him/his)" w:date="2024-05-06T11:09:00Z">
        <w:del w:id="1127" w:author="Wambaugh, John (he/him/his)" w:date="2024-05-20T15:15:00Z">
          <w:r w:rsidDel="003B3E3A">
            <w:delText>- everything is trained on human</w:delText>
          </w:r>
        </w:del>
      </w:moveFrom>
    </w:p>
    <w:p w14:paraId="2D476601" w14:textId="48427426" w:rsidR="004520E3" w:rsidDel="003B3E3A" w:rsidRDefault="004520E3">
      <w:pPr>
        <w:numPr>
          <w:ilvl w:val="0"/>
          <w:numId w:val="24"/>
        </w:numPr>
        <w:spacing w:after="0" w:line="360" w:lineRule="auto"/>
        <w:jc w:val="both"/>
        <w:rPr>
          <w:del w:id="1128" w:author="Wambaugh, John (he/him/his)" w:date="2024-05-20T15:15:00Z"/>
          <w:moveFrom w:id="1129" w:author="Wambaugh, John (he/him/his)" w:date="2024-05-06T11:09:00Z"/>
        </w:rPr>
        <w:pPrChange w:id="1130" w:author="Wambaugh, John (he/him/his)" w:date="2024-05-15T15:45:00Z">
          <w:pPr>
            <w:numPr>
              <w:numId w:val="24"/>
            </w:numPr>
            <w:tabs>
              <w:tab w:val="num" w:pos="720"/>
            </w:tabs>
            <w:spacing w:after="0" w:line="360" w:lineRule="auto"/>
            <w:ind w:left="720" w:hanging="360"/>
          </w:pPr>
        </w:pPrChange>
      </w:pPr>
      <w:moveFrom w:id="1131" w:author="Wambaugh, John (he/him/his)" w:date="2024-05-06T11:09:00Z">
        <w:del w:id="1132" w:author="Wambaugh, John (he/him/his)" w:date="2024-05-20T15:15:00Z">
          <w:r w:rsidDel="003B3E3A">
            <w:delText>- only vary physiology</w:delText>
          </w:r>
        </w:del>
      </w:moveFrom>
    </w:p>
    <w:moveFromRangeEnd w:id="1125"/>
    <w:p w14:paraId="2720F22E" w14:textId="6BC2FF73" w:rsidR="004520E3" w:rsidDel="00493C4B" w:rsidRDefault="004520E3">
      <w:pPr>
        <w:numPr>
          <w:ilvl w:val="0"/>
          <w:numId w:val="24"/>
        </w:numPr>
        <w:spacing w:after="0" w:line="360" w:lineRule="auto"/>
        <w:jc w:val="both"/>
        <w:rPr>
          <w:del w:id="1133" w:author="Wambaugh, John (he/him/his)" w:date="2024-05-06T11:09:00Z"/>
        </w:rPr>
        <w:pPrChange w:id="1134" w:author="Wambaugh, John (he/him/his)" w:date="2024-05-15T15:45:00Z">
          <w:pPr>
            <w:numPr>
              <w:numId w:val="24"/>
            </w:numPr>
            <w:tabs>
              <w:tab w:val="num" w:pos="720"/>
            </w:tabs>
            <w:spacing w:after="0" w:line="360" w:lineRule="auto"/>
            <w:ind w:left="720" w:hanging="360"/>
          </w:pPr>
        </w:pPrChange>
      </w:pPr>
      <w:del w:id="1135" w:author="Wambaugh, John (he/him/his)" w:date="2024-05-06T11:09:00Z">
        <w:r w:rsidDel="00493C4B">
          <w:delText>- add to table</w:delText>
        </w:r>
      </w:del>
    </w:p>
    <w:p w14:paraId="35F7A2EE" w14:textId="094BC9A1" w:rsidR="004520E3" w:rsidDel="00493C4B" w:rsidRDefault="004520E3">
      <w:pPr>
        <w:numPr>
          <w:ilvl w:val="0"/>
          <w:numId w:val="24"/>
        </w:numPr>
        <w:spacing w:after="0" w:line="360" w:lineRule="auto"/>
        <w:jc w:val="both"/>
        <w:rPr>
          <w:del w:id="1136" w:author="Wambaugh, John (he/him/his)" w:date="2024-05-06T11:09:00Z"/>
        </w:rPr>
        <w:pPrChange w:id="1137" w:author="Wambaugh, John (he/him/his)" w:date="2024-05-15T15:45:00Z">
          <w:pPr>
            <w:numPr>
              <w:numId w:val="24"/>
            </w:numPr>
            <w:tabs>
              <w:tab w:val="num" w:pos="720"/>
            </w:tabs>
            <w:spacing w:after="0" w:line="360" w:lineRule="auto"/>
            <w:ind w:left="720" w:hanging="360"/>
          </w:pPr>
        </w:pPrChange>
      </w:pPr>
    </w:p>
    <w:p w14:paraId="78326497" w14:textId="168B0AEF" w:rsidR="004520E3" w:rsidDel="00866276" w:rsidRDefault="004520E3">
      <w:pPr>
        <w:numPr>
          <w:ilvl w:val="0"/>
          <w:numId w:val="24"/>
        </w:numPr>
        <w:spacing w:after="0" w:line="360" w:lineRule="auto"/>
        <w:jc w:val="both"/>
        <w:rPr>
          <w:del w:id="1138" w:author="Wambaugh, John (he/him/his)" w:date="2024-05-20T15:07:00Z"/>
        </w:rPr>
        <w:pPrChange w:id="1139" w:author="Wambaugh, John (he/him/his)" w:date="2024-05-15T15:45:00Z">
          <w:pPr>
            <w:numPr>
              <w:numId w:val="24"/>
            </w:numPr>
            <w:tabs>
              <w:tab w:val="num" w:pos="720"/>
            </w:tabs>
            <w:spacing w:after="0" w:line="360" w:lineRule="auto"/>
            <w:ind w:left="720" w:hanging="360"/>
          </w:pPr>
        </w:pPrChange>
      </w:pPr>
      <w:del w:id="1140" w:author="Wambaugh, John (he/him/his)" w:date="2024-05-20T15:07:00Z">
        <w:r w:rsidDel="00866276">
          <w:delText>add oral vs iv studies to table</w:delText>
        </w:r>
      </w:del>
    </w:p>
    <w:p w14:paraId="4049F6C8" w14:textId="187B3568" w:rsidR="004520E3" w:rsidDel="00493C4B" w:rsidRDefault="004520E3">
      <w:pPr>
        <w:numPr>
          <w:ilvl w:val="0"/>
          <w:numId w:val="24"/>
        </w:numPr>
        <w:spacing w:after="0" w:line="360" w:lineRule="auto"/>
        <w:jc w:val="both"/>
        <w:rPr>
          <w:del w:id="1141" w:author="Wambaugh, John (he/him/his)" w:date="2024-05-06T11:09:00Z"/>
        </w:rPr>
        <w:pPrChange w:id="1142" w:author="Wambaugh, John (he/him/his)" w:date="2024-05-15T15:45:00Z">
          <w:pPr>
            <w:numPr>
              <w:numId w:val="24"/>
            </w:numPr>
            <w:tabs>
              <w:tab w:val="num" w:pos="720"/>
            </w:tabs>
            <w:spacing w:after="0" w:line="360" w:lineRule="auto"/>
            <w:ind w:left="720" w:hanging="360"/>
          </w:pPr>
        </w:pPrChange>
      </w:pPr>
    </w:p>
    <w:p w14:paraId="708D2F4B" w14:textId="55B9B182" w:rsidR="004520E3" w:rsidDel="00866276" w:rsidRDefault="004520E3">
      <w:pPr>
        <w:numPr>
          <w:ilvl w:val="0"/>
          <w:numId w:val="24"/>
        </w:numPr>
        <w:spacing w:after="0" w:line="360" w:lineRule="auto"/>
        <w:jc w:val="both"/>
        <w:rPr>
          <w:del w:id="1143" w:author="Wambaugh, John (he/him/his)" w:date="2024-05-20T15:07:00Z"/>
        </w:rPr>
        <w:pPrChange w:id="1144" w:author="Wambaugh, John (he/him/his)" w:date="2024-05-15T15:45:00Z">
          <w:pPr>
            <w:numPr>
              <w:numId w:val="24"/>
            </w:numPr>
            <w:tabs>
              <w:tab w:val="num" w:pos="720"/>
            </w:tabs>
            <w:spacing w:after="0" w:line="360" w:lineRule="auto"/>
            <w:ind w:left="720" w:hanging="360"/>
          </w:pPr>
        </w:pPrChange>
      </w:pPr>
      <w:del w:id="1145" w:author="Wambaugh, John (he/him/his)" w:date="2024-05-20T15:07:00Z">
        <w:r w:rsidDel="00866276">
          <w:delText>need supplemental table dose regimens (not per point)</w:delText>
        </w:r>
      </w:del>
    </w:p>
    <w:p w14:paraId="735C4BE0" w14:textId="7A5DB6AA" w:rsidR="004520E3" w:rsidDel="00866276" w:rsidRDefault="004520E3" w:rsidP="00FC277E">
      <w:pPr>
        <w:numPr>
          <w:ilvl w:val="0"/>
          <w:numId w:val="24"/>
        </w:numPr>
        <w:spacing w:after="0" w:line="360" w:lineRule="auto"/>
        <w:jc w:val="both"/>
        <w:rPr>
          <w:del w:id="1146" w:author="Wambaugh, John (he/him/his)" w:date="2024-05-20T15:07:00Z"/>
        </w:rPr>
        <w:pPrChange w:id="1147" w:author="Wambaugh, John (he/him/his)" w:date="2024-05-15T15:45:00Z">
          <w:pPr>
            <w:numPr>
              <w:numId w:val="24"/>
            </w:numPr>
            <w:tabs>
              <w:tab w:val="num" w:pos="720"/>
            </w:tabs>
            <w:spacing w:after="0" w:line="360" w:lineRule="auto"/>
            <w:ind w:left="720" w:hanging="360"/>
          </w:pPr>
        </w:pPrChange>
      </w:pPr>
      <w:del w:id="1148" w:author="Wambaugh, John (he/him/his)" w:date="2024-05-20T15:04:00Z">
        <w:r w:rsidDel="00866276">
          <w:delText>add to table 1 how many models compared</w:delText>
        </w:r>
      </w:del>
    </w:p>
    <w:p w14:paraId="36D7C57D" w14:textId="34FAC949" w:rsidR="004520E3" w:rsidDel="00493C4B" w:rsidRDefault="004520E3" w:rsidP="00FC277E">
      <w:pPr>
        <w:numPr>
          <w:ilvl w:val="0"/>
          <w:numId w:val="24"/>
        </w:numPr>
        <w:spacing w:after="0" w:line="360" w:lineRule="auto"/>
        <w:jc w:val="both"/>
        <w:rPr>
          <w:del w:id="1149" w:author="Wambaugh, John (he/him/his)" w:date="2024-05-06T11:09:00Z"/>
        </w:rPr>
        <w:pPrChange w:id="1150" w:author="Wambaugh, John (he/him/his)" w:date="2024-05-20T15:07:00Z">
          <w:pPr>
            <w:numPr>
              <w:numId w:val="24"/>
            </w:numPr>
            <w:tabs>
              <w:tab w:val="num" w:pos="720"/>
            </w:tabs>
            <w:spacing w:after="0" w:line="360" w:lineRule="auto"/>
            <w:ind w:left="720" w:hanging="360"/>
          </w:pPr>
        </w:pPrChange>
      </w:pPr>
    </w:p>
    <w:p w14:paraId="0EC022A8" w14:textId="0BA07DA4" w:rsidR="004520E3" w:rsidDel="00493C4B" w:rsidRDefault="004520E3">
      <w:pPr>
        <w:spacing w:after="0" w:line="360" w:lineRule="auto"/>
        <w:jc w:val="both"/>
        <w:rPr>
          <w:del w:id="1151" w:author="Wambaugh, John (he/him/his)" w:date="2024-05-06T11:09:00Z"/>
        </w:rPr>
        <w:pPrChange w:id="1152" w:author="Wambaugh, John (he/him/his)" w:date="2024-05-15T15:45:00Z">
          <w:pPr>
            <w:numPr>
              <w:numId w:val="24"/>
            </w:numPr>
            <w:tabs>
              <w:tab w:val="num" w:pos="720"/>
            </w:tabs>
            <w:spacing w:after="0" w:line="360" w:lineRule="auto"/>
            <w:ind w:left="720" w:hanging="360"/>
          </w:pPr>
        </w:pPrChange>
      </w:pPr>
      <w:del w:id="1153" w:author="Wambaugh, John (he/him/his)" w:date="2024-05-06T11:09:00Z">
        <w:r w:rsidDel="00493C4B">
          <w:delText>Ester sent me in vivo predicted clearance (look August)</w:delText>
        </w:r>
      </w:del>
    </w:p>
    <w:p w14:paraId="7BFE3D20" w14:textId="7A2434F8" w:rsidR="004520E3" w:rsidDel="00493C4B" w:rsidRDefault="004520E3">
      <w:pPr>
        <w:spacing w:after="0" w:line="360" w:lineRule="auto"/>
        <w:jc w:val="both"/>
        <w:rPr>
          <w:del w:id="1154" w:author="Wambaugh, John (he/him/his)" w:date="2024-05-06T11:16:00Z"/>
        </w:rPr>
        <w:pPrChange w:id="1155" w:author="Wambaugh, John (he/him/his)" w:date="2024-05-15T15:45:00Z">
          <w:pPr>
            <w:numPr>
              <w:numId w:val="24"/>
            </w:numPr>
            <w:tabs>
              <w:tab w:val="num" w:pos="720"/>
            </w:tabs>
            <w:spacing w:after="0" w:line="360" w:lineRule="auto"/>
            <w:ind w:left="720" w:hanging="360"/>
          </w:pPr>
        </w:pPrChange>
      </w:pPr>
      <w:del w:id="1156" w:author="Wambaugh, John (he/him/his)" w:date="2024-05-06T11:16:00Z">
        <w:r w:rsidDel="00493C4B">
          <w:delText>-- model for in vitro intrinsic clearance</w:delText>
        </w:r>
      </w:del>
    </w:p>
    <w:p w14:paraId="637BFA5F" w14:textId="2C25F0BB" w:rsidR="004520E3" w:rsidDel="00493C4B" w:rsidRDefault="004520E3">
      <w:pPr>
        <w:numPr>
          <w:ilvl w:val="0"/>
          <w:numId w:val="24"/>
        </w:numPr>
        <w:spacing w:after="0" w:line="360" w:lineRule="auto"/>
        <w:jc w:val="both"/>
        <w:rPr>
          <w:del w:id="1157" w:author="Wambaugh, John (he/him/his)" w:date="2024-05-06T11:08:00Z"/>
        </w:rPr>
        <w:pPrChange w:id="1158" w:author="Wambaugh, John (he/him/his)" w:date="2024-05-15T15:45:00Z">
          <w:pPr>
            <w:numPr>
              <w:numId w:val="24"/>
            </w:numPr>
            <w:tabs>
              <w:tab w:val="num" w:pos="720"/>
            </w:tabs>
            <w:spacing w:after="0" w:line="360" w:lineRule="auto"/>
            <w:ind w:left="720" w:hanging="360"/>
          </w:pPr>
        </w:pPrChange>
      </w:pPr>
    </w:p>
    <w:p w14:paraId="2640F132" w14:textId="46910B80" w:rsidR="004520E3" w:rsidDel="00493C4B" w:rsidRDefault="004520E3">
      <w:pPr>
        <w:numPr>
          <w:ilvl w:val="0"/>
          <w:numId w:val="24"/>
        </w:numPr>
        <w:spacing w:after="0" w:line="360" w:lineRule="auto"/>
        <w:jc w:val="both"/>
        <w:rPr>
          <w:del w:id="1159" w:author="Wambaugh, John (he/him/his)" w:date="2024-05-06T11:08:00Z"/>
        </w:rPr>
        <w:pPrChange w:id="1160" w:author="Wambaugh, John (he/him/his)" w:date="2024-05-15T15:45:00Z">
          <w:pPr>
            <w:numPr>
              <w:numId w:val="24"/>
            </w:numPr>
            <w:tabs>
              <w:tab w:val="num" w:pos="720"/>
            </w:tabs>
            <w:spacing w:after="0" w:line="360" w:lineRule="auto"/>
            <w:ind w:left="720" w:hanging="360"/>
          </w:pPr>
        </w:pPrChange>
      </w:pPr>
    </w:p>
    <w:p w14:paraId="2471C71C" w14:textId="2F4E17C1" w:rsidR="004520E3" w:rsidDel="00493C4B" w:rsidRDefault="004520E3">
      <w:pPr>
        <w:numPr>
          <w:ilvl w:val="0"/>
          <w:numId w:val="24"/>
        </w:numPr>
        <w:spacing w:after="0" w:line="360" w:lineRule="auto"/>
        <w:jc w:val="both"/>
        <w:rPr>
          <w:del w:id="1161" w:author="Wambaugh, John (he/him/his)" w:date="2024-05-06T11:13:00Z"/>
        </w:rPr>
        <w:pPrChange w:id="1162" w:author="Wambaugh, John (he/him/his)" w:date="2024-05-15T15:45:00Z">
          <w:pPr>
            <w:numPr>
              <w:numId w:val="24"/>
            </w:numPr>
            <w:tabs>
              <w:tab w:val="num" w:pos="720"/>
            </w:tabs>
            <w:spacing w:after="0" w:line="360" w:lineRule="auto"/>
            <w:ind w:left="720" w:hanging="360"/>
          </w:pPr>
        </w:pPrChange>
      </w:pPr>
      <w:del w:id="1163" w:author="Wambaugh, John (he/him/his)" w:date="2024-05-06T11:13:00Z">
        <w:r w:rsidDel="00493C4B">
          <w:delText>mention taking in vitro or in vivo properties together is difficult</w:delText>
        </w:r>
      </w:del>
    </w:p>
    <w:p w14:paraId="3BF03CA3" w14:textId="146A693E" w:rsidR="004520E3" w:rsidDel="00493C4B" w:rsidRDefault="004520E3">
      <w:pPr>
        <w:numPr>
          <w:ilvl w:val="0"/>
          <w:numId w:val="24"/>
        </w:numPr>
        <w:spacing w:after="0" w:line="360" w:lineRule="auto"/>
        <w:jc w:val="both"/>
        <w:rPr>
          <w:del w:id="1164" w:author="Wambaugh, John (he/him/his)" w:date="2024-05-06T11:08:00Z"/>
        </w:rPr>
        <w:pPrChange w:id="1165" w:author="Wambaugh, John (he/him/his)" w:date="2024-05-15T15:45:00Z">
          <w:pPr>
            <w:numPr>
              <w:numId w:val="24"/>
            </w:numPr>
            <w:tabs>
              <w:tab w:val="num" w:pos="720"/>
            </w:tabs>
            <w:spacing w:after="0" w:line="360" w:lineRule="auto"/>
            <w:ind w:left="720" w:hanging="360"/>
          </w:pPr>
        </w:pPrChange>
      </w:pPr>
    </w:p>
    <w:p w14:paraId="0A530D4A" w14:textId="4ACA6AFB" w:rsidR="004520E3" w:rsidDel="00493C4B" w:rsidRDefault="004520E3">
      <w:pPr>
        <w:numPr>
          <w:ilvl w:val="0"/>
          <w:numId w:val="24"/>
        </w:numPr>
        <w:spacing w:after="0" w:line="360" w:lineRule="auto"/>
        <w:jc w:val="both"/>
        <w:rPr>
          <w:del w:id="1166" w:author="Wambaugh, John (he/him/his)" w:date="2024-05-06T11:13:00Z"/>
        </w:rPr>
        <w:pPrChange w:id="1167" w:author="Wambaugh, John (he/him/his)" w:date="2024-05-15T15:45:00Z">
          <w:pPr>
            <w:numPr>
              <w:numId w:val="24"/>
            </w:numPr>
            <w:tabs>
              <w:tab w:val="num" w:pos="720"/>
            </w:tabs>
            <w:spacing w:after="0" w:line="360" w:lineRule="auto"/>
            <w:ind w:left="720" w:hanging="360"/>
          </w:pPr>
        </w:pPrChange>
      </w:pPr>
      <w:del w:id="1168" w:author="Wambaugh, John (he/him/his)" w:date="2024-05-06T11:13:00Z">
        <w:r w:rsidDel="00493C4B">
          <w:delText>mention phys-chem span (log p, etc)</w:delText>
        </w:r>
      </w:del>
    </w:p>
    <w:p w14:paraId="2F317BB8" w14:textId="44C5654A" w:rsidR="004520E3" w:rsidDel="00493C4B" w:rsidRDefault="004520E3">
      <w:pPr>
        <w:numPr>
          <w:ilvl w:val="0"/>
          <w:numId w:val="24"/>
        </w:numPr>
        <w:spacing w:after="0" w:line="360" w:lineRule="auto"/>
        <w:jc w:val="both"/>
        <w:rPr>
          <w:del w:id="1169" w:author="Wambaugh, John (he/him/his)" w:date="2024-05-06T11:08:00Z"/>
        </w:rPr>
        <w:pPrChange w:id="1170" w:author="Wambaugh, John (he/him/his)" w:date="2024-05-15T15:45:00Z">
          <w:pPr>
            <w:numPr>
              <w:numId w:val="24"/>
            </w:numPr>
            <w:tabs>
              <w:tab w:val="num" w:pos="720"/>
            </w:tabs>
            <w:spacing w:after="0" w:line="360" w:lineRule="auto"/>
            <w:ind w:left="720" w:hanging="360"/>
          </w:pPr>
        </w:pPrChange>
      </w:pPr>
    </w:p>
    <w:p w14:paraId="1863FF4A" w14:textId="63CBAF5B" w:rsidR="004520E3" w:rsidDel="00493C4B" w:rsidRDefault="004520E3">
      <w:pPr>
        <w:numPr>
          <w:ilvl w:val="0"/>
          <w:numId w:val="24"/>
        </w:numPr>
        <w:spacing w:after="0" w:line="360" w:lineRule="auto"/>
        <w:jc w:val="both"/>
        <w:rPr>
          <w:del w:id="1171" w:author="Wambaugh, John (he/him/his)" w:date="2024-05-06T11:08:00Z"/>
        </w:rPr>
        <w:pPrChange w:id="1172" w:author="Wambaugh, John (he/him/his)" w:date="2024-05-15T15:45:00Z">
          <w:pPr>
            <w:numPr>
              <w:numId w:val="24"/>
            </w:numPr>
            <w:tabs>
              <w:tab w:val="num" w:pos="720"/>
            </w:tabs>
            <w:spacing w:after="0" w:line="360" w:lineRule="auto"/>
            <w:ind w:left="720" w:hanging="360"/>
          </w:pPr>
        </w:pPrChange>
      </w:pPr>
    </w:p>
    <w:p w14:paraId="4F456B43" w14:textId="30C6BAC8" w:rsidR="004520E3" w:rsidDel="00493C4B" w:rsidRDefault="004520E3">
      <w:pPr>
        <w:numPr>
          <w:ilvl w:val="0"/>
          <w:numId w:val="24"/>
        </w:numPr>
        <w:spacing w:after="0" w:line="360" w:lineRule="auto"/>
        <w:jc w:val="both"/>
        <w:rPr>
          <w:del w:id="1173" w:author="Wambaugh, John (he/him/his)" w:date="2024-05-06T11:08:00Z"/>
        </w:rPr>
        <w:pPrChange w:id="1174" w:author="Wambaugh, John (he/him/his)" w:date="2024-05-15T15:45:00Z">
          <w:pPr>
            <w:numPr>
              <w:numId w:val="24"/>
            </w:numPr>
            <w:tabs>
              <w:tab w:val="num" w:pos="720"/>
            </w:tabs>
            <w:spacing w:after="0" w:line="360" w:lineRule="auto"/>
            <w:ind w:left="720" w:hanging="360"/>
          </w:pPr>
        </w:pPrChange>
      </w:pPr>
    </w:p>
    <w:p w14:paraId="3530B7B7" w14:textId="14D1BEEE" w:rsidR="004520E3" w:rsidDel="00493C4B" w:rsidRDefault="004520E3">
      <w:pPr>
        <w:numPr>
          <w:ilvl w:val="0"/>
          <w:numId w:val="24"/>
        </w:numPr>
        <w:spacing w:after="0" w:line="360" w:lineRule="auto"/>
        <w:jc w:val="both"/>
        <w:rPr>
          <w:del w:id="1175" w:author="Wambaugh, John (he/him/his)" w:date="2024-05-06T11:15:00Z"/>
        </w:rPr>
        <w:pPrChange w:id="1176" w:author="Wambaugh, John (he/him/his)" w:date="2024-05-15T15:45:00Z">
          <w:pPr>
            <w:numPr>
              <w:numId w:val="24"/>
            </w:numPr>
            <w:tabs>
              <w:tab w:val="num" w:pos="720"/>
            </w:tabs>
            <w:spacing w:after="0" w:line="360" w:lineRule="auto"/>
            <w:ind w:left="720" w:hanging="360"/>
          </w:pPr>
        </w:pPrChange>
      </w:pPr>
      <w:del w:id="1177" w:author="Wambaugh, John (he/him/his)" w:date="2024-05-06T11:15:00Z">
        <w:r w:rsidDel="00493C4B">
          <w:delText>resend ten chemicals that only opera could predict</w:delText>
        </w:r>
      </w:del>
    </w:p>
    <w:p w14:paraId="2904C12C" w14:textId="4D96710D" w:rsidR="004520E3" w:rsidDel="00493C4B" w:rsidRDefault="004520E3">
      <w:pPr>
        <w:numPr>
          <w:ilvl w:val="0"/>
          <w:numId w:val="24"/>
        </w:numPr>
        <w:spacing w:after="0" w:line="360" w:lineRule="auto"/>
        <w:jc w:val="both"/>
        <w:rPr>
          <w:del w:id="1178" w:author="Wambaugh, John (he/him/his)" w:date="2024-05-06T11:08:00Z"/>
        </w:rPr>
        <w:pPrChange w:id="1179" w:author="Wambaugh, John (he/him/his)" w:date="2024-05-15T15:45:00Z">
          <w:pPr>
            <w:numPr>
              <w:numId w:val="24"/>
            </w:numPr>
            <w:tabs>
              <w:tab w:val="num" w:pos="720"/>
            </w:tabs>
            <w:spacing w:after="0" w:line="360" w:lineRule="auto"/>
            <w:ind w:left="720" w:hanging="360"/>
          </w:pPr>
        </w:pPrChange>
      </w:pPr>
      <w:del w:id="1180" w:author="Wambaugh, John (he/him/his)" w:date="2024-05-06T11:15:00Z">
        <w:r w:rsidDel="00493C4B">
          <w:delText>add SMILES to that</w:delText>
        </w:r>
      </w:del>
    </w:p>
    <w:p w14:paraId="367378B8" w14:textId="1F7BD6E3" w:rsidR="004520E3" w:rsidDel="00493C4B" w:rsidRDefault="004520E3">
      <w:pPr>
        <w:numPr>
          <w:ilvl w:val="0"/>
          <w:numId w:val="24"/>
        </w:numPr>
        <w:spacing w:after="0" w:line="360" w:lineRule="auto"/>
        <w:jc w:val="both"/>
        <w:rPr>
          <w:del w:id="1181" w:author="Wambaugh, John (he/him/his)" w:date="2024-05-06T11:15:00Z"/>
        </w:rPr>
        <w:pPrChange w:id="1182" w:author="Wambaugh, John (he/him/his)" w:date="2024-05-15T15:45:00Z">
          <w:pPr>
            <w:numPr>
              <w:numId w:val="24"/>
            </w:numPr>
            <w:tabs>
              <w:tab w:val="num" w:pos="720"/>
            </w:tabs>
            <w:spacing w:after="0" w:line="360" w:lineRule="auto"/>
            <w:ind w:left="720" w:hanging="360"/>
          </w:pPr>
        </w:pPrChange>
      </w:pPr>
    </w:p>
    <w:p w14:paraId="348AB42C" w14:textId="732C9FBA" w:rsidR="00493C4B" w:rsidDel="00493C4B" w:rsidRDefault="00493C4B">
      <w:pPr>
        <w:numPr>
          <w:ilvl w:val="0"/>
          <w:numId w:val="24"/>
        </w:numPr>
        <w:spacing w:after="0" w:line="360" w:lineRule="auto"/>
        <w:jc w:val="both"/>
        <w:rPr>
          <w:del w:id="1183" w:author="Wambaugh, John (he/him/his)" w:date="2024-05-06T11:14:00Z"/>
          <w:moveTo w:id="1184" w:author="Wambaugh, John (he/him/his)" w:date="2024-05-06T11:14:00Z"/>
        </w:rPr>
        <w:pPrChange w:id="1185" w:author="Wambaugh, John (he/him/his)" w:date="2024-05-15T15:45:00Z">
          <w:pPr>
            <w:numPr>
              <w:numId w:val="24"/>
            </w:numPr>
            <w:tabs>
              <w:tab w:val="num" w:pos="720"/>
            </w:tabs>
            <w:spacing w:after="0" w:line="360" w:lineRule="auto"/>
            <w:ind w:left="720" w:hanging="360"/>
          </w:pPr>
        </w:pPrChange>
      </w:pPr>
      <w:moveToRangeStart w:id="1186" w:author="Wambaugh, John (he/him/his)" w:date="2024-05-06T11:14:00Z" w:name="move165886484"/>
      <w:moveTo w:id="1187" w:author="Wambaugh, John (he/him/his)" w:date="2024-05-06T11:14:00Z">
        <w:del w:id="1188" w:author="Wambaugh, John (he/him/his)" w:date="2024-05-06T11:14:00Z">
          <w:r w:rsidDel="00493C4B">
            <w:delText>section on imputations -- difference between regulatory data gaps and statistical perspective</w:delText>
          </w:r>
        </w:del>
      </w:moveTo>
    </w:p>
    <w:moveToRangeEnd w:id="1186"/>
    <w:p w14:paraId="06EB0C7B" w14:textId="0FB3C3C7" w:rsidR="004520E3" w:rsidDel="00493C4B" w:rsidRDefault="004520E3">
      <w:pPr>
        <w:numPr>
          <w:ilvl w:val="0"/>
          <w:numId w:val="24"/>
        </w:numPr>
        <w:spacing w:after="0" w:line="360" w:lineRule="auto"/>
        <w:jc w:val="both"/>
        <w:rPr>
          <w:del w:id="1189" w:author="Wambaugh, John (he/him/his)" w:date="2024-05-06T11:08:00Z"/>
        </w:rPr>
        <w:pPrChange w:id="1190" w:author="Wambaugh, John (he/him/his)" w:date="2024-05-15T15:45:00Z">
          <w:pPr>
            <w:numPr>
              <w:numId w:val="24"/>
            </w:numPr>
            <w:tabs>
              <w:tab w:val="num" w:pos="720"/>
            </w:tabs>
            <w:spacing w:after="0" w:line="360" w:lineRule="auto"/>
            <w:ind w:left="720" w:hanging="360"/>
          </w:pPr>
        </w:pPrChange>
      </w:pPr>
      <w:del w:id="1191" w:author="Wambaugh, John (he/him/his)" w:date="2024-05-06T11:14:00Z">
        <w:r w:rsidDel="00493C4B">
          <w:delText>table of coverage percentages by model/chemical maybe</w:delText>
        </w:r>
      </w:del>
    </w:p>
    <w:p w14:paraId="024A71CD" w14:textId="7E6A5C9E" w:rsidR="004520E3" w:rsidDel="00493C4B" w:rsidRDefault="004520E3">
      <w:pPr>
        <w:numPr>
          <w:ilvl w:val="0"/>
          <w:numId w:val="24"/>
        </w:numPr>
        <w:spacing w:after="0" w:line="360" w:lineRule="auto"/>
        <w:jc w:val="both"/>
        <w:rPr>
          <w:del w:id="1192" w:author="Wambaugh, John (he/him/his)" w:date="2024-05-06T11:14:00Z"/>
        </w:rPr>
        <w:pPrChange w:id="1193" w:author="Wambaugh, John (he/him/his)" w:date="2024-05-15T15:45:00Z">
          <w:pPr>
            <w:numPr>
              <w:numId w:val="24"/>
            </w:numPr>
            <w:tabs>
              <w:tab w:val="num" w:pos="720"/>
            </w:tabs>
            <w:spacing w:after="0" w:line="360" w:lineRule="auto"/>
            <w:ind w:left="720" w:hanging="360"/>
          </w:pPr>
        </w:pPrChange>
      </w:pPr>
    </w:p>
    <w:p w14:paraId="7CFC71E7" w14:textId="514300C4" w:rsidR="004520E3" w:rsidDel="00493C4B" w:rsidRDefault="004520E3">
      <w:pPr>
        <w:numPr>
          <w:ilvl w:val="0"/>
          <w:numId w:val="24"/>
        </w:numPr>
        <w:spacing w:after="0" w:line="360" w:lineRule="auto"/>
        <w:jc w:val="both"/>
        <w:rPr>
          <w:del w:id="1194" w:author="Wambaugh, John (he/him/his)" w:date="2024-05-06T11:14:00Z"/>
          <w:moveFrom w:id="1195" w:author="Wambaugh, John (he/him/his)" w:date="2024-05-06T11:14:00Z"/>
        </w:rPr>
        <w:pPrChange w:id="1196" w:author="Wambaugh, John (he/him/his)" w:date="2024-05-15T15:45:00Z">
          <w:pPr>
            <w:numPr>
              <w:numId w:val="24"/>
            </w:numPr>
            <w:tabs>
              <w:tab w:val="num" w:pos="720"/>
            </w:tabs>
            <w:spacing w:after="0" w:line="360" w:lineRule="auto"/>
            <w:ind w:left="720" w:hanging="360"/>
          </w:pPr>
        </w:pPrChange>
      </w:pPr>
      <w:moveFromRangeStart w:id="1197" w:author="Wambaugh, John (he/him/his)" w:date="2024-05-06T11:14:00Z" w:name="move165886484"/>
      <w:moveFrom w:id="1198" w:author="Wambaugh, John (he/him/his)" w:date="2024-05-06T11:14:00Z">
        <w:del w:id="1199" w:author="Wambaugh, John (he/him/his)" w:date="2024-05-06T11:14:00Z">
          <w:r w:rsidDel="00493C4B">
            <w:delText>section on imputations -- difference between regulatory data gaps and statistical perspective</w:delText>
          </w:r>
        </w:del>
      </w:moveFrom>
    </w:p>
    <w:moveFromRangeEnd w:id="1197"/>
    <w:p w14:paraId="4C154561" w14:textId="27C5A72D" w:rsidR="00493C4B" w:rsidDel="00493C4B" w:rsidRDefault="004520E3">
      <w:pPr>
        <w:numPr>
          <w:ilvl w:val="0"/>
          <w:numId w:val="24"/>
        </w:numPr>
        <w:spacing w:after="0" w:line="360" w:lineRule="auto"/>
        <w:jc w:val="both"/>
        <w:rPr>
          <w:del w:id="1200" w:author="Wambaugh, John (he/him/his)" w:date="2024-05-06T11:14:00Z"/>
        </w:rPr>
        <w:pPrChange w:id="1201" w:author="Wambaugh, John (he/him/his)" w:date="2024-05-15T15:45:00Z">
          <w:pPr>
            <w:numPr>
              <w:numId w:val="24"/>
            </w:numPr>
            <w:tabs>
              <w:tab w:val="num" w:pos="720"/>
            </w:tabs>
            <w:spacing w:after="0" w:line="360" w:lineRule="auto"/>
            <w:ind w:left="720" w:hanging="360"/>
          </w:pPr>
        </w:pPrChange>
      </w:pPr>
      <w:del w:id="1202" w:author="Wambaugh, John (he/him/his)" w:date="2024-05-06T11:14:00Z">
        <w:r w:rsidDel="00493C4B">
          <w:delText>provide other figures (maybe for supplemental)</w:delText>
        </w:r>
      </w:del>
    </w:p>
    <w:p w14:paraId="5BCD2005" w14:textId="3ABCE004" w:rsidR="004520E3" w:rsidDel="00493C4B" w:rsidRDefault="004520E3">
      <w:pPr>
        <w:numPr>
          <w:ilvl w:val="0"/>
          <w:numId w:val="24"/>
        </w:numPr>
        <w:spacing w:after="0" w:line="360" w:lineRule="auto"/>
        <w:jc w:val="both"/>
        <w:rPr>
          <w:del w:id="1203" w:author="Wambaugh, John (he/him/his)" w:date="2024-05-06T11:14:00Z"/>
        </w:rPr>
        <w:pPrChange w:id="1204" w:author="Wambaugh, John (he/him/his)" w:date="2024-05-15T15:45:00Z">
          <w:pPr>
            <w:numPr>
              <w:numId w:val="24"/>
            </w:numPr>
            <w:tabs>
              <w:tab w:val="num" w:pos="720"/>
            </w:tabs>
            <w:spacing w:after="0" w:line="360" w:lineRule="auto"/>
            <w:ind w:left="720" w:hanging="360"/>
          </w:pPr>
        </w:pPrChange>
      </w:pPr>
      <w:del w:id="1205" w:author="Wambaugh, John (he/him/his)" w:date="2024-05-06T11:14:00Z">
        <w:r w:rsidDel="00493C4B">
          <w:delText>need table to tell us how many were necessary</w:delText>
        </w:r>
      </w:del>
    </w:p>
    <w:p w14:paraId="67525587" w14:textId="1BCD2C09" w:rsidR="004520E3" w:rsidDel="00493C4B" w:rsidRDefault="004520E3">
      <w:pPr>
        <w:numPr>
          <w:ilvl w:val="0"/>
          <w:numId w:val="24"/>
        </w:numPr>
        <w:spacing w:after="0" w:line="360" w:lineRule="auto"/>
        <w:jc w:val="both"/>
        <w:rPr>
          <w:del w:id="1206" w:author="Wambaugh, John (he/him/his)" w:date="2024-05-06T11:14:00Z"/>
        </w:rPr>
        <w:pPrChange w:id="1207" w:author="Wambaugh, John (he/him/his)" w:date="2024-05-15T15:45:00Z">
          <w:pPr>
            <w:numPr>
              <w:numId w:val="24"/>
            </w:numPr>
            <w:tabs>
              <w:tab w:val="num" w:pos="720"/>
            </w:tabs>
            <w:spacing w:after="0" w:line="360" w:lineRule="auto"/>
            <w:ind w:left="720" w:hanging="360"/>
          </w:pPr>
        </w:pPrChange>
      </w:pPr>
      <w:del w:id="1208" w:author="Wambaugh, John (he/him/his)" w:date="2024-05-06T11:14:00Z">
        <w:r w:rsidDel="00493C4B">
          <w:delText>could use consensu rmse</w:delText>
        </w:r>
      </w:del>
    </w:p>
    <w:p w14:paraId="5CA80398" w14:textId="28B04144" w:rsidR="004520E3" w:rsidDel="00493C4B" w:rsidRDefault="004520E3">
      <w:pPr>
        <w:numPr>
          <w:ilvl w:val="0"/>
          <w:numId w:val="24"/>
        </w:numPr>
        <w:spacing w:after="0" w:line="360" w:lineRule="auto"/>
        <w:jc w:val="both"/>
        <w:rPr>
          <w:del w:id="1209" w:author="Wambaugh, John (he/him/his)" w:date="2024-05-06T11:14:00Z"/>
        </w:rPr>
        <w:pPrChange w:id="1210" w:author="Wambaugh, John (he/him/his)" w:date="2024-05-15T15:45:00Z">
          <w:pPr>
            <w:numPr>
              <w:numId w:val="24"/>
            </w:numPr>
            <w:tabs>
              <w:tab w:val="num" w:pos="720"/>
            </w:tabs>
            <w:spacing w:after="0" w:line="360" w:lineRule="auto"/>
            <w:ind w:left="720" w:hanging="360"/>
          </w:pPr>
        </w:pPrChange>
      </w:pPr>
      <w:del w:id="1211" w:author="Wambaugh, John (he/him/his)" w:date="2024-05-06T11:14:00Z">
        <w:r w:rsidDel="00493C4B">
          <w:delText>how we handle missing observations</w:delText>
        </w:r>
      </w:del>
    </w:p>
    <w:p w14:paraId="349EB91C" w14:textId="6AE444A3" w:rsidR="004520E3" w:rsidDel="00493C4B" w:rsidRDefault="004520E3">
      <w:pPr>
        <w:numPr>
          <w:ilvl w:val="0"/>
          <w:numId w:val="24"/>
        </w:numPr>
        <w:spacing w:after="0" w:line="360" w:lineRule="auto"/>
        <w:jc w:val="both"/>
        <w:rPr>
          <w:del w:id="1212" w:author="Wambaugh, John (he/him/his)" w:date="2024-05-06T11:14:00Z"/>
        </w:rPr>
        <w:pPrChange w:id="1213" w:author="Wambaugh, John (he/him/his)" w:date="2024-05-15T15:45:00Z">
          <w:pPr>
            <w:numPr>
              <w:numId w:val="24"/>
            </w:numPr>
            <w:tabs>
              <w:tab w:val="num" w:pos="720"/>
            </w:tabs>
            <w:spacing w:after="0" w:line="360" w:lineRule="auto"/>
            <w:ind w:left="720" w:hanging="360"/>
          </w:pPr>
        </w:pPrChange>
      </w:pPr>
      <w:del w:id="1214" w:author="Wambaugh, John (he/him/his)" w:date="2024-05-06T11:14:00Z">
        <w:r w:rsidDel="00493C4B">
          <w:delText>could do both separate rmsle and consensus</w:delText>
        </w:r>
      </w:del>
    </w:p>
    <w:p w14:paraId="4830274F" w14:textId="33D568B1" w:rsidR="004520E3" w:rsidDel="00493C4B" w:rsidRDefault="004520E3">
      <w:pPr>
        <w:numPr>
          <w:ilvl w:val="0"/>
          <w:numId w:val="24"/>
        </w:numPr>
        <w:spacing w:after="0" w:line="360" w:lineRule="auto"/>
        <w:jc w:val="both"/>
        <w:rPr>
          <w:del w:id="1215" w:author="Wambaugh, John (he/him/his)" w:date="2024-05-06T11:14:00Z"/>
        </w:rPr>
        <w:pPrChange w:id="1216" w:author="Wambaugh, John (he/him/his)" w:date="2024-05-15T15:45:00Z">
          <w:pPr>
            <w:numPr>
              <w:numId w:val="24"/>
            </w:numPr>
            <w:tabs>
              <w:tab w:val="num" w:pos="720"/>
            </w:tabs>
            <w:spacing w:after="0" w:line="360" w:lineRule="auto"/>
            <w:ind w:left="720" w:hanging="360"/>
          </w:pPr>
        </w:pPrChange>
      </w:pPr>
      <w:del w:id="1217" w:author="Wambaugh, John (he/him/his)" w:date="2024-05-06T11:14:00Z">
        <w:r w:rsidDel="00493C4B">
          <w:delText>could fill in with average prediction for model</w:delText>
        </w:r>
      </w:del>
    </w:p>
    <w:p w14:paraId="7A60EE1E" w14:textId="253989D1" w:rsidR="004520E3" w:rsidDel="00493C4B" w:rsidRDefault="004520E3">
      <w:pPr>
        <w:numPr>
          <w:ilvl w:val="0"/>
          <w:numId w:val="24"/>
        </w:numPr>
        <w:spacing w:after="0" w:line="360" w:lineRule="auto"/>
        <w:jc w:val="both"/>
        <w:rPr>
          <w:del w:id="1218" w:author="Wambaugh, John (he/him/his)" w:date="2024-05-06T11:14:00Z"/>
        </w:rPr>
        <w:pPrChange w:id="1219" w:author="Wambaugh, John (he/him/his)" w:date="2024-05-15T15:45:00Z">
          <w:pPr>
            <w:numPr>
              <w:numId w:val="24"/>
            </w:numPr>
            <w:tabs>
              <w:tab w:val="num" w:pos="720"/>
            </w:tabs>
            <w:spacing w:after="0" w:line="360" w:lineRule="auto"/>
            <w:ind w:left="720" w:hanging="360"/>
          </w:pPr>
        </w:pPrChange>
      </w:pPr>
      <w:del w:id="1220" w:author="Wambaugh, John (he/him/his)" w:date="2024-05-06T11:14:00Z">
        <w:r w:rsidDel="00493C4B">
          <w:delText>note how many times consensus used per model</w:delText>
        </w:r>
      </w:del>
    </w:p>
    <w:p w14:paraId="3D720FF8" w14:textId="65A0D600" w:rsidR="00493C4B" w:rsidDel="00493C4B" w:rsidRDefault="004520E3">
      <w:pPr>
        <w:spacing w:after="0" w:line="360" w:lineRule="auto"/>
        <w:ind w:left="720"/>
        <w:jc w:val="both"/>
        <w:rPr>
          <w:del w:id="1221" w:author="Wambaugh, John (he/him/his)" w:date="2024-05-06T11:16:00Z"/>
        </w:rPr>
        <w:pPrChange w:id="1222" w:author="Wambaugh, John (he/him/his)" w:date="2024-05-15T15:45:00Z">
          <w:pPr>
            <w:numPr>
              <w:numId w:val="24"/>
            </w:numPr>
            <w:tabs>
              <w:tab w:val="num" w:pos="720"/>
            </w:tabs>
            <w:spacing w:after="0" w:line="360" w:lineRule="auto"/>
            <w:ind w:left="720" w:hanging="360"/>
          </w:pPr>
        </w:pPrChange>
      </w:pPr>
      <w:del w:id="1223" w:author="Wambaugh, John (he/him/his)" w:date="2024-05-06T11:14:00Z">
        <w:r w:rsidDel="00493C4B">
          <w:delText>overlap only evaluation</w:delText>
        </w:r>
      </w:del>
    </w:p>
    <w:p w14:paraId="40226343" w14:textId="07ABFF29" w:rsidR="004520E3" w:rsidDel="008F4583" w:rsidRDefault="004520E3">
      <w:pPr>
        <w:spacing w:after="0" w:line="360" w:lineRule="auto"/>
        <w:ind w:left="720"/>
        <w:jc w:val="both"/>
        <w:rPr>
          <w:del w:id="1224" w:author="Wambaugh, John (he/him/his)" w:date="2024-05-06T11:00:00Z"/>
        </w:rPr>
        <w:pPrChange w:id="1225" w:author="Wambaugh, John (he/him/his)" w:date="2024-05-15T15:45:00Z">
          <w:pPr>
            <w:numPr>
              <w:numId w:val="24"/>
            </w:numPr>
            <w:tabs>
              <w:tab w:val="num" w:pos="720"/>
            </w:tabs>
            <w:spacing w:after="0" w:line="360" w:lineRule="auto"/>
            <w:ind w:left="720" w:hanging="360"/>
          </w:pPr>
        </w:pPrChange>
      </w:pPr>
    </w:p>
    <w:p w14:paraId="0246C767" w14:textId="1088E916" w:rsidR="004520E3" w:rsidDel="008F4583" w:rsidRDefault="004520E3">
      <w:pPr>
        <w:numPr>
          <w:ilvl w:val="0"/>
          <w:numId w:val="24"/>
        </w:numPr>
        <w:spacing w:after="0" w:line="360" w:lineRule="auto"/>
        <w:jc w:val="both"/>
        <w:rPr>
          <w:del w:id="1226" w:author="Wambaugh, John (he/him/his)" w:date="2024-05-06T11:00:00Z"/>
        </w:rPr>
        <w:pPrChange w:id="1227" w:author="Wambaugh, John (he/him/his)" w:date="2024-05-15T15:45:00Z">
          <w:pPr>
            <w:numPr>
              <w:numId w:val="24"/>
            </w:numPr>
            <w:tabs>
              <w:tab w:val="num" w:pos="720"/>
            </w:tabs>
            <w:spacing w:after="0" w:line="360" w:lineRule="auto"/>
            <w:ind w:left="720" w:hanging="360"/>
          </w:pPr>
        </w:pPrChange>
      </w:pPr>
    </w:p>
    <w:p w14:paraId="705C6786" w14:textId="362A6BB3" w:rsidR="004520E3" w:rsidDel="00493C4B" w:rsidRDefault="004520E3">
      <w:pPr>
        <w:numPr>
          <w:ilvl w:val="0"/>
          <w:numId w:val="24"/>
        </w:numPr>
        <w:spacing w:after="0" w:line="360" w:lineRule="auto"/>
        <w:jc w:val="both"/>
        <w:rPr>
          <w:del w:id="1228" w:author="Wambaugh, John (he/him/his)" w:date="2024-05-06T11:16:00Z"/>
        </w:rPr>
        <w:pPrChange w:id="1229" w:author="Wambaugh, John (he/him/his)" w:date="2024-05-15T15:45:00Z">
          <w:pPr>
            <w:numPr>
              <w:numId w:val="24"/>
            </w:numPr>
            <w:tabs>
              <w:tab w:val="num" w:pos="720"/>
            </w:tabs>
            <w:spacing w:after="0" w:line="360" w:lineRule="auto"/>
            <w:ind w:left="720" w:hanging="360"/>
          </w:pPr>
        </w:pPrChange>
      </w:pPr>
      <w:del w:id="1230" w:author="Wambaugh, John (he/him/his)" w:date="2024-05-06T11:16:00Z">
        <w:r w:rsidDel="00493C4B">
          <w:delText>admet is five cyps -- not an apples to apples comparison (figure 2)</w:delText>
        </w:r>
      </w:del>
    </w:p>
    <w:p w14:paraId="23FC66DC" w14:textId="0BD8EF2F" w:rsidR="004520E3" w:rsidDel="008F4583" w:rsidRDefault="004520E3">
      <w:pPr>
        <w:numPr>
          <w:ilvl w:val="0"/>
          <w:numId w:val="24"/>
        </w:numPr>
        <w:spacing w:after="0" w:line="360" w:lineRule="auto"/>
        <w:jc w:val="both"/>
        <w:rPr>
          <w:del w:id="1231" w:author="Wambaugh, John (he/him/his)" w:date="2024-05-06T11:00:00Z"/>
        </w:rPr>
        <w:pPrChange w:id="1232" w:author="Wambaugh, John (he/him/his)" w:date="2024-05-15T15:45:00Z">
          <w:pPr>
            <w:numPr>
              <w:numId w:val="24"/>
            </w:numPr>
            <w:tabs>
              <w:tab w:val="num" w:pos="720"/>
            </w:tabs>
            <w:spacing w:after="0" w:line="360" w:lineRule="auto"/>
            <w:ind w:left="720" w:hanging="360"/>
          </w:pPr>
        </w:pPrChange>
      </w:pPr>
    </w:p>
    <w:p w14:paraId="2502D4F9" w14:textId="08F3DAC1" w:rsidR="004520E3" w:rsidDel="00493C4B" w:rsidRDefault="004520E3">
      <w:pPr>
        <w:numPr>
          <w:ilvl w:val="0"/>
          <w:numId w:val="24"/>
        </w:numPr>
        <w:spacing w:after="0" w:line="360" w:lineRule="auto"/>
        <w:jc w:val="both"/>
        <w:rPr>
          <w:del w:id="1233" w:author="Wambaugh, John (he/him/his)" w:date="2024-05-06T11:16:00Z"/>
        </w:rPr>
        <w:pPrChange w:id="1234" w:author="Wambaugh, John (he/him/his)" w:date="2024-05-15T15:45:00Z">
          <w:pPr>
            <w:numPr>
              <w:numId w:val="24"/>
            </w:numPr>
            <w:tabs>
              <w:tab w:val="num" w:pos="720"/>
            </w:tabs>
            <w:spacing w:after="0" w:line="360" w:lineRule="auto"/>
            <w:ind w:left="720" w:hanging="360"/>
          </w:pPr>
        </w:pPrChange>
      </w:pPr>
      <w:del w:id="1235" w:author="Wambaugh, John (he/him/his)" w:date="2024-05-06T11:16:00Z">
        <w:r w:rsidDel="00493C4B">
          <w:delText>what are impacts of 3d effects in qsar? is that something we're missing?</w:delText>
        </w:r>
      </w:del>
    </w:p>
    <w:p w14:paraId="78B12022" w14:textId="5CC2528A" w:rsidR="004520E3" w:rsidDel="008F4583" w:rsidRDefault="004520E3">
      <w:pPr>
        <w:numPr>
          <w:ilvl w:val="0"/>
          <w:numId w:val="24"/>
        </w:numPr>
        <w:spacing w:after="0" w:line="360" w:lineRule="auto"/>
        <w:jc w:val="both"/>
        <w:rPr>
          <w:del w:id="1236" w:author="Wambaugh, John (he/him/his)" w:date="2024-05-06T11:00:00Z"/>
        </w:rPr>
        <w:pPrChange w:id="1237" w:author="Wambaugh, John (he/him/his)" w:date="2024-05-15T15:45:00Z">
          <w:pPr>
            <w:numPr>
              <w:numId w:val="24"/>
            </w:numPr>
            <w:tabs>
              <w:tab w:val="num" w:pos="720"/>
            </w:tabs>
            <w:spacing w:after="0" w:line="360" w:lineRule="auto"/>
            <w:ind w:left="720" w:hanging="360"/>
          </w:pPr>
        </w:pPrChange>
      </w:pPr>
    </w:p>
    <w:p w14:paraId="3E2AA3B9" w14:textId="05E6BF71" w:rsidR="004520E3" w:rsidDel="00493C4B" w:rsidRDefault="004520E3">
      <w:pPr>
        <w:numPr>
          <w:ilvl w:val="0"/>
          <w:numId w:val="24"/>
        </w:numPr>
        <w:spacing w:after="0" w:line="360" w:lineRule="auto"/>
        <w:jc w:val="both"/>
        <w:rPr>
          <w:del w:id="1238" w:author="Wambaugh, John (he/him/his)" w:date="2024-05-06T11:16:00Z"/>
        </w:rPr>
        <w:pPrChange w:id="1239" w:author="Wambaugh, John (he/him/his)" w:date="2024-05-15T15:45:00Z">
          <w:pPr>
            <w:numPr>
              <w:numId w:val="24"/>
            </w:numPr>
            <w:tabs>
              <w:tab w:val="num" w:pos="720"/>
            </w:tabs>
            <w:spacing w:after="0" w:line="360" w:lineRule="auto"/>
            <w:ind w:left="720" w:hanging="360"/>
          </w:pPr>
        </w:pPrChange>
      </w:pPr>
      <w:del w:id="1240" w:author="Wambaugh, John (he/him/his)" w:date="2024-05-06T11:16:00Z">
        <w:r w:rsidDel="00493C4B">
          <w:delText>text:</w:delText>
        </w:r>
      </w:del>
    </w:p>
    <w:p w14:paraId="04D7D54A" w14:textId="5F243E6B" w:rsidR="004520E3" w:rsidDel="00493C4B" w:rsidRDefault="004520E3">
      <w:pPr>
        <w:numPr>
          <w:ilvl w:val="0"/>
          <w:numId w:val="24"/>
        </w:numPr>
        <w:spacing w:after="0" w:line="360" w:lineRule="auto"/>
        <w:jc w:val="both"/>
        <w:rPr>
          <w:del w:id="1241" w:author="Wambaugh, John (he/him/his)" w:date="2024-05-06T11:16:00Z"/>
        </w:rPr>
        <w:pPrChange w:id="1242" w:author="Wambaugh, John (he/him/his)" w:date="2024-05-15T15:45:00Z">
          <w:pPr>
            <w:numPr>
              <w:numId w:val="24"/>
            </w:numPr>
            <w:tabs>
              <w:tab w:val="num" w:pos="720"/>
            </w:tabs>
            <w:spacing w:after="0" w:line="360" w:lineRule="auto"/>
            <w:ind w:left="720" w:hanging="360"/>
          </w:pPr>
        </w:pPrChange>
      </w:pPr>
      <w:del w:id="1243" w:author="Wambaugh, John (he/him/his)" w:date="2024-05-06T11:16:00Z">
        <w:r w:rsidDel="00493C4B">
          <w:delText>all the models are 2d right now because we don't have data to train qsar models to predict 3d differences (for example chiral pairs)</w:delText>
        </w:r>
      </w:del>
    </w:p>
    <w:p w14:paraId="671E2CA1" w14:textId="20575806" w:rsidR="004520E3" w:rsidDel="00493C4B" w:rsidRDefault="004520E3">
      <w:pPr>
        <w:numPr>
          <w:ilvl w:val="0"/>
          <w:numId w:val="24"/>
        </w:numPr>
        <w:spacing w:after="0" w:line="360" w:lineRule="auto"/>
        <w:jc w:val="both"/>
        <w:rPr>
          <w:del w:id="1244" w:author="Wambaugh, John (he/him/his)" w:date="2024-05-06T11:12:00Z"/>
        </w:rPr>
        <w:pPrChange w:id="1245" w:author="Wambaugh, John (he/him/his)" w:date="2024-05-15T15:45:00Z">
          <w:pPr>
            <w:numPr>
              <w:numId w:val="24"/>
            </w:numPr>
            <w:tabs>
              <w:tab w:val="num" w:pos="720"/>
            </w:tabs>
            <w:spacing w:after="0" w:line="360" w:lineRule="auto"/>
            <w:ind w:left="720" w:hanging="360"/>
          </w:pPr>
        </w:pPrChange>
      </w:pPr>
      <w:del w:id="1246" w:author="Wambaugh, John (he/him/his)" w:date="2024-05-06T11:12:00Z">
        <w:r w:rsidDel="00493C4B">
          <w:delText>like the cvt data , we can only evaluate and model things that vary across our dataset</w:delText>
        </w:r>
      </w:del>
    </w:p>
    <w:p w14:paraId="0BA317E6" w14:textId="42B44FCC" w:rsidR="004520E3" w:rsidDel="008F4583" w:rsidRDefault="004520E3">
      <w:pPr>
        <w:numPr>
          <w:ilvl w:val="0"/>
          <w:numId w:val="24"/>
        </w:numPr>
        <w:spacing w:after="0" w:line="360" w:lineRule="auto"/>
        <w:jc w:val="both"/>
        <w:rPr>
          <w:del w:id="1247" w:author="Wambaugh, John (he/him/his)" w:date="2024-05-06T11:00:00Z"/>
        </w:rPr>
        <w:pPrChange w:id="1248" w:author="Wambaugh, John (he/him/his)" w:date="2024-05-15T15:45:00Z">
          <w:pPr>
            <w:numPr>
              <w:numId w:val="24"/>
            </w:numPr>
            <w:tabs>
              <w:tab w:val="num" w:pos="720"/>
            </w:tabs>
            <w:spacing w:after="0" w:line="360" w:lineRule="auto"/>
            <w:ind w:left="720" w:hanging="360"/>
          </w:pPr>
        </w:pPrChange>
      </w:pPr>
    </w:p>
    <w:p w14:paraId="0AD88C41" w14:textId="6601EDFD" w:rsidR="004520E3" w:rsidDel="00493C4B" w:rsidRDefault="004520E3">
      <w:pPr>
        <w:numPr>
          <w:ilvl w:val="0"/>
          <w:numId w:val="24"/>
        </w:numPr>
        <w:spacing w:after="0" w:line="360" w:lineRule="auto"/>
        <w:jc w:val="both"/>
        <w:rPr>
          <w:del w:id="1249" w:author="Wambaugh, John (he/him/his)" w:date="2024-05-06T11:12:00Z"/>
        </w:rPr>
        <w:pPrChange w:id="1250" w:author="Wambaugh, John (he/him/his)" w:date="2024-05-15T15:45:00Z">
          <w:pPr>
            <w:numPr>
              <w:numId w:val="24"/>
            </w:numPr>
            <w:tabs>
              <w:tab w:val="num" w:pos="720"/>
            </w:tabs>
            <w:spacing w:after="0" w:line="360" w:lineRule="auto"/>
            <w:ind w:left="720" w:hanging="360"/>
          </w:pPr>
        </w:pPrChange>
      </w:pPr>
      <w:del w:id="1251" w:author="Wambaugh, John (he/him/his)" w:date="2024-05-06T11:12:00Z">
        <w:r w:rsidDel="00493C4B">
          <w:delText>binning chemicals by what drives elimination route may be more important</w:delText>
        </w:r>
      </w:del>
    </w:p>
    <w:p w14:paraId="308947D8" w14:textId="666D318F" w:rsidR="004520E3" w:rsidDel="00493C4B" w:rsidRDefault="004520E3">
      <w:pPr>
        <w:numPr>
          <w:ilvl w:val="0"/>
          <w:numId w:val="24"/>
        </w:numPr>
        <w:spacing w:after="0" w:line="360" w:lineRule="auto"/>
        <w:jc w:val="both"/>
        <w:rPr>
          <w:del w:id="1252" w:author="Wambaugh, John (he/him/his)" w:date="2024-05-06T11:08:00Z"/>
        </w:rPr>
        <w:pPrChange w:id="1253" w:author="Wambaugh, John (he/him/his)" w:date="2024-05-15T15:45:00Z">
          <w:pPr>
            <w:numPr>
              <w:numId w:val="24"/>
            </w:numPr>
            <w:tabs>
              <w:tab w:val="num" w:pos="720"/>
            </w:tabs>
            <w:spacing w:after="0" w:line="360" w:lineRule="auto"/>
            <w:ind w:left="720" w:hanging="360"/>
          </w:pPr>
        </w:pPrChange>
      </w:pPr>
      <w:del w:id="1254" w:author="Wambaugh, John (he/him/his)" w:date="2024-05-06T11:08:00Z">
        <w:r w:rsidDel="00493C4B">
          <w:delText>don't focus on the path that is not rate determining</w:delText>
        </w:r>
      </w:del>
    </w:p>
    <w:p w14:paraId="1D960615" w14:textId="6608045E" w:rsidR="004520E3" w:rsidDel="00493C4B" w:rsidRDefault="004520E3">
      <w:pPr>
        <w:spacing w:after="0" w:line="360" w:lineRule="auto"/>
        <w:jc w:val="both"/>
        <w:rPr>
          <w:del w:id="1255" w:author="Wambaugh, John (he/him/his)" w:date="2024-05-06T11:00:00Z"/>
        </w:rPr>
        <w:pPrChange w:id="1256" w:author="Wambaugh, John (he/him/his)" w:date="2024-05-15T15:45:00Z">
          <w:pPr>
            <w:spacing w:after="0" w:line="360" w:lineRule="auto"/>
          </w:pPr>
        </w:pPrChange>
      </w:pPr>
    </w:p>
    <w:p w14:paraId="1F741A97" w14:textId="282AF666" w:rsidR="004520E3" w:rsidDel="008F4583" w:rsidRDefault="004520E3">
      <w:pPr>
        <w:spacing w:after="0" w:line="360" w:lineRule="auto"/>
        <w:jc w:val="both"/>
        <w:rPr>
          <w:del w:id="1257" w:author="Wambaugh, John (he/him/his)" w:date="2024-05-06T11:00:00Z"/>
        </w:rPr>
        <w:pPrChange w:id="1258" w:author="Wambaugh, John (he/him/his)" w:date="2024-05-15T15:45:00Z">
          <w:pPr>
            <w:numPr>
              <w:numId w:val="24"/>
            </w:numPr>
            <w:tabs>
              <w:tab w:val="num" w:pos="720"/>
            </w:tabs>
            <w:spacing w:after="0" w:line="360" w:lineRule="auto"/>
            <w:ind w:left="720" w:hanging="360"/>
          </w:pPr>
        </w:pPrChange>
      </w:pPr>
    </w:p>
    <w:p w14:paraId="442CC6DB" w14:textId="783B7F74" w:rsidR="004520E3" w:rsidDel="00493C4B" w:rsidRDefault="004520E3">
      <w:pPr>
        <w:spacing w:after="0" w:line="360" w:lineRule="auto"/>
        <w:jc w:val="both"/>
        <w:rPr>
          <w:del w:id="1259" w:author="Wambaugh, John (he/him/his)" w:date="2024-05-06T11:16:00Z"/>
        </w:rPr>
        <w:pPrChange w:id="1260" w:author="Wambaugh, John (he/him/his)" w:date="2024-05-15T15:45:00Z">
          <w:pPr>
            <w:numPr>
              <w:numId w:val="24"/>
            </w:numPr>
            <w:tabs>
              <w:tab w:val="num" w:pos="720"/>
            </w:tabs>
            <w:spacing w:after="0" w:line="360" w:lineRule="auto"/>
            <w:ind w:left="720" w:hanging="360"/>
          </w:pPr>
        </w:pPrChange>
      </w:pPr>
      <w:del w:id="1261" w:author="Wambaugh, John (he/him/his)" w:date="2024-05-06T11:16:00Z">
        <w:r w:rsidDel="00493C4B">
          <w:delText>QSAR training set summary data</w:delText>
        </w:r>
      </w:del>
    </w:p>
    <w:p w14:paraId="04D59BA6" w14:textId="730B3767" w:rsidR="004520E3" w:rsidDel="00493C4B" w:rsidRDefault="004520E3">
      <w:pPr>
        <w:numPr>
          <w:ilvl w:val="0"/>
          <w:numId w:val="24"/>
        </w:numPr>
        <w:spacing w:after="0" w:line="360" w:lineRule="auto"/>
        <w:jc w:val="both"/>
        <w:rPr>
          <w:del w:id="1262" w:author="Wambaugh, John (he/him/his)" w:date="2024-05-06T11:16:00Z"/>
        </w:rPr>
        <w:pPrChange w:id="1263" w:author="Wambaugh, John (he/him/his)" w:date="2024-05-15T15:45:00Z">
          <w:pPr>
            <w:numPr>
              <w:numId w:val="24"/>
            </w:numPr>
            <w:tabs>
              <w:tab w:val="num" w:pos="720"/>
            </w:tabs>
            <w:spacing w:after="0" w:line="360" w:lineRule="auto"/>
            <w:ind w:left="720" w:hanging="360"/>
          </w:pPr>
        </w:pPrChange>
      </w:pPr>
      <w:del w:id="1264" w:author="Wambaugh, John (he/him/his)" w:date="2024-05-06T11:16:00Z">
        <w:r w:rsidDel="00493C4B">
          <w:delText>number chemicals, max, min, average values</w:delText>
        </w:r>
      </w:del>
    </w:p>
    <w:p w14:paraId="664CC08F" w14:textId="4D1218E9" w:rsidR="00493C4B" w:rsidDel="00493C4B" w:rsidRDefault="004520E3">
      <w:pPr>
        <w:numPr>
          <w:ilvl w:val="0"/>
          <w:numId w:val="24"/>
        </w:numPr>
        <w:spacing w:after="0" w:line="360" w:lineRule="auto"/>
        <w:jc w:val="both"/>
        <w:rPr>
          <w:del w:id="1265" w:author="Wambaugh, John (he/him/his)" w:date="2024-05-06T11:07:00Z"/>
        </w:rPr>
        <w:pPrChange w:id="1266" w:author="Wambaugh, John (he/him/his)" w:date="2024-05-15T15:45:00Z">
          <w:pPr>
            <w:numPr>
              <w:numId w:val="24"/>
            </w:numPr>
            <w:tabs>
              <w:tab w:val="num" w:pos="720"/>
            </w:tabs>
            <w:spacing w:after="0" w:line="360" w:lineRule="auto"/>
            <w:ind w:left="720" w:hanging="360"/>
          </w:pPr>
        </w:pPrChange>
      </w:pPr>
      <w:del w:id="1267" w:author="Wambaugh, John (he/him/his)" w:date="2024-05-06T11:16:00Z">
        <w:r w:rsidDel="00493C4B">
          <w:delText>will use the averages for missing values</w:delText>
        </w:r>
      </w:del>
    </w:p>
    <w:p w14:paraId="3124B4AE" w14:textId="23F9113C" w:rsidR="004520E3" w:rsidDel="00493C4B" w:rsidRDefault="004520E3">
      <w:pPr>
        <w:numPr>
          <w:ilvl w:val="0"/>
          <w:numId w:val="24"/>
        </w:numPr>
        <w:spacing w:after="0" w:line="360" w:lineRule="auto"/>
        <w:jc w:val="both"/>
        <w:rPr>
          <w:del w:id="1268" w:author="Wambaugh, John (he/him/his)" w:date="2024-05-06T11:06:00Z"/>
        </w:rPr>
        <w:pPrChange w:id="1269" w:author="Wambaugh, John (he/him/his)" w:date="2024-05-15T15:45:00Z">
          <w:pPr>
            <w:numPr>
              <w:numId w:val="24"/>
            </w:numPr>
            <w:tabs>
              <w:tab w:val="num" w:pos="720"/>
            </w:tabs>
            <w:spacing w:after="0" w:line="360" w:lineRule="auto"/>
            <w:ind w:left="720" w:hanging="360"/>
          </w:pPr>
        </w:pPrChange>
      </w:pPr>
    </w:p>
    <w:p w14:paraId="683450AC" w14:textId="79B5F0F6" w:rsidR="004520E3" w:rsidDel="00493C4B" w:rsidRDefault="004520E3">
      <w:pPr>
        <w:numPr>
          <w:ilvl w:val="0"/>
          <w:numId w:val="24"/>
        </w:numPr>
        <w:spacing w:after="0" w:line="360" w:lineRule="auto"/>
        <w:jc w:val="both"/>
        <w:rPr>
          <w:del w:id="1270" w:author="Wambaugh, John (he/him/his)" w:date="2024-05-06T11:06:00Z"/>
        </w:rPr>
        <w:pPrChange w:id="1271" w:author="Wambaugh, John (he/him/his)" w:date="2024-05-15T15:45:00Z">
          <w:pPr>
            <w:numPr>
              <w:numId w:val="24"/>
            </w:numPr>
            <w:tabs>
              <w:tab w:val="num" w:pos="720"/>
            </w:tabs>
            <w:spacing w:after="0" w:line="360" w:lineRule="auto"/>
            <w:ind w:left="720" w:hanging="360"/>
          </w:pPr>
        </w:pPrChange>
      </w:pPr>
      <w:del w:id="1272" w:author="Wambaugh, John (he/him/his)" w:date="2024-05-06T11:06:00Z">
        <w:r w:rsidDel="00493C4B">
          <w:delText xml:space="preserve">[10/26 1:11 PM] </w:delText>
        </w:r>
      </w:del>
    </w:p>
    <w:p w14:paraId="3A07D20B" w14:textId="52824988" w:rsidR="004520E3" w:rsidDel="00493C4B" w:rsidRDefault="004520E3">
      <w:pPr>
        <w:numPr>
          <w:ilvl w:val="0"/>
          <w:numId w:val="24"/>
        </w:numPr>
        <w:spacing w:after="0" w:line="360" w:lineRule="auto"/>
        <w:jc w:val="both"/>
        <w:rPr>
          <w:del w:id="1273" w:author="Wambaugh, John (he/him/his)" w:date="2024-05-06T11:06:00Z"/>
        </w:rPr>
        <w:pPrChange w:id="1274" w:author="Wambaugh, John (he/him/his)" w:date="2024-05-15T15:45:00Z">
          <w:pPr>
            <w:numPr>
              <w:numId w:val="24"/>
            </w:numPr>
            <w:tabs>
              <w:tab w:val="num" w:pos="720"/>
            </w:tabs>
            <w:spacing w:after="0" w:line="360" w:lineRule="auto"/>
            <w:ind w:left="720" w:hanging="360"/>
          </w:pPr>
        </w:pPrChange>
      </w:pPr>
      <w:del w:id="1275" w:author="Wambaugh, John (he/him/his)" w:date="2024-05-06T11:06:00Z">
        <w:r w:rsidDel="00493C4B">
          <w:delText>Wambaugh, John joined the conversation.</w:delText>
        </w:r>
      </w:del>
    </w:p>
    <w:p w14:paraId="5911B7A0" w14:textId="6B4BBB86" w:rsidR="004520E3" w:rsidDel="00493C4B" w:rsidRDefault="004520E3">
      <w:pPr>
        <w:numPr>
          <w:ilvl w:val="0"/>
          <w:numId w:val="24"/>
        </w:numPr>
        <w:spacing w:after="0" w:line="360" w:lineRule="auto"/>
        <w:jc w:val="both"/>
        <w:rPr>
          <w:del w:id="1276" w:author="Wambaugh, John (he/him/his)" w:date="2024-05-06T11:06:00Z"/>
        </w:rPr>
        <w:pPrChange w:id="1277" w:author="Wambaugh, John (he/him/his)" w:date="2024-05-15T15:45:00Z">
          <w:pPr>
            <w:numPr>
              <w:numId w:val="24"/>
            </w:numPr>
            <w:tabs>
              <w:tab w:val="num" w:pos="720"/>
            </w:tabs>
            <w:spacing w:after="0" w:line="360" w:lineRule="auto"/>
            <w:ind w:left="720" w:hanging="360"/>
          </w:pPr>
        </w:pPrChange>
      </w:pPr>
    </w:p>
    <w:p w14:paraId="17BE67D8" w14:textId="07E9F24E" w:rsidR="004520E3" w:rsidDel="00493C4B" w:rsidRDefault="004520E3">
      <w:pPr>
        <w:numPr>
          <w:ilvl w:val="0"/>
          <w:numId w:val="24"/>
        </w:numPr>
        <w:spacing w:after="0" w:line="360" w:lineRule="auto"/>
        <w:jc w:val="both"/>
        <w:rPr>
          <w:del w:id="1278" w:author="Wambaugh, John (he/him/his)" w:date="2024-05-06T11:06:00Z"/>
        </w:rPr>
        <w:pPrChange w:id="1279" w:author="Wambaugh, John (he/him/his)" w:date="2024-05-15T15:45:00Z">
          <w:pPr>
            <w:numPr>
              <w:numId w:val="24"/>
            </w:numPr>
            <w:tabs>
              <w:tab w:val="num" w:pos="720"/>
            </w:tabs>
            <w:spacing w:after="0" w:line="360" w:lineRule="auto"/>
            <w:ind w:left="720" w:hanging="360"/>
          </w:pPr>
        </w:pPrChange>
      </w:pPr>
      <w:del w:id="1280" w:author="Wambaugh, John (he/him/his)" w:date="2024-05-06T11:06:00Z">
        <w:r w:rsidDel="00493C4B">
          <w:delText xml:space="preserve">[10/29 10:49 AM] </w:delText>
        </w:r>
      </w:del>
    </w:p>
    <w:p w14:paraId="7EA28076" w14:textId="0F9704C7" w:rsidR="004520E3" w:rsidDel="00493C4B" w:rsidRDefault="004520E3">
      <w:pPr>
        <w:numPr>
          <w:ilvl w:val="0"/>
          <w:numId w:val="24"/>
        </w:numPr>
        <w:spacing w:after="0" w:line="360" w:lineRule="auto"/>
        <w:jc w:val="both"/>
        <w:rPr>
          <w:del w:id="1281" w:author="Wambaugh, John (he/him/his)" w:date="2024-05-06T11:06:00Z"/>
        </w:rPr>
        <w:pPrChange w:id="1282" w:author="Wambaugh, John (he/him/his)" w:date="2024-05-15T15:45:00Z">
          <w:pPr>
            <w:numPr>
              <w:numId w:val="24"/>
            </w:numPr>
            <w:tabs>
              <w:tab w:val="num" w:pos="720"/>
            </w:tabs>
            <w:spacing w:after="0" w:line="360" w:lineRule="auto"/>
            <w:ind w:left="720" w:hanging="360"/>
          </w:pPr>
        </w:pPrChange>
      </w:pPr>
      <w:del w:id="1283" w:author="Wambaugh, John (he/him/his)" w:date="2024-05-06T11:06:00Z">
        <w:r w:rsidDel="00493C4B">
          <w:delText>Wambaugh, John named the meeting to Wrapping Up TK QSPR Collaborative Trial Manuscript.</w:delText>
        </w:r>
      </w:del>
    </w:p>
    <w:p w14:paraId="3B273B82" w14:textId="2F9F0C6D" w:rsidR="004520E3" w:rsidDel="00493C4B" w:rsidRDefault="004520E3">
      <w:pPr>
        <w:numPr>
          <w:ilvl w:val="0"/>
          <w:numId w:val="24"/>
        </w:numPr>
        <w:spacing w:after="0" w:line="360" w:lineRule="auto"/>
        <w:jc w:val="both"/>
        <w:rPr>
          <w:del w:id="1284" w:author="Wambaugh, John (he/him/his)" w:date="2024-05-06T11:06:00Z"/>
        </w:rPr>
        <w:pPrChange w:id="1285" w:author="Wambaugh, John (he/him/his)" w:date="2024-05-15T15:45:00Z">
          <w:pPr>
            <w:numPr>
              <w:numId w:val="24"/>
            </w:numPr>
            <w:tabs>
              <w:tab w:val="num" w:pos="720"/>
            </w:tabs>
            <w:spacing w:after="0" w:line="360" w:lineRule="auto"/>
            <w:ind w:left="720" w:hanging="360"/>
          </w:pPr>
        </w:pPrChange>
      </w:pPr>
    </w:p>
    <w:p w14:paraId="6B22C1D1" w14:textId="0D851854" w:rsidR="004520E3" w:rsidDel="00493C4B" w:rsidRDefault="004520E3">
      <w:pPr>
        <w:numPr>
          <w:ilvl w:val="0"/>
          <w:numId w:val="24"/>
        </w:numPr>
        <w:spacing w:after="0" w:line="360" w:lineRule="auto"/>
        <w:jc w:val="both"/>
        <w:rPr>
          <w:del w:id="1286" w:author="Wambaugh, John (he/him/his)" w:date="2024-05-06T11:06:00Z"/>
        </w:rPr>
        <w:pPrChange w:id="1287" w:author="Wambaugh, John (he/him/his)" w:date="2024-05-15T15:45:00Z">
          <w:pPr>
            <w:numPr>
              <w:numId w:val="24"/>
            </w:numPr>
            <w:tabs>
              <w:tab w:val="num" w:pos="720"/>
            </w:tabs>
            <w:spacing w:after="0" w:line="360" w:lineRule="auto"/>
            <w:ind w:left="720" w:hanging="360"/>
          </w:pPr>
        </w:pPrChange>
      </w:pPr>
      <w:del w:id="1288" w:author="Wambaugh, John (he/him/his)" w:date="2024-05-06T11:06:00Z">
        <w:r w:rsidDel="00493C4B">
          <w:delText xml:space="preserve">[10/29 10:49 AM] </w:delText>
        </w:r>
      </w:del>
    </w:p>
    <w:p w14:paraId="2F7255BB" w14:textId="7D2DF668" w:rsidR="004520E3" w:rsidDel="00493C4B" w:rsidRDefault="004520E3">
      <w:pPr>
        <w:numPr>
          <w:ilvl w:val="0"/>
          <w:numId w:val="24"/>
        </w:numPr>
        <w:spacing w:after="0" w:line="360" w:lineRule="auto"/>
        <w:jc w:val="both"/>
        <w:rPr>
          <w:del w:id="1289" w:author="Wambaugh, John (he/him/his)" w:date="2024-05-06T11:06:00Z"/>
        </w:rPr>
        <w:pPrChange w:id="1290" w:author="Wambaugh, John (he/him/his)" w:date="2024-05-15T15:45:00Z">
          <w:pPr>
            <w:numPr>
              <w:numId w:val="24"/>
            </w:numPr>
            <w:tabs>
              <w:tab w:val="num" w:pos="720"/>
            </w:tabs>
            <w:spacing w:after="0" w:line="360" w:lineRule="auto"/>
            <w:ind w:left="720" w:hanging="360"/>
          </w:pPr>
        </w:pPrChange>
      </w:pPr>
      <w:del w:id="1291" w:author="Wambaugh, John (he/him/his)" w:date="2024-05-06T11:06:00Z">
        <w:r w:rsidDel="00493C4B">
          <w:delText>Sipes, Nisha and 9 others were invited to the meeting.</w:delText>
        </w:r>
      </w:del>
    </w:p>
    <w:p w14:paraId="504FA280" w14:textId="6752F016" w:rsidR="004520E3" w:rsidDel="00493C4B" w:rsidRDefault="004520E3">
      <w:pPr>
        <w:numPr>
          <w:ilvl w:val="0"/>
          <w:numId w:val="24"/>
        </w:numPr>
        <w:spacing w:after="0" w:line="360" w:lineRule="auto"/>
        <w:jc w:val="both"/>
        <w:rPr>
          <w:del w:id="1292" w:author="Wambaugh, John (he/him/his)" w:date="2024-05-06T11:06:00Z"/>
        </w:rPr>
        <w:pPrChange w:id="1293" w:author="Wambaugh, John (he/him/his)" w:date="2024-05-15T15:45:00Z">
          <w:pPr>
            <w:numPr>
              <w:numId w:val="24"/>
            </w:numPr>
            <w:tabs>
              <w:tab w:val="num" w:pos="720"/>
            </w:tabs>
            <w:spacing w:after="0" w:line="360" w:lineRule="auto"/>
            <w:ind w:left="720" w:hanging="360"/>
          </w:pPr>
        </w:pPrChange>
      </w:pPr>
    </w:p>
    <w:p w14:paraId="1A19F1DA" w14:textId="42D0874A" w:rsidR="004520E3" w:rsidDel="00493C4B" w:rsidRDefault="004520E3">
      <w:pPr>
        <w:numPr>
          <w:ilvl w:val="0"/>
          <w:numId w:val="24"/>
        </w:numPr>
        <w:spacing w:after="0" w:line="360" w:lineRule="auto"/>
        <w:jc w:val="both"/>
        <w:rPr>
          <w:del w:id="1294" w:author="Wambaugh, John (he/him/his)" w:date="2024-05-06T11:06:00Z"/>
        </w:rPr>
        <w:pPrChange w:id="1295" w:author="Wambaugh, John (he/him/his)" w:date="2024-05-15T15:45:00Z">
          <w:pPr>
            <w:numPr>
              <w:numId w:val="24"/>
            </w:numPr>
            <w:tabs>
              <w:tab w:val="num" w:pos="720"/>
            </w:tabs>
            <w:spacing w:after="0" w:line="360" w:lineRule="auto"/>
            <w:ind w:left="720" w:hanging="360"/>
          </w:pPr>
        </w:pPrChange>
      </w:pPr>
      <w:del w:id="1296" w:author="Wambaugh, John (he/him/his)" w:date="2024-05-06T11:06:00Z">
        <w:r w:rsidDel="00493C4B">
          <w:delText xml:space="preserve">[10/29 11:12 AM] </w:delText>
        </w:r>
      </w:del>
    </w:p>
    <w:p w14:paraId="705FFA81" w14:textId="235E3431" w:rsidR="004520E3" w:rsidDel="00493C4B" w:rsidRDefault="004520E3">
      <w:pPr>
        <w:numPr>
          <w:ilvl w:val="0"/>
          <w:numId w:val="24"/>
        </w:numPr>
        <w:spacing w:after="0" w:line="360" w:lineRule="auto"/>
        <w:jc w:val="both"/>
        <w:rPr>
          <w:del w:id="1297" w:author="Wambaugh, John (he/him/his)" w:date="2024-05-06T11:06:00Z"/>
        </w:rPr>
        <w:pPrChange w:id="1298" w:author="Wambaugh, John (he/him/his)" w:date="2024-05-15T15:45:00Z">
          <w:pPr>
            <w:numPr>
              <w:numId w:val="24"/>
            </w:numPr>
            <w:tabs>
              <w:tab w:val="num" w:pos="720"/>
            </w:tabs>
            <w:spacing w:after="0" w:line="360" w:lineRule="auto"/>
            <w:ind w:left="720" w:hanging="360"/>
          </w:pPr>
        </w:pPrChange>
      </w:pPr>
      <w:del w:id="1299" w:author="Wambaugh, John (he/him/his)" w:date="2024-05-06T11:06:00Z">
        <w:r w:rsidDel="00493C4B">
          <w:delText>Davidson, Sarah was invited to the meeting.</w:delText>
        </w:r>
      </w:del>
    </w:p>
    <w:p w14:paraId="2D1A1D8D" w14:textId="7004F950" w:rsidR="004520E3" w:rsidDel="00493C4B" w:rsidRDefault="004520E3">
      <w:pPr>
        <w:numPr>
          <w:ilvl w:val="0"/>
          <w:numId w:val="24"/>
        </w:numPr>
        <w:spacing w:after="0" w:line="360" w:lineRule="auto"/>
        <w:jc w:val="both"/>
        <w:rPr>
          <w:del w:id="1300" w:author="Wambaugh, John (he/him/his)" w:date="2024-05-06T11:06:00Z"/>
        </w:rPr>
        <w:pPrChange w:id="1301" w:author="Wambaugh, John (he/him/his)" w:date="2024-05-15T15:45:00Z">
          <w:pPr>
            <w:numPr>
              <w:numId w:val="24"/>
            </w:numPr>
            <w:tabs>
              <w:tab w:val="num" w:pos="720"/>
            </w:tabs>
            <w:spacing w:after="0" w:line="360" w:lineRule="auto"/>
            <w:ind w:left="720" w:hanging="360"/>
          </w:pPr>
        </w:pPrChange>
      </w:pPr>
    </w:p>
    <w:p w14:paraId="5DEC7945" w14:textId="103043F9" w:rsidR="004520E3" w:rsidDel="00493C4B" w:rsidRDefault="004520E3">
      <w:pPr>
        <w:numPr>
          <w:ilvl w:val="0"/>
          <w:numId w:val="24"/>
        </w:numPr>
        <w:spacing w:after="0" w:line="360" w:lineRule="auto"/>
        <w:jc w:val="both"/>
        <w:rPr>
          <w:del w:id="1302" w:author="Wambaugh, John (he/him/his)" w:date="2024-05-06T11:06:00Z"/>
        </w:rPr>
        <w:pPrChange w:id="1303" w:author="Wambaugh, John (he/him/his)" w:date="2024-05-15T15:45:00Z">
          <w:pPr>
            <w:numPr>
              <w:numId w:val="24"/>
            </w:numPr>
            <w:tabs>
              <w:tab w:val="num" w:pos="720"/>
            </w:tabs>
            <w:spacing w:after="0" w:line="360" w:lineRule="auto"/>
            <w:ind w:left="720" w:hanging="360"/>
          </w:pPr>
        </w:pPrChange>
      </w:pPr>
      <w:del w:id="1304" w:author="Wambaugh, John (he/him/his)" w:date="2024-05-06T11:06:00Z">
        <w:r w:rsidDel="00493C4B">
          <w:delText xml:space="preserve">[9:29 AM] </w:delText>
        </w:r>
      </w:del>
    </w:p>
    <w:p w14:paraId="53F53E1B" w14:textId="26AC5B29" w:rsidR="004520E3" w:rsidDel="00493C4B" w:rsidRDefault="004520E3">
      <w:pPr>
        <w:numPr>
          <w:ilvl w:val="0"/>
          <w:numId w:val="24"/>
        </w:numPr>
        <w:spacing w:after="0" w:line="360" w:lineRule="auto"/>
        <w:jc w:val="both"/>
        <w:rPr>
          <w:del w:id="1305" w:author="Wambaugh, John (he/him/his)" w:date="2024-05-06T11:06:00Z"/>
        </w:rPr>
        <w:pPrChange w:id="1306" w:author="Wambaugh, John (he/him/his)" w:date="2024-05-15T15:45:00Z">
          <w:pPr>
            <w:numPr>
              <w:numId w:val="24"/>
            </w:numPr>
            <w:tabs>
              <w:tab w:val="num" w:pos="720"/>
            </w:tabs>
            <w:spacing w:after="0" w:line="360" w:lineRule="auto"/>
            <w:ind w:left="720" w:hanging="360"/>
          </w:pPr>
        </w:pPrChange>
      </w:pPr>
    </w:p>
    <w:p w14:paraId="025C7D2F" w14:textId="406EA333" w:rsidR="004520E3" w:rsidDel="00493C4B" w:rsidRDefault="004520E3">
      <w:pPr>
        <w:numPr>
          <w:ilvl w:val="0"/>
          <w:numId w:val="24"/>
        </w:numPr>
        <w:spacing w:after="0" w:line="360" w:lineRule="auto"/>
        <w:jc w:val="both"/>
        <w:rPr>
          <w:del w:id="1307" w:author="Wambaugh, John (he/him/his)" w:date="2024-05-06T11:06:00Z"/>
        </w:rPr>
        <w:pPrChange w:id="1308" w:author="Wambaugh, John (he/him/his)" w:date="2024-05-15T15:45:00Z">
          <w:pPr>
            <w:numPr>
              <w:numId w:val="24"/>
            </w:numPr>
            <w:tabs>
              <w:tab w:val="num" w:pos="720"/>
            </w:tabs>
            <w:spacing w:after="0" w:line="360" w:lineRule="auto"/>
            <w:ind w:left="720" w:hanging="360"/>
          </w:pPr>
        </w:pPrChange>
      </w:pPr>
      <w:del w:id="1309" w:author="Wambaugh, John (he/him/his)" w:date="2024-05-06T11:06:00Z">
        <w:r w:rsidDel="00493C4B">
          <w:delText xml:space="preserve">[9:59 AM] </w:delText>
        </w:r>
      </w:del>
    </w:p>
    <w:p w14:paraId="313B32B7" w14:textId="5CE33AED" w:rsidR="004520E3" w:rsidDel="00493C4B" w:rsidRDefault="004520E3">
      <w:pPr>
        <w:numPr>
          <w:ilvl w:val="0"/>
          <w:numId w:val="24"/>
        </w:numPr>
        <w:spacing w:after="0" w:line="360" w:lineRule="auto"/>
        <w:jc w:val="both"/>
        <w:rPr>
          <w:del w:id="1310" w:author="Wambaugh, John (he/him/his)" w:date="2024-05-06T11:06:00Z"/>
        </w:rPr>
        <w:pPrChange w:id="1311" w:author="Wambaugh, John (he/him/his)" w:date="2024-05-15T15:45:00Z">
          <w:pPr>
            <w:numPr>
              <w:numId w:val="24"/>
            </w:numPr>
            <w:tabs>
              <w:tab w:val="num" w:pos="720"/>
            </w:tabs>
            <w:spacing w:after="0" w:line="360" w:lineRule="auto"/>
            <w:ind w:left="720" w:hanging="360"/>
          </w:pPr>
        </w:pPrChange>
      </w:pPr>
      <w:del w:id="1312" w:author="Wambaugh, John (he/him/his)" w:date="2024-05-06T11:06:00Z">
        <w:r w:rsidDel="00493C4B">
          <w:delText>9:59 AM Meeting started</w:delText>
        </w:r>
      </w:del>
    </w:p>
    <w:p w14:paraId="47156AA1" w14:textId="14587123" w:rsidR="004520E3" w:rsidDel="00493C4B" w:rsidRDefault="004520E3">
      <w:pPr>
        <w:numPr>
          <w:ilvl w:val="0"/>
          <w:numId w:val="24"/>
        </w:numPr>
        <w:spacing w:after="0" w:line="360" w:lineRule="auto"/>
        <w:jc w:val="both"/>
        <w:rPr>
          <w:del w:id="1313" w:author="Wambaugh, John (he/him/his)" w:date="2024-05-06T11:06:00Z"/>
        </w:rPr>
        <w:pPrChange w:id="1314" w:author="Wambaugh, John (he/him/his)" w:date="2024-05-15T15:45:00Z">
          <w:pPr>
            <w:numPr>
              <w:numId w:val="24"/>
            </w:numPr>
            <w:tabs>
              <w:tab w:val="num" w:pos="720"/>
            </w:tabs>
            <w:spacing w:after="0" w:line="360" w:lineRule="auto"/>
            <w:ind w:left="720" w:hanging="360"/>
          </w:pPr>
        </w:pPrChange>
      </w:pPr>
    </w:p>
    <w:p w14:paraId="1BA86C4C" w14:textId="325F3E90" w:rsidR="004520E3" w:rsidDel="00493C4B" w:rsidRDefault="004520E3">
      <w:pPr>
        <w:numPr>
          <w:ilvl w:val="0"/>
          <w:numId w:val="24"/>
        </w:numPr>
        <w:spacing w:after="0" w:line="360" w:lineRule="auto"/>
        <w:jc w:val="both"/>
        <w:rPr>
          <w:del w:id="1315" w:author="Wambaugh, John (he/him/his)" w:date="2024-05-06T11:06:00Z"/>
        </w:rPr>
        <w:pPrChange w:id="1316" w:author="Wambaugh, John (he/him/his)" w:date="2024-05-15T15:45:00Z">
          <w:pPr>
            <w:numPr>
              <w:numId w:val="24"/>
            </w:numPr>
            <w:tabs>
              <w:tab w:val="num" w:pos="720"/>
            </w:tabs>
            <w:spacing w:after="0" w:line="360" w:lineRule="auto"/>
            <w:ind w:left="720" w:hanging="360"/>
          </w:pPr>
        </w:pPrChange>
      </w:pPr>
      <w:del w:id="1317" w:author="Wambaugh, John (he/him/his)" w:date="2024-05-06T11:06:00Z">
        <w:r w:rsidDel="00493C4B">
          <w:delText xml:space="preserve">[10:00 AM] </w:delText>
        </w:r>
      </w:del>
    </w:p>
    <w:p w14:paraId="274F4FDD" w14:textId="319EB78A" w:rsidR="004520E3" w:rsidDel="00493C4B" w:rsidRDefault="004520E3">
      <w:pPr>
        <w:numPr>
          <w:ilvl w:val="0"/>
          <w:numId w:val="24"/>
        </w:numPr>
        <w:spacing w:after="0" w:line="360" w:lineRule="auto"/>
        <w:jc w:val="both"/>
        <w:rPr>
          <w:del w:id="1318" w:author="Wambaugh, John (he/him/his)" w:date="2024-05-06T11:06:00Z"/>
        </w:rPr>
        <w:pPrChange w:id="1319" w:author="Wambaugh, John (he/him/his)" w:date="2024-05-15T15:45:00Z">
          <w:pPr>
            <w:numPr>
              <w:numId w:val="24"/>
            </w:numPr>
            <w:tabs>
              <w:tab w:val="num" w:pos="720"/>
            </w:tabs>
            <w:spacing w:after="0" w:line="360" w:lineRule="auto"/>
            <w:ind w:left="720" w:hanging="360"/>
          </w:pPr>
        </w:pPrChange>
      </w:pPr>
      <w:del w:id="1320" w:author="Wambaugh, John (he/him/his)" w:date="2024-05-06T11:06:00Z">
        <w:r w:rsidDel="00493C4B">
          <w:delText>Alessandro Sangion (Guest) has temporarily joined the chat.</w:delText>
        </w:r>
      </w:del>
    </w:p>
    <w:p w14:paraId="28B7AA3A" w14:textId="30F404B2" w:rsidR="004520E3" w:rsidDel="00493C4B" w:rsidRDefault="004520E3">
      <w:pPr>
        <w:numPr>
          <w:ilvl w:val="0"/>
          <w:numId w:val="24"/>
        </w:numPr>
        <w:spacing w:after="0" w:line="360" w:lineRule="auto"/>
        <w:jc w:val="both"/>
        <w:rPr>
          <w:del w:id="1321" w:author="Wambaugh, John (he/him/his)" w:date="2024-05-06T11:06:00Z"/>
        </w:rPr>
        <w:pPrChange w:id="1322" w:author="Wambaugh, John (he/him/his)" w:date="2024-05-15T15:45:00Z">
          <w:pPr>
            <w:numPr>
              <w:numId w:val="24"/>
            </w:numPr>
            <w:tabs>
              <w:tab w:val="num" w:pos="720"/>
            </w:tabs>
            <w:spacing w:after="0" w:line="360" w:lineRule="auto"/>
            <w:ind w:left="720" w:hanging="360"/>
          </w:pPr>
        </w:pPrChange>
      </w:pPr>
    </w:p>
    <w:p w14:paraId="290A3DDA" w14:textId="68B73ADC" w:rsidR="004520E3" w:rsidDel="00493C4B" w:rsidRDefault="004520E3">
      <w:pPr>
        <w:numPr>
          <w:ilvl w:val="0"/>
          <w:numId w:val="24"/>
        </w:numPr>
        <w:spacing w:after="0" w:line="360" w:lineRule="auto"/>
        <w:jc w:val="both"/>
        <w:rPr>
          <w:del w:id="1323" w:author="Wambaugh, John (he/him/his)" w:date="2024-05-06T11:06:00Z"/>
        </w:rPr>
        <w:pPrChange w:id="1324" w:author="Wambaugh, John (he/him/his)" w:date="2024-05-15T15:45:00Z">
          <w:pPr>
            <w:numPr>
              <w:numId w:val="24"/>
            </w:numPr>
            <w:tabs>
              <w:tab w:val="num" w:pos="720"/>
            </w:tabs>
            <w:spacing w:after="0" w:line="360" w:lineRule="auto"/>
            <w:ind w:left="720" w:hanging="360"/>
          </w:pPr>
        </w:pPrChange>
      </w:pPr>
      <w:del w:id="1325" w:author="Wambaugh, John (he/him/his)" w:date="2024-05-06T11:06:00Z">
        <w:r w:rsidDel="00493C4B">
          <w:delText xml:space="preserve">[10:01 AM] </w:delText>
        </w:r>
      </w:del>
    </w:p>
    <w:p w14:paraId="08F39251" w14:textId="10D04479" w:rsidR="004520E3" w:rsidDel="00493C4B" w:rsidRDefault="004520E3">
      <w:pPr>
        <w:numPr>
          <w:ilvl w:val="0"/>
          <w:numId w:val="24"/>
        </w:numPr>
        <w:spacing w:after="0" w:line="360" w:lineRule="auto"/>
        <w:jc w:val="both"/>
        <w:rPr>
          <w:del w:id="1326" w:author="Wambaugh, John (he/him/his)" w:date="2024-05-06T11:06:00Z"/>
        </w:rPr>
        <w:pPrChange w:id="1327" w:author="Wambaugh, John (he/him/his)" w:date="2024-05-15T15:45:00Z">
          <w:pPr>
            <w:numPr>
              <w:numId w:val="24"/>
            </w:numPr>
            <w:tabs>
              <w:tab w:val="num" w:pos="720"/>
            </w:tabs>
            <w:spacing w:after="0" w:line="360" w:lineRule="auto"/>
            <w:ind w:left="720" w:hanging="360"/>
          </w:pPr>
        </w:pPrChange>
      </w:pPr>
      <w:del w:id="1328" w:author="Wambaugh, John (he/him/his)" w:date="2024-05-06T11:06:00Z">
        <w:r w:rsidDel="00493C4B">
          <w:delText>Ferguson, Stephen (NIH/NIEHS) [E] has temporarily joined the chat.</w:delText>
        </w:r>
      </w:del>
    </w:p>
    <w:p w14:paraId="0340D0CC" w14:textId="20DF9460" w:rsidR="004520E3" w:rsidDel="00493C4B" w:rsidRDefault="004520E3">
      <w:pPr>
        <w:numPr>
          <w:ilvl w:val="0"/>
          <w:numId w:val="24"/>
        </w:numPr>
        <w:spacing w:after="0" w:line="360" w:lineRule="auto"/>
        <w:jc w:val="both"/>
        <w:rPr>
          <w:del w:id="1329" w:author="Wambaugh, John (he/him/his)" w:date="2024-05-06T11:06:00Z"/>
        </w:rPr>
        <w:pPrChange w:id="1330" w:author="Wambaugh, John (he/him/his)" w:date="2024-05-15T15:45:00Z">
          <w:pPr>
            <w:numPr>
              <w:numId w:val="24"/>
            </w:numPr>
            <w:tabs>
              <w:tab w:val="num" w:pos="720"/>
            </w:tabs>
            <w:spacing w:after="0" w:line="360" w:lineRule="auto"/>
            <w:ind w:left="720" w:hanging="360"/>
          </w:pPr>
        </w:pPrChange>
      </w:pPr>
    </w:p>
    <w:p w14:paraId="6896CB65" w14:textId="46C7CC10" w:rsidR="004520E3" w:rsidDel="00493C4B" w:rsidRDefault="004520E3">
      <w:pPr>
        <w:numPr>
          <w:ilvl w:val="0"/>
          <w:numId w:val="24"/>
        </w:numPr>
        <w:spacing w:after="0" w:line="360" w:lineRule="auto"/>
        <w:jc w:val="both"/>
        <w:rPr>
          <w:del w:id="1331" w:author="Wambaugh, John (he/him/his)" w:date="2024-05-06T11:06:00Z"/>
        </w:rPr>
        <w:pPrChange w:id="1332" w:author="Wambaugh, John (he/him/his)" w:date="2024-05-15T15:45:00Z">
          <w:pPr>
            <w:numPr>
              <w:numId w:val="24"/>
            </w:numPr>
            <w:tabs>
              <w:tab w:val="num" w:pos="720"/>
            </w:tabs>
            <w:spacing w:after="0" w:line="360" w:lineRule="auto"/>
            <w:ind w:left="720" w:hanging="360"/>
          </w:pPr>
        </w:pPrChange>
      </w:pPr>
      <w:del w:id="1333" w:author="Wambaugh, John (he/him/his)" w:date="2024-05-06T11:06:00Z">
        <w:r w:rsidDel="00493C4B">
          <w:delText xml:space="preserve">[10:01 AM] </w:delText>
        </w:r>
      </w:del>
    </w:p>
    <w:p w14:paraId="7C05BEC0" w14:textId="7C39FF30" w:rsidR="004520E3" w:rsidDel="00493C4B" w:rsidRDefault="004520E3">
      <w:pPr>
        <w:numPr>
          <w:ilvl w:val="0"/>
          <w:numId w:val="24"/>
        </w:numPr>
        <w:spacing w:after="0" w:line="360" w:lineRule="auto"/>
        <w:jc w:val="both"/>
        <w:rPr>
          <w:del w:id="1334" w:author="Wambaugh, John (he/him/his)" w:date="2024-05-06T11:06:00Z"/>
        </w:rPr>
        <w:pPrChange w:id="1335" w:author="Wambaugh, John (he/him/his)" w:date="2024-05-15T15:45:00Z">
          <w:pPr>
            <w:numPr>
              <w:numId w:val="24"/>
            </w:numPr>
            <w:tabs>
              <w:tab w:val="num" w:pos="720"/>
            </w:tabs>
            <w:spacing w:after="0" w:line="360" w:lineRule="auto"/>
            <w:ind w:left="720" w:hanging="360"/>
          </w:pPr>
        </w:pPrChange>
      </w:pPr>
      <w:del w:id="1336" w:author="Wambaugh, John (he/him/his)" w:date="2024-05-06T11:06:00Z">
        <w:r w:rsidDel="00493C4B">
          <w:delText>John DiBella has temporarily joined the chat.</w:delText>
        </w:r>
      </w:del>
    </w:p>
    <w:p w14:paraId="0373D386" w14:textId="57FFDD2E" w:rsidR="004520E3" w:rsidDel="00493C4B" w:rsidRDefault="004520E3">
      <w:pPr>
        <w:numPr>
          <w:ilvl w:val="0"/>
          <w:numId w:val="24"/>
        </w:numPr>
        <w:spacing w:after="0" w:line="360" w:lineRule="auto"/>
        <w:jc w:val="both"/>
        <w:rPr>
          <w:del w:id="1337" w:author="Wambaugh, John (he/him/his)" w:date="2024-05-06T11:06:00Z"/>
        </w:rPr>
        <w:pPrChange w:id="1338" w:author="Wambaugh, John (he/him/his)" w:date="2024-05-15T15:45:00Z">
          <w:pPr>
            <w:numPr>
              <w:numId w:val="24"/>
            </w:numPr>
            <w:tabs>
              <w:tab w:val="num" w:pos="720"/>
            </w:tabs>
            <w:spacing w:after="0" w:line="360" w:lineRule="auto"/>
            <w:ind w:left="720" w:hanging="360"/>
          </w:pPr>
        </w:pPrChange>
      </w:pPr>
    </w:p>
    <w:p w14:paraId="0D867441" w14:textId="43699D0C" w:rsidR="004520E3" w:rsidDel="00493C4B" w:rsidRDefault="004520E3">
      <w:pPr>
        <w:numPr>
          <w:ilvl w:val="0"/>
          <w:numId w:val="24"/>
        </w:numPr>
        <w:spacing w:after="0" w:line="360" w:lineRule="auto"/>
        <w:jc w:val="both"/>
        <w:rPr>
          <w:del w:id="1339" w:author="Wambaugh, John (he/him/his)" w:date="2024-05-06T11:06:00Z"/>
        </w:rPr>
        <w:pPrChange w:id="1340" w:author="Wambaugh, John (he/him/his)" w:date="2024-05-15T15:45:00Z">
          <w:pPr>
            <w:numPr>
              <w:numId w:val="24"/>
            </w:numPr>
            <w:tabs>
              <w:tab w:val="num" w:pos="720"/>
            </w:tabs>
            <w:spacing w:after="0" w:line="360" w:lineRule="auto"/>
            <w:ind w:left="720" w:hanging="360"/>
          </w:pPr>
        </w:pPrChange>
      </w:pPr>
      <w:del w:id="1341" w:author="Wambaugh, John (he/him/his)" w:date="2024-05-06T11:06:00Z">
        <w:r w:rsidDel="00493C4B">
          <w:delText xml:space="preserve">[10:01 AM] </w:delText>
        </w:r>
      </w:del>
    </w:p>
    <w:p w14:paraId="7A269A68" w14:textId="242B1CDC" w:rsidR="004520E3" w:rsidDel="00493C4B" w:rsidRDefault="004520E3">
      <w:pPr>
        <w:numPr>
          <w:ilvl w:val="0"/>
          <w:numId w:val="24"/>
        </w:numPr>
        <w:spacing w:after="0" w:line="360" w:lineRule="auto"/>
        <w:jc w:val="both"/>
        <w:rPr>
          <w:del w:id="1342" w:author="Wambaugh, John (he/him/his)" w:date="2024-05-06T11:06:00Z"/>
        </w:rPr>
        <w:pPrChange w:id="1343" w:author="Wambaugh, John (he/him/his)" w:date="2024-05-15T15:45:00Z">
          <w:pPr>
            <w:numPr>
              <w:numId w:val="24"/>
            </w:numPr>
            <w:tabs>
              <w:tab w:val="num" w:pos="720"/>
            </w:tabs>
            <w:spacing w:after="0" w:line="360" w:lineRule="auto"/>
            <w:ind w:left="720" w:hanging="360"/>
          </w:pPr>
        </w:pPrChange>
      </w:pPr>
      <w:del w:id="1344" w:author="Wambaugh, John (he/him/his)" w:date="2024-05-06T11:06:00Z">
        <w:r w:rsidDel="00493C4B">
          <w:delText>Michael Lawless has temporarily joined the chat.</w:delText>
        </w:r>
      </w:del>
    </w:p>
    <w:p w14:paraId="35FE7BD9" w14:textId="24FEE38A" w:rsidR="004520E3" w:rsidDel="00493C4B" w:rsidRDefault="004520E3">
      <w:pPr>
        <w:numPr>
          <w:ilvl w:val="0"/>
          <w:numId w:val="24"/>
        </w:numPr>
        <w:spacing w:after="0" w:line="360" w:lineRule="auto"/>
        <w:jc w:val="both"/>
        <w:rPr>
          <w:del w:id="1345" w:author="Wambaugh, John (he/him/his)" w:date="2024-05-06T11:06:00Z"/>
        </w:rPr>
        <w:pPrChange w:id="1346" w:author="Wambaugh, John (he/him/his)" w:date="2024-05-15T15:45:00Z">
          <w:pPr>
            <w:numPr>
              <w:numId w:val="24"/>
            </w:numPr>
            <w:tabs>
              <w:tab w:val="num" w:pos="720"/>
            </w:tabs>
            <w:spacing w:after="0" w:line="360" w:lineRule="auto"/>
            <w:ind w:left="720" w:hanging="360"/>
          </w:pPr>
        </w:pPrChange>
      </w:pPr>
    </w:p>
    <w:p w14:paraId="7EE1F53E" w14:textId="029AFC40" w:rsidR="004520E3" w:rsidDel="00493C4B" w:rsidRDefault="004520E3">
      <w:pPr>
        <w:numPr>
          <w:ilvl w:val="0"/>
          <w:numId w:val="24"/>
        </w:numPr>
        <w:spacing w:after="0" w:line="360" w:lineRule="auto"/>
        <w:jc w:val="both"/>
        <w:rPr>
          <w:del w:id="1347" w:author="Wambaugh, John (he/him/his)" w:date="2024-05-06T11:06:00Z"/>
        </w:rPr>
        <w:pPrChange w:id="1348" w:author="Wambaugh, John (he/him/his)" w:date="2024-05-15T15:45:00Z">
          <w:pPr>
            <w:numPr>
              <w:numId w:val="24"/>
            </w:numPr>
            <w:tabs>
              <w:tab w:val="num" w:pos="720"/>
            </w:tabs>
            <w:spacing w:after="0" w:line="360" w:lineRule="auto"/>
            <w:ind w:left="720" w:hanging="360"/>
          </w:pPr>
        </w:pPrChange>
      </w:pPr>
      <w:del w:id="1349" w:author="Wambaugh, John (he/him/his)" w:date="2024-05-06T11:06:00Z">
        <w:r w:rsidDel="00493C4B">
          <w:delText xml:space="preserve">[10:01 AM] </w:delText>
        </w:r>
      </w:del>
    </w:p>
    <w:p w14:paraId="3D8A3B51" w14:textId="6182B447" w:rsidR="004520E3" w:rsidDel="00493C4B" w:rsidRDefault="004520E3">
      <w:pPr>
        <w:numPr>
          <w:ilvl w:val="0"/>
          <w:numId w:val="24"/>
        </w:numPr>
        <w:spacing w:after="0" w:line="360" w:lineRule="auto"/>
        <w:jc w:val="both"/>
        <w:rPr>
          <w:del w:id="1350" w:author="Wambaugh, John (he/him/his)" w:date="2024-05-06T11:06:00Z"/>
        </w:rPr>
        <w:pPrChange w:id="1351" w:author="Wambaugh, John (he/him/his)" w:date="2024-05-15T15:45:00Z">
          <w:pPr>
            <w:numPr>
              <w:numId w:val="24"/>
            </w:numPr>
            <w:tabs>
              <w:tab w:val="num" w:pos="720"/>
            </w:tabs>
            <w:spacing w:after="0" w:line="360" w:lineRule="auto"/>
            <w:ind w:left="720" w:hanging="360"/>
          </w:pPr>
        </w:pPrChange>
      </w:pPr>
      <w:del w:id="1352" w:author="Wambaugh, John (he/him/his)" w:date="2024-05-06T11:06:00Z">
        <w:r w:rsidDel="00493C4B">
          <w:delText>Trevor Brown (Guest) has temporarily joined the chat.</w:delText>
        </w:r>
      </w:del>
    </w:p>
    <w:p w14:paraId="7B126C90" w14:textId="6E4B0286" w:rsidR="004520E3" w:rsidDel="00493C4B" w:rsidRDefault="004520E3">
      <w:pPr>
        <w:numPr>
          <w:ilvl w:val="0"/>
          <w:numId w:val="24"/>
        </w:numPr>
        <w:spacing w:after="0" w:line="360" w:lineRule="auto"/>
        <w:jc w:val="both"/>
        <w:rPr>
          <w:del w:id="1353" w:author="Wambaugh, John (he/him/his)" w:date="2024-05-06T11:06:00Z"/>
        </w:rPr>
        <w:pPrChange w:id="1354" w:author="Wambaugh, John (he/him/his)" w:date="2024-05-15T15:45:00Z">
          <w:pPr>
            <w:numPr>
              <w:numId w:val="24"/>
            </w:numPr>
            <w:tabs>
              <w:tab w:val="num" w:pos="720"/>
            </w:tabs>
            <w:spacing w:after="0" w:line="360" w:lineRule="auto"/>
            <w:ind w:left="720" w:hanging="360"/>
          </w:pPr>
        </w:pPrChange>
      </w:pPr>
    </w:p>
    <w:p w14:paraId="0CDBBDDC" w14:textId="53D1E525" w:rsidR="004520E3" w:rsidDel="00493C4B" w:rsidRDefault="004520E3">
      <w:pPr>
        <w:numPr>
          <w:ilvl w:val="0"/>
          <w:numId w:val="24"/>
        </w:numPr>
        <w:spacing w:after="0" w:line="360" w:lineRule="auto"/>
        <w:jc w:val="both"/>
        <w:rPr>
          <w:del w:id="1355" w:author="Wambaugh, John (he/him/his)" w:date="2024-05-06T11:06:00Z"/>
        </w:rPr>
        <w:pPrChange w:id="1356" w:author="Wambaugh, John (he/him/his)" w:date="2024-05-15T15:45:00Z">
          <w:pPr>
            <w:numPr>
              <w:numId w:val="24"/>
            </w:numPr>
            <w:tabs>
              <w:tab w:val="num" w:pos="720"/>
            </w:tabs>
            <w:spacing w:after="0" w:line="360" w:lineRule="auto"/>
            <w:ind w:left="720" w:hanging="360"/>
          </w:pPr>
        </w:pPrChange>
      </w:pPr>
      <w:del w:id="1357" w:author="Wambaugh, John (he/him/his)" w:date="2024-05-06T11:06:00Z">
        <w:r w:rsidDel="00493C4B">
          <w:delText xml:space="preserve">[10:01 AM] </w:delText>
        </w:r>
      </w:del>
    </w:p>
    <w:p w14:paraId="650F69FA" w14:textId="4D966ED6" w:rsidR="004520E3" w:rsidDel="00493C4B" w:rsidRDefault="004520E3">
      <w:pPr>
        <w:numPr>
          <w:ilvl w:val="0"/>
          <w:numId w:val="24"/>
        </w:numPr>
        <w:spacing w:after="0" w:line="360" w:lineRule="auto"/>
        <w:jc w:val="both"/>
        <w:rPr>
          <w:del w:id="1358" w:author="Wambaugh, John (he/him/his)" w:date="2024-05-06T11:06:00Z"/>
        </w:rPr>
        <w:pPrChange w:id="1359" w:author="Wambaugh, John (he/him/his)" w:date="2024-05-15T15:45:00Z">
          <w:pPr>
            <w:numPr>
              <w:numId w:val="24"/>
            </w:numPr>
            <w:tabs>
              <w:tab w:val="num" w:pos="720"/>
            </w:tabs>
            <w:spacing w:after="0" w:line="360" w:lineRule="auto"/>
            <w:ind w:left="720" w:hanging="360"/>
          </w:pPr>
        </w:pPrChange>
      </w:pPr>
      <w:del w:id="1360" w:author="Wambaugh, John (he/him/his)" w:date="2024-05-06T11:06:00Z">
        <w:r w:rsidDel="00493C4B">
          <w:delText>Mansouri, Kamel (NIH/NIEHS) [E] has temporarily joined the chat.</w:delText>
        </w:r>
      </w:del>
    </w:p>
    <w:p w14:paraId="1B61797C" w14:textId="1F26DC1D" w:rsidR="004520E3" w:rsidDel="00493C4B" w:rsidRDefault="004520E3">
      <w:pPr>
        <w:numPr>
          <w:ilvl w:val="0"/>
          <w:numId w:val="24"/>
        </w:numPr>
        <w:spacing w:after="0" w:line="360" w:lineRule="auto"/>
        <w:jc w:val="both"/>
        <w:rPr>
          <w:del w:id="1361" w:author="Wambaugh, John (he/him/his)" w:date="2024-05-06T11:06:00Z"/>
        </w:rPr>
        <w:pPrChange w:id="1362" w:author="Wambaugh, John (he/him/his)" w:date="2024-05-15T15:45:00Z">
          <w:pPr>
            <w:numPr>
              <w:numId w:val="24"/>
            </w:numPr>
            <w:tabs>
              <w:tab w:val="num" w:pos="720"/>
            </w:tabs>
            <w:spacing w:after="0" w:line="360" w:lineRule="auto"/>
            <w:ind w:left="720" w:hanging="360"/>
          </w:pPr>
        </w:pPrChange>
      </w:pPr>
    </w:p>
    <w:p w14:paraId="057E3F7A" w14:textId="44FD79D8" w:rsidR="004520E3" w:rsidDel="00493C4B" w:rsidRDefault="004520E3">
      <w:pPr>
        <w:numPr>
          <w:ilvl w:val="0"/>
          <w:numId w:val="24"/>
        </w:numPr>
        <w:spacing w:after="0" w:line="360" w:lineRule="auto"/>
        <w:jc w:val="both"/>
        <w:rPr>
          <w:del w:id="1363" w:author="Wambaugh, John (he/him/his)" w:date="2024-05-06T11:06:00Z"/>
        </w:rPr>
        <w:pPrChange w:id="1364" w:author="Wambaugh, John (he/him/his)" w:date="2024-05-15T15:45:00Z">
          <w:pPr>
            <w:numPr>
              <w:numId w:val="24"/>
            </w:numPr>
            <w:tabs>
              <w:tab w:val="num" w:pos="720"/>
            </w:tabs>
            <w:spacing w:after="0" w:line="360" w:lineRule="auto"/>
            <w:ind w:left="720" w:hanging="360"/>
          </w:pPr>
        </w:pPrChange>
      </w:pPr>
      <w:del w:id="1365" w:author="Wambaugh, John (he/him/his)" w:date="2024-05-06T11:06:00Z">
        <w:r w:rsidDel="00493C4B">
          <w:delText xml:space="preserve">[10:02 AM] </w:delText>
        </w:r>
      </w:del>
    </w:p>
    <w:p w14:paraId="5755CBFD" w14:textId="45180268" w:rsidR="004520E3" w:rsidDel="00493C4B" w:rsidRDefault="004520E3">
      <w:pPr>
        <w:numPr>
          <w:ilvl w:val="0"/>
          <w:numId w:val="24"/>
        </w:numPr>
        <w:spacing w:after="0" w:line="360" w:lineRule="auto"/>
        <w:jc w:val="both"/>
        <w:rPr>
          <w:del w:id="1366" w:author="Wambaugh, John (he/him/his)" w:date="2024-05-06T11:06:00Z"/>
        </w:rPr>
        <w:pPrChange w:id="1367" w:author="Wambaugh, John (he/him/his)" w:date="2024-05-15T15:45:00Z">
          <w:pPr>
            <w:numPr>
              <w:numId w:val="24"/>
            </w:numPr>
            <w:tabs>
              <w:tab w:val="num" w:pos="720"/>
            </w:tabs>
            <w:spacing w:after="0" w:line="360" w:lineRule="auto"/>
            <w:ind w:left="720" w:hanging="360"/>
          </w:pPr>
        </w:pPrChange>
      </w:pPr>
      <w:del w:id="1368" w:author="Wambaugh, John (he/him/his)" w:date="2024-05-06T11:06:00Z">
        <w:r w:rsidDel="00493C4B">
          <w:delText>Rocky Goldsmith has temporarily joined the chat.</w:delText>
        </w:r>
      </w:del>
    </w:p>
    <w:p w14:paraId="117F8A3F" w14:textId="452123C7" w:rsidR="004520E3" w:rsidDel="00493C4B" w:rsidRDefault="004520E3">
      <w:pPr>
        <w:numPr>
          <w:ilvl w:val="0"/>
          <w:numId w:val="24"/>
        </w:numPr>
        <w:spacing w:after="0" w:line="360" w:lineRule="auto"/>
        <w:jc w:val="both"/>
        <w:rPr>
          <w:del w:id="1369" w:author="Wambaugh, John (he/him/his)" w:date="2024-05-06T11:06:00Z"/>
        </w:rPr>
        <w:pPrChange w:id="1370" w:author="Wambaugh, John (he/him/his)" w:date="2024-05-15T15:45:00Z">
          <w:pPr>
            <w:numPr>
              <w:numId w:val="24"/>
            </w:numPr>
            <w:tabs>
              <w:tab w:val="num" w:pos="720"/>
            </w:tabs>
            <w:spacing w:after="0" w:line="360" w:lineRule="auto"/>
            <w:ind w:left="720" w:hanging="360"/>
          </w:pPr>
        </w:pPrChange>
      </w:pPr>
    </w:p>
    <w:p w14:paraId="64E7447D" w14:textId="27C55A3E" w:rsidR="004520E3" w:rsidDel="00493C4B" w:rsidRDefault="004520E3">
      <w:pPr>
        <w:numPr>
          <w:ilvl w:val="0"/>
          <w:numId w:val="24"/>
        </w:numPr>
        <w:spacing w:after="0" w:line="360" w:lineRule="auto"/>
        <w:jc w:val="both"/>
        <w:rPr>
          <w:del w:id="1371" w:author="Wambaugh, John (he/him/his)" w:date="2024-05-06T11:06:00Z"/>
        </w:rPr>
        <w:pPrChange w:id="1372" w:author="Wambaugh, John (he/him/his)" w:date="2024-05-15T15:45:00Z">
          <w:pPr>
            <w:numPr>
              <w:numId w:val="24"/>
            </w:numPr>
            <w:tabs>
              <w:tab w:val="num" w:pos="720"/>
            </w:tabs>
            <w:spacing w:after="0" w:line="360" w:lineRule="auto"/>
            <w:ind w:left="720" w:hanging="360"/>
          </w:pPr>
        </w:pPrChange>
      </w:pPr>
      <w:del w:id="1373" w:author="Wambaugh, John (he/him/his)" w:date="2024-05-06T11:06:00Z">
        <w:r w:rsidDel="00493C4B">
          <w:delText xml:space="preserve">[10:02 AM] </w:delText>
        </w:r>
      </w:del>
    </w:p>
    <w:p w14:paraId="173B52B1" w14:textId="4E84A3B9" w:rsidR="004520E3" w:rsidDel="00493C4B" w:rsidRDefault="004520E3">
      <w:pPr>
        <w:numPr>
          <w:ilvl w:val="0"/>
          <w:numId w:val="24"/>
        </w:numPr>
        <w:spacing w:after="0" w:line="360" w:lineRule="auto"/>
        <w:jc w:val="both"/>
        <w:rPr>
          <w:del w:id="1374" w:author="Wambaugh, John (he/him/his)" w:date="2024-05-06T11:06:00Z"/>
        </w:rPr>
        <w:pPrChange w:id="1375" w:author="Wambaugh, John (he/him/his)" w:date="2024-05-15T15:45:00Z">
          <w:pPr>
            <w:numPr>
              <w:numId w:val="24"/>
            </w:numPr>
            <w:tabs>
              <w:tab w:val="num" w:pos="720"/>
            </w:tabs>
            <w:spacing w:after="0" w:line="360" w:lineRule="auto"/>
            <w:ind w:left="720" w:hanging="360"/>
          </w:pPr>
        </w:pPrChange>
      </w:pPr>
      <w:del w:id="1376" w:author="Wambaugh, John (he/him/his)" w:date="2024-05-06T11:06:00Z">
        <w:r w:rsidDel="00493C4B">
          <w:delText>Jon Arnot (Guest) has temporarily joined the chat.</w:delText>
        </w:r>
      </w:del>
    </w:p>
    <w:p w14:paraId="59E01DA0" w14:textId="5189DE80" w:rsidR="004520E3" w:rsidDel="00493C4B" w:rsidRDefault="004520E3">
      <w:pPr>
        <w:numPr>
          <w:ilvl w:val="0"/>
          <w:numId w:val="24"/>
        </w:numPr>
        <w:spacing w:after="0" w:line="360" w:lineRule="auto"/>
        <w:jc w:val="both"/>
        <w:rPr>
          <w:del w:id="1377" w:author="Wambaugh, John (he/him/his)" w:date="2024-05-06T11:06:00Z"/>
        </w:rPr>
        <w:pPrChange w:id="1378" w:author="Wambaugh, John (he/him/his)" w:date="2024-05-15T15:45:00Z">
          <w:pPr>
            <w:numPr>
              <w:numId w:val="24"/>
            </w:numPr>
            <w:tabs>
              <w:tab w:val="num" w:pos="720"/>
            </w:tabs>
            <w:spacing w:after="0" w:line="360" w:lineRule="auto"/>
            <w:ind w:left="720" w:hanging="360"/>
          </w:pPr>
        </w:pPrChange>
      </w:pPr>
    </w:p>
    <w:p w14:paraId="05DD6E5A" w14:textId="78B9D761" w:rsidR="004520E3" w:rsidDel="00493C4B" w:rsidRDefault="004520E3">
      <w:pPr>
        <w:numPr>
          <w:ilvl w:val="0"/>
          <w:numId w:val="24"/>
        </w:numPr>
        <w:spacing w:after="0" w:line="360" w:lineRule="auto"/>
        <w:jc w:val="both"/>
        <w:rPr>
          <w:del w:id="1379" w:author="Wambaugh, John (he/him/his)" w:date="2024-05-06T11:06:00Z"/>
        </w:rPr>
        <w:pPrChange w:id="1380" w:author="Wambaugh, John (he/him/his)" w:date="2024-05-15T15:45:00Z">
          <w:pPr>
            <w:numPr>
              <w:numId w:val="24"/>
            </w:numPr>
            <w:tabs>
              <w:tab w:val="num" w:pos="720"/>
            </w:tabs>
            <w:spacing w:after="0" w:line="360" w:lineRule="auto"/>
            <w:ind w:left="720" w:hanging="360"/>
          </w:pPr>
        </w:pPrChange>
      </w:pPr>
      <w:del w:id="1381" w:author="Wambaugh, John (he/him/his)" w:date="2024-05-06T11:06:00Z">
        <w:r w:rsidDel="00493C4B">
          <w:delText>[10:11 AM] Dawso</w:delText>
        </w:r>
      </w:del>
      <w:del w:id="1382" w:author="Wambaugh, John (he/him/his)" w:date="2024-05-06T11:07:00Z">
        <w:r w:rsidDel="00493C4B">
          <w:delText>n, Daniel</w:delText>
        </w:r>
      </w:del>
    </w:p>
    <w:p w14:paraId="1ADF2367" w14:textId="78213305" w:rsidR="004520E3" w:rsidDel="00493C4B" w:rsidRDefault="004520E3">
      <w:pPr>
        <w:numPr>
          <w:ilvl w:val="0"/>
          <w:numId w:val="24"/>
        </w:numPr>
        <w:spacing w:after="0" w:line="360" w:lineRule="auto"/>
        <w:jc w:val="both"/>
        <w:rPr>
          <w:del w:id="1383" w:author="Wambaugh, John (he/him/his)" w:date="2024-05-06T11:07:00Z"/>
        </w:rPr>
        <w:pPrChange w:id="1384" w:author="Wambaugh, John (he/him/his)" w:date="2024-05-15T15:45:00Z">
          <w:pPr>
            <w:numPr>
              <w:numId w:val="24"/>
            </w:numPr>
            <w:tabs>
              <w:tab w:val="num" w:pos="720"/>
            </w:tabs>
            <w:spacing w:after="0" w:line="360" w:lineRule="auto"/>
            <w:ind w:left="720" w:hanging="360"/>
          </w:pPr>
        </w:pPrChange>
      </w:pPr>
      <w:del w:id="1385" w:author="Wambaugh, John (he/him/his)" w:date="2024-05-06T11:07:00Z">
        <w:r w:rsidDel="00493C4B">
          <w:delText>We had a very similar result in the Dawson et al. paper for Y-randomization.</w:delText>
        </w:r>
      </w:del>
    </w:p>
    <w:p w14:paraId="7D5DDC70" w14:textId="2DD668CD" w:rsidR="004520E3" w:rsidDel="00493C4B" w:rsidRDefault="004520E3">
      <w:pPr>
        <w:numPr>
          <w:ilvl w:val="0"/>
          <w:numId w:val="24"/>
        </w:numPr>
        <w:spacing w:after="0" w:line="360" w:lineRule="auto"/>
        <w:jc w:val="both"/>
        <w:rPr>
          <w:del w:id="1386" w:author="Wambaugh, John (he/him/his)" w:date="2024-05-06T11:06:00Z"/>
        </w:rPr>
        <w:pPrChange w:id="1387" w:author="Wambaugh, John (he/him/his)" w:date="2024-05-15T15:45:00Z">
          <w:pPr>
            <w:numPr>
              <w:numId w:val="24"/>
            </w:numPr>
            <w:tabs>
              <w:tab w:val="num" w:pos="720"/>
            </w:tabs>
            <w:spacing w:after="0" w:line="360" w:lineRule="auto"/>
            <w:ind w:left="720" w:hanging="360"/>
          </w:pPr>
        </w:pPrChange>
      </w:pPr>
    </w:p>
    <w:p w14:paraId="14DEB378" w14:textId="4E8DE534" w:rsidR="004520E3" w:rsidDel="00493C4B" w:rsidRDefault="004520E3">
      <w:pPr>
        <w:numPr>
          <w:ilvl w:val="0"/>
          <w:numId w:val="24"/>
        </w:numPr>
        <w:spacing w:after="0" w:line="360" w:lineRule="auto"/>
        <w:jc w:val="both"/>
        <w:rPr>
          <w:del w:id="1388" w:author="Wambaugh, John (he/him/his)" w:date="2024-05-06T11:06:00Z"/>
        </w:rPr>
        <w:pPrChange w:id="1389" w:author="Wambaugh, John (he/him/his)" w:date="2024-05-15T15:45:00Z">
          <w:pPr>
            <w:numPr>
              <w:numId w:val="24"/>
            </w:numPr>
            <w:tabs>
              <w:tab w:val="num" w:pos="720"/>
            </w:tabs>
            <w:spacing w:after="0" w:line="360" w:lineRule="auto"/>
            <w:ind w:left="720" w:hanging="360"/>
          </w:pPr>
        </w:pPrChange>
      </w:pPr>
      <w:del w:id="1390" w:author="Wambaugh, John (he/him/his)" w:date="2024-05-06T11:06:00Z">
        <w:r w:rsidDel="00493C4B">
          <w:delText>[10:11 AM] Devito, Michael</w:delText>
        </w:r>
      </w:del>
    </w:p>
    <w:p w14:paraId="3E97C2F5" w14:textId="59DFEC99" w:rsidR="004520E3" w:rsidDel="00493C4B" w:rsidRDefault="004520E3">
      <w:pPr>
        <w:numPr>
          <w:ilvl w:val="0"/>
          <w:numId w:val="24"/>
        </w:numPr>
        <w:spacing w:after="0" w:line="360" w:lineRule="auto"/>
        <w:jc w:val="both"/>
        <w:rPr>
          <w:del w:id="1391" w:author="Wambaugh, John (he/him/his)" w:date="2024-05-06T11:07:00Z"/>
        </w:rPr>
        <w:pPrChange w:id="1392" w:author="Wambaugh, John (he/him/his)" w:date="2024-05-15T15:45:00Z">
          <w:pPr>
            <w:numPr>
              <w:numId w:val="24"/>
            </w:numPr>
            <w:tabs>
              <w:tab w:val="num" w:pos="720"/>
            </w:tabs>
            <w:spacing w:after="0" w:line="360" w:lineRule="auto"/>
            <w:ind w:left="720" w:hanging="360"/>
          </w:pPr>
        </w:pPrChange>
      </w:pPr>
      <w:del w:id="1393" w:author="Wambaugh, John (he/him/his)" w:date="2024-05-06T11:07:00Z">
        <w:r w:rsidDel="00493C4B">
          <w:delText xml:space="preserve">the in vitro probably has a similar spread of values for technical reasons </w:delText>
        </w:r>
      </w:del>
    </w:p>
    <w:p w14:paraId="5F1F0BF7" w14:textId="06652C80" w:rsidR="004520E3" w:rsidDel="00493C4B" w:rsidRDefault="004520E3">
      <w:pPr>
        <w:numPr>
          <w:ilvl w:val="0"/>
          <w:numId w:val="24"/>
        </w:numPr>
        <w:spacing w:after="0" w:line="360" w:lineRule="auto"/>
        <w:jc w:val="both"/>
        <w:rPr>
          <w:del w:id="1394" w:author="Wambaugh, John (he/him/his)" w:date="2024-05-06T11:07:00Z"/>
        </w:rPr>
        <w:pPrChange w:id="1395" w:author="Wambaugh, John (he/him/his)" w:date="2024-05-15T15:45:00Z">
          <w:pPr>
            <w:numPr>
              <w:numId w:val="24"/>
            </w:numPr>
            <w:tabs>
              <w:tab w:val="num" w:pos="720"/>
            </w:tabs>
            <w:spacing w:after="0" w:line="360" w:lineRule="auto"/>
            <w:ind w:left="720" w:hanging="360"/>
          </w:pPr>
        </w:pPrChange>
      </w:pPr>
      <w:del w:id="1396" w:author="Wambaugh, John (he/him/his)" w:date="2024-05-06T11:07:00Z">
        <w:r w:rsidDel="00493C4B">
          <w:delText xml:space="preserve"> like 1</w:delText>
        </w:r>
      </w:del>
    </w:p>
    <w:p w14:paraId="451AF033" w14:textId="7268E551" w:rsidR="004520E3" w:rsidDel="00493C4B" w:rsidRDefault="004520E3">
      <w:pPr>
        <w:numPr>
          <w:ilvl w:val="0"/>
          <w:numId w:val="24"/>
        </w:numPr>
        <w:spacing w:after="0" w:line="360" w:lineRule="auto"/>
        <w:jc w:val="both"/>
        <w:rPr>
          <w:del w:id="1397" w:author="Wambaugh, John (he/him/his)" w:date="2024-05-06T11:07:00Z"/>
        </w:rPr>
        <w:pPrChange w:id="1398" w:author="Wambaugh, John (he/him/his)" w:date="2024-05-15T15:45:00Z">
          <w:pPr>
            <w:numPr>
              <w:numId w:val="24"/>
            </w:numPr>
            <w:tabs>
              <w:tab w:val="num" w:pos="720"/>
            </w:tabs>
            <w:spacing w:after="0" w:line="360" w:lineRule="auto"/>
            <w:ind w:left="720" w:hanging="360"/>
          </w:pPr>
        </w:pPrChange>
      </w:pPr>
    </w:p>
    <w:p w14:paraId="357DBCD4" w14:textId="4C86F173" w:rsidR="004520E3" w:rsidDel="00493C4B" w:rsidRDefault="004520E3">
      <w:pPr>
        <w:numPr>
          <w:ilvl w:val="0"/>
          <w:numId w:val="24"/>
        </w:numPr>
        <w:spacing w:after="0" w:line="360" w:lineRule="auto"/>
        <w:jc w:val="both"/>
        <w:rPr>
          <w:del w:id="1399" w:author="Wambaugh, John (he/him/his)" w:date="2024-05-06T11:07:00Z"/>
        </w:rPr>
        <w:pPrChange w:id="1400" w:author="Wambaugh, John (he/him/his)" w:date="2024-05-15T15:45:00Z">
          <w:pPr>
            <w:numPr>
              <w:numId w:val="24"/>
            </w:numPr>
            <w:tabs>
              <w:tab w:val="num" w:pos="720"/>
            </w:tabs>
            <w:spacing w:after="0" w:line="360" w:lineRule="auto"/>
            <w:ind w:left="720" w:hanging="360"/>
          </w:pPr>
        </w:pPrChange>
      </w:pPr>
      <w:del w:id="1401" w:author="Wambaugh, John (he/him/his)" w:date="2024-05-06T11:07:00Z">
        <w:r w:rsidDel="00493C4B">
          <w:delText>[10:18 AM] Sayre, Risa</w:delText>
        </w:r>
      </w:del>
    </w:p>
    <w:p w14:paraId="33C1E4DD" w14:textId="3ADF57DF" w:rsidR="004520E3" w:rsidDel="00493C4B" w:rsidRDefault="004520E3">
      <w:pPr>
        <w:numPr>
          <w:ilvl w:val="0"/>
          <w:numId w:val="24"/>
        </w:numPr>
        <w:spacing w:after="0" w:line="360" w:lineRule="auto"/>
        <w:jc w:val="both"/>
        <w:rPr>
          <w:del w:id="1402" w:author="Wambaugh, John (he/him/his)" w:date="2024-05-06T11:07:00Z"/>
        </w:rPr>
        <w:pPrChange w:id="1403" w:author="Wambaugh, John (he/him/his)" w:date="2024-05-15T15:45:00Z">
          <w:pPr>
            <w:numPr>
              <w:numId w:val="24"/>
            </w:numPr>
            <w:tabs>
              <w:tab w:val="num" w:pos="720"/>
            </w:tabs>
            <w:spacing w:after="0" w:line="360" w:lineRule="auto"/>
            <w:ind w:left="720" w:hanging="360"/>
          </w:pPr>
        </w:pPrChange>
      </w:pPr>
      <w:del w:id="1404" w:author="Wambaugh, John (he/him/his)" w:date="2024-05-06T11:07:00Z">
        <w:r w:rsidDel="00493C4B">
          <w:delText>to me, a takehome of this paper is that we could use to aggregate more in vivo and in vitro tk data to characterize the per-chemical (and across chemicals) spread. i'm pitching a version of this in strap4</w:delText>
        </w:r>
      </w:del>
    </w:p>
    <w:p w14:paraId="3075AF94" w14:textId="253ACE78" w:rsidR="004520E3" w:rsidDel="00493C4B" w:rsidRDefault="004520E3">
      <w:pPr>
        <w:numPr>
          <w:ilvl w:val="0"/>
          <w:numId w:val="24"/>
        </w:numPr>
        <w:spacing w:after="0" w:line="360" w:lineRule="auto"/>
        <w:jc w:val="both"/>
        <w:rPr>
          <w:del w:id="1405" w:author="Wambaugh, John (he/him/his)" w:date="2024-05-06T11:07:00Z"/>
        </w:rPr>
        <w:pPrChange w:id="1406" w:author="Wambaugh, John (he/him/his)" w:date="2024-05-15T15:45:00Z">
          <w:pPr>
            <w:numPr>
              <w:numId w:val="24"/>
            </w:numPr>
            <w:tabs>
              <w:tab w:val="num" w:pos="720"/>
            </w:tabs>
            <w:spacing w:after="0" w:line="360" w:lineRule="auto"/>
            <w:ind w:left="720" w:hanging="360"/>
          </w:pPr>
        </w:pPrChange>
      </w:pPr>
    </w:p>
    <w:p w14:paraId="2DDD8A92" w14:textId="5E284A67" w:rsidR="004520E3" w:rsidDel="00493C4B" w:rsidRDefault="004520E3">
      <w:pPr>
        <w:numPr>
          <w:ilvl w:val="0"/>
          <w:numId w:val="24"/>
        </w:numPr>
        <w:spacing w:after="0" w:line="360" w:lineRule="auto"/>
        <w:jc w:val="both"/>
        <w:rPr>
          <w:del w:id="1407" w:author="Wambaugh, John (he/him/his)" w:date="2024-05-06T11:07:00Z"/>
        </w:rPr>
        <w:pPrChange w:id="1408" w:author="Wambaugh, John (he/him/his)" w:date="2024-05-15T15:45:00Z">
          <w:pPr>
            <w:numPr>
              <w:numId w:val="24"/>
            </w:numPr>
            <w:tabs>
              <w:tab w:val="num" w:pos="720"/>
            </w:tabs>
            <w:spacing w:after="0" w:line="360" w:lineRule="auto"/>
            <w:ind w:left="720" w:hanging="360"/>
          </w:pPr>
        </w:pPrChange>
      </w:pPr>
      <w:del w:id="1409" w:author="Wambaugh, John (he/him/his)" w:date="2024-05-06T11:07:00Z">
        <w:r w:rsidDel="00493C4B">
          <w:delText xml:space="preserve">[10:18 AM] </w:delText>
        </w:r>
      </w:del>
    </w:p>
    <w:p w14:paraId="2719D9A8" w14:textId="0BF29812" w:rsidR="004520E3" w:rsidDel="00493C4B" w:rsidRDefault="004520E3">
      <w:pPr>
        <w:numPr>
          <w:ilvl w:val="0"/>
          <w:numId w:val="24"/>
        </w:numPr>
        <w:spacing w:after="0" w:line="360" w:lineRule="auto"/>
        <w:jc w:val="both"/>
        <w:rPr>
          <w:del w:id="1410" w:author="Wambaugh, John (he/him/his)" w:date="2024-05-06T11:07:00Z"/>
        </w:rPr>
        <w:pPrChange w:id="1411" w:author="Wambaugh, John (he/him/his)" w:date="2024-05-15T15:45:00Z">
          <w:pPr>
            <w:numPr>
              <w:numId w:val="24"/>
            </w:numPr>
            <w:tabs>
              <w:tab w:val="num" w:pos="720"/>
            </w:tabs>
            <w:spacing w:after="0" w:line="360" w:lineRule="auto"/>
            <w:ind w:left="720" w:hanging="360"/>
          </w:pPr>
        </w:pPrChange>
      </w:pPr>
      <w:del w:id="1412" w:author="Wambaugh, John (he/him/his)" w:date="2024-05-06T11:07:00Z">
        <w:r w:rsidDel="00493C4B">
          <w:delText>Papa Ester has temporarily joined the chat.</w:delText>
        </w:r>
      </w:del>
    </w:p>
    <w:p w14:paraId="25BFDAF9" w14:textId="74C0A787" w:rsidR="004520E3" w:rsidDel="00493C4B" w:rsidRDefault="004520E3">
      <w:pPr>
        <w:numPr>
          <w:ilvl w:val="0"/>
          <w:numId w:val="24"/>
        </w:numPr>
        <w:spacing w:after="0" w:line="360" w:lineRule="auto"/>
        <w:jc w:val="both"/>
        <w:rPr>
          <w:del w:id="1413" w:author="Wambaugh, John (he/him/his)" w:date="2024-05-06T11:07:00Z"/>
        </w:rPr>
        <w:pPrChange w:id="1414" w:author="Wambaugh, John (he/him/his)" w:date="2024-05-15T15:45:00Z">
          <w:pPr>
            <w:numPr>
              <w:numId w:val="24"/>
            </w:numPr>
            <w:tabs>
              <w:tab w:val="num" w:pos="720"/>
            </w:tabs>
            <w:spacing w:after="0" w:line="360" w:lineRule="auto"/>
            <w:ind w:left="720" w:hanging="360"/>
          </w:pPr>
        </w:pPrChange>
      </w:pPr>
    </w:p>
    <w:p w14:paraId="4C404D3C" w14:textId="63A41A34" w:rsidR="004520E3" w:rsidDel="00493C4B" w:rsidRDefault="004520E3">
      <w:pPr>
        <w:numPr>
          <w:ilvl w:val="0"/>
          <w:numId w:val="24"/>
        </w:numPr>
        <w:spacing w:after="0" w:line="360" w:lineRule="auto"/>
        <w:jc w:val="both"/>
        <w:rPr>
          <w:del w:id="1415" w:author="Wambaugh, John (he/him/his)" w:date="2024-05-06T11:07:00Z"/>
        </w:rPr>
        <w:pPrChange w:id="1416" w:author="Wambaugh, John (he/him/his)" w:date="2024-05-15T15:45:00Z">
          <w:pPr>
            <w:numPr>
              <w:numId w:val="24"/>
            </w:numPr>
            <w:tabs>
              <w:tab w:val="num" w:pos="720"/>
            </w:tabs>
            <w:spacing w:after="0" w:line="360" w:lineRule="auto"/>
            <w:ind w:left="720" w:hanging="360"/>
          </w:pPr>
        </w:pPrChange>
      </w:pPr>
      <w:del w:id="1417" w:author="Wambaugh, John (he/him/his)" w:date="2024-05-06T11:07:00Z">
        <w:r w:rsidDel="00493C4B">
          <w:delText>[10:19 AM] Ferguson, Stephen (NIH/NIEHS) [E]</w:delText>
        </w:r>
      </w:del>
    </w:p>
    <w:p w14:paraId="59DFDB46" w14:textId="4BBA2DB7" w:rsidR="004520E3" w:rsidDel="00493C4B" w:rsidRDefault="004520E3">
      <w:pPr>
        <w:numPr>
          <w:ilvl w:val="0"/>
          <w:numId w:val="24"/>
        </w:numPr>
        <w:spacing w:after="0" w:line="360" w:lineRule="auto"/>
        <w:jc w:val="both"/>
        <w:rPr>
          <w:del w:id="1418" w:author="Wambaugh, John (he/him/his)" w:date="2024-05-06T11:07:00Z"/>
        </w:rPr>
        <w:pPrChange w:id="1419" w:author="Wambaugh, John (he/him/his)" w:date="2024-05-15T15:45:00Z">
          <w:pPr>
            <w:numPr>
              <w:numId w:val="24"/>
            </w:numPr>
            <w:tabs>
              <w:tab w:val="num" w:pos="720"/>
            </w:tabs>
            <w:spacing w:after="0" w:line="360" w:lineRule="auto"/>
            <w:ind w:left="720" w:hanging="360"/>
          </w:pPr>
        </w:pPrChange>
      </w:pPr>
      <w:del w:id="1420" w:author="Wambaugh, John (he/him/his)" w:date="2024-05-06T11:07:00Z">
        <w:r w:rsidDel="00493C4B">
          <w:delText>agree with Mike...we need better in vitro models for metabolic and transport clearance for the liver</w:delText>
        </w:r>
      </w:del>
    </w:p>
    <w:p w14:paraId="7BEBFC85" w14:textId="4078B007" w:rsidR="004520E3" w:rsidDel="00493C4B" w:rsidRDefault="004520E3">
      <w:pPr>
        <w:numPr>
          <w:ilvl w:val="0"/>
          <w:numId w:val="24"/>
        </w:numPr>
        <w:spacing w:after="0" w:line="360" w:lineRule="auto"/>
        <w:jc w:val="both"/>
        <w:rPr>
          <w:del w:id="1421" w:author="Wambaugh, John (he/him/his)" w:date="2024-05-06T11:07:00Z"/>
        </w:rPr>
        <w:pPrChange w:id="1422" w:author="Wambaugh, John (he/him/his)" w:date="2024-05-15T15:45:00Z">
          <w:pPr>
            <w:numPr>
              <w:numId w:val="24"/>
            </w:numPr>
            <w:tabs>
              <w:tab w:val="num" w:pos="720"/>
            </w:tabs>
            <w:spacing w:after="0" w:line="360" w:lineRule="auto"/>
            <w:ind w:left="720" w:hanging="360"/>
          </w:pPr>
        </w:pPrChange>
      </w:pPr>
    </w:p>
    <w:p w14:paraId="27437055" w14:textId="09AD6BE1" w:rsidR="004520E3" w:rsidDel="00493C4B" w:rsidRDefault="004520E3">
      <w:pPr>
        <w:numPr>
          <w:ilvl w:val="0"/>
          <w:numId w:val="24"/>
        </w:numPr>
        <w:spacing w:after="0" w:line="360" w:lineRule="auto"/>
        <w:jc w:val="both"/>
        <w:rPr>
          <w:del w:id="1423" w:author="Wambaugh, John (he/him/his)" w:date="2024-05-06T11:07:00Z"/>
        </w:rPr>
        <w:pPrChange w:id="1424" w:author="Wambaugh, John (he/him/his)" w:date="2024-05-15T15:45:00Z">
          <w:pPr>
            <w:numPr>
              <w:numId w:val="24"/>
            </w:numPr>
            <w:tabs>
              <w:tab w:val="num" w:pos="720"/>
            </w:tabs>
            <w:spacing w:after="0" w:line="360" w:lineRule="auto"/>
            <w:ind w:left="720" w:hanging="360"/>
          </w:pPr>
        </w:pPrChange>
      </w:pPr>
      <w:del w:id="1425" w:author="Wambaugh, John (he/him/his)" w:date="2024-05-06T11:07:00Z">
        <w:r w:rsidDel="00493C4B">
          <w:delText>[10:42 AM] Sayre, Risa</w:delText>
        </w:r>
      </w:del>
    </w:p>
    <w:p w14:paraId="613923A6" w14:textId="5443F9EE" w:rsidR="004520E3" w:rsidDel="00493C4B" w:rsidRDefault="004520E3">
      <w:pPr>
        <w:numPr>
          <w:ilvl w:val="0"/>
          <w:numId w:val="24"/>
        </w:numPr>
        <w:spacing w:after="0" w:line="360" w:lineRule="auto"/>
        <w:jc w:val="both"/>
        <w:rPr>
          <w:del w:id="1426" w:author="Wambaugh, John (he/him/his)" w:date="2024-05-06T11:07:00Z"/>
        </w:rPr>
        <w:pPrChange w:id="1427" w:author="Wambaugh, John (he/him/his)" w:date="2024-05-15T15:45:00Z">
          <w:pPr>
            <w:numPr>
              <w:numId w:val="24"/>
            </w:numPr>
            <w:tabs>
              <w:tab w:val="num" w:pos="720"/>
            </w:tabs>
            <w:spacing w:after="0" w:line="360" w:lineRule="auto"/>
            <w:ind w:left="720" w:hanging="360"/>
          </w:pPr>
        </w:pPrChange>
      </w:pPr>
      <w:del w:id="1428" w:author="Wambaugh, John (he/him/his)" w:date="2024-05-06T11:07:00Z">
        <w:r w:rsidDel="00493C4B">
          <w:delText>we could compare all the one-comp and all the two-comp as two sets</w:delText>
        </w:r>
      </w:del>
    </w:p>
    <w:p w14:paraId="1A85C1B2" w14:textId="4ED7F40E" w:rsidR="004520E3" w:rsidRPr="00810B69" w:rsidDel="00493C4B" w:rsidRDefault="004520E3">
      <w:pPr>
        <w:numPr>
          <w:ilvl w:val="0"/>
          <w:numId w:val="24"/>
        </w:numPr>
        <w:spacing w:after="0" w:line="360" w:lineRule="auto"/>
        <w:jc w:val="both"/>
        <w:rPr>
          <w:del w:id="1429" w:author="Wambaugh, John (he/him/his)" w:date="2024-05-06T11:07:00Z"/>
        </w:rPr>
        <w:pPrChange w:id="1430" w:author="Wambaugh, John (he/him/his)" w:date="2024-05-15T15:45:00Z">
          <w:pPr>
            <w:numPr>
              <w:numId w:val="24"/>
            </w:numPr>
            <w:tabs>
              <w:tab w:val="num" w:pos="720"/>
            </w:tabs>
            <w:spacing w:after="0" w:line="360" w:lineRule="auto"/>
            <w:ind w:left="720" w:hanging="360"/>
          </w:pPr>
        </w:pPrChange>
      </w:pPr>
    </w:p>
    <w:p w14:paraId="5D5C8CD8" w14:textId="5A1100CF" w:rsidR="00810B69" w:rsidRPr="00810B69" w:rsidDel="003B3E3A" w:rsidRDefault="00810B69">
      <w:pPr>
        <w:spacing w:after="0" w:line="360" w:lineRule="auto"/>
        <w:ind w:left="720"/>
        <w:jc w:val="both"/>
        <w:rPr>
          <w:del w:id="1431" w:author="Wambaugh, John (he/him/his)" w:date="2024-05-20T15:15:00Z"/>
        </w:rPr>
        <w:pPrChange w:id="1432" w:author="Wambaugh, John (he/him/his)" w:date="2024-05-15T15:45:00Z">
          <w:pPr>
            <w:spacing w:after="0" w:line="360" w:lineRule="auto"/>
            <w:ind w:left="720"/>
          </w:pPr>
        </w:pPrChange>
      </w:pPr>
    </w:p>
    <w:p w14:paraId="6888CCF4" w14:textId="5958E2A2" w:rsidR="00203459" w:rsidDel="003B3E3A" w:rsidRDefault="00203459">
      <w:pPr>
        <w:spacing w:after="0" w:line="360" w:lineRule="auto"/>
        <w:jc w:val="both"/>
        <w:rPr>
          <w:del w:id="1433" w:author="Wambaugh, John (he/him/his)" w:date="2024-05-20T15:15:00Z"/>
          <w:rFonts w:asciiTheme="majorHAnsi" w:eastAsiaTheme="majorEastAsia" w:hAnsiTheme="majorHAnsi" w:cstheme="majorBidi"/>
          <w:sz w:val="32"/>
          <w:szCs w:val="32"/>
        </w:rPr>
        <w:pPrChange w:id="1434" w:author="Wambaugh, John (he/him/his)" w:date="2024-05-15T15:45:00Z">
          <w:pPr>
            <w:spacing w:after="0" w:line="360" w:lineRule="auto"/>
          </w:pPr>
        </w:pPrChange>
      </w:pPr>
    </w:p>
    <w:p w14:paraId="274DF98A" w14:textId="28AACD57" w:rsidR="00FA0300" w:rsidRDefault="00FA0300">
      <w:pPr>
        <w:spacing w:after="0" w:line="360" w:lineRule="auto"/>
        <w:jc w:val="both"/>
        <w:rPr>
          <w:rFonts w:asciiTheme="majorHAnsi" w:eastAsiaTheme="majorEastAsia" w:hAnsiTheme="majorHAnsi" w:cstheme="majorBidi"/>
          <w:sz w:val="32"/>
          <w:szCs w:val="32"/>
        </w:rPr>
        <w:pPrChange w:id="1435" w:author="Wambaugh, John (he/him/his)" w:date="2024-05-15T15:45:00Z">
          <w:pPr>
            <w:spacing w:after="0" w:line="360" w:lineRule="auto"/>
          </w:pPr>
        </w:pPrChange>
      </w:pPr>
      <w:del w:id="1436" w:author="Wambaugh, John (he/him/his)" w:date="2024-05-20T15:15:00Z">
        <w:r w:rsidDel="003B3E3A">
          <w:br w:type="page"/>
        </w:r>
      </w:del>
    </w:p>
    <w:p w14:paraId="04367DF9" w14:textId="0D87A191" w:rsidR="008109A9" w:rsidRDefault="008109A9" w:rsidP="006F4886">
      <w:pPr>
        <w:pStyle w:val="Heading1"/>
        <w:spacing w:line="360" w:lineRule="auto"/>
        <w:rPr>
          <w:color w:val="auto"/>
        </w:rPr>
      </w:pPr>
      <w:r>
        <w:rPr>
          <w:color w:val="auto"/>
        </w:rPr>
        <w:t>Acknowledgements</w:t>
      </w:r>
    </w:p>
    <w:p w14:paraId="31162B91" w14:textId="3930EFF5" w:rsidR="00241811" w:rsidRDefault="00241811" w:rsidP="006F4886">
      <w:pPr>
        <w:spacing w:after="0" w:line="360" w:lineRule="auto"/>
        <w:rPr>
          <w:bCs/>
        </w:rPr>
      </w:pPr>
      <w:r w:rsidRPr="00C70DAF">
        <w:rPr>
          <w:bCs/>
        </w:rPr>
        <w:t xml:space="preserve">The authors thank Drs. </w:t>
      </w:r>
      <w:r>
        <w:rPr>
          <w:bCs/>
        </w:rPr>
        <w:t>X</w:t>
      </w:r>
      <w:r w:rsidRPr="00C70DAF">
        <w:rPr>
          <w:bCs/>
        </w:rPr>
        <w:t xml:space="preserve"> and </w:t>
      </w:r>
      <w:r>
        <w:rPr>
          <w:bCs/>
        </w:rPr>
        <w:t>Y</w:t>
      </w:r>
      <w:r w:rsidRPr="00C70DAF">
        <w:rPr>
          <w:bCs/>
        </w:rPr>
        <w:t xml:space="preserve"> for their helpful U.S. EPA internal reviews of the manuscript.</w:t>
      </w:r>
    </w:p>
    <w:p w14:paraId="3DFBE96B" w14:textId="46F91494" w:rsidR="008109A9" w:rsidRDefault="008109A9" w:rsidP="006F4886">
      <w:pPr>
        <w:spacing w:after="0" w:line="360" w:lineRule="auto"/>
      </w:pPr>
    </w:p>
    <w:p w14:paraId="5C973DE4" w14:textId="734942B2" w:rsidR="00DB13C9" w:rsidRPr="005F12B6" w:rsidRDefault="005F12B6" w:rsidP="006F4886">
      <w:pPr>
        <w:pStyle w:val="Heading1"/>
        <w:spacing w:line="360" w:lineRule="auto"/>
        <w:rPr>
          <w:color w:val="auto"/>
        </w:rPr>
      </w:pPr>
      <w:r w:rsidRPr="005F12B6">
        <w:rPr>
          <w:color w:val="auto"/>
        </w:rPr>
        <w:t>Conflict of Interest</w:t>
      </w:r>
    </w:p>
    <w:p w14:paraId="5C908DB0" w14:textId="23871E36" w:rsidR="005F12B6" w:rsidRPr="005F12B6" w:rsidRDefault="001B5AB5" w:rsidP="006F4886">
      <w:pPr>
        <w:spacing w:after="0" w:line="360" w:lineRule="auto"/>
      </w:pPr>
      <w:r w:rsidRPr="001B5AB5">
        <w:rPr>
          <w:highlight w:val="yellow"/>
        </w:rPr>
        <w:t>Please declare any COI here</w:t>
      </w:r>
    </w:p>
    <w:p w14:paraId="67D35BC9" w14:textId="19343A47" w:rsidR="005F12B6" w:rsidRPr="005F12B6" w:rsidRDefault="005F12B6" w:rsidP="006F4886">
      <w:pPr>
        <w:pStyle w:val="Heading1"/>
        <w:spacing w:line="360" w:lineRule="auto"/>
        <w:rPr>
          <w:color w:val="auto"/>
        </w:rPr>
      </w:pPr>
      <w:r w:rsidRPr="005F12B6">
        <w:rPr>
          <w:color w:val="auto"/>
        </w:rPr>
        <w:t>Funding</w:t>
      </w:r>
    </w:p>
    <w:p w14:paraId="3AB0CDAE" w14:textId="77777777" w:rsidR="000F08E1" w:rsidRPr="000F08E1" w:rsidRDefault="001B5AB5" w:rsidP="006F4886">
      <w:pPr>
        <w:spacing w:after="0" w:line="360" w:lineRule="auto"/>
        <w:rPr>
          <w:bCs/>
        </w:rPr>
      </w:pPr>
      <w:r>
        <w:rPr>
          <w:bCs/>
        </w:rPr>
        <w:t xml:space="preserve">Employees of the </w:t>
      </w:r>
      <w:r w:rsidR="00241811" w:rsidRPr="00023AA0">
        <w:rPr>
          <w:bCs/>
        </w:rPr>
        <w:t xml:space="preserve">United States Environmental Protection Agency (EPA) </w:t>
      </w:r>
      <w:r>
        <w:rPr>
          <w:bCs/>
        </w:rPr>
        <w:t xml:space="preserve">were funded </w:t>
      </w:r>
      <w:r w:rsidR="00241811" w:rsidRPr="00023AA0">
        <w:rPr>
          <w:bCs/>
        </w:rPr>
        <w:t xml:space="preserve">through </w:t>
      </w:r>
      <w:r>
        <w:rPr>
          <w:bCs/>
        </w:rPr>
        <w:t>EPA’s</w:t>
      </w:r>
      <w:r w:rsidR="000F08E1">
        <w:rPr>
          <w:bCs/>
        </w:rPr>
        <w:t xml:space="preserve"> </w:t>
      </w:r>
      <w:r w:rsidR="00241811" w:rsidRPr="00023AA0">
        <w:rPr>
          <w:bCs/>
        </w:rPr>
        <w:t>Office of Research and Development (ORD)</w:t>
      </w:r>
      <w:r w:rsidR="000F08E1">
        <w:rPr>
          <w:bCs/>
        </w:rPr>
        <w:t xml:space="preserve">. </w:t>
      </w:r>
      <w:r w:rsidR="000F08E1" w:rsidRPr="000F08E1">
        <w:rPr>
          <w:bCs/>
        </w:rPr>
        <w:t>The Oak Ridge Institute for Science</w:t>
      </w:r>
    </w:p>
    <w:p w14:paraId="64988724" w14:textId="6217E239" w:rsidR="000F08E1" w:rsidRDefault="000F08E1" w:rsidP="006F4886">
      <w:pPr>
        <w:spacing w:after="0" w:line="360" w:lineRule="auto"/>
        <w:rPr>
          <w:bCs/>
        </w:rPr>
      </w:pPr>
      <w:r w:rsidRPr="000F08E1">
        <w:rPr>
          <w:bCs/>
        </w:rPr>
        <w:t xml:space="preserve">and Education provided funding for C. </w:t>
      </w:r>
      <w:r w:rsidR="00F96FC3">
        <w:rPr>
          <w:bCs/>
        </w:rPr>
        <w:t xml:space="preserve">Cook. </w:t>
      </w:r>
      <w:r w:rsidRPr="000F08E1">
        <w:rPr>
          <w:bCs/>
        </w:rPr>
        <w:t>The</w:t>
      </w:r>
      <w:r w:rsidR="00F96FC3">
        <w:rPr>
          <w:bCs/>
        </w:rPr>
        <w:t xml:space="preserve"> </w:t>
      </w:r>
      <w:r w:rsidRPr="000F08E1">
        <w:rPr>
          <w:bCs/>
        </w:rPr>
        <w:t>National Institute of Environmental Health Sciences provided</w:t>
      </w:r>
      <w:r w:rsidR="00F96FC3">
        <w:rPr>
          <w:bCs/>
        </w:rPr>
        <w:t xml:space="preserve"> </w:t>
      </w:r>
      <w:r w:rsidRPr="000F08E1">
        <w:rPr>
          <w:bCs/>
        </w:rPr>
        <w:t xml:space="preserve">funding for </w:t>
      </w:r>
      <w:r w:rsidR="00F96FC3">
        <w:rPr>
          <w:bCs/>
        </w:rPr>
        <w:t>S. Ferguson and K. Mansouri</w:t>
      </w:r>
      <w:r w:rsidRPr="000F08E1">
        <w:rPr>
          <w:bCs/>
        </w:rPr>
        <w:t>.</w:t>
      </w:r>
    </w:p>
    <w:p w14:paraId="7BE0CF72" w14:textId="74A863E1" w:rsidR="000F08E1" w:rsidRDefault="000F08E1" w:rsidP="006F4886">
      <w:pPr>
        <w:spacing w:after="0" w:line="360" w:lineRule="auto"/>
        <w:rPr>
          <w:bCs/>
        </w:rPr>
      </w:pPr>
    </w:p>
    <w:p w14:paraId="7B0C9E3A" w14:textId="79C17A14" w:rsidR="001A162F" w:rsidRDefault="001A162F" w:rsidP="006F4886">
      <w:pPr>
        <w:spacing w:after="0" w:line="360" w:lineRule="auto"/>
        <w:rPr>
          <w:bCs/>
        </w:rPr>
      </w:pPr>
      <w:r w:rsidRPr="001A162F">
        <w:rPr>
          <w:bCs/>
          <w:highlight w:val="yellow"/>
        </w:rPr>
        <w:t>Please add your funding here</w:t>
      </w:r>
    </w:p>
    <w:p w14:paraId="4404511B" w14:textId="77777777" w:rsidR="001A162F" w:rsidRDefault="001A162F" w:rsidP="006F4886">
      <w:pPr>
        <w:spacing w:after="0" w:line="360" w:lineRule="auto"/>
        <w:rPr>
          <w:bCs/>
        </w:rPr>
      </w:pPr>
    </w:p>
    <w:p w14:paraId="2DB0549C" w14:textId="4A856E2F" w:rsidR="00241811" w:rsidRDefault="00241811" w:rsidP="006F4886">
      <w:pPr>
        <w:spacing w:after="0" w:line="360" w:lineRule="auto"/>
        <w:rPr>
          <w:b/>
        </w:rPr>
      </w:pPr>
      <w:r w:rsidRPr="00023AA0">
        <w:rPr>
          <w:bCs/>
        </w:rPr>
        <w:t>The views expressed in this publication are those of the authors and do not necessarily represent the views or policies of the U.S. EPA. Reference to commercial products or services does not constitute</w:t>
      </w:r>
      <w:r w:rsidRPr="00994A02">
        <w:rPr>
          <w:b/>
        </w:rPr>
        <w:t xml:space="preserve"> </w:t>
      </w:r>
      <w:r w:rsidRPr="000064E4">
        <w:rPr>
          <w:bCs/>
        </w:rPr>
        <w:t>end</w:t>
      </w:r>
      <w:r>
        <w:rPr>
          <w:bCs/>
        </w:rPr>
        <w:t>orsement.</w:t>
      </w:r>
    </w:p>
    <w:p w14:paraId="03AC8200" w14:textId="77777777" w:rsidR="005F12B6" w:rsidRPr="005F12B6" w:rsidRDefault="005F12B6" w:rsidP="006F4886">
      <w:pPr>
        <w:spacing w:after="0" w:line="360" w:lineRule="auto"/>
      </w:pPr>
    </w:p>
    <w:p w14:paraId="24CD4A18" w14:textId="77777777" w:rsidR="00203459" w:rsidRDefault="00203459" w:rsidP="006F4886">
      <w:pPr>
        <w:spacing w:after="0" w:line="360" w:lineRule="auto"/>
        <w:rPr>
          <w:rFonts w:asciiTheme="majorHAnsi" w:eastAsiaTheme="majorEastAsia" w:hAnsiTheme="majorHAnsi" w:cstheme="majorBidi"/>
          <w:sz w:val="32"/>
          <w:szCs w:val="32"/>
        </w:rPr>
      </w:pPr>
      <w:r>
        <w:br w:type="page"/>
      </w:r>
    </w:p>
    <w:p w14:paraId="1864FE93" w14:textId="1772A915" w:rsidR="00AA4D78" w:rsidRPr="00526885" w:rsidRDefault="00AA4D78" w:rsidP="006F4886">
      <w:pPr>
        <w:pStyle w:val="Heading1"/>
        <w:spacing w:line="360" w:lineRule="auto"/>
        <w:rPr>
          <w:color w:val="auto"/>
        </w:rPr>
      </w:pPr>
      <w:r>
        <w:rPr>
          <w:color w:val="auto"/>
        </w:rPr>
        <w:lastRenderedPageBreak/>
        <w:t>References</w:t>
      </w:r>
    </w:p>
    <w:p w14:paraId="24EFDF45" w14:textId="77777777" w:rsidR="00EF35D2" w:rsidRDefault="00EF35D2" w:rsidP="006F4886">
      <w:pPr>
        <w:spacing w:after="0" w:line="360" w:lineRule="auto"/>
      </w:pPr>
    </w:p>
    <w:p w14:paraId="055FA6EC" w14:textId="77777777" w:rsidR="00DA332C" w:rsidRPr="00DA332C" w:rsidRDefault="00EF35D2" w:rsidP="00DA332C">
      <w:pPr>
        <w:pStyle w:val="EndNoteBibliography"/>
        <w:spacing w:after="0"/>
      </w:pPr>
      <w:r>
        <w:fldChar w:fldCharType="begin"/>
      </w:r>
      <w:r>
        <w:instrText xml:space="preserve"> ADDIN EN.REFLIST </w:instrText>
      </w:r>
      <w:r>
        <w:fldChar w:fldCharType="separate"/>
      </w:r>
      <w:r w:rsidR="00DA332C" w:rsidRPr="00DA332C">
        <w:t xml:space="preserve">1. O'Flaherty EJ (1981) Toxicants and drugs: kinetics and dynamics. John Wiley &amp; Sons, </w:t>
      </w:r>
    </w:p>
    <w:p w14:paraId="3CF2F592" w14:textId="77777777" w:rsidR="00DA332C" w:rsidRPr="00DA332C" w:rsidRDefault="00DA332C" w:rsidP="00DA332C">
      <w:pPr>
        <w:pStyle w:val="EndNoteBibliography"/>
        <w:spacing w:after="0"/>
      </w:pPr>
      <w:r w:rsidRPr="00DA332C">
        <w:t>2. Coecke S, Pelkonen O, Leite SB, Bernauer U, Bessems JG, Bois FY, Gundert-Remy U, Loizou G, Testai E, Zaldívar J-M (2013) Toxicokinetics as a key to the integrated toxicity risk assessment based primarily on non-animal approaches. Toxicology in Vitro 27 (5):1570-1577</w:t>
      </w:r>
    </w:p>
    <w:p w14:paraId="6297FEF9" w14:textId="77777777" w:rsidR="00DA332C" w:rsidRPr="00DA332C" w:rsidRDefault="00DA332C" w:rsidP="00DA332C">
      <w:pPr>
        <w:pStyle w:val="EndNoteBibliography"/>
        <w:spacing w:after="0"/>
      </w:pPr>
      <w:r w:rsidRPr="00DA332C">
        <w:t>3. Sobus JR, Tan Y-M, Pleil JD, Sheldon LS (2011) A biomonitoring framework to support exposure and risk assessments. Science of the Total Environment 409 (22):4875-4884</w:t>
      </w:r>
    </w:p>
    <w:p w14:paraId="120AB288" w14:textId="77777777" w:rsidR="00DA332C" w:rsidRPr="00DA332C" w:rsidRDefault="00DA332C" w:rsidP="00DA332C">
      <w:pPr>
        <w:pStyle w:val="EndNoteBibliography"/>
        <w:spacing w:after="0"/>
      </w:pPr>
      <w:r w:rsidRPr="00DA332C">
        <w:t>4. National Research Council (1983) Risk Assessment in the Federal Government: Managing the Process. In. National Academies Press, Washington (DC). doi:10.17226/317</w:t>
      </w:r>
    </w:p>
    <w:p w14:paraId="4B6BF724" w14:textId="77777777" w:rsidR="00DA332C" w:rsidRPr="00DA332C" w:rsidRDefault="00DA332C" w:rsidP="00DA332C">
      <w:pPr>
        <w:pStyle w:val="EndNoteBibliography"/>
        <w:spacing w:after="0"/>
      </w:pPr>
      <w:r w:rsidRPr="00DA332C">
        <w:t>5. Wetmore BA (2015) Quantitative in vitro-to-in vivo extrapolation in a high-throughput environment. Toxicology 332:94-101</w:t>
      </w:r>
    </w:p>
    <w:p w14:paraId="3C490C66" w14:textId="77777777" w:rsidR="00DA332C" w:rsidRPr="00DA332C" w:rsidRDefault="00DA332C" w:rsidP="00DA332C">
      <w:pPr>
        <w:pStyle w:val="EndNoteBibliography"/>
        <w:spacing w:after="0"/>
      </w:pPr>
      <w:r w:rsidRPr="00DA332C">
        <w:t>6. Kavlock R, Chandler K, Houck K, Hunter S, Judson R, Kleinstreuer N, Knudsen T, Martin M, Padilla S, Reif D, Richard AM, Rotroff D, Sipes NS, Dix D (2012) Update on EPA’s ToxCast program: providing high throughput decision support tools for chemical risk management. Chemical Research in Toxicology 25 (7):1287-1302</w:t>
      </w:r>
    </w:p>
    <w:p w14:paraId="03E0CDB3" w14:textId="77777777" w:rsidR="00DA332C" w:rsidRPr="00DA332C" w:rsidRDefault="00DA332C" w:rsidP="00DA332C">
      <w:pPr>
        <w:pStyle w:val="EndNoteBibliography"/>
        <w:spacing w:after="0"/>
      </w:pPr>
      <w:r w:rsidRPr="00DA332C">
        <w:t>7. Tice RR, Austin CP, Kavlock RJ, Bucher JR (2013) Improving the human hazard characterization of chemicals: a Tox21 update. Environmental Health Perspectives 121 (7):756</w:t>
      </w:r>
    </w:p>
    <w:p w14:paraId="267E6747" w14:textId="77777777" w:rsidR="00DA332C" w:rsidRPr="00DA332C" w:rsidRDefault="00DA332C" w:rsidP="00DA332C">
      <w:pPr>
        <w:pStyle w:val="EndNoteBibliography"/>
        <w:spacing w:after="0"/>
      </w:pPr>
      <w:r w:rsidRPr="00DA332C">
        <w:t>8. Rotroff DM, Wetmore BA, Dix DJ, Ferguson SS, Clewell HJ, Houck KA, LeCluyse EL, Andersen ME, Judson RS, Smith CM, Sochaski MA, Kavlock RJ, Boellmann F, Martin MT, Reif DM, Wambaugh JF, Thomas RS (2010) Incorporating human dosimetry and exposure into high-throughput in vitro toxicity screening. Toxicological Sciences 117 (2):348-358</w:t>
      </w:r>
    </w:p>
    <w:p w14:paraId="41382690" w14:textId="77777777" w:rsidR="00DA332C" w:rsidRPr="00DA332C" w:rsidRDefault="00DA332C" w:rsidP="00DA332C">
      <w:pPr>
        <w:pStyle w:val="EndNoteBibliography"/>
        <w:spacing w:after="0"/>
      </w:pPr>
      <w:r w:rsidRPr="00DA332C">
        <w:t>9. Wetmore BA, Wambaugh JF, Ferguson SS, Sochaski MA, Rotroff DM, Freeman K, Clewell HJ, 3rd, Dix DJ, Andersen ME, Houck KA, Allen B, Judson RS, Singh R, Kavlock RJ, Richard AM, Thomas RS (2012) Integration of dosimetry, exposure, and high-throughput screening data in chemical toxicity assessment. Toxicological Sciences 125 (1):157-174. doi:10.1093/toxsci/kfr254</w:t>
      </w:r>
    </w:p>
    <w:p w14:paraId="5807BFF0" w14:textId="77777777" w:rsidR="00DA332C" w:rsidRPr="00DA332C" w:rsidRDefault="00DA332C" w:rsidP="00DA332C">
      <w:pPr>
        <w:pStyle w:val="EndNoteBibliography"/>
        <w:spacing w:after="0"/>
      </w:pPr>
      <w:r w:rsidRPr="00DA332C">
        <w:t>10. Tonnelier A, Coecke S, Zaldívar J-M (2012) Screening of chemicals for human bioaccumulative potential with a physiologically based toxicokinetic model. Archives of Toxicology 86 (3):393-403</w:t>
      </w:r>
    </w:p>
    <w:p w14:paraId="19EF314A" w14:textId="77777777" w:rsidR="00DA332C" w:rsidRPr="00DA332C" w:rsidRDefault="00DA332C" w:rsidP="00DA332C">
      <w:pPr>
        <w:pStyle w:val="EndNoteBibliography"/>
        <w:spacing w:after="0"/>
      </w:pPr>
      <w:r w:rsidRPr="00DA332C">
        <w:t>11. Wetmore BA, Wambaugh JF, Allen B, Ferguson SS, Sochaski MA, Setzer RW, Houck KA, Strope CL, Cantwell K, Judson RS, LeCluyse E, Clewell HJ, Thomas RS, Andersen ME (2015) Incorporating High-Throughput Exposure Predictions With Dosimetry-Adjusted In Vitro Bioactivity to Inform Chemical Toxicity Testing. Toxicological Sciences 148 (1):121-136. doi:10.1093/toxsci/kfv171</w:t>
      </w:r>
    </w:p>
    <w:p w14:paraId="5ADA6064" w14:textId="77777777" w:rsidR="00DA332C" w:rsidRPr="00DA332C" w:rsidRDefault="00DA332C" w:rsidP="00DA332C">
      <w:pPr>
        <w:pStyle w:val="EndNoteBibliography"/>
        <w:spacing w:after="0"/>
      </w:pPr>
      <w:r w:rsidRPr="00DA332C">
        <w:t>12. Wambaugh JF, Wetmore BA, Ring CL, Nicolas CI, Pearce R, Honda G, Dinallo R, Angus D, Gilbert J, Sierra T, Badrinarayanan A, Snodgrass B, Brockman A, Strock C, Setzer W, Thomas RS (2019) Assessing Toxicokinetic Uncertainty and Variability in Risk Prioritization. Toxicological Sciences 172:235-251</w:t>
      </w:r>
    </w:p>
    <w:p w14:paraId="642865AF" w14:textId="17EC5BB4" w:rsidR="00DA332C" w:rsidRPr="00DA332C" w:rsidRDefault="00DA332C" w:rsidP="00DA332C">
      <w:pPr>
        <w:pStyle w:val="EndNoteBibliography"/>
        <w:spacing w:after="0"/>
      </w:pPr>
      <w:r w:rsidRPr="00DA332C">
        <w:t>13. Bell SM, Chang X, Wambaugh JF, Allen DG, Bartels M, Brouwer KLR, Casey WM, Choksi N, Ferguson SS, Fraczkiewicz G, Jarabek AM, Ke A, Lumen A, Lynn SG, Paini A, Price PS, Ring C, Simon TW, Sipes NS, Sprankle CS, Strickland J, Troutman J, Wetmore BA, Kleinstreuer NC (2018) In vitro to in vivo extrapolation for high throughput prioritization and decision making. Toxicology in Vitro 47:213-227. doi:</w:t>
      </w:r>
      <w:hyperlink r:id="rId16" w:history="1">
        <w:r w:rsidRPr="00DA332C">
          <w:rPr>
            <w:rStyle w:val="Hyperlink"/>
          </w:rPr>
          <w:t>https://doi.org/10.1016/j.tiv.2017.11.016</w:t>
        </w:r>
      </w:hyperlink>
    </w:p>
    <w:p w14:paraId="175A5D52" w14:textId="77777777" w:rsidR="00DA332C" w:rsidRPr="00DA332C" w:rsidRDefault="00DA332C" w:rsidP="00DA332C">
      <w:pPr>
        <w:pStyle w:val="EndNoteBibliography"/>
        <w:spacing w:after="0"/>
      </w:pPr>
      <w:r w:rsidRPr="00DA332C">
        <w:t>14. Kavlock RJ, Bahadori T, Barton-Maclaren TS, Gwinn MR, Rasenberg M, Thomas RS (2018) Accelerating the Pace of Chemical Risk Assessment. Chemical Research in Toxicology 31 (5):287-290. doi:10.1021/acs.chemrestox.7b00339</w:t>
      </w:r>
    </w:p>
    <w:p w14:paraId="292FCE04" w14:textId="77777777" w:rsidR="00DA332C" w:rsidRPr="00DA332C" w:rsidRDefault="00DA332C" w:rsidP="00DA332C">
      <w:pPr>
        <w:pStyle w:val="EndNoteBibliography"/>
        <w:spacing w:after="0"/>
      </w:pPr>
      <w:r w:rsidRPr="00DA332C">
        <w:t>15. Breen M, Ring CL, Kreutz A, Goldsmith M-R, Wambaugh JF (2021) High-throughput PBTK models for in vitro to in vivo extrapolation. Expert Opinion on Drug Metabolism &amp; Toxicology 17 (8):903-921</w:t>
      </w:r>
    </w:p>
    <w:p w14:paraId="52EBC1AC" w14:textId="77777777" w:rsidR="00DA332C" w:rsidRPr="00DA332C" w:rsidRDefault="00DA332C" w:rsidP="00DA332C">
      <w:pPr>
        <w:pStyle w:val="EndNoteBibliography"/>
        <w:spacing w:after="0"/>
      </w:pPr>
      <w:r w:rsidRPr="00DA332C">
        <w:lastRenderedPageBreak/>
        <w:t>16. Armitage JM, Hughes L, Sangion A, Arnot JA (2021) Development and intercomparison of single and multicompartment physiologically-based toxicokinetic models: Implications for model selection and tiered modeling frameworks. Environment International 154:106557</w:t>
      </w:r>
    </w:p>
    <w:p w14:paraId="50CE619E" w14:textId="77777777" w:rsidR="00DA332C" w:rsidRPr="00DA332C" w:rsidRDefault="00DA332C" w:rsidP="00DA332C">
      <w:pPr>
        <w:pStyle w:val="EndNoteBibliography"/>
        <w:spacing w:after="0"/>
      </w:pPr>
      <w:r w:rsidRPr="00DA332C">
        <w:t>17. US EPA (2019) Directive to Prioritize Efforts to Reduce Animal Testing. Washington D.C.</w:t>
      </w:r>
    </w:p>
    <w:p w14:paraId="67BBDA9D" w14:textId="77777777" w:rsidR="00DA332C" w:rsidRPr="00DA332C" w:rsidRDefault="00DA332C" w:rsidP="00DA332C">
      <w:pPr>
        <w:pStyle w:val="EndNoteBibliography"/>
        <w:spacing w:after="0"/>
      </w:pPr>
      <w:r w:rsidRPr="00DA332C">
        <w:t>18. Wang Y-H (2010) Confidence Assessment of the Simcyp Time-Based Approach and a Static Mathematical Model in Predicting Clinical Drug-Drug Interactions for Mechanism-Based CYP3A Inhibitors. Drug Metabolism and Disposition 38 (7):1094-1104. doi:10.1124/dmd.110.032177</w:t>
      </w:r>
    </w:p>
    <w:p w14:paraId="2A11DF23" w14:textId="77777777" w:rsidR="00DA332C" w:rsidRPr="00DA332C" w:rsidRDefault="00DA332C" w:rsidP="00DA332C">
      <w:pPr>
        <w:pStyle w:val="EndNoteBibliography"/>
        <w:spacing w:after="0"/>
      </w:pPr>
      <w:r w:rsidRPr="00DA332C">
        <w:t xml:space="preserve">19. Paini A, Cole T, Meinero M, Carpi D, Deceuninck P, Macko P, Palosaari T, Sund J, Worth A, Whelan M (2020) EURL ECVAM in vitro hepatocyte clearance and blood plasma protein binding dataset for 77 chemicals. </w:t>
      </w:r>
    </w:p>
    <w:p w14:paraId="520CFF91" w14:textId="77777777" w:rsidR="00DA332C" w:rsidRPr="00DA332C" w:rsidRDefault="00DA332C" w:rsidP="00DA332C">
      <w:pPr>
        <w:pStyle w:val="EndNoteBibliography"/>
        <w:spacing w:after="0"/>
      </w:pPr>
      <w:r w:rsidRPr="00DA332C">
        <w:t xml:space="preserve">20. National Academies of Sciences E, Medicine (2017) Using 21st century science to improve risk-related evaluations. National Academies Press, </w:t>
      </w:r>
    </w:p>
    <w:p w14:paraId="3BA2257C" w14:textId="77777777" w:rsidR="00DA332C" w:rsidRPr="00DA332C" w:rsidRDefault="00DA332C" w:rsidP="00DA332C">
      <w:pPr>
        <w:pStyle w:val="EndNoteBibliography"/>
        <w:spacing w:after="0"/>
      </w:pPr>
      <w:r w:rsidRPr="00DA332C">
        <w:t>21. Arnot JA, Brown TN, Wania F (2014) Estimating screening-level organic chemical half-lives in humans. Environmental science &amp; technology 48 (1):723-730</w:t>
      </w:r>
    </w:p>
    <w:p w14:paraId="3FCD98D2" w14:textId="77777777" w:rsidR="00DA332C" w:rsidRPr="00DA332C" w:rsidRDefault="00DA332C" w:rsidP="00DA332C">
      <w:pPr>
        <w:pStyle w:val="EndNoteBibliography"/>
        <w:spacing w:after="0"/>
      </w:pPr>
      <w:r w:rsidRPr="00DA332C">
        <w:t>22. Papa E, Sangion A, Arnot JA, Gramatica P (2018) Development of human biotransformation QSARs and application for PBT assessment refinement. Food and Chemical Toxicology 112:535-543</w:t>
      </w:r>
    </w:p>
    <w:p w14:paraId="1035E615" w14:textId="77777777" w:rsidR="00DA332C" w:rsidRPr="00DA332C" w:rsidRDefault="00DA332C" w:rsidP="00DA332C">
      <w:pPr>
        <w:pStyle w:val="EndNoteBibliography"/>
        <w:spacing w:after="0"/>
      </w:pPr>
      <w:r w:rsidRPr="00DA332C">
        <w:t>23. Sipes NS, Wambaugh JF, Pearce R, Auerbach SS, Wetmore BA, Hsieh J-H, Shapiro AJ, Svoboda D, DeVito MJ, Ferguson SS (2017) An Intuitive Approach for Predicting Potential Human Health Risk with the Tox21 10k Library. Environmental Science &amp; Technology 51 (18):10786-10796. doi:10.1021/acs.est.7b00650</w:t>
      </w:r>
    </w:p>
    <w:p w14:paraId="76862DCA" w14:textId="77777777" w:rsidR="00DA332C" w:rsidRPr="00DA332C" w:rsidRDefault="00DA332C" w:rsidP="00DA332C">
      <w:pPr>
        <w:pStyle w:val="EndNoteBibliography"/>
        <w:spacing w:after="0"/>
      </w:pPr>
      <w:r w:rsidRPr="00DA332C">
        <w:t>24. Pradeep P, Patlewicz G, Pearce R, Wambaugh J, Wetmore B, Judson R (2020) Using chemical structure information to develop predictive models for in vitro toxicokinetic parameters to inform high-throughput risk-assessment. Computational Toxicology 16:100136</w:t>
      </w:r>
    </w:p>
    <w:p w14:paraId="1791D37B" w14:textId="77777777" w:rsidR="00DA332C" w:rsidRPr="00DA332C" w:rsidRDefault="00DA332C" w:rsidP="00DA332C">
      <w:pPr>
        <w:pStyle w:val="EndNoteBibliography"/>
        <w:spacing w:after="0"/>
      </w:pPr>
      <w:r w:rsidRPr="00DA332C">
        <w:t>25. Dawson DE, Ingle BL, Phillips KA, Nichols JW, Wambaugh JF, Tornero-Velez R (2021) Designing QSARs for Parameters of High-Throughput Toxicokinetic Models Using Open-Source Descriptors. Environmental science &amp; technology 55 (9):6505-6517</w:t>
      </w:r>
    </w:p>
    <w:p w14:paraId="27CD4274" w14:textId="77777777" w:rsidR="00DA332C" w:rsidRPr="00DA332C" w:rsidRDefault="00DA332C" w:rsidP="00DA332C">
      <w:pPr>
        <w:pStyle w:val="EndNoteBibliography"/>
        <w:spacing w:after="0"/>
      </w:pPr>
      <w:r w:rsidRPr="00DA332C">
        <w:t>26. Wambaugh JF, Hughes MF, Ring CL, MacMillan DK, Ford J, Fennell TR, Black SR, Snyder RW, Sipes NS, Wetmore BA, Westerhout J, Setzer RW, Pearce RG, Simmons JE, Thomas RS (2018) Evaluating in vitro-in vivo extrapolation of toxicokinetics. Toxicological Sciences 163 (1):152-169</w:t>
      </w:r>
    </w:p>
    <w:p w14:paraId="77ECE5B5" w14:textId="77777777" w:rsidR="00DA332C" w:rsidRPr="00DA332C" w:rsidRDefault="00DA332C" w:rsidP="00DA332C">
      <w:pPr>
        <w:pStyle w:val="EndNoteBibliography"/>
        <w:spacing w:after="0"/>
      </w:pPr>
      <w:r w:rsidRPr="00DA332C">
        <w:t>27. Sayre RR, Wambaugh JF, Grulke CM (2020) Database of pharmacokinetic time-series data and parameters for 144 environmental chemicals. Scientific Data</w:t>
      </w:r>
    </w:p>
    <w:p w14:paraId="04553042" w14:textId="77777777" w:rsidR="00DA332C" w:rsidRPr="00DA332C" w:rsidRDefault="00DA332C" w:rsidP="00DA332C">
      <w:pPr>
        <w:pStyle w:val="EndNoteBibliography"/>
        <w:spacing w:after="0"/>
      </w:pPr>
      <w:r w:rsidRPr="00DA332C">
        <w:t>28. Shibata Y, Takahashi H, Chiba M, Ishii Y (2002) Prediction of hepatic clearance and availability by cryopreserved human hepatocytes: an application of serum incubation method. Drug Metabolism and Disposition 30 (8):892-896</w:t>
      </w:r>
    </w:p>
    <w:p w14:paraId="34DAE7FE" w14:textId="77777777" w:rsidR="00DA332C" w:rsidRPr="00DA332C" w:rsidRDefault="00DA332C" w:rsidP="00DA332C">
      <w:pPr>
        <w:pStyle w:val="EndNoteBibliography"/>
        <w:spacing w:after="0"/>
      </w:pPr>
      <w:r w:rsidRPr="00DA332C">
        <w:t>29. Waters NJ, Jones R, Williams G, Sohal B (2008) Validation of a rapid equilibrium dialysis approach for the measurement of plasma protein binding. Journal of Pharmaceutical Sciences 97 (10):4586-4595</w:t>
      </w:r>
    </w:p>
    <w:p w14:paraId="7F43BBE3" w14:textId="77777777" w:rsidR="00DA332C" w:rsidRPr="00DA332C" w:rsidRDefault="00DA332C" w:rsidP="00DA332C">
      <w:pPr>
        <w:pStyle w:val="EndNoteBibliography"/>
        <w:spacing w:after="0"/>
      </w:pPr>
      <w:r w:rsidRPr="00DA332C">
        <w:t>30. Pearce RG, Setzer RW, Strope CL, Sipes NS, Wambaugh JF (2017) httk: R package for high-throughput toxicokinetics. Journal of Statistical Software 79 (1):1-26</w:t>
      </w:r>
    </w:p>
    <w:p w14:paraId="36766FC6" w14:textId="77777777" w:rsidR="00DA332C" w:rsidRPr="00DA332C" w:rsidRDefault="00DA332C" w:rsidP="00DA332C">
      <w:pPr>
        <w:pStyle w:val="EndNoteBibliography"/>
        <w:spacing w:after="0"/>
      </w:pPr>
      <w:r w:rsidRPr="00DA332C">
        <w:t>31. R Core Team (2021) R: A Language and Environment for Statistical Computing. R Foundation for Statistical Computing, Vienna, Austria</w:t>
      </w:r>
    </w:p>
    <w:p w14:paraId="4CDD9427" w14:textId="77777777" w:rsidR="00DA332C" w:rsidRPr="00DA332C" w:rsidRDefault="00DA332C" w:rsidP="00DA332C">
      <w:pPr>
        <w:pStyle w:val="EndNoteBibliography"/>
        <w:spacing w:after="0"/>
      </w:pPr>
      <w:r w:rsidRPr="00DA332C">
        <w:t>32. Baumer B, Udwin D (2015) R markdown. Wiley Interdisciplinary Reviews: Computational Statistics 7 (3):167-177</w:t>
      </w:r>
    </w:p>
    <w:p w14:paraId="584692A8" w14:textId="77777777" w:rsidR="00DA332C" w:rsidRPr="00DA332C" w:rsidRDefault="00DA332C" w:rsidP="00DA332C">
      <w:pPr>
        <w:pStyle w:val="EndNoteBibliography"/>
        <w:spacing w:after="0"/>
      </w:pPr>
      <w:r w:rsidRPr="00DA332C">
        <w:t>33. Schmitt W (2008) General approach for the calculation of tissue to plasma partition coefficients. Toxicology in Vitro 22 (2):457-467</w:t>
      </w:r>
    </w:p>
    <w:p w14:paraId="4A9DB5E5" w14:textId="77777777" w:rsidR="00DA332C" w:rsidRPr="00DA332C" w:rsidRDefault="00DA332C" w:rsidP="00DA332C">
      <w:pPr>
        <w:pStyle w:val="EndNoteBibliography"/>
        <w:spacing w:after="0"/>
      </w:pPr>
      <w:r w:rsidRPr="00DA332C">
        <w:t>34. Pearce RG, Setzer RW, Davis JL, Wambaugh JF (2017) Evaluation and calibration of high-throughput predictions of chemical distribution to tissues. Journal of Pharmacokinetics and Pharmacodynamics 44 (6):549-565. doi:10.1007/s10928-017-9548-7</w:t>
      </w:r>
    </w:p>
    <w:p w14:paraId="09A2509E" w14:textId="77777777" w:rsidR="00DA332C" w:rsidRPr="00DA332C" w:rsidRDefault="00DA332C" w:rsidP="00DA332C">
      <w:pPr>
        <w:pStyle w:val="EndNoteBibliography"/>
        <w:spacing w:after="0"/>
      </w:pPr>
      <w:r w:rsidRPr="00DA332C">
        <w:lastRenderedPageBreak/>
        <w:t>35. Davies B, Morris T (1993) Physiological parameters in laboratory animals and humans. Pharmaceutical Research 10 (7):1093-1095</w:t>
      </w:r>
    </w:p>
    <w:p w14:paraId="262AE77A" w14:textId="77777777" w:rsidR="00DA332C" w:rsidRPr="00DA332C" w:rsidRDefault="00DA332C" w:rsidP="00DA332C">
      <w:pPr>
        <w:pStyle w:val="EndNoteBibliography"/>
        <w:spacing w:after="0"/>
      </w:pPr>
      <w:r w:rsidRPr="00DA332C">
        <w:t>36. Ruark CD, Hack CE, Robinson PJ, Mahle DA, Gearhart JM (2014) Predicting passive and active tissue: plasma partition coefficients: interindividual and interspecies variability. Journal of pharmaceutical sciences 103 (7):2189-2198</w:t>
      </w:r>
    </w:p>
    <w:p w14:paraId="6CABA97C" w14:textId="77777777" w:rsidR="00DA332C" w:rsidRPr="00DA332C" w:rsidRDefault="00DA332C" w:rsidP="00DA332C">
      <w:pPr>
        <w:pStyle w:val="EndNoteBibliography"/>
        <w:spacing w:after="0"/>
      </w:pPr>
      <w:r w:rsidRPr="00DA332C">
        <w:t>37. Akaike H (1998) Information theory and an extension of the maximum likelihood principle. In:  Selected papers of hirotugu akaike. Springer, pp 199-213</w:t>
      </w:r>
    </w:p>
    <w:p w14:paraId="4AB32100" w14:textId="77777777" w:rsidR="00DA332C" w:rsidRPr="00DA332C" w:rsidRDefault="00DA332C" w:rsidP="00DA332C">
      <w:pPr>
        <w:pStyle w:val="EndNoteBibliography"/>
        <w:spacing w:after="0"/>
      </w:pPr>
      <w:r w:rsidRPr="00DA332C">
        <w:t xml:space="preserve">38. Schmidt CW (2016) TSCA 2.0: A new era in chemical risk management. National Institute of Environmental Health Sciences, </w:t>
      </w:r>
    </w:p>
    <w:p w14:paraId="750159A6" w14:textId="77777777" w:rsidR="00DA332C" w:rsidRPr="00DA332C" w:rsidRDefault="00DA332C" w:rsidP="00DA332C">
      <w:pPr>
        <w:pStyle w:val="EndNoteBibliography"/>
        <w:spacing w:after="0"/>
      </w:pPr>
      <w:r w:rsidRPr="00DA332C">
        <w:t>39. Patlewicz G, Richard AM, Williams AJ, Grulke CM, Sams R, Lambert J, Noyes PD, DeVito MJ, Hines RN, Strynar M (2019) A chemical category-based prioritization approach for selecting 75 per-and polyfluoroalkyl substances (PFAS) for tiered toxicity and toxicokinetic testing. Environmental health perspectives 127 (01):014501</w:t>
      </w:r>
    </w:p>
    <w:p w14:paraId="5A42B56B" w14:textId="15F0C3ED" w:rsidR="00DA332C" w:rsidRPr="00DA332C" w:rsidRDefault="00DA332C" w:rsidP="00DA332C">
      <w:pPr>
        <w:pStyle w:val="EndNoteBibliography"/>
        <w:spacing w:after="0"/>
      </w:pPr>
      <w:r w:rsidRPr="00DA332C">
        <w:t xml:space="preserve">40. U.S. Centers for Disease Control and Prevention (2012) National Health and Nutrition Examination Survey. </w:t>
      </w:r>
      <w:hyperlink r:id="rId17" w:history="1">
        <w:r w:rsidRPr="00DA332C">
          <w:rPr>
            <w:rStyle w:val="Hyperlink"/>
          </w:rPr>
          <w:t>http://www.cdc.gov/nchs/nhanes.htm</w:t>
        </w:r>
      </w:hyperlink>
      <w:r w:rsidRPr="00DA332C">
        <w:t xml:space="preserve">. Accessed 07/15/2013 </w:t>
      </w:r>
    </w:p>
    <w:p w14:paraId="6338F834" w14:textId="77777777" w:rsidR="00DA332C" w:rsidRPr="00DA332C" w:rsidRDefault="00DA332C" w:rsidP="00DA332C">
      <w:pPr>
        <w:pStyle w:val="EndNoteBibliography"/>
        <w:rPr>
          <w:sz w:val="20"/>
        </w:rPr>
      </w:pPr>
      <w:r w:rsidRPr="00DA332C">
        <w:t>41. Wang A, Gerona RR, Schwartz JM, Lin T, Sirota M, Morello-Frosch R, Woodruff TJ (2018) A suspect screening method for characterizing multiple chemical exposures among a demographically diverse population of pregnant women in San Francisco. Environmental Health Perspectives</w:t>
      </w:r>
    </w:p>
    <w:p w14:paraId="013A9EF4" w14:textId="77777777" w:rsidR="00DA332C" w:rsidRPr="00DA332C" w:rsidRDefault="00DA332C" w:rsidP="00DA332C">
      <w:pPr>
        <w:pStyle w:val="EndNoteBibliography"/>
        <w:spacing w:after="0"/>
      </w:pPr>
      <w:r w:rsidRPr="00DA332C">
        <w:t xml:space="preserve"> 126 (7):077009</w:t>
      </w:r>
    </w:p>
    <w:p w14:paraId="6C6D4A8D" w14:textId="77777777" w:rsidR="00DA332C" w:rsidRPr="00DA332C" w:rsidRDefault="00DA332C" w:rsidP="00DA332C">
      <w:pPr>
        <w:pStyle w:val="EndNoteBibliography"/>
        <w:spacing w:after="0"/>
      </w:pPr>
      <w:r w:rsidRPr="00DA332C">
        <w:t>42. National Academies of Sciences E, and Medicine, (2017) Using 21st Century Science to Improve Risk-Related Evaluations. The National Academies Press, Washington, DC. doi:doi:10.17226/24635</w:t>
      </w:r>
    </w:p>
    <w:p w14:paraId="1F0AB557" w14:textId="3AF024C1" w:rsidR="00DA332C" w:rsidRPr="00DA332C" w:rsidRDefault="00DA332C" w:rsidP="00DA332C">
      <w:pPr>
        <w:pStyle w:val="EndNoteBibliography"/>
        <w:spacing w:after="0"/>
      </w:pPr>
      <w:r w:rsidRPr="00DA332C">
        <w:t>43. U.S. Environmental Protection Agency (2021) U.S. EPA. A Proof-of-Concept Case Study Integrating Publicly Available Information to Screen Candidates for Chemical Prioritization under TSCA. Washington, DC. doi:</w:t>
      </w:r>
      <w:hyperlink r:id="rId18" w:history="1">
        <w:r w:rsidRPr="00DA332C">
          <w:rPr>
            <w:rStyle w:val="Hyperlink"/>
          </w:rPr>
          <w:t>https://doi.org/10.23645/epacomptox.14878125</w:t>
        </w:r>
      </w:hyperlink>
    </w:p>
    <w:p w14:paraId="421741C9" w14:textId="77777777" w:rsidR="00DA332C" w:rsidRPr="00DA332C" w:rsidRDefault="00DA332C" w:rsidP="00DA332C">
      <w:pPr>
        <w:pStyle w:val="EndNoteBibliography"/>
        <w:spacing w:after="0"/>
      </w:pPr>
      <w:r w:rsidRPr="00DA332C">
        <w:t>44. Health Canada (2021) Bioactivity Exposure Ratio: Application in Priority Setting and Risk Assessment. Ottawa, ON, Canada</w:t>
      </w:r>
    </w:p>
    <w:p w14:paraId="72987096" w14:textId="77777777" w:rsidR="00DA332C" w:rsidRPr="00DA332C" w:rsidRDefault="00DA332C" w:rsidP="00DA332C">
      <w:pPr>
        <w:pStyle w:val="EndNoteBibliography"/>
        <w:spacing w:after="0"/>
      </w:pPr>
      <w:r w:rsidRPr="00DA332C">
        <w:t xml:space="preserve">45. Paini A, Cole T, Meinero M, Carpi D, Deceuninck P, Macko P, Palosaari T, Sund J, Worth A, Whelan M (2020) EURL ECVAM in vitro hepatocyte clearance and blood plasma  protein binding dataset for 77 chemicals. </w:t>
      </w:r>
    </w:p>
    <w:p w14:paraId="4F6FC172" w14:textId="77777777" w:rsidR="00DA332C" w:rsidRPr="00DA332C" w:rsidRDefault="00DA332C" w:rsidP="00DA332C">
      <w:pPr>
        <w:pStyle w:val="EndNoteBibliography"/>
        <w:spacing w:after="0"/>
      </w:pPr>
      <w:r w:rsidRPr="00DA332C">
        <w:t>46. Jamei M, Marciniak S, Feng K, Barnett A, Tucker G, Rostami-Hodjegan A (2009) The Simcyp® population-based ADME simulator. Expert Opinion on Drug Metabolism &amp; Toxicology 5 (2):211-223</w:t>
      </w:r>
    </w:p>
    <w:p w14:paraId="658E5D44" w14:textId="77777777" w:rsidR="00DA332C" w:rsidRPr="00DA332C" w:rsidRDefault="00DA332C" w:rsidP="00DA332C">
      <w:pPr>
        <w:pStyle w:val="EndNoteBibliography"/>
        <w:spacing w:after="0"/>
      </w:pPr>
      <w:r w:rsidRPr="00DA332C">
        <w:t>47. Linakis MW, Sayre RR, Pearce RG, Sfeir MA, Sipes NS, Pangburn HA, Gearhart JM, Wambaugh JF (2020) Development and Evaluation of a High Throughput Inhalation Model for Organic Chemicals Journal of Exposure Science &amp; Environmental Epidemiology 30:866-877</w:t>
      </w:r>
    </w:p>
    <w:p w14:paraId="24ABF4C7" w14:textId="77777777" w:rsidR="00DA332C" w:rsidRPr="00DA332C" w:rsidRDefault="00DA332C" w:rsidP="00DA332C">
      <w:pPr>
        <w:pStyle w:val="EndNoteBibliography"/>
        <w:spacing w:after="0"/>
      </w:pPr>
      <w:r w:rsidRPr="00DA332C">
        <w:t>48. Bernstein AS, Kapraun DF, Schlosser PM (2021) A model template approach for rapid evaluation and application of physiologically based pharmacokinetic models for use in human health risk assessments: a case study on per-and polyfluoroalkyl substances. Toxicological Sciences</w:t>
      </w:r>
    </w:p>
    <w:p w14:paraId="66F0C858" w14:textId="77777777" w:rsidR="00DA332C" w:rsidRPr="00DA332C" w:rsidRDefault="00DA332C" w:rsidP="00DA332C">
      <w:pPr>
        <w:pStyle w:val="EndNoteBibliography"/>
        <w:spacing w:after="0"/>
      </w:pPr>
      <w:r w:rsidRPr="00DA332C">
        <w:t>49. Kitchin R, McArdle G (2016) What makes Big Data, Big Data? Exploring the ontological characteristics of 26 datasets. Big Data &amp; Society 3 (1):2053951716631130</w:t>
      </w:r>
    </w:p>
    <w:p w14:paraId="648C2FB5" w14:textId="77777777" w:rsidR="00DA332C" w:rsidRPr="00DA332C" w:rsidRDefault="00DA332C" w:rsidP="00DA332C">
      <w:pPr>
        <w:pStyle w:val="EndNoteBibliography"/>
        <w:spacing w:after="0"/>
      </w:pPr>
      <w:r w:rsidRPr="00DA332C">
        <w:t>50. Mansouri K, Grulke CM, Judson RS, Williams AJ (2018) OPERA models for predicting physicochemical properties and environmental fate endpoints. Journal of Cheminformatics 10 (1):10</w:t>
      </w:r>
    </w:p>
    <w:p w14:paraId="5B4000CE" w14:textId="77777777" w:rsidR="00DA332C" w:rsidRPr="00DA332C" w:rsidRDefault="00DA332C" w:rsidP="00DA332C">
      <w:pPr>
        <w:pStyle w:val="EndNoteBibliography"/>
      </w:pPr>
      <w:r w:rsidRPr="00DA332C">
        <w:t>51. Mansouri K, Chang X, Allen D, Judson R, Williams A, Kleinstreuer N (</w:t>
      </w:r>
      <w:r w:rsidRPr="00DA332C">
        <w:rPr>
          <w:sz w:val="20"/>
        </w:rPr>
        <w:t>2021</w:t>
      </w:r>
      <w:r w:rsidRPr="00DA332C">
        <w:t xml:space="preserve">) OPERA models for ADME properties and toxicity endpoint. Paper presented at the Society of Toxicology Annual Meeting, </w:t>
      </w:r>
    </w:p>
    <w:p w14:paraId="66023A0B" w14:textId="69577568" w:rsidR="000376A3" w:rsidRDefault="00EF35D2" w:rsidP="006F4886">
      <w:pPr>
        <w:pStyle w:val="EndNoteBibliography"/>
        <w:spacing w:line="360" w:lineRule="auto"/>
      </w:pPr>
      <w:r>
        <w:fldChar w:fldCharType="end"/>
      </w:r>
    </w:p>
    <w:p w14:paraId="7D3D7D07" w14:textId="77777777" w:rsidR="005520A1" w:rsidRDefault="005520A1" w:rsidP="006F4886">
      <w:pPr>
        <w:spacing w:line="360" w:lineRule="auto"/>
        <w:rPr>
          <w:rFonts w:asciiTheme="majorHAnsi" w:eastAsiaTheme="majorEastAsia" w:hAnsiTheme="majorHAnsi" w:cstheme="majorBidi"/>
          <w:sz w:val="32"/>
          <w:szCs w:val="32"/>
        </w:rPr>
      </w:pPr>
      <w:r>
        <w:br w:type="page"/>
      </w:r>
    </w:p>
    <w:p w14:paraId="55ADE3AA" w14:textId="24F133C3" w:rsidR="00226A41" w:rsidRDefault="004E0FBD" w:rsidP="006F4886">
      <w:pPr>
        <w:pStyle w:val="Heading1"/>
        <w:spacing w:line="360" w:lineRule="auto"/>
        <w:rPr>
          <w:color w:val="auto"/>
        </w:rPr>
      </w:pPr>
      <w:r>
        <w:rPr>
          <w:color w:val="auto"/>
        </w:rPr>
        <w:lastRenderedPageBreak/>
        <w:t>Figure</w:t>
      </w:r>
      <w:r w:rsidR="00226A41">
        <w:rPr>
          <w:color w:val="auto"/>
        </w:rPr>
        <w:t>s</w:t>
      </w:r>
    </w:p>
    <w:p w14:paraId="545B7B1B" w14:textId="548EAEA6" w:rsidR="0099600E" w:rsidRDefault="0099600E" w:rsidP="006F4886">
      <w:pPr>
        <w:spacing w:after="0" w:line="360" w:lineRule="auto"/>
      </w:pPr>
    </w:p>
    <w:p w14:paraId="2693032E" w14:textId="61479457" w:rsidR="00CD35A4" w:rsidRDefault="00A210FF" w:rsidP="00D472C2">
      <w:pPr>
        <w:pStyle w:val="NormalWeb"/>
        <w:jc w:val="center"/>
        <w:pPrChange w:id="1437" w:author="Wambaugh, John (he/him/his)" w:date="2024-05-16T09:18:00Z">
          <w:pPr>
            <w:pStyle w:val="Caption"/>
            <w:spacing w:after="0" w:line="360" w:lineRule="auto"/>
            <w:jc w:val="center"/>
          </w:pPr>
        </w:pPrChange>
      </w:pPr>
      <w:ins w:id="1438" w:author="Wambaugh, John (he/him/his)" w:date="2024-05-15T16:48:00Z">
        <w:r>
          <w:rPr>
            <w:noProof/>
          </w:rPr>
          <w:drawing>
            <wp:inline distT="0" distB="0" distL="0" distR="0" wp14:anchorId="6B9D0B69" wp14:editId="6799C378">
              <wp:extent cx="4572000" cy="428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4288536"/>
                      </a:xfrm>
                      <a:prstGeom prst="rect">
                        <a:avLst/>
                      </a:prstGeom>
                      <a:noFill/>
                      <a:ln>
                        <a:noFill/>
                      </a:ln>
                    </pic:spPr>
                  </pic:pic>
                </a:graphicData>
              </a:graphic>
            </wp:inline>
          </w:drawing>
        </w:r>
      </w:ins>
      <w:commentRangeStart w:id="1439"/>
      <w:commentRangeStart w:id="1440"/>
      <w:del w:id="1441" w:author="Wambaugh, John (he/him/his)" w:date="2024-05-15T16:43:00Z">
        <w:r w:rsidR="00C5118C" w:rsidDel="00A210FF">
          <w:rPr>
            <w:noProof/>
          </w:rPr>
          <w:drawing>
            <wp:inline distT="0" distB="0" distL="0" distR="0" wp14:anchorId="0F95E23F" wp14:editId="4188ED72">
              <wp:extent cx="4572000" cy="474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4745736"/>
                      </a:xfrm>
                      <a:prstGeom prst="rect">
                        <a:avLst/>
                      </a:prstGeom>
                    </pic:spPr>
                  </pic:pic>
                </a:graphicData>
              </a:graphic>
            </wp:inline>
          </w:drawing>
        </w:r>
      </w:del>
      <w:commentRangeEnd w:id="1439"/>
      <w:r w:rsidR="00582F49">
        <w:rPr>
          <w:rStyle w:val="CommentReference"/>
          <w:i/>
          <w:iCs/>
        </w:rPr>
        <w:commentReference w:id="1439"/>
      </w:r>
      <w:commentRangeEnd w:id="1440"/>
      <w:r w:rsidR="00582F49">
        <w:rPr>
          <w:rStyle w:val="CommentReference"/>
          <w:i/>
          <w:iCs/>
        </w:rPr>
        <w:commentReference w:id="1440"/>
      </w:r>
    </w:p>
    <w:p w14:paraId="7333C633" w14:textId="269BB2CD" w:rsidR="0099600E" w:rsidRDefault="0099600E" w:rsidP="006F4886">
      <w:pPr>
        <w:pStyle w:val="Caption"/>
        <w:spacing w:after="0" w:line="360" w:lineRule="auto"/>
      </w:pPr>
      <w:bookmarkStart w:id="1442" w:name="_Ref79399113"/>
      <w:r>
        <w:t xml:space="preserve">Figure </w:t>
      </w:r>
      <w:fldSimple w:instr=" SEQ Figure \* ARABIC ">
        <w:r w:rsidR="00812061">
          <w:rPr>
            <w:noProof/>
          </w:rPr>
          <w:t>1</w:t>
        </w:r>
      </w:fldSimple>
      <w:bookmarkEnd w:id="1442"/>
      <w:r>
        <w:t>:</w:t>
      </w:r>
      <w:r w:rsidR="0097462D">
        <w:t>Columns in this heatmap indicate the</w:t>
      </w:r>
      <w:r>
        <w:t xml:space="preserve"> </w:t>
      </w:r>
      <w:r w:rsidR="0097462D">
        <w:t>p</w:t>
      </w:r>
      <w:r w:rsidR="00A354F9">
        <w:t>hysico chemical properties</w:t>
      </w:r>
      <w:r w:rsidR="00FF7930">
        <w:t xml:space="preserve"> and</w:t>
      </w:r>
      <w:r w:rsidR="00A354F9">
        <w:t xml:space="preserve"> measured/predicted values for </w:t>
      </w:r>
      <w:r w:rsidR="007C2C18" w:rsidRPr="007C2C18">
        <w:t>in vitro</w:t>
      </w:r>
      <w:r w:rsidR="00A354F9">
        <w:t xml:space="preserve"> TK (intrinsic hepatic clearance</w:t>
      </w:r>
      <w:r w:rsidR="00FF7930">
        <w:t xml:space="preserve">, </w:t>
      </w:r>
      <w:r w:rsidR="0097462D">
        <w:t>Cl</w:t>
      </w:r>
      <w:r w:rsidR="0097462D" w:rsidRPr="0097462D">
        <w:rPr>
          <w:vertAlign w:val="subscript"/>
        </w:rPr>
        <w:t>int</w:t>
      </w:r>
      <w:r w:rsidR="0097462D">
        <w:t>,</w:t>
      </w:r>
      <w:r w:rsidR="00531A67">
        <w:t xml:space="preserve"> </w:t>
      </w:r>
      <w:r w:rsidR="00A354F9">
        <w:t>and fraction unbound in plasma</w:t>
      </w:r>
      <w:r w:rsidR="00531A67">
        <w:t>,</w:t>
      </w:r>
      <w:r w:rsidR="00A354F9">
        <w:t xml:space="preserve"> </w:t>
      </w:r>
      <w:r w:rsidR="005A1C73">
        <w:t>f</w:t>
      </w:r>
      <w:r w:rsidR="00A354F9" w:rsidRPr="0097462D">
        <w:rPr>
          <w:vertAlign w:val="subscript"/>
        </w:rPr>
        <w:t>up</w:t>
      </w:r>
      <w:r w:rsidR="00A354F9">
        <w:t xml:space="preserve">). </w:t>
      </w:r>
      <w:r w:rsidR="0097462D">
        <w:t>Each row corresponds to one of the 83 chemicals. The i</w:t>
      </w:r>
      <w:r w:rsidR="0097462D" w:rsidRPr="007C2C18">
        <w:t>n vitro</w:t>
      </w:r>
      <w:r w:rsidR="0097462D">
        <w:t xml:space="preserve"> TK measurements (“</w:t>
      </w:r>
      <w:proofErr w:type="spellStart"/>
      <w:r w:rsidR="0097462D">
        <w:t>Human.Clint.InVitro</w:t>
      </w:r>
      <w:proofErr w:type="spellEnd"/>
      <w:r w:rsidR="0097462D">
        <w:t>” and “</w:t>
      </w:r>
      <w:proofErr w:type="spellStart"/>
      <w:r w:rsidR="0097462D">
        <w:t>Human.Fup.InvItro</w:t>
      </w:r>
      <w:proofErr w:type="spellEnd"/>
      <w:r w:rsidR="0097462D">
        <w:t>”) and predictions for these values from the various QSPRs (</w:t>
      </w:r>
      <w:r w:rsidR="0097462D">
        <w:fldChar w:fldCharType="begin"/>
      </w:r>
      <w:r w:rsidR="0097462D">
        <w:instrText xml:space="preserve"> REF _Ref79323992 \h  \* MERGEFORMAT </w:instrText>
      </w:r>
      <w:r w:rsidR="0097462D">
        <w:fldChar w:fldCharType="separate"/>
      </w:r>
      <w:r w:rsidR="00812061">
        <w:t xml:space="preserve">Table </w:t>
      </w:r>
      <w:r w:rsidR="00812061">
        <w:rPr>
          <w:noProof/>
        </w:rPr>
        <w:t>2</w:t>
      </w:r>
      <w:r w:rsidR="0097462D">
        <w:fldChar w:fldCharType="end"/>
      </w:r>
      <w:r w:rsidR="0097462D">
        <w:t>) are indicated by name.</w:t>
      </w:r>
      <w:del w:id="1443" w:author="Wambaugh, John (he/him/his)" w:date="2024-05-15T09:26:00Z">
        <w:r w:rsidR="0097462D" w:rsidDel="00FF4817">
          <w:delText xml:space="preserve"> </w:delText>
        </w:r>
        <w:r w:rsidR="00A354F9" w:rsidDel="00FF4817">
          <w:delText xml:space="preserve"> </w:delText>
        </w:r>
      </w:del>
      <w:ins w:id="1444" w:author="Wambaugh, John (he/him/his)" w:date="2024-05-15T09:26:00Z">
        <w:r w:rsidR="00FF4817">
          <w:t xml:space="preserve"> </w:t>
        </w:r>
      </w:ins>
      <w:r w:rsidR="00CD35A4">
        <w:t>Data are normalized on a per column basis by centering (</w:t>
      </w:r>
      <w:r w:rsidR="00A354F9">
        <w:t>subtracting</w:t>
      </w:r>
      <w:r w:rsidR="00CD35A4">
        <w:t xml:space="preserve"> the mean) and scaling (by standard deviation). </w:t>
      </w:r>
      <w:r w:rsidR="0097462D">
        <w:t>Thus, the "Value" of each entry in heatmap indicates the number of standard deviations from the mean. Blank values indicate no prediction.</w:t>
      </w:r>
    </w:p>
    <w:p w14:paraId="7CE58612" w14:textId="24478625" w:rsidR="0099600E" w:rsidRDefault="0099600E" w:rsidP="006F4886">
      <w:pPr>
        <w:spacing w:after="0" w:line="360" w:lineRule="auto"/>
      </w:pPr>
      <w:r>
        <w:br w:type="page"/>
      </w:r>
    </w:p>
    <w:p w14:paraId="66F1F768" w14:textId="77777777" w:rsidR="0099600E" w:rsidRDefault="0099600E" w:rsidP="006F4886">
      <w:pPr>
        <w:spacing w:after="0" w:line="360" w:lineRule="auto"/>
      </w:pPr>
    </w:p>
    <w:p w14:paraId="265A8935" w14:textId="77777777" w:rsidR="0099600E" w:rsidRPr="0099600E" w:rsidRDefault="0099600E" w:rsidP="006F4886">
      <w:pPr>
        <w:spacing w:after="0" w:line="360" w:lineRule="auto"/>
      </w:pPr>
    </w:p>
    <w:p w14:paraId="16E85543" w14:textId="07F17717" w:rsidR="00010F9B" w:rsidRDefault="00010F9B" w:rsidP="006F4886">
      <w:pPr>
        <w:spacing w:after="0" w:line="360" w:lineRule="auto"/>
      </w:pPr>
    </w:p>
    <w:p w14:paraId="7BE6E49F" w14:textId="46EECB92" w:rsidR="00161181" w:rsidRDefault="00445C94" w:rsidP="00D472C2">
      <w:pPr>
        <w:pStyle w:val="NormalWeb"/>
        <w:jc w:val="center"/>
        <w:rPr>
          <w:ins w:id="1445" w:author="Wambaugh, John (he/him/his)" w:date="2024-05-15T16:51:00Z"/>
        </w:rPr>
        <w:pPrChange w:id="1446" w:author="Wambaugh, John (he/him/his)" w:date="2024-05-16T09:18:00Z">
          <w:pPr>
            <w:pStyle w:val="NormalWeb"/>
          </w:pPr>
        </w:pPrChange>
      </w:pPr>
      <w:del w:id="1447" w:author="Wambaugh, John (he/him/his)" w:date="2024-05-15T16:33:00Z">
        <w:r w:rsidDel="00582F49">
          <w:rPr>
            <w:noProof/>
          </w:rPr>
          <w:drawing>
            <wp:inline distT="0" distB="0" distL="0" distR="0" wp14:anchorId="7316DF27" wp14:editId="2D6CAF7F">
              <wp:extent cx="3657600" cy="2441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ins w:id="1448" w:author="Wambaugh, John (he/him/his)" w:date="2024-05-15T16:51:00Z">
        <w:r w:rsidR="00161181">
          <w:rPr>
            <w:noProof/>
          </w:rPr>
          <w:t>\</w:t>
        </w:r>
        <w:r w:rsidR="00161181" w:rsidRPr="00161181">
          <w:t xml:space="preserve"> </w:t>
        </w:r>
        <w:r w:rsidR="00161181">
          <w:rPr>
            <w:noProof/>
          </w:rPr>
          <w:drawing>
            <wp:inline distT="0" distB="0" distL="0" distR="0" wp14:anchorId="538A4E33" wp14:editId="5BD229DB">
              <wp:extent cx="4572000" cy="3044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4F7BC38B" w14:textId="43140F8A" w:rsidR="00445C94" w:rsidDel="00582F49" w:rsidRDefault="00445C94" w:rsidP="00445C94">
      <w:pPr>
        <w:pStyle w:val="NormalWeb"/>
        <w:jc w:val="center"/>
        <w:rPr>
          <w:del w:id="1449" w:author="Wambaugh, John (he/him/his)" w:date="2024-05-15T16:34:00Z"/>
        </w:rPr>
      </w:pPr>
    </w:p>
    <w:p w14:paraId="65F86A7B" w14:textId="46EAA78C" w:rsidR="00010F9B" w:rsidDel="00582F49" w:rsidRDefault="00010F9B" w:rsidP="006F4886">
      <w:pPr>
        <w:spacing w:after="0" w:line="360" w:lineRule="auto"/>
        <w:jc w:val="center"/>
        <w:rPr>
          <w:del w:id="1450" w:author="Wambaugh, John (he/him/his)" w:date="2024-05-15T16:31:00Z"/>
        </w:rPr>
      </w:pPr>
    </w:p>
    <w:p w14:paraId="344B4628" w14:textId="33610F51" w:rsidR="00445C94" w:rsidDel="00582F49" w:rsidRDefault="00445C94" w:rsidP="00445C94">
      <w:pPr>
        <w:pStyle w:val="NormalWeb"/>
        <w:jc w:val="center"/>
        <w:rPr>
          <w:del w:id="1451" w:author="Wambaugh, John (he/him/his)" w:date="2024-05-15T16:34:00Z"/>
        </w:rPr>
      </w:pPr>
      <w:del w:id="1452" w:author="Wambaugh, John (he/him/his)" w:date="2024-05-15T16:33:00Z">
        <w:r w:rsidDel="00582F49">
          <w:rPr>
            <w:noProof/>
          </w:rPr>
          <w:drawing>
            <wp:inline distT="0" distB="0" distL="0" distR="0" wp14:anchorId="6C347A78" wp14:editId="49DE51E1">
              <wp:extent cx="3657600"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42F00F58" w14:textId="4745D914" w:rsidR="00010F9B" w:rsidRPr="00A61E39" w:rsidDel="00582F49" w:rsidRDefault="00010F9B" w:rsidP="00582F49">
      <w:pPr>
        <w:pStyle w:val="NormalWeb"/>
        <w:jc w:val="center"/>
        <w:rPr>
          <w:del w:id="1453" w:author="Wambaugh, John (he/him/his)" w:date="2024-05-15T16:34:00Z"/>
        </w:rPr>
        <w:pPrChange w:id="1454" w:author="Wambaugh, John (he/him/his)" w:date="2024-05-15T16:34:00Z">
          <w:pPr>
            <w:spacing w:after="0" w:line="360" w:lineRule="auto"/>
            <w:jc w:val="center"/>
          </w:pPr>
        </w:pPrChange>
      </w:pPr>
    </w:p>
    <w:p w14:paraId="0D660E0C" w14:textId="3680F9FF" w:rsidR="000D576E" w:rsidRDefault="00010F9B" w:rsidP="006F4886">
      <w:pPr>
        <w:pStyle w:val="Caption"/>
        <w:spacing w:after="0" w:line="360" w:lineRule="auto"/>
      </w:pPr>
      <w:bookmarkStart w:id="1455" w:name="_Ref79402600"/>
      <w:r>
        <w:t xml:space="preserve">Figure </w:t>
      </w:r>
      <w:fldSimple w:instr=" SEQ Figure \* ARABIC ">
        <w:r w:rsidR="00812061">
          <w:rPr>
            <w:noProof/>
          </w:rPr>
          <w:t>2</w:t>
        </w:r>
      </w:fldSimple>
      <w:bookmarkEnd w:id="1455"/>
      <w:r>
        <w:t xml:space="preserve">: Evaluation of Predictions for Intrinsic </w:t>
      </w:r>
      <w:r w:rsidRPr="00582F49">
        <w:rPr>
          <w:color w:val="auto"/>
          <w:rPrChange w:id="1456" w:author="Wambaugh, John (he/him/his)" w:date="2024-05-15T16:37:00Z">
            <w:rPr/>
          </w:rPrChange>
        </w:rPr>
        <w:t>Hepatic Clearance (Cl</w:t>
      </w:r>
      <w:r w:rsidRPr="00582F49">
        <w:rPr>
          <w:color w:val="auto"/>
          <w:vertAlign w:val="subscript"/>
          <w:rPrChange w:id="1457" w:author="Wambaugh, John (he/him/his)" w:date="2024-05-15T16:37:00Z">
            <w:rPr>
              <w:vertAlign w:val="subscript"/>
            </w:rPr>
          </w:rPrChange>
        </w:rPr>
        <w:t>int</w:t>
      </w:r>
      <w:del w:id="1458" w:author="Wambaugh, John (he/him/his)" w:date="2024-05-15T16:36:00Z">
        <w:r w:rsidR="00D2159D" w:rsidRPr="00582F49" w:rsidDel="00582F49">
          <w:rPr>
            <w:color w:val="auto"/>
            <w:rPrChange w:id="1459" w:author="Wambaugh, John (he/him/his)" w:date="2024-05-15T16:37:00Z">
              <w:rPr/>
            </w:rPrChange>
          </w:rPr>
          <w:delText xml:space="preserve"> </w:delText>
        </w:r>
      </w:del>
      <w:ins w:id="1460" w:author="Wambaugh, John (he/him/his)" w:date="2024-05-15T16:36:00Z">
        <w:r w:rsidR="00582F49" w:rsidRPr="00582F49">
          <w:rPr>
            <w:color w:val="auto"/>
            <w:rPrChange w:id="1461" w:author="Wambaugh, John (he/him/his)" w:date="2024-05-15T16:37:00Z">
              <w:rPr/>
            </w:rPrChange>
          </w:rPr>
          <w:t>). Z</w:t>
        </w:r>
      </w:ins>
      <w:del w:id="1462" w:author="Wambaugh, John (he/him/his)" w:date="2024-05-15T16:36:00Z">
        <w:r w:rsidR="00D2159D" w:rsidRPr="00582F49" w:rsidDel="00582F49">
          <w:rPr>
            <w:color w:val="auto"/>
            <w:rPrChange w:id="1463" w:author="Wambaugh, John (he/him/his)" w:date="2024-05-15T16:37:00Z">
              <w:rPr/>
            </w:rPrChange>
          </w:rPr>
          <w:delText xml:space="preserve">At top, </w:delText>
        </w:r>
        <w:r w:rsidR="00D2159D" w:rsidRPr="00582F49" w:rsidDel="00582F49">
          <w:rPr>
            <w:color w:val="auto"/>
            <w:rPrChange w:id="1464" w:author="Wambaugh, John (he/him/his)" w:date="2024-05-15T16:37:00Z">
              <w:rPr>
                <w:color w:val="FF0000"/>
                <w:highlight w:val="yellow"/>
              </w:rPr>
            </w:rPrChange>
          </w:rPr>
          <w:delText>z</w:delText>
        </w:r>
      </w:del>
      <w:r w:rsidR="00D2159D" w:rsidRPr="00582F49">
        <w:rPr>
          <w:color w:val="auto"/>
          <w:rPrChange w:id="1465" w:author="Wambaugh, John (he/him/his)" w:date="2024-05-15T16:37:00Z">
            <w:rPr>
              <w:color w:val="FF0000"/>
              <w:highlight w:val="yellow"/>
            </w:rPr>
          </w:rPrChange>
        </w:rPr>
        <w:t>ero values were plotted at 10</w:t>
      </w:r>
      <w:r w:rsidR="00D2159D" w:rsidRPr="00582F49">
        <w:rPr>
          <w:color w:val="auto"/>
          <w:vertAlign w:val="superscript"/>
          <w:rPrChange w:id="1466" w:author="Wambaugh, John (he/him/his)" w:date="2024-05-15T16:37:00Z">
            <w:rPr>
              <w:color w:val="FF0000"/>
              <w:highlight w:val="yellow"/>
              <w:vertAlign w:val="superscript"/>
            </w:rPr>
          </w:rPrChange>
        </w:rPr>
        <w:t>-</w:t>
      </w:r>
      <w:r w:rsidR="00A61E39" w:rsidRPr="00582F49">
        <w:rPr>
          <w:color w:val="auto"/>
          <w:vertAlign w:val="superscript"/>
          <w:rPrChange w:id="1467" w:author="Wambaugh, John (he/him/his)" w:date="2024-05-15T16:37:00Z">
            <w:rPr>
              <w:color w:val="FF0000"/>
              <w:highlight w:val="yellow"/>
              <w:vertAlign w:val="superscript"/>
            </w:rPr>
          </w:rPrChange>
        </w:rPr>
        <w:t>1</w:t>
      </w:r>
      <w:r w:rsidR="00D2159D" w:rsidRPr="00582F49">
        <w:rPr>
          <w:color w:val="auto"/>
          <w:rPrChange w:id="1468" w:author="Wambaugh, John (he/him/his)" w:date="2024-05-15T16:37:00Z">
            <w:rPr/>
          </w:rPrChange>
        </w:rPr>
        <w:t xml:space="preserve">, the solid line indicates identity (1:1) while the dashed lines indicate </w:t>
      </w:r>
      <w:del w:id="1469" w:author="Wambaugh, John (he/him/his)" w:date="2024-05-15T16:37:00Z">
        <w:r w:rsidR="00D2159D" w:rsidRPr="00582F49" w:rsidDel="00582F49">
          <w:rPr>
            <w:color w:val="auto"/>
            <w:rPrChange w:id="1470" w:author="Wambaugh, John (he/him/his)" w:date="2024-05-15T16:37:00Z">
              <w:rPr/>
            </w:rPrChange>
          </w:rPr>
          <w:delText>ten</w:delText>
        </w:r>
      </w:del>
      <w:ins w:id="1471" w:author="Wambaugh, John (he/him/his)" w:date="2024-05-15T16:37:00Z">
        <w:r w:rsidR="00582F49">
          <w:rPr>
            <w:color w:val="auto"/>
          </w:rPr>
          <w:t>3.2</w:t>
        </w:r>
      </w:ins>
      <w:r w:rsidR="00D2159D" w:rsidRPr="00582F49">
        <w:rPr>
          <w:color w:val="auto"/>
          <w:rPrChange w:id="1472" w:author="Wambaugh, John (he/him/his)" w:date="2024-05-15T16:37:00Z">
            <w:rPr/>
          </w:rPrChange>
        </w:rPr>
        <w:t xml:space="preserve">-fold difference. </w:t>
      </w:r>
      <w:del w:id="1473" w:author="Wambaugh, John (he/him/his)" w:date="2024-05-15T16:37:00Z">
        <w:r w:rsidR="00D2159D" w:rsidRPr="00582F49" w:rsidDel="00582F49">
          <w:rPr>
            <w:color w:val="auto"/>
            <w:rPrChange w:id="1474" w:author="Wambaugh, John (he/him/his)" w:date="2024-05-15T16:37:00Z">
              <w:rPr/>
            </w:rPrChange>
          </w:rPr>
          <w:delText>At bottom, th</w:delText>
        </w:r>
        <w:r w:rsidR="000D576E" w:rsidRPr="00582F49" w:rsidDel="00582F49">
          <w:rPr>
            <w:color w:val="auto"/>
            <w:rPrChange w:id="1475" w:author="Wambaugh, John (he/him/his)" w:date="2024-05-15T16:37:00Z">
              <w:rPr/>
            </w:rPrChange>
          </w:rPr>
          <w:delText>e upper and lower extent of the box for each model indicates the 25</w:delText>
        </w:r>
        <w:r w:rsidR="000D576E" w:rsidRPr="00582F49" w:rsidDel="00582F49">
          <w:rPr>
            <w:color w:val="auto"/>
            <w:vertAlign w:val="superscript"/>
            <w:rPrChange w:id="1476" w:author="Wambaugh, John (he/him/his)" w:date="2024-05-15T16:37:00Z">
              <w:rPr>
                <w:vertAlign w:val="superscript"/>
              </w:rPr>
            </w:rPrChange>
          </w:rPr>
          <w:delText>th</w:delText>
        </w:r>
        <w:r w:rsidR="000D576E" w:rsidRPr="00582F49" w:rsidDel="00582F49">
          <w:rPr>
            <w:color w:val="auto"/>
            <w:rPrChange w:id="1477" w:author="Wambaugh, John (he/him/his)" w:date="2024-05-15T16:37:00Z">
              <w:rPr/>
            </w:rPrChange>
          </w:rPr>
          <w:delText xml:space="preserve"> to 75</w:delText>
        </w:r>
        <w:r w:rsidR="000D576E" w:rsidRPr="00582F49" w:rsidDel="00582F49">
          <w:rPr>
            <w:color w:val="auto"/>
            <w:vertAlign w:val="superscript"/>
            <w:rPrChange w:id="1478" w:author="Wambaugh, John (he/him/his)" w:date="2024-05-15T16:37:00Z">
              <w:rPr>
                <w:vertAlign w:val="superscript"/>
              </w:rPr>
            </w:rPrChange>
          </w:rPr>
          <w:delText>th</w:delText>
        </w:r>
        <w:r w:rsidR="000D576E" w:rsidRPr="00582F49" w:rsidDel="00582F49">
          <w:rPr>
            <w:color w:val="auto"/>
            <w:rPrChange w:id="1479" w:author="Wambaugh, John (he/him/his)" w:date="2024-05-15T16:37:00Z">
              <w:rPr/>
            </w:rPrChange>
          </w:rPr>
          <w:delText xml:space="preserve"> quantiles, the mid-line indicates the median (50</w:delText>
        </w:r>
        <w:r w:rsidR="000D576E" w:rsidRPr="00582F49" w:rsidDel="00582F49">
          <w:rPr>
            <w:color w:val="auto"/>
            <w:vertAlign w:val="superscript"/>
            <w:rPrChange w:id="1480" w:author="Wambaugh, John (he/him/his)" w:date="2024-05-15T16:37:00Z">
              <w:rPr>
                <w:vertAlign w:val="superscript"/>
              </w:rPr>
            </w:rPrChange>
          </w:rPr>
          <w:delText>th</w:delText>
        </w:r>
        <w:r w:rsidR="000D576E" w:rsidRPr="00582F49" w:rsidDel="00582F49">
          <w:rPr>
            <w:color w:val="auto"/>
            <w:rPrChange w:id="1481" w:author="Wambaugh, John (he/him/his)" w:date="2024-05-15T16:37:00Z">
              <w:rPr/>
            </w:rPrChange>
          </w:rPr>
          <w:delText xml:space="preserve"> quantile) and vertical line indicates 1.5x the range of the box. The average absolute folder error (AAFE) and average root mean squared log</w:delText>
        </w:r>
        <w:r w:rsidR="000D576E" w:rsidRPr="00582F49" w:rsidDel="00582F49">
          <w:rPr>
            <w:color w:val="auto"/>
            <w:vertAlign w:val="subscript"/>
            <w:rPrChange w:id="1482" w:author="Wambaugh, John (he/him/his)" w:date="2024-05-15T16:37:00Z">
              <w:rPr>
                <w:vertAlign w:val="subscript"/>
              </w:rPr>
            </w:rPrChange>
          </w:rPr>
          <w:delText>10</w:delText>
        </w:r>
        <w:r w:rsidR="000D576E" w:rsidRPr="00582F49" w:rsidDel="00582F49">
          <w:rPr>
            <w:color w:val="auto"/>
            <w:rPrChange w:id="1483" w:author="Wambaugh, John (he/him/his)" w:date="2024-05-15T16:37:00Z">
              <w:rPr/>
            </w:rPrChange>
          </w:rPr>
          <w:delText xml:space="preserve"> error </w:delText>
        </w:r>
        <w:r w:rsidR="000D576E" w:rsidDel="00582F49">
          <w:delText xml:space="preserve">(RMSLE) are calculated for each model across all available predictions. </w:delText>
        </w:r>
      </w:del>
    </w:p>
    <w:p w14:paraId="223FE1AB" w14:textId="429F398B" w:rsidR="00010F9B" w:rsidRDefault="000D576E" w:rsidP="006F4886">
      <w:pPr>
        <w:spacing w:after="0" w:line="360" w:lineRule="auto"/>
        <w:rPr>
          <w:i/>
          <w:iCs/>
        </w:rPr>
      </w:pPr>
      <w:r>
        <w:br w:type="page"/>
      </w:r>
    </w:p>
    <w:p w14:paraId="3F620AA0" w14:textId="77777777" w:rsidR="00010F9B" w:rsidRDefault="00010F9B" w:rsidP="006F4886">
      <w:pPr>
        <w:pStyle w:val="Caption"/>
        <w:spacing w:after="0" w:line="360" w:lineRule="auto"/>
        <w:rPr>
          <w:rFonts w:asciiTheme="majorHAnsi" w:eastAsiaTheme="majorEastAsia" w:hAnsiTheme="majorHAnsi" w:cstheme="majorBidi"/>
          <w:sz w:val="32"/>
          <w:szCs w:val="32"/>
        </w:rPr>
      </w:pPr>
    </w:p>
    <w:p w14:paraId="6D460794" w14:textId="03301590" w:rsidR="00A210FF" w:rsidRDefault="00A210FF" w:rsidP="00D472C2">
      <w:pPr>
        <w:pStyle w:val="NormalWeb"/>
        <w:jc w:val="center"/>
        <w:rPr>
          <w:ins w:id="1484" w:author="Wambaugh, John (he/him/his)" w:date="2024-05-15T16:43:00Z"/>
        </w:rPr>
        <w:pPrChange w:id="1485" w:author="Wambaugh, John (he/him/his)" w:date="2024-05-16T09:18:00Z">
          <w:pPr>
            <w:pStyle w:val="NormalWeb"/>
          </w:pPr>
        </w:pPrChange>
      </w:pPr>
      <w:ins w:id="1486" w:author="Wambaugh, John (he/him/his)" w:date="2024-05-15T16:43:00Z">
        <w:r>
          <w:rPr>
            <w:noProof/>
          </w:rPr>
          <w:drawing>
            <wp:inline distT="0" distB="0" distL="0" distR="0" wp14:anchorId="190844D9" wp14:editId="0A32D997">
              <wp:extent cx="4572000" cy="3044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77C72D8A" w14:textId="73DFD022" w:rsidR="00226A41" w:rsidDel="00A210FF" w:rsidRDefault="00226A41" w:rsidP="006F4886">
      <w:pPr>
        <w:pStyle w:val="Caption"/>
        <w:spacing w:after="0" w:line="360" w:lineRule="auto"/>
        <w:rPr>
          <w:del w:id="1487" w:author="Wambaugh, John (he/him/his)" w:date="2024-05-15T16:43:00Z"/>
          <w:rFonts w:asciiTheme="majorHAnsi" w:eastAsiaTheme="majorEastAsia" w:hAnsiTheme="majorHAnsi" w:cstheme="majorBidi"/>
          <w:sz w:val="32"/>
          <w:szCs w:val="32"/>
        </w:rPr>
      </w:pPr>
    </w:p>
    <w:p w14:paraId="6D924DAA" w14:textId="0092B686" w:rsidR="00445C94" w:rsidDel="001207E8" w:rsidRDefault="00445C94" w:rsidP="00445C94">
      <w:pPr>
        <w:pStyle w:val="NormalWeb"/>
        <w:jc w:val="center"/>
        <w:rPr>
          <w:del w:id="1488" w:author="Wambaugh, John (he/him/his)" w:date="2024-05-15T16:38:00Z"/>
        </w:rPr>
      </w:pPr>
      <w:del w:id="1489" w:author="Wambaugh, John (he/him/his)" w:date="2024-05-15T16:38:00Z">
        <w:r w:rsidDel="001207E8">
          <w:rPr>
            <w:noProof/>
          </w:rPr>
          <w:drawing>
            <wp:inline distT="0" distB="0" distL="0" distR="0" wp14:anchorId="40B7FDD9" wp14:editId="17208713">
              <wp:extent cx="3657600" cy="2441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09D5FB31" w14:textId="58DF9FE4" w:rsidR="00010F9B" w:rsidDel="001207E8" w:rsidRDefault="00010F9B" w:rsidP="001207E8">
      <w:pPr>
        <w:pStyle w:val="NormalWeb"/>
        <w:jc w:val="center"/>
        <w:rPr>
          <w:del w:id="1490" w:author="Wambaugh, John (he/him/his)" w:date="2024-05-15T16:38:00Z"/>
        </w:rPr>
        <w:pPrChange w:id="1491" w:author="Wambaugh, John (he/him/his)" w:date="2024-05-15T16:38:00Z">
          <w:pPr>
            <w:spacing w:after="0" w:line="360" w:lineRule="auto"/>
            <w:jc w:val="center"/>
          </w:pPr>
        </w:pPrChange>
      </w:pPr>
    </w:p>
    <w:p w14:paraId="37563877" w14:textId="5BCD1B76" w:rsidR="00445C94" w:rsidDel="00A210FF" w:rsidRDefault="00445C94" w:rsidP="00445C94">
      <w:pPr>
        <w:pStyle w:val="NormalWeb"/>
        <w:jc w:val="center"/>
        <w:rPr>
          <w:del w:id="1492" w:author="Wambaugh, John (he/him/his)" w:date="2024-05-15T16:43:00Z"/>
        </w:rPr>
      </w:pPr>
      <w:del w:id="1493" w:author="Wambaugh, John (he/him/his)" w:date="2024-05-15T16:38:00Z">
        <w:r w:rsidDel="001207E8">
          <w:rPr>
            <w:noProof/>
          </w:rPr>
          <w:drawing>
            <wp:inline distT="0" distB="0" distL="0" distR="0" wp14:anchorId="02CE1708" wp14:editId="7A39DE7B">
              <wp:extent cx="3657600" cy="244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621FE6BC" w14:textId="4823C183" w:rsidR="00010F9B" w:rsidDel="00A210FF" w:rsidRDefault="00010F9B" w:rsidP="00A210FF">
      <w:pPr>
        <w:pStyle w:val="NormalWeb"/>
        <w:jc w:val="center"/>
        <w:rPr>
          <w:del w:id="1494" w:author="Wambaugh, John (he/him/his)" w:date="2024-05-15T16:43:00Z"/>
        </w:rPr>
        <w:pPrChange w:id="1495" w:author="Wambaugh, John (he/him/his)" w:date="2024-05-15T16:43:00Z">
          <w:pPr>
            <w:spacing w:after="0" w:line="360" w:lineRule="auto"/>
            <w:jc w:val="center"/>
          </w:pPr>
        </w:pPrChange>
      </w:pPr>
    </w:p>
    <w:p w14:paraId="4DF04205" w14:textId="16804F13" w:rsidR="00010F9B" w:rsidRDefault="00010F9B" w:rsidP="006F4886">
      <w:pPr>
        <w:pStyle w:val="Caption"/>
        <w:spacing w:after="0" w:line="360" w:lineRule="auto"/>
      </w:pPr>
      <w:bookmarkStart w:id="1496" w:name="_Ref79402605"/>
      <w:r>
        <w:t xml:space="preserve">Figure </w:t>
      </w:r>
      <w:fldSimple w:instr=" SEQ Figure \* ARABIC ">
        <w:r w:rsidR="00812061">
          <w:rPr>
            <w:noProof/>
          </w:rPr>
          <w:t>3</w:t>
        </w:r>
      </w:fldSimple>
      <w:bookmarkEnd w:id="1496"/>
      <w:r>
        <w:t xml:space="preserve">: Evaluation of Predictions for </w:t>
      </w:r>
      <w:r w:rsidR="00EF73D4">
        <w:t>Fraction Unbound in Plasma</w:t>
      </w:r>
      <w:r>
        <w:t xml:space="preserve"> (</w:t>
      </w:r>
      <w:r w:rsidR="00A770BF" w:rsidRPr="00894D0E">
        <w:t>f</w:t>
      </w:r>
      <w:r w:rsidR="00A770BF" w:rsidRPr="00894D0E">
        <w:rPr>
          <w:vertAlign w:val="subscript"/>
        </w:rPr>
        <w:t>up</w:t>
      </w:r>
      <w:r w:rsidRPr="00894D0E">
        <w:t>)</w:t>
      </w:r>
      <w:r w:rsidR="007C3584" w:rsidRPr="00894D0E">
        <w:t xml:space="preserve">. </w:t>
      </w:r>
      <w:del w:id="1497" w:author="Wambaugh, John (he/him/his)" w:date="2024-05-15T16:51:00Z">
        <w:r w:rsidR="00D2159D" w:rsidRPr="00894D0E" w:rsidDel="00894D0E">
          <w:delText xml:space="preserve">At top, </w:delText>
        </w:r>
      </w:del>
      <w:ins w:id="1498" w:author="Wambaugh, John (he/him/his)" w:date="2024-05-15T16:51:00Z">
        <w:r w:rsidR="00894D0E" w:rsidRPr="00894D0E">
          <w:t>Z</w:t>
        </w:r>
      </w:ins>
      <w:del w:id="1499" w:author="Wambaugh, John (he/him/his)" w:date="2024-05-15T16:51:00Z">
        <w:r w:rsidR="00D2159D" w:rsidRPr="00894D0E" w:rsidDel="00894D0E">
          <w:rPr>
            <w:rPrChange w:id="1500" w:author="Wambaugh, John (he/him/his)" w:date="2024-05-15T16:51:00Z">
              <w:rPr>
                <w:highlight w:val="yellow"/>
              </w:rPr>
            </w:rPrChange>
          </w:rPr>
          <w:delText>z</w:delText>
        </w:r>
      </w:del>
      <w:r w:rsidR="007C3584" w:rsidRPr="00894D0E">
        <w:rPr>
          <w:rPrChange w:id="1501" w:author="Wambaugh, John (he/him/his)" w:date="2024-05-15T16:51:00Z">
            <w:rPr>
              <w:highlight w:val="yellow"/>
            </w:rPr>
          </w:rPrChange>
        </w:rPr>
        <w:t>ero values were plotted at 10</w:t>
      </w:r>
      <w:r w:rsidR="007C3584" w:rsidRPr="00894D0E">
        <w:rPr>
          <w:vertAlign w:val="superscript"/>
          <w:rPrChange w:id="1502" w:author="Wambaugh, John (he/him/his)" w:date="2024-05-15T16:51:00Z">
            <w:rPr>
              <w:highlight w:val="yellow"/>
              <w:vertAlign w:val="superscript"/>
            </w:rPr>
          </w:rPrChange>
        </w:rPr>
        <w:t>-4</w:t>
      </w:r>
      <w:r w:rsidR="00D2159D" w:rsidRPr="00894D0E">
        <w:rPr>
          <w:rPrChange w:id="1503" w:author="Wambaugh, John (he/him/his)" w:date="2024-05-15T16:51:00Z">
            <w:rPr>
              <w:highlight w:val="yellow"/>
            </w:rPr>
          </w:rPrChange>
        </w:rPr>
        <w:t xml:space="preserve">, </w:t>
      </w:r>
      <w:r w:rsidR="00D2159D" w:rsidRPr="00894D0E">
        <w:t>the solid line indicates identity (1:1) while the dashed lines indicate</w:t>
      </w:r>
      <w:del w:id="1504" w:author="Wambaugh, John (he/him/his)" w:date="2024-05-15T16:51:00Z">
        <w:r w:rsidR="00D2159D" w:rsidRPr="00894D0E" w:rsidDel="00894D0E">
          <w:delText xml:space="preserve"> ten</w:delText>
        </w:r>
      </w:del>
      <w:ins w:id="1505" w:author="Wambaugh, John (he/him/his)" w:date="2024-05-15T16:51:00Z">
        <w:r w:rsidR="00894D0E">
          <w:t xml:space="preserve"> 3.2</w:t>
        </w:r>
      </w:ins>
      <w:r w:rsidR="00D2159D" w:rsidRPr="00894D0E">
        <w:t>-fold difference</w:t>
      </w:r>
      <w:del w:id="1506" w:author="Wambaugh, John (he/him/his)" w:date="2024-05-15T16:51:00Z">
        <w:r w:rsidR="00D2159D" w:rsidRPr="00894D0E" w:rsidDel="00894D0E">
          <w:delText>. At bottom, t</w:delText>
        </w:r>
        <w:r w:rsidR="000D576E" w:rsidRPr="00894D0E" w:rsidDel="00894D0E">
          <w:delText>he upper and lower extent of the box for each model indicates the 25th to 75th quantiles, the mid-line indicates the median (50th quantile) and vertical line</w:delText>
        </w:r>
        <w:r w:rsidR="000D576E" w:rsidRPr="00AB2E8E" w:rsidDel="00894D0E">
          <w:delText xml:space="preserve"> indicates 1.5x the range of the box.</w:delText>
        </w:r>
        <w:r w:rsidR="000D576E" w:rsidDel="00894D0E">
          <w:delText xml:space="preserve"> The average absolute folder error (AAFE) and average root mean squared log</w:delText>
        </w:r>
        <w:r w:rsidR="000D576E" w:rsidRPr="000D576E" w:rsidDel="00894D0E">
          <w:rPr>
            <w:vertAlign w:val="subscript"/>
          </w:rPr>
          <w:delText>10</w:delText>
        </w:r>
        <w:r w:rsidR="000D576E" w:rsidDel="00894D0E">
          <w:delText xml:space="preserve"> error (RMSLE) are calculated for each model across all available predictions.</w:delText>
        </w:r>
      </w:del>
    </w:p>
    <w:p w14:paraId="6E87F913" w14:textId="64F7CAC8" w:rsidR="0099600E" w:rsidRDefault="0099600E" w:rsidP="006F4886">
      <w:pPr>
        <w:spacing w:after="0" w:line="360" w:lineRule="auto"/>
      </w:pPr>
      <w:r>
        <w:br w:type="page"/>
      </w:r>
    </w:p>
    <w:p w14:paraId="112B4462" w14:textId="5D11C384" w:rsidR="0099600E" w:rsidRDefault="0099600E" w:rsidP="006F4886">
      <w:pPr>
        <w:spacing w:after="0" w:line="360" w:lineRule="auto"/>
        <w:rPr>
          <w:noProof/>
        </w:rPr>
      </w:pPr>
      <w:r w:rsidRPr="0099600E">
        <w:rPr>
          <w:noProof/>
        </w:rPr>
        <w:lastRenderedPageBreak/>
        <w:t xml:space="preserve"> </w:t>
      </w:r>
    </w:p>
    <w:p w14:paraId="3A7D97E3" w14:textId="45760F4D" w:rsidR="0099600E" w:rsidRDefault="0099600E" w:rsidP="006F4886">
      <w:pPr>
        <w:spacing w:after="0" w:line="360" w:lineRule="auto"/>
        <w:jc w:val="center"/>
      </w:pPr>
    </w:p>
    <w:p w14:paraId="0D5F7467" w14:textId="26E4BFBA" w:rsidR="00D472C2" w:rsidRDefault="00CC4CE5" w:rsidP="00D472C2">
      <w:pPr>
        <w:pStyle w:val="NormalWeb"/>
        <w:jc w:val="center"/>
        <w:rPr>
          <w:ins w:id="1507" w:author="Wambaugh, John (he/him/his)" w:date="2024-05-16T09:17:00Z"/>
        </w:rPr>
        <w:pPrChange w:id="1508" w:author="Wambaugh, John (he/him/his)" w:date="2024-05-16T09:18:00Z">
          <w:pPr>
            <w:pStyle w:val="NormalWeb"/>
          </w:pPr>
        </w:pPrChange>
      </w:pPr>
      <w:bookmarkStart w:id="1509" w:name="_Ref79402802"/>
      <w:del w:id="1510" w:author="Wambaugh, John (he/him/his)" w:date="2024-05-16T09:17:00Z">
        <w:r w:rsidDel="00D472C2">
          <w:rPr>
            <w:noProof/>
          </w:rPr>
          <w:drawing>
            <wp:inline distT="0" distB="0" distL="0" distR="0" wp14:anchorId="6E432D69" wp14:editId="5005D9FE">
              <wp:extent cx="5943600" cy="3959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del>
      <w:ins w:id="1511" w:author="Wambaugh, John (he/him/his)" w:date="2024-05-16T09:17:00Z">
        <w:r w:rsidR="00D472C2">
          <w:rPr>
            <w:noProof/>
          </w:rPr>
          <w:drawing>
            <wp:inline distT="0" distB="0" distL="0" distR="0" wp14:anchorId="554D310C" wp14:editId="6F677093">
              <wp:extent cx="4572000" cy="304495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2231FDAC" w14:textId="22013B22" w:rsidR="00CC4CE5" w:rsidRDefault="00CC4CE5" w:rsidP="00CC4CE5">
      <w:pPr>
        <w:pStyle w:val="NormalWeb"/>
      </w:pPr>
    </w:p>
    <w:p w14:paraId="40D685DA" w14:textId="33F75007" w:rsidR="00797774" w:rsidRDefault="00797774" w:rsidP="00797774">
      <w:pPr>
        <w:pStyle w:val="Caption"/>
        <w:spacing w:after="0" w:line="360" w:lineRule="auto"/>
        <w:jc w:val="center"/>
      </w:pPr>
    </w:p>
    <w:p w14:paraId="2E47FD39" w14:textId="101EA8A8" w:rsidR="0099600E" w:rsidRDefault="0099600E" w:rsidP="006F4886">
      <w:pPr>
        <w:pStyle w:val="Caption"/>
        <w:spacing w:after="0" w:line="360" w:lineRule="auto"/>
      </w:pPr>
      <w:r>
        <w:t xml:space="preserve">Figure </w:t>
      </w:r>
      <w:fldSimple w:instr=" SEQ Figure \* ARABIC ">
        <w:r w:rsidR="00812061">
          <w:rPr>
            <w:noProof/>
          </w:rPr>
          <w:t>4</w:t>
        </w:r>
      </w:fldSimple>
      <w:bookmarkEnd w:id="1509"/>
      <w:r>
        <w:t xml:space="preserve">: </w:t>
      </w:r>
      <w:r w:rsidR="00DF4D38">
        <w:t xml:space="preserve">Comparison of </w:t>
      </w:r>
      <w:r w:rsidR="007C2C18" w:rsidRPr="007C2C18">
        <w:t>in vivo</w:t>
      </w:r>
      <w:r w:rsidR="00DF4D38">
        <w:t xml:space="preserve"> measured chemical concentration vs. time (</w:t>
      </w:r>
      <w:proofErr w:type="spellStart"/>
      <w:r w:rsidR="00DF4D38">
        <w:t>CvT</w:t>
      </w:r>
      <w:proofErr w:type="spellEnd"/>
      <w:r w:rsidR="00DF4D38">
        <w:t xml:space="preserve">) data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rsidR="00DF4D38">
        <w:t xml:space="preserve"> vs. predictions for empirical models fit to the data</w:t>
      </w:r>
      <w:r>
        <w:t xml:space="preserve"> (“</w:t>
      </w:r>
      <w:proofErr w:type="spellStart"/>
      <w:r>
        <w:t>Fits</w:t>
      </w:r>
      <w:r w:rsidR="009B74E5">
        <w:t>ToData</w:t>
      </w:r>
      <w:proofErr w:type="spellEnd"/>
      <w:r>
        <w:t xml:space="preserve">”), and </w:t>
      </w:r>
      <w:r w:rsidR="00DF4D38">
        <w:t>predictions for a</w:t>
      </w:r>
      <w:r>
        <w:t xml:space="preserve"> PB</w:t>
      </w:r>
      <w:r w:rsidR="00DF4D38">
        <w:t>T</w:t>
      </w:r>
      <w:r>
        <w:t xml:space="preserve">K model (“HTTK”) parameterized with chemical specific values either measured </w:t>
      </w:r>
      <w:r w:rsidR="007C2C18" w:rsidRPr="007C2C18">
        <w:t>in vitro</w:t>
      </w:r>
      <w:r>
        <w:t xml:space="preserve"> (“HTTK-</w:t>
      </w:r>
      <w:proofErr w:type="spellStart"/>
      <w:r>
        <w:t>InVitro</w:t>
      </w:r>
      <w:proofErr w:type="spellEnd"/>
      <w:r>
        <w:t>”) or predicted with various QSPRs.</w:t>
      </w:r>
      <w:r w:rsidR="00CC7B2D">
        <w:t xml:space="preserve"> </w:t>
      </w:r>
      <w:r w:rsidR="00B96EEE">
        <w:t xml:space="preserve">In each sub-plot the y-axis shows the measured data while the x-axis shows the predictions made using chemical-specific parameters from the various sources. </w:t>
      </w:r>
      <w:r w:rsidR="00CC7B2D">
        <w:t>The solid line indicates identity (1:1) while the dashed lines indicate ten-fold difference.</w:t>
      </w:r>
    </w:p>
    <w:p w14:paraId="562E90FC" w14:textId="42EE5D51" w:rsidR="00A962AE" w:rsidRDefault="00A962AE" w:rsidP="006F4886">
      <w:pPr>
        <w:spacing w:after="0" w:line="360" w:lineRule="auto"/>
        <w:rPr>
          <w:i/>
          <w:iCs/>
          <w:color w:val="44546A" w:themeColor="text2"/>
          <w:sz w:val="18"/>
          <w:szCs w:val="18"/>
        </w:rPr>
      </w:pPr>
      <w:r>
        <w:br w:type="page"/>
      </w:r>
    </w:p>
    <w:p w14:paraId="77DF4E71" w14:textId="582AC687" w:rsidR="00D472C2" w:rsidRDefault="009A232B" w:rsidP="00D472C2">
      <w:pPr>
        <w:pStyle w:val="NormalWeb"/>
        <w:jc w:val="center"/>
        <w:rPr>
          <w:ins w:id="1512" w:author="Wambaugh, John (he/him/his)" w:date="2024-05-16T09:17:00Z"/>
        </w:rPr>
        <w:pPrChange w:id="1513" w:author="Wambaugh, John (he/him/his)" w:date="2024-05-16T09:17:00Z">
          <w:pPr>
            <w:pStyle w:val="NormalWeb"/>
          </w:pPr>
        </w:pPrChange>
      </w:pPr>
      <w:del w:id="1514" w:author="Wambaugh, John (he/him/his)" w:date="2024-05-16T09:17:00Z">
        <w:r w:rsidDel="00D472C2">
          <w:rPr>
            <w:noProof/>
          </w:rPr>
          <w:lastRenderedPageBreak/>
          <w:drawing>
            <wp:inline distT="0" distB="0" distL="0" distR="0" wp14:anchorId="2475FF2C" wp14:editId="5390628F">
              <wp:extent cx="4572000" cy="6099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6099048"/>
                      </a:xfrm>
                      <a:prstGeom prst="rect">
                        <a:avLst/>
                      </a:prstGeom>
                      <a:noFill/>
                      <a:ln>
                        <a:noFill/>
                      </a:ln>
                    </pic:spPr>
                  </pic:pic>
                </a:graphicData>
              </a:graphic>
            </wp:inline>
          </w:drawing>
        </w:r>
      </w:del>
      <w:ins w:id="1515" w:author="Wambaugh, John (he/him/his)" w:date="2024-05-16T09:17:00Z">
        <w:r w:rsidR="00D472C2">
          <w:rPr>
            <w:noProof/>
          </w:rPr>
          <w:drawing>
            <wp:inline distT="0" distB="0" distL="0" distR="0" wp14:anchorId="5BF8EE6A" wp14:editId="48F57701">
              <wp:extent cx="4572000" cy="608990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6089904"/>
                      </a:xfrm>
                      <a:prstGeom prst="rect">
                        <a:avLst/>
                      </a:prstGeom>
                      <a:noFill/>
                      <a:ln>
                        <a:noFill/>
                      </a:ln>
                    </pic:spPr>
                  </pic:pic>
                </a:graphicData>
              </a:graphic>
            </wp:inline>
          </w:drawing>
        </w:r>
      </w:ins>
    </w:p>
    <w:p w14:paraId="5DCAFAF9" w14:textId="4CD14182" w:rsidR="009A232B" w:rsidRDefault="009A232B" w:rsidP="009A232B">
      <w:pPr>
        <w:pStyle w:val="NormalWeb"/>
        <w:jc w:val="center"/>
      </w:pPr>
    </w:p>
    <w:p w14:paraId="4A661D72" w14:textId="314108D5" w:rsidR="00055F79" w:rsidRDefault="006158EA" w:rsidP="006F4886">
      <w:pPr>
        <w:pStyle w:val="Caption"/>
        <w:spacing w:after="0" w:line="360" w:lineRule="auto"/>
      </w:pPr>
      <w:bookmarkStart w:id="1516" w:name="_Ref79402840"/>
      <w:r>
        <w:t xml:space="preserve">Figure </w:t>
      </w:r>
      <w:fldSimple w:instr=" SEQ Figure \* ARABIC ">
        <w:r w:rsidR="00812061">
          <w:rPr>
            <w:noProof/>
          </w:rPr>
          <w:t>5</w:t>
        </w:r>
      </w:fldSimple>
      <w:bookmarkEnd w:id="1516"/>
      <w:r>
        <w:t xml:space="preserve">: </w:t>
      </w:r>
      <w:r w:rsidRPr="006158EA">
        <w:t xml:space="preserve">Chemical-Specific RMSLE for </w:t>
      </w:r>
      <w:r w:rsidR="007C2C18" w:rsidRPr="007C2C18">
        <w:t>In vivo</w:t>
      </w:r>
      <w:r w:rsidRPr="006158EA">
        <w:t xml:space="preserve"> </w:t>
      </w:r>
      <w:proofErr w:type="spellStart"/>
      <w:r w:rsidRPr="006158EA">
        <w:t>CvT</w:t>
      </w:r>
      <w:proofErr w:type="spellEnd"/>
      <w:r w:rsidRPr="006158EA">
        <w:t xml:space="preserve"> Data</w:t>
      </w:r>
      <w:r>
        <w:t>.</w:t>
      </w:r>
      <w:r w:rsidR="00AB2E8E">
        <w:t xml:space="preserve"> </w:t>
      </w:r>
      <w:r w:rsidR="00AB2E8E" w:rsidRPr="00AB2E8E">
        <w:t>The upper and lower extent of the box for each model indicates the 25th to 75th quantiles, the mid-line indicates the median (50th quantile) and vertical line indicates 1.5x the range of the box.</w:t>
      </w:r>
    </w:p>
    <w:p w14:paraId="1FE26863" w14:textId="77777777" w:rsidR="00055F79" w:rsidRDefault="00055F79" w:rsidP="006F4886">
      <w:pPr>
        <w:spacing w:line="360" w:lineRule="auto"/>
        <w:rPr>
          <w:i/>
          <w:iCs/>
          <w:color w:val="44546A" w:themeColor="text2"/>
          <w:sz w:val="18"/>
          <w:szCs w:val="18"/>
        </w:rPr>
      </w:pPr>
      <w:r>
        <w:br w:type="page"/>
      </w:r>
    </w:p>
    <w:p w14:paraId="32A700C0" w14:textId="188EDBE3" w:rsidR="009A232B" w:rsidDel="00D472C2" w:rsidRDefault="009A232B" w:rsidP="009A232B">
      <w:pPr>
        <w:pStyle w:val="NormalWeb"/>
        <w:rPr>
          <w:del w:id="1517" w:author="Wambaugh, John (he/him/his)" w:date="2024-05-16T09:20:00Z"/>
        </w:rPr>
      </w:pPr>
      <w:del w:id="1518" w:author="Wambaugh, John (he/him/his)" w:date="2024-05-16T09:19:00Z">
        <w:r w:rsidDel="00D472C2">
          <w:rPr>
            <w:noProof/>
          </w:rPr>
          <w:lastRenderedPageBreak/>
          <w:drawing>
            <wp:inline distT="0" distB="0" distL="0" distR="0" wp14:anchorId="73919250" wp14:editId="2C54B319">
              <wp:extent cx="59436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4BCB673F" w14:textId="3B9640A6" w:rsidR="00055F79" w:rsidDel="00D472C2" w:rsidRDefault="00055F79" w:rsidP="006F4886">
      <w:pPr>
        <w:spacing w:after="0" w:line="360" w:lineRule="auto"/>
        <w:jc w:val="center"/>
        <w:rPr>
          <w:del w:id="1519" w:author="Wambaugh, John (he/him/his)" w:date="2024-05-16T09:20:00Z"/>
        </w:rPr>
      </w:pPr>
    </w:p>
    <w:p w14:paraId="1D8D0C70" w14:textId="331A09BD" w:rsidR="00055F79" w:rsidDel="00D472C2" w:rsidRDefault="00055F79" w:rsidP="006F4886">
      <w:pPr>
        <w:pStyle w:val="Caption"/>
        <w:spacing w:after="0" w:line="360" w:lineRule="auto"/>
        <w:rPr>
          <w:del w:id="1520" w:author="Wambaugh, John (he/him/his)" w:date="2024-05-16T09:20:00Z"/>
        </w:rPr>
      </w:pPr>
      <w:bookmarkStart w:id="1521" w:name="_Ref81406580"/>
      <w:bookmarkStart w:id="1522" w:name="_Ref79330906"/>
      <w:commentRangeStart w:id="1523"/>
      <w:del w:id="1524"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6</w:delText>
        </w:r>
        <w:r w:rsidR="00E10B6B" w:rsidDel="00D472C2">
          <w:rPr>
            <w:noProof/>
          </w:rPr>
          <w:fldChar w:fldCharType="end"/>
        </w:r>
        <w:bookmarkEnd w:id="1521"/>
        <w:r w:rsidDel="00D472C2">
          <w:delText xml:space="preserve">: Evaluation of Predictions for Cmax based on empirical model fits (“1CompFits”), and a PBPK model (“HTTK”) parameterized </w:delText>
        </w:r>
        <w:commentRangeEnd w:id="1523"/>
        <w:r w:rsidR="009A232B" w:rsidDel="00D472C2">
          <w:rPr>
            <w:rStyle w:val="CommentReference"/>
            <w:i w:val="0"/>
            <w:iCs w:val="0"/>
            <w:color w:val="auto"/>
          </w:rPr>
          <w:commentReference w:id="1523"/>
        </w:r>
        <w:r w:rsidDel="00D472C2">
          <w:delText xml:space="preserve">with chemical specific values either measured </w:delText>
        </w:r>
        <w:r w:rsidRPr="007C2C18" w:rsidDel="00D472C2">
          <w:delText>in vitro</w:delText>
        </w:r>
      </w:del>
      <w:del w:id="1525" w:author="Wambaugh, John (he/him/his)" w:date="2024-05-15T09:26:00Z">
        <w:r w:rsidDel="00FF4817">
          <w:delText xml:space="preserve">  </w:delText>
        </w:r>
      </w:del>
      <w:del w:id="1526" w:author="Wambaugh, John (he/him/his)" w:date="2024-05-16T09:20:00Z">
        <w:r w:rsidDel="00D472C2">
          <w:delText>(“HTTK-InVitro”) or predicted with various QSPRs.</w:delText>
        </w:r>
        <w:bookmarkEnd w:id="1522"/>
      </w:del>
    </w:p>
    <w:p w14:paraId="53DB1663" w14:textId="21BC2F51" w:rsidR="00055F79" w:rsidDel="00D472C2" w:rsidRDefault="00055F79" w:rsidP="006F4886">
      <w:pPr>
        <w:spacing w:line="360" w:lineRule="auto"/>
        <w:rPr>
          <w:del w:id="1527" w:author="Wambaugh, John (he/him/his)" w:date="2024-05-16T09:20:00Z"/>
          <w:i/>
          <w:iCs/>
          <w:color w:val="44546A" w:themeColor="text2"/>
          <w:sz w:val="18"/>
          <w:szCs w:val="18"/>
        </w:rPr>
      </w:pPr>
      <w:del w:id="1528" w:author="Wambaugh, John (he/him/his)" w:date="2024-05-16T09:20:00Z">
        <w:r w:rsidDel="00D472C2">
          <w:br w:type="page"/>
        </w:r>
      </w:del>
    </w:p>
    <w:p w14:paraId="302068AF" w14:textId="5CD9A935" w:rsidR="009A232B" w:rsidDel="00D472C2" w:rsidRDefault="009A232B" w:rsidP="009A232B">
      <w:pPr>
        <w:pStyle w:val="NormalWeb"/>
        <w:rPr>
          <w:del w:id="1529" w:author="Wambaugh, John (he/him/his)" w:date="2024-05-16T09:20:00Z"/>
        </w:rPr>
      </w:pPr>
      <w:del w:id="1530" w:author="Wambaugh, John (he/him/his)" w:date="2024-05-16T09:19:00Z">
        <w:r w:rsidDel="00D472C2">
          <w:rPr>
            <w:noProof/>
          </w:rPr>
          <w:drawing>
            <wp:inline distT="0" distB="0" distL="0" distR="0" wp14:anchorId="723D2E26" wp14:editId="43C64C0D">
              <wp:extent cx="5943600" cy="396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2A912B72" w14:textId="253D2B4D" w:rsidR="00055F79" w:rsidDel="00D472C2" w:rsidRDefault="00055F79" w:rsidP="006F4886">
      <w:pPr>
        <w:spacing w:after="0" w:line="360" w:lineRule="auto"/>
        <w:jc w:val="center"/>
        <w:rPr>
          <w:del w:id="1531" w:author="Wambaugh, John (he/him/his)" w:date="2024-05-16T09:20:00Z"/>
        </w:rPr>
      </w:pPr>
    </w:p>
    <w:p w14:paraId="1E3C850A" w14:textId="7EE9AAF9" w:rsidR="00055F79" w:rsidDel="00D472C2" w:rsidRDefault="00055F79" w:rsidP="006F4886">
      <w:pPr>
        <w:pStyle w:val="Caption"/>
        <w:spacing w:after="0" w:line="360" w:lineRule="auto"/>
        <w:rPr>
          <w:del w:id="1532" w:author="Wambaugh, John (he/him/his)" w:date="2024-05-16T09:20:00Z"/>
        </w:rPr>
      </w:pPr>
      <w:bookmarkStart w:id="1533" w:name="_Ref81406919"/>
      <w:bookmarkStart w:id="1534" w:name="_Ref79331175"/>
      <w:del w:id="1535" w:author="Wambaugh, John (he/him/his)" w:date="2024-05-16T09:20:00Z">
        <w:r w:rsidDel="00D472C2">
          <w:delText xml:space="preserve">Figure </w:delText>
        </w:r>
        <w:r w:rsidR="00E10B6B" w:rsidDel="00D472C2">
          <w:fldChar w:fldCharType="begin"/>
        </w:r>
        <w:r w:rsidR="00E10B6B" w:rsidDel="00D472C2">
          <w:delInstrText xml:space="preserve"> SEQ Figure \* ARABIC </w:delInstrText>
        </w:r>
        <w:r w:rsidR="00E10B6B" w:rsidDel="00D472C2">
          <w:fldChar w:fldCharType="separate"/>
        </w:r>
        <w:r w:rsidR="00812061" w:rsidDel="00D472C2">
          <w:rPr>
            <w:noProof/>
          </w:rPr>
          <w:delText>7</w:delText>
        </w:r>
        <w:r w:rsidR="00E10B6B" w:rsidDel="00D472C2">
          <w:rPr>
            <w:noProof/>
          </w:rPr>
          <w:fldChar w:fldCharType="end"/>
        </w:r>
        <w:bookmarkEnd w:id="1533"/>
        <w:r w:rsidDel="00D472C2">
          <w:delText xml:space="preserve">: Evaluation of Predictions for AUC based on empirical model fits (“1CompFits”), and a PBPK model (“HTTK”) parameterized with chemical specific values either measured </w:delText>
        </w:r>
        <w:r w:rsidRPr="007C2C18" w:rsidDel="00D472C2">
          <w:delText xml:space="preserve">in </w:delText>
        </w:r>
        <w:r w:rsidR="0062199E" w:rsidRPr="007C2C18" w:rsidDel="00D472C2">
          <w:delText>vitro</w:delText>
        </w:r>
        <w:r w:rsidR="0062199E" w:rsidDel="00D472C2">
          <w:delText xml:space="preserve"> (</w:delText>
        </w:r>
        <w:r w:rsidDel="00D472C2">
          <w:delText>“HTTK-InVitro”) or predicted with various QSPRs.</w:delText>
        </w:r>
        <w:bookmarkEnd w:id="1534"/>
      </w:del>
    </w:p>
    <w:p w14:paraId="12C89532" w14:textId="6FD8CB13" w:rsidR="00055F79" w:rsidDel="00D472C2" w:rsidRDefault="00055F79" w:rsidP="006F4886">
      <w:pPr>
        <w:spacing w:after="0" w:line="360" w:lineRule="auto"/>
        <w:rPr>
          <w:del w:id="1536" w:author="Wambaugh, John (he/him/his)" w:date="2024-05-16T09:20:00Z"/>
        </w:rPr>
      </w:pPr>
      <w:del w:id="1537" w:author="Wambaugh, John (he/him/his)" w:date="2024-05-16T09:20:00Z">
        <w:r w:rsidDel="00D472C2">
          <w:br w:type="page"/>
        </w:r>
      </w:del>
    </w:p>
    <w:p w14:paraId="1C0D6D1D" w14:textId="641E69AB" w:rsidR="0099600E" w:rsidRDefault="0099600E" w:rsidP="006F4886">
      <w:pPr>
        <w:spacing w:after="0" w:line="360" w:lineRule="auto"/>
        <w:rPr>
          <w:i/>
          <w:iCs/>
          <w:color w:val="44546A" w:themeColor="text2"/>
          <w:sz w:val="18"/>
          <w:szCs w:val="18"/>
        </w:rPr>
      </w:pPr>
    </w:p>
    <w:p w14:paraId="5784E051" w14:textId="77777777" w:rsidR="006158EA" w:rsidRDefault="006158EA" w:rsidP="006F4886">
      <w:pPr>
        <w:pStyle w:val="Caption"/>
        <w:spacing w:after="0" w:line="360" w:lineRule="auto"/>
      </w:pPr>
    </w:p>
    <w:p w14:paraId="55B9D806" w14:textId="0B48A0BB" w:rsidR="00D472C2" w:rsidRDefault="00D472C2" w:rsidP="00D472C2">
      <w:pPr>
        <w:pStyle w:val="NormalWeb"/>
        <w:rPr>
          <w:ins w:id="1538" w:author="Wambaugh, John (he/him/his)" w:date="2024-05-16T09:21:00Z"/>
        </w:rPr>
      </w:pPr>
      <w:ins w:id="1539" w:author="Wambaugh, John (he/him/his)" w:date="2024-05-16T09:21:00Z">
        <w:r>
          <w:rPr>
            <w:noProof/>
          </w:rPr>
          <w:drawing>
            <wp:inline distT="0" distB="0" distL="0" distR="0" wp14:anchorId="55D489DD" wp14:editId="23CEFD0C">
              <wp:extent cx="5943600" cy="3715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ins>
    </w:p>
    <w:p w14:paraId="78E20BC3" w14:textId="06AE8CB9" w:rsidR="009A232B" w:rsidRDefault="009A232B" w:rsidP="009A232B">
      <w:pPr>
        <w:pStyle w:val="NormalWeb"/>
      </w:pPr>
      <w:commentRangeStart w:id="1540"/>
      <w:del w:id="1541" w:author="Wambaugh, John (he/him/his)" w:date="2024-05-16T09:21:00Z">
        <w:r w:rsidDel="00D472C2">
          <w:rPr>
            <w:noProof/>
          </w:rPr>
          <w:drawing>
            <wp:inline distT="0" distB="0" distL="0" distR="0" wp14:anchorId="08EFF6F7" wp14:editId="71594562">
              <wp:extent cx="5943600" cy="3714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del>
      <w:commentRangeEnd w:id="1540"/>
      <w:r>
        <w:rPr>
          <w:rStyle w:val="CommentReference"/>
          <w:rFonts w:asciiTheme="minorHAnsi" w:eastAsiaTheme="minorHAnsi" w:hAnsiTheme="minorHAnsi" w:cstheme="minorBidi"/>
        </w:rPr>
        <w:commentReference w:id="1540"/>
      </w:r>
    </w:p>
    <w:p w14:paraId="50B490DC" w14:textId="0682288F" w:rsidR="003B462D" w:rsidRDefault="003B462D" w:rsidP="006F4886">
      <w:pPr>
        <w:spacing w:after="0" w:line="360" w:lineRule="auto"/>
        <w:jc w:val="center"/>
      </w:pPr>
    </w:p>
    <w:p w14:paraId="6F2160C1" w14:textId="7D242E45" w:rsidR="003B462D" w:rsidRPr="0099600E" w:rsidRDefault="00DA1350" w:rsidP="006F4886">
      <w:pPr>
        <w:pStyle w:val="Caption"/>
        <w:spacing w:after="0" w:line="360" w:lineRule="auto"/>
      </w:pPr>
      <w:bookmarkStart w:id="1542" w:name="_Ref81406251"/>
      <w:r>
        <w:t xml:space="preserve">Figure </w:t>
      </w:r>
      <w:fldSimple w:instr=" SEQ Figure \* ARABIC ">
        <w:r w:rsidR="00812061">
          <w:rPr>
            <w:noProof/>
          </w:rPr>
          <w:t>8</w:t>
        </w:r>
      </w:fldSimple>
      <w:bookmarkEnd w:id="1542"/>
      <w:r>
        <w:t xml:space="preserve">: </w:t>
      </w:r>
      <w:r w:rsidR="008032B6">
        <w:t>Values in this heatmap are the root mean squared log</w:t>
      </w:r>
      <w:r w:rsidR="008032B6" w:rsidRPr="008032B6">
        <w:rPr>
          <w:vertAlign w:val="subscript"/>
        </w:rPr>
        <w:t>10</w:t>
      </w:r>
      <w:r w:rsidR="008032B6">
        <w:t xml:space="preserve"> error (RMSLE) by chemical and predictor (that is, lighter indicates better predictive ability). The columns indicate different evaluation chemicals. The rows give the different prediction methods: </w:t>
      </w:r>
      <w:r>
        <w:t>The empirical fits to the data are given by “</w:t>
      </w:r>
      <w:proofErr w:type="spellStart"/>
      <w:r>
        <w:t>FitsToData</w:t>
      </w:r>
      <w:proofErr w:type="spellEnd"/>
      <w:r>
        <w:t>”. All other values are calculated using the HTTK PBTK model and either measured values “</w:t>
      </w:r>
      <w:r w:rsidR="007C2C18" w:rsidRPr="007C2C18">
        <w:t>In vitro</w:t>
      </w:r>
      <w:r>
        <w:t>”, y-randomized measured values (“Y-Random”) or the various QSPRS.</w:t>
      </w:r>
    </w:p>
    <w:p w14:paraId="50D2EE5D" w14:textId="77777777" w:rsidR="003B462D" w:rsidRPr="007903C4" w:rsidRDefault="003B462D" w:rsidP="006F4886">
      <w:pPr>
        <w:spacing w:after="0" w:line="360" w:lineRule="auto"/>
      </w:pPr>
    </w:p>
    <w:p w14:paraId="38EC3BC5" w14:textId="33DEB22F" w:rsidR="001F3206" w:rsidRDefault="00A962AE" w:rsidP="001F3206">
      <w:pPr>
        <w:pStyle w:val="NormalWeb"/>
        <w:jc w:val="center"/>
      </w:pPr>
      <w:r>
        <w:br w:type="page"/>
      </w:r>
      <w:r w:rsidR="001F3206">
        <w:rPr>
          <w:noProof/>
        </w:rPr>
        <w:lastRenderedPageBreak/>
        <w:drawing>
          <wp:inline distT="0" distB="0" distL="0" distR="0" wp14:anchorId="1F4BC5B4" wp14:editId="686F1687">
            <wp:extent cx="4572000" cy="3044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3A6BDCE5" w14:textId="01925B17" w:rsidR="001F3206" w:rsidRDefault="001F3206" w:rsidP="001F3206">
      <w:pPr>
        <w:pStyle w:val="NormalWeb"/>
        <w:jc w:val="center"/>
      </w:pPr>
      <w:r>
        <w:rPr>
          <w:noProof/>
        </w:rPr>
        <w:drawing>
          <wp:inline distT="0" distB="0" distL="0" distR="0" wp14:anchorId="2D769CD8" wp14:editId="2C0C2188">
            <wp:extent cx="4572000" cy="30449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0AD28CC" w14:textId="13E7BFBB" w:rsidR="00A962AE" w:rsidRDefault="00A962AE" w:rsidP="006F4886">
      <w:pPr>
        <w:spacing w:after="0" w:line="360" w:lineRule="auto"/>
      </w:pPr>
      <w:bookmarkStart w:id="1543" w:name="_Ref79403334"/>
      <w:bookmarkStart w:id="1544" w:name="_Ref79403338"/>
      <w:bookmarkStart w:id="1545" w:name="_Hlk79334707"/>
      <w:r>
        <w:t xml:space="preserve">Figure </w:t>
      </w:r>
      <w:fldSimple w:instr=" SEQ Figure \* ARABIC ">
        <w:r w:rsidR="00812061">
          <w:rPr>
            <w:noProof/>
          </w:rPr>
          <w:t>9</w:t>
        </w:r>
      </w:fldSimple>
      <w:bookmarkEnd w:id="1543"/>
      <w:r>
        <w:t xml:space="preserve">: </w:t>
      </w:r>
      <w:r w:rsidR="00CD5EF1">
        <w:t>Comparison of “observed” chemical half-lives based empirical model fits and p</w:t>
      </w:r>
      <w:r>
        <w:t>redictions for</w:t>
      </w:r>
      <w:r w:rsidR="0079311A">
        <w:t xml:space="preserve"> chemical half-life</w:t>
      </w:r>
      <w:r>
        <w:t xml:space="preserve"> based on a PBPK model (“HTTK”) parameterized with chemical specific values either measured </w:t>
      </w:r>
      <w:r w:rsidR="007C2C18" w:rsidRPr="007C2C18">
        <w:rPr>
          <w:i/>
        </w:rPr>
        <w:t>in vitro</w:t>
      </w:r>
      <w:r>
        <w:t xml:space="preserve"> (“HTTK-</w:t>
      </w:r>
      <w:proofErr w:type="spellStart"/>
      <w:r>
        <w:t>InVitro</w:t>
      </w:r>
      <w:proofErr w:type="spellEnd"/>
      <w:r>
        <w:t>”) or predicted with various QSPRs.</w:t>
      </w:r>
      <w:bookmarkEnd w:id="1544"/>
      <w:r w:rsidR="00CD5EF1">
        <w:t xml:space="preserve"> The upper panel shows a scatter plot of predicted vs. observed values, while the lower panel shows the distribution of relative predictive error (RPE). </w:t>
      </w:r>
      <w:r w:rsidR="00CD5EF1" w:rsidRPr="00AB2E8E">
        <w:t>The upper and lower extent of the box for each model indicates the 25th to 75th quantiles, the mid-line indicates the median (50th quantile) and vertical line indicates 1.5x the range of the box.</w:t>
      </w:r>
    </w:p>
    <w:bookmarkEnd w:id="1545"/>
    <w:p w14:paraId="25080BEE" w14:textId="40BE7DC1" w:rsidR="00A962AE" w:rsidRDefault="00A962AE" w:rsidP="006F4886">
      <w:pPr>
        <w:spacing w:after="0" w:line="360" w:lineRule="auto"/>
      </w:pPr>
      <w:r>
        <w:lastRenderedPageBreak/>
        <w:br w:type="page"/>
      </w:r>
    </w:p>
    <w:p w14:paraId="66EB3C36" w14:textId="77777777" w:rsidR="00A962AE" w:rsidRDefault="00A962AE" w:rsidP="006F4886">
      <w:pPr>
        <w:spacing w:after="0" w:line="360" w:lineRule="auto"/>
      </w:pPr>
    </w:p>
    <w:p w14:paraId="2EDDB340" w14:textId="3AE457FC" w:rsidR="00A962AE" w:rsidRDefault="00A962AE" w:rsidP="006F4886">
      <w:pPr>
        <w:spacing w:after="0" w:line="360" w:lineRule="auto"/>
        <w:rPr>
          <w:i/>
          <w:iCs/>
          <w:color w:val="44546A" w:themeColor="text2"/>
          <w:sz w:val="18"/>
          <w:szCs w:val="18"/>
        </w:rPr>
      </w:pPr>
    </w:p>
    <w:p w14:paraId="309B2C3F" w14:textId="44DBEA49" w:rsidR="00FC33F5" w:rsidRDefault="00FC33F5" w:rsidP="00FC33F5">
      <w:pPr>
        <w:pStyle w:val="NormalWeb"/>
        <w:jc w:val="center"/>
      </w:pPr>
      <w:r>
        <w:rPr>
          <w:noProof/>
        </w:rPr>
        <w:drawing>
          <wp:inline distT="0" distB="0" distL="0" distR="0" wp14:anchorId="3E8287A9" wp14:editId="5CBD36A0">
            <wp:extent cx="4572000" cy="30449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60858892" w14:textId="4C260B2E" w:rsidR="00FC33F5" w:rsidRDefault="00FC33F5" w:rsidP="00FC33F5">
      <w:pPr>
        <w:pStyle w:val="NormalWeb"/>
        <w:jc w:val="center"/>
      </w:pPr>
      <w:r>
        <w:rPr>
          <w:noProof/>
        </w:rPr>
        <w:drawing>
          <wp:inline distT="0" distB="0" distL="0" distR="0" wp14:anchorId="69CFB5FD" wp14:editId="335EF3D6">
            <wp:extent cx="4572000" cy="30449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00533A42" w14:textId="0525B16A" w:rsidR="00A962AE" w:rsidRDefault="00A962AE" w:rsidP="006F4886">
      <w:pPr>
        <w:spacing w:after="0" w:line="360" w:lineRule="auto"/>
      </w:pPr>
      <w:bookmarkStart w:id="1546" w:name="_Ref81468024"/>
      <w:bookmarkStart w:id="1547" w:name="_Ref79403343"/>
      <w:r>
        <w:t xml:space="preserve">Figure </w:t>
      </w:r>
      <w:fldSimple w:instr=" SEQ Figure \* ARABIC ">
        <w:r w:rsidR="00812061">
          <w:rPr>
            <w:noProof/>
          </w:rPr>
          <w:t>10</w:t>
        </w:r>
      </w:fldSimple>
      <w:bookmarkEnd w:id="1546"/>
      <w:r>
        <w:t xml:space="preserve">: </w:t>
      </w:r>
      <w:bookmarkEnd w:id="1547"/>
      <w:r w:rsidR="00CF2720">
        <w:t xml:space="preserve">Comparison of “observed” chemical volumes of distribution based on empirical model fits and predictions for chemical half-life based on a PBPK model (“HTTK”) parameterized with chemical specific values either measured </w:t>
      </w:r>
      <w:r w:rsidR="007C2C18" w:rsidRPr="007C2C18">
        <w:rPr>
          <w:i/>
        </w:rPr>
        <w:t>in vitro</w:t>
      </w:r>
      <w:r w:rsidR="00CF2720">
        <w:t xml:space="preserve"> (“HTTK-</w:t>
      </w:r>
      <w:proofErr w:type="spellStart"/>
      <w:r w:rsidR="00CF2720">
        <w:t>InVitro</w:t>
      </w:r>
      <w:proofErr w:type="spellEnd"/>
      <w:r w:rsidR="00CF2720">
        <w:t xml:space="preserve">”) or predicted with various QSPRs. </w:t>
      </w:r>
      <w:r w:rsidR="00CD5EF1">
        <w:t xml:space="preserve">The upper panel shows a scatter plot of predicted vs. observed values, while the lower panel shows the distribution of </w:t>
      </w:r>
      <w:r w:rsidR="00CD5EF1">
        <w:lastRenderedPageBreak/>
        <w:t xml:space="preserve">relative predictive error (RPE). </w:t>
      </w:r>
      <w:r w:rsidR="00CD5EF1" w:rsidRPr="00AB2E8E">
        <w:t>The upper and lower extent of the box for each model indicates the 25th to 75th quantiles, the mid-line indicates the median (50th quantile) and vertical line indicates 1.5x the range of the box.</w:t>
      </w:r>
    </w:p>
    <w:p w14:paraId="5BBB840C" w14:textId="2672363F" w:rsidR="00C84B10" w:rsidRDefault="00C84B10" w:rsidP="006F4886">
      <w:pPr>
        <w:spacing w:after="0" w:line="360" w:lineRule="auto"/>
      </w:pPr>
      <w:r>
        <w:br w:type="page"/>
      </w:r>
    </w:p>
    <w:p w14:paraId="563226FA" w14:textId="242A3181" w:rsidR="00FC33F5" w:rsidRDefault="00FC33F5" w:rsidP="00FC33F5">
      <w:pPr>
        <w:pStyle w:val="NormalWeb"/>
        <w:jc w:val="center"/>
      </w:pPr>
      <w:r>
        <w:rPr>
          <w:noProof/>
        </w:rPr>
        <w:lastRenderedPageBreak/>
        <w:drawing>
          <wp:inline distT="0" distB="0" distL="0" distR="0" wp14:anchorId="11F74581" wp14:editId="10D76C35">
            <wp:extent cx="457200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27674702" w14:textId="728F1311" w:rsidR="00FC33F5" w:rsidRDefault="00FC33F5" w:rsidP="00FC33F5">
      <w:pPr>
        <w:pStyle w:val="NormalWeb"/>
        <w:jc w:val="center"/>
      </w:pPr>
      <w:r>
        <w:rPr>
          <w:noProof/>
        </w:rPr>
        <w:drawing>
          <wp:inline distT="0" distB="0" distL="0" distR="0" wp14:anchorId="56201234" wp14:editId="6186F0F9">
            <wp:extent cx="457200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540E23E6" w14:textId="11FD03F5" w:rsidR="000C5731" w:rsidRDefault="000C5731" w:rsidP="006F4886">
      <w:pPr>
        <w:spacing w:after="0" w:line="360" w:lineRule="auto"/>
        <w:jc w:val="center"/>
      </w:pPr>
    </w:p>
    <w:p w14:paraId="43C59986" w14:textId="64E22CE6" w:rsidR="00C84B10" w:rsidRDefault="000C5731" w:rsidP="006F4886">
      <w:pPr>
        <w:spacing w:after="0" w:line="360" w:lineRule="auto"/>
      </w:pPr>
      <w:bookmarkStart w:id="1548" w:name="_Ref81468035"/>
      <w:r>
        <w:t xml:space="preserve">Figure </w:t>
      </w:r>
      <w:fldSimple w:instr=" SEQ Figure \* ARABIC ">
        <w:r w:rsidR="00812061">
          <w:rPr>
            <w:noProof/>
          </w:rPr>
          <w:t>11</w:t>
        </w:r>
      </w:fldSimple>
      <w:bookmarkEnd w:id="1548"/>
      <w:r>
        <w:t xml:space="preserve">: Comparison of “observed” chemical </w:t>
      </w:r>
      <w:r w:rsidR="0008137D">
        <w:t>whole body clearance (</w:t>
      </w:r>
      <w:proofErr w:type="spellStart"/>
      <w:r w:rsidR="0008137D">
        <w:t>Cl</w:t>
      </w:r>
      <w:r w:rsidR="0008137D" w:rsidRPr="0008137D">
        <w:rPr>
          <w:vertAlign w:val="subscript"/>
        </w:rPr>
        <w:t>tot</w:t>
      </w:r>
      <w:proofErr w:type="spellEnd"/>
      <w:r w:rsidR="0008137D">
        <w:t>)</w:t>
      </w:r>
      <w:r>
        <w:t xml:space="preserve"> based on empirical model fits and predictions for chemical half-life based on a PBPK model (“HTTK”) parameterized with chemical specific values either measured </w:t>
      </w:r>
      <w:r w:rsidR="007C2C18" w:rsidRPr="007C2C18">
        <w:rPr>
          <w:i/>
        </w:rPr>
        <w:t>in vitro</w:t>
      </w:r>
      <w:r>
        <w:t xml:space="preserve"> (“HTTK-</w:t>
      </w:r>
      <w:proofErr w:type="spellStart"/>
      <w:r>
        <w:t>InVitro</w:t>
      </w:r>
      <w:proofErr w:type="spellEnd"/>
      <w:r>
        <w:t xml:space="preserve">”) or predicted with various QSPRs. The upper panel shows a scatter plot of predicted vs. observed values, while the lower panel shows the distribution of relative predictive error (RPE). </w:t>
      </w:r>
      <w:r w:rsidRPr="00AB2E8E">
        <w:t xml:space="preserve">The upper and lower extent of the box for each model indicates the </w:t>
      </w:r>
      <w:r w:rsidRPr="00AB2E8E">
        <w:lastRenderedPageBreak/>
        <w:t>25th to 75th quantiles, the mid-line indicates the median (50th quantile) and vertical line indicates 1.5x the range of the box.</w:t>
      </w:r>
    </w:p>
    <w:p w14:paraId="5E358DEC" w14:textId="49C95511" w:rsidR="004E0FBD" w:rsidRDefault="00A962AE" w:rsidP="006F4886">
      <w:pPr>
        <w:pStyle w:val="Heading1"/>
        <w:spacing w:line="360" w:lineRule="auto"/>
      </w:pPr>
      <w:r>
        <w:br w:type="page"/>
      </w:r>
      <w:r w:rsidR="00226A41">
        <w:lastRenderedPageBreak/>
        <w:t>Table</w:t>
      </w:r>
      <w:r w:rsidR="004E0FBD">
        <w:t>s</w:t>
      </w:r>
    </w:p>
    <w:p w14:paraId="37CAA750" w14:textId="3A8D73A6" w:rsidR="00FA0300" w:rsidRDefault="00FA0300" w:rsidP="006F4886">
      <w:pPr>
        <w:pStyle w:val="Caption"/>
        <w:spacing w:after="0" w:line="360" w:lineRule="auto"/>
      </w:pPr>
      <w:bookmarkStart w:id="1549" w:name="_Ref79324002"/>
      <w:r>
        <w:t xml:space="preserve">Table </w:t>
      </w:r>
      <w:fldSimple w:instr=" SEQ Table \* ARABIC ">
        <w:r w:rsidR="00812061">
          <w:rPr>
            <w:noProof/>
          </w:rPr>
          <w:t>1</w:t>
        </w:r>
      </w:fldSimple>
      <w:bookmarkEnd w:id="1549"/>
      <w:r>
        <w:t xml:space="preserve"> Three Levels of Evaluation were </w:t>
      </w:r>
      <w:proofErr w:type="gramStart"/>
      <w:r>
        <w:t>performed</w:t>
      </w:r>
      <w:proofErr w:type="gramEnd"/>
    </w:p>
    <w:tbl>
      <w:tblPr>
        <w:tblW w:w="9514" w:type="dxa"/>
        <w:tblCellMar>
          <w:left w:w="0" w:type="dxa"/>
          <w:right w:w="0" w:type="dxa"/>
        </w:tblCellMar>
        <w:tblLook w:val="04A0" w:firstRow="1" w:lastRow="0" w:firstColumn="1" w:lastColumn="0" w:noHBand="0" w:noVBand="1"/>
        <w:tblPrChange w:id="1550" w:author="Wambaugh, John (he/him/his)" w:date="2024-05-20T15:05:00Z">
          <w:tblPr>
            <w:tblW w:w="9340" w:type="dxa"/>
            <w:tblCellMar>
              <w:left w:w="0" w:type="dxa"/>
              <w:right w:w="0" w:type="dxa"/>
            </w:tblCellMar>
            <w:tblLook w:val="04A0" w:firstRow="1" w:lastRow="0" w:firstColumn="1" w:lastColumn="0" w:noHBand="0" w:noVBand="1"/>
          </w:tblPr>
        </w:tblPrChange>
      </w:tblPr>
      <w:tblGrid>
        <w:gridCol w:w="1882"/>
        <w:gridCol w:w="3128"/>
        <w:gridCol w:w="1666"/>
        <w:gridCol w:w="1295"/>
        <w:gridCol w:w="1543"/>
        <w:tblGridChange w:id="1551">
          <w:tblGrid>
            <w:gridCol w:w="2096"/>
            <w:gridCol w:w="3677"/>
            <w:gridCol w:w="1804"/>
            <w:gridCol w:w="1763"/>
            <w:gridCol w:w="1763"/>
          </w:tblGrid>
        </w:tblGridChange>
      </w:tblGrid>
      <w:tr w:rsidR="00866276" w:rsidRPr="00FA0300" w14:paraId="01D9A5B7" w14:textId="49B59A41" w:rsidTr="00866276">
        <w:trPr>
          <w:trHeight w:val="188"/>
          <w:trPrChange w:id="1552" w:author="Wambaugh, John (he/him/his)" w:date="2024-05-20T15:05:00Z">
            <w:trPr>
              <w:trHeight w:val="188"/>
            </w:trPr>
          </w:trPrChange>
        </w:trPr>
        <w:tc>
          <w:tcPr>
            <w:tcW w:w="18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1553" w:author="Wambaugh, John (he/him/his)" w:date="2024-05-20T15:05:00Z">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42DFCDF6"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Evaluation</w:t>
            </w:r>
          </w:p>
        </w:tc>
        <w:tc>
          <w:tcPr>
            <w:tcW w:w="312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1554" w:author="Wambaugh, John (he/him/his)" w:date="2024-05-20T15:05:00Z">
              <w:tcPr>
                <w:tcW w:w="36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1EED39A6" w14:textId="77777777" w:rsidR="00866276" w:rsidRPr="001B5AB5" w:rsidRDefault="00866276" w:rsidP="006F4886">
            <w:pPr>
              <w:spacing w:after="0" w:line="360" w:lineRule="auto"/>
              <w:jc w:val="center"/>
              <w:rPr>
                <w:color w:val="FFFFFF" w:themeColor="background1"/>
              </w:rPr>
            </w:pPr>
            <w:r w:rsidRPr="001B5AB5">
              <w:rPr>
                <w:b/>
                <w:bCs/>
                <w:color w:val="FFFFFF" w:themeColor="background1"/>
              </w:rPr>
              <w:t>TK Quantities</w:t>
            </w:r>
          </w:p>
        </w:tc>
        <w:tc>
          <w:tcPr>
            <w:tcW w:w="166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1555" w:author="Wambaugh, John (he/him/his)" w:date="2024-05-20T15:05:00Z">
              <w:tcPr>
                <w:tcW w:w="18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0DC962A2" w14:textId="16F32B8A" w:rsidR="00866276" w:rsidRPr="001B5AB5" w:rsidRDefault="00866276" w:rsidP="006F4886">
            <w:pPr>
              <w:spacing w:after="0" w:line="360" w:lineRule="auto"/>
              <w:jc w:val="center"/>
              <w:rPr>
                <w:color w:val="FFFFFF" w:themeColor="background1"/>
              </w:rPr>
            </w:pPr>
            <w:r w:rsidRPr="001B5AB5">
              <w:rPr>
                <w:b/>
                <w:bCs/>
                <w:color w:val="FFFFFF" w:themeColor="background1"/>
              </w:rPr>
              <w:t>Chemicals for Evaluation</w:t>
            </w:r>
          </w:p>
        </w:tc>
        <w:tc>
          <w:tcPr>
            <w:tcW w:w="1295" w:type="dxa"/>
            <w:tcBorders>
              <w:top w:val="single" w:sz="8" w:space="0" w:color="FFFFFF"/>
              <w:left w:val="single" w:sz="8" w:space="0" w:color="FFFFFF"/>
              <w:bottom w:val="single" w:sz="24" w:space="0" w:color="FFFFFF"/>
              <w:right w:val="single" w:sz="8" w:space="0" w:color="FFFFFF"/>
            </w:tcBorders>
            <w:shd w:val="clear" w:color="auto" w:fill="4472C4"/>
            <w:tcPrChange w:id="1556"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1FDBDA9E" w14:textId="56AF252A" w:rsidR="00866276" w:rsidRPr="001B5AB5" w:rsidRDefault="00866276" w:rsidP="006F4886">
            <w:pPr>
              <w:spacing w:after="0" w:line="360" w:lineRule="auto"/>
              <w:jc w:val="center"/>
              <w:rPr>
                <w:b/>
                <w:bCs/>
                <w:color w:val="FFFFFF" w:themeColor="background1"/>
              </w:rPr>
            </w:pPr>
            <w:ins w:id="1557" w:author="Wambaugh, John (he/him/his)" w:date="2024-05-20T15:06:00Z">
              <w:r>
                <w:rPr>
                  <w:b/>
                  <w:bCs/>
                  <w:color w:val="FFFFFF" w:themeColor="background1"/>
                </w:rPr>
                <w:t xml:space="preserve">QSPR </w:t>
              </w:r>
            </w:ins>
            <w:ins w:id="1558" w:author="Wambaugh, John (he/him/his)" w:date="2024-05-20T15:05:00Z">
              <w:r>
                <w:rPr>
                  <w:b/>
                  <w:bCs/>
                  <w:color w:val="FFFFFF" w:themeColor="background1"/>
                </w:rPr>
                <w:t>Models Evaluated</w:t>
              </w:r>
            </w:ins>
          </w:p>
        </w:tc>
        <w:tc>
          <w:tcPr>
            <w:tcW w:w="1543" w:type="dxa"/>
            <w:tcBorders>
              <w:top w:val="single" w:sz="8" w:space="0" w:color="FFFFFF"/>
              <w:left w:val="single" w:sz="8" w:space="0" w:color="FFFFFF"/>
              <w:bottom w:val="single" w:sz="24" w:space="0" w:color="FFFFFF"/>
              <w:right w:val="single" w:sz="8" w:space="0" w:color="FFFFFF"/>
            </w:tcBorders>
            <w:shd w:val="clear" w:color="auto" w:fill="4472C4"/>
            <w:tcPrChange w:id="1559"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56EB89E7" w14:textId="24EFD56F" w:rsidR="00866276" w:rsidRPr="001B5AB5" w:rsidRDefault="00866276" w:rsidP="006F4886">
            <w:pPr>
              <w:spacing w:after="0" w:line="360" w:lineRule="auto"/>
              <w:jc w:val="center"/>
              <w:rPr>
                <w:b/>
                <w:bCs/>
                <w:color w:val="FFFFFF" w:themeColor="background1"/>
              </w:rPr>
            </w:pPr>
            <w:r w:rsidRPr="001B5AB5">
              <w:rPr>
                <w:b/>
                <w:bCs/>
                <w:color w:val="FFFFFF" w:themeColor="background1"/>
              </w:rPr>
              <w:t>Reference</w:t>
            </w:r>
          </w:p>
        </w:tc>
      </w:tr>
      <w:tr w:rsidR="00866276" w:rsidRPr="00FA0300" w14:paraId="5CED957F" w14:textId="5A8F6C15" w:rsidTr="00866276">
        <w:tc>
          <w:tcPr>
            <w:tcW w:w="1882"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1560" w:author="Wambaugh, John (he/him/his)" w:date="2024-05-20T15:05:00Z">
              <w:tcPr>
                <w:tcW w:w="2096"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15B70E30"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xml:space="preserve">Level 1 </w:t>
            </w:r>
          </w:p>
        </w:tc>
        <w:tc>
          <w:tcPr>
            <w:tcW w:w="312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561" w:author="Wambaugh, John (he/him/his)" w:date="2024-05-20T15:05:00Z">
              <w:tcPr>
                <w:tcW w:w="36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AA7FD77" w14:textId="427B3C64" w:rsidR="00866276" w:rsidRPr="00FA0300" w:rsidRDefault="00866276" w:rsidP="006F4886">
            <w:pPr>
              <w:spacing w:after="0" w:line="360" w:lineRule="auto"/>
              <w:jc w:val="center"/>
            </w:pPr>
            <w:r w:rsidRPr="007C2C18">
              <w:rPr>
                <w:i/>
                <w:iCs/>
              </w:rPr>
              <w:t>In vitro</w:t>
            </w:r>
            <w:r w:rsidRPr="00FA0300">
              <w:rPr>
                <w:i/>
                <w:iCs/>
              </w:rPr>
              <w:t xml:space="preserve"> </w:t>
            </w:r>
            <w:r w:rsidRPr="00FA0300">
              <w:t>TK Measurements</w:t>
            </w:r>
          </w:p>
          <w:p w14:paraId="09B3874A" w14:textId="77777777" w:rsidR="00866276" w:rsidRPr="00FA0300" w:rsidRDefault="00866276" w:rsidP="006F4886">
            <w:pPr>
              <w:spacing w:after="0" w:line="360" w:lineRule="auto"/>
              <w:jc w:val="center"/>
            </w:pPr>
            <w:r w:rsidRPr="00FA0300">
              <w:t>(</w:t>
            </w:r>
            <w:proofErr w:type="gramStart"/>
            <w:r w:rsidRPr="00FA0300">
              <w:t>f</w:t>
            </w:r>
            <w:r w:rsidRPr="00FA0300">
              <w:rPr>
                <w:vertAlign w:val="subscript"/>
              </w:rPr>
              <w:t>up</w:t>
            </w:r>
            <w:proofErr w:type="gramEnd"/>
            <w:r w:rsidRPr="00FA0300">
              <w:t>, Cl</w:t>
            </w:r>
            <w:r w:rsidRPr="00FA0300">
              <w:rPr>
                <w:vertAlign w:val="subscript"/>
              </w:rPr>
              <w:t>int</w:t>
            </w:r>
            <w:r w:rsidRPr="00FA0300">
              <w:t>)</w:t>
            </w:r>
          </w:p>
        </w:tc>
        <w:tc>
          <w:tcPr>
            <w:tcW w:w="166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562" w:author="Wambaugh, John (he/him/his)" w:date="2024-05-20T15:05:00Z">
              <w:tcPr>
                <w:tcW w:w="18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759D92E" w14:textId="724DD455" w:rsidR="00866276" w:rsidRPr="00FA0300" w:rsidRDefault="00866276" w:rsidP="006F4886">
            <w:pPr>
              <w:spacing w:after="0" w:line="360" w:lineRule="auto"/>
              <w:jc w:val="center"/>
            </w:pPr>
            <w:r>
              <w:t xml:space="preserve">63 with Measured </w:t>
            </w:r>
            <w:r w:rsidRPr="007C2C18">
              <w:rPr>
                <w:i/>
              </w:rPr>
              <w:t>In vitro</w:t>
            </w:r>
            <w:r>
              <w:t xml:space="preserve"> Data</w:t>
            </w:r>
          </w:p>
        </w:tc>
        <w:tc>
          <w:tcPr>
            <w:tcW w:w="1295" w:type="dxa"/>
            <w:tcBorders>
              <w:top w:val="single" w:sz="24" w:space="0" w:color="FFFFFF"/>
              <w:left w:val="single" w:sz="8" w:space="0" w:color="FFFFFF"/>
              <w:bottom w:val="single" w:sz="8" w:space="0" w:color="FFFFFF"/>
              <w:right w:val="single" w:sz="8" w:space="0" w:color="FFFFFF"/>
            </w:tcBorders>
            <w:shd w:val="clear" w:color="auto" w:fill="CFD5EA"/>
            <w:tcPrChange w:id="1563"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5AB92491" w14:textId="1A26715A" w:rsidR="00866276" w:rsidRDefault="00866276" w:rsidP="006F4886">
            <w:pPr>
              <w:spacing w:after="0" w:line="360" w:lineRule="auto"/>
              <w:jc w:val="center"/>
            </w:pPr>
            <w:ins w:id="1564" w:author="Wambaugh, John (he/him/his)" w:date="2024-05-20T15:05:00Z">
              <w:r>
                <w:t xml:space="preserve">4 (fup), </w:t>
              </w:r>
              <w:r>
                <w:br/>
                <w:t>5 (Clint)</w:t>
              </w:r>
            </w:ins>
          </w:p>
        </w:tc>
        <w:tc>
          <w:tcPr>
            <w:tcW w:w="1543" w:type="dxa"/>
            <w:tcBorders>
              <w:top w:val="single" w:sz="24" w:space="0" w:color="FFFFFF"/>
              <w:left w:val="single" w:sz="8" w:space="0" w:color="FFFFFF"/>
              <w:bottom w:val="single" w:sz="8" w:space="0" w:color="FFFFFF"/>
              <w:right w:val="single" w:sz="8" w:space="0" w:color="FFFFFF"/>
            </w:tcBorders>
            <w:shd w:val="clear" w:color="auto" w:fill="CFD5EA"/>
            <w:tcPrChange w:id="1565"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4B323E9D" w14:textId="505EAA53" w:rsidR="00866276" w:rsidRPr="00FA0300" w:rsidRDefault="00866276" w:rsidP="006F4886">
            <w:pPr>
              <w:spacing w:after="0" w:line="360" w:lineRule="auto"/>
              <w:jc w:val="center"/>
            </w:pPr>
            <w:r>
              <w:fldChar w:fldCharType="begin"/>
            </w:r>
            <w:r>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fldChar w:fldCharType="separate"/>
            </w:r>
            <w:r>
              <w:rPr>
                <w:noProof/>
              </w:rPr>
              <w:t>[30]</w:t>
            </w:r>
            <w:r>
              <w:fldChar w:fldCharType="end"/>
            </w:r>
          </w:p>
        </w:tc>
      </w:tr>
      <w:tr w:rsidR="00866276" w:rsidRPr="00FA0300" w14:paraId="4EE1E61B" w14:textId="3B0B4D76"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1566"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218D1689"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2</w:t>
            </w:r>
          </w:p>
        </w:tc>
        <w:tc>
          <w:tcPr>
            <w:tcW w:w="312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1567"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CA640BD" w14:textId="77777777" w:rsidR="00866276" w:rsidRPr="00FA0300" w:rsidRDefault="00866276" w:rsidP="006F4886">
            <w:pPr>
              <w:spacing w:after="0" w:line="360" w:lineRule="auto"/>
              <w:jc w:val="center"/>
            </w:pPr>
            <w:r w:rsidRPr="00FA0300">
              <w:t>TK Concentration vs. Time</w:t>
            </w:r>
          </w:p>
          <w:p w14:paraId="510E6AA0" w14:textId="77777777" w:rsidR="00866276" w:rsidRPr="00FA0300" w:rsidRDefault="00866276" w:rsidP="006F4886">
            <w:pPr>
              <w:spacing w:after="0" w:line="360" w:lineRule="auto"/>
              <w:jc w:val="center"/>
            </w:pPr>
            <w:r w:rsidRPr="00FA0300">
              <w:t>(</w:t>
            </w:r>
            <w:proofErr w:type="gramStart"/>
            <w:r w:rsidRPr="00FA0300">
              <w:t>all</w:t>
            </w:r>
            <w:proofErr w:type="gramEnd"/>
            <w:r w:rsidRPr="00FA0300">
              <w:t xml:space="preserve"> points, C</w:t>
            </w:r>
            <w:r w:rsidRPr="00FA0300">
              <w:rPr>
                <w:vertAlign w:val="subscript"/>
              </w:rPr>
              <w:t>max</w:t>
            </w:r>
            <w:r w:rsidRPr="00FA0300">
              <w:t>, time-integral/AUC)</w:t>
            </w:r>
          </w:p>
        </w:tc>
        <w:tc>
          <w:tcPr>
            <w:tcW w:w="16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1568"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11D5F68" w14:textId="6ACCEEEC" w:rsidR="00866276" w:rsidRPr="00FA0300" w:rsidRDefault="00866276" w:rsidP="006F4886">
            <w:pPr>
              <w:spacing w:after="0" w:line="360" w:lineRule="auto"/>
              <w:jc w:val="center"/>
            </w:pPr>
            <w:r>
              <w:t>83 with predictions across multiple QSPRs and empirical model fits</w:t>
            </w:r>
          </w:p>
        </w:tc>
        <w:tc>
          <w:tcPr>
            <w:tcW w:w="1295" w:type="dxa"/>
            <w:tcBorders>
              <w:top w:val="single" w:sz="8" w:space="0" w:color="FFFFFF"/>
              <w:left w:val="single" w:sz="8" w:space="0" w:color="FFFFFF"/>
              <w:bottom w:val="single" w:sz="8" w:space="0" w:color="FFFFFF"/>
              <w:right w:val="single" w:sz="8" w:space="0" w:color="FFFFFF"/>
            </w:tcBorders>
            <w:shd w:val="clear" w:color="auto" w:fill="E9EBF5"/>
            <w:tcPrChange w:id="1569"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61B32970" w14:textId="050C2D2A" w:rsidR="00866276" w:rsidRDefault="00866276" w:rsidP="006F4886">
            <w:pPr>
              <w:spacing w:after="0" w:line="360" w:lineRule="auto"/>
              <w:jc w:val="center"/>
            </w:pPr>
            <w:ins w:id="1570" w:author="Wambaugh, John (he/him/his)" w:date="2024-05-20T15:06:00Z">
              <w:r>
                <w:t>5 + Consensus</w:t>
              </w:r>
            </w:ins>
          </w:p>
        </w:tc>
        <w:tc>
          <w:tcPr>
            <w:tcW w:w="1543" w:type="dxa"/>
            <w:tcBorders>
              <w:top w:val="single" w:sz="8" w:space="0" w:color="FFFFFF"/>
              <w:left w:val="single" w:sz="8" w:space="0" w:color="FFFFFF"/>
              <w:bottom w:val="single" w:sz="8" w:space="0" w:color="FFFFFF"/>
              <w:right w:val="single" w:sz="8" w:space="0" w:color="FFFFFF"/>
            </w:tcBorders>
            <w:shd w:val="clear" w:color="auto" w:fill="E9EBF5"/>
            <w:tcPrChange w:id="1571"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3BA7792A" w14:textId="0BBCB688"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r w:rsidR="00866276" w:rsidRPr="00FA0300" w14:paraId="5F12B0D4" w14:textId="49FB7505"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1572"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4B458508"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3</w:t>
            </w:r>
          </w:p>
        </w:tc>
        <w:tc>
          <w:tcPr>
            <w:tcW w:w="312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573"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50D5AF9" w14:textId="0CC8ABB0" w:rsidR="00866276" w:rsidRPr="00FA0300" w:rsidRDefault="00866276" w:rsidP="006F4886">
            <w:pPr>
              <w:spacing w:after="0" w:line="360" w:lineRule="auto"/>
              <w:jc w:val="center"/>
            </w:pPr>
            <w:r w:rsidRPr="00FA0300">
              <w:t>Summary Statistics</w:t>
            </w:r>
          </w:p>
          <w:p w14:paraId="2C67DED8" w14:textId="77777777" w:rsidR="00866276" w:rsidRPr="00FA0300" w:rsidRDefault="00866276" w:rsidP="006F4886">
            <w:pPr>
              <w:spacing w:after="0" w:line="360" w:lineRule="auto"/>
              <w:jc w:val="center"/>
            </w:pPr>
            <w:r w:rsidRPr="00FA0300">
              <w:t>(V</w:t>
            </w:r>
            <w:r w:rsidRPr="00FA0300">
              <w:rPr>
                <w:vertAlign w:val="subscript"/>
              </w:rPr>
              <w:t>d</w:t>
            </w:r>
            <w:r w:rsidRPr="00FA0300">
              <w:t xml:space="preserve">, </w:t>
            </w:r>
            <w:proofErr w:type="spellStart"/>
            <w:r w:rsidRPr="00FA0300">
              <w:t>t</w:t>
            </w:r>
            <w:r w:rsidRPr="00FA0300">
              <w:rPr>
                <w:vertAlign w:val="subscript"/>
              </w:rPr>
              <w:t>half</w:t>
            </w:r>
            <w:proofErr w:type="spellEnd"/>
            <w:r w:rsidRPr="00FA0300">
              <w:t xml:space="preserve">, </w:t>
            </w:r>
            <w:proofErr w:type="spellStart"/>
            <w:r w:rsidRPr="00FA0300">
              <w:t>Cl</w:t>
            </w:r>
            <w:r w:rsidRPr="00FA0300">
              <w:rPr>
                <w:vertAlign w:val="subscript"/>
              </w:rPr>
              <w:t>tot</w:t>
            </w:r>
            <w:proofErr w:type="spellEnd"/>
            <w:r w:rsidRPr="00FA0300">
              <w:t>)</w:t>
            </w:r>
          </w:p>
        </w:tc>
        <w:tc>
          <w:tcPr>
            <w:tcW w:w="166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1574"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7DCDCE3" w14:textId="619236EB" w:rsidR="00866276" w:rsidRPr="00FA0300" w:rsidRDefault="00866276" w:rsidP="006F4886">
            <w:pPr>
              <w:spacing w:after="0" w:line="360" w:lineRule="auto"/>
              <w:jc w:val="center"/>
            </w:pPr>
            <w:r>
              <w:t>83</w:t>
            </w:r>
          </w:p>
        </w:tc>
        <w:tc>
          <w:tcPr>
            <w:tcW w:w="1295" w:type="dxa"/>
            <w:tcBorders>
              <w:top w:val="single" w:sz="8" w:space="0" w:color="FFFFFF"/>
              <w:left w:val="single" w:sz="8" w:space="0" w:color="FFFFFF"/>
              <w:bottom w:val="single" w:sz="8" w:space="0" w:color="FFFFFF"/>
              <w:right w:val="single" w:sz="8" w:space="0" w:color="FFFFFF"/>
            </w:tcBorders>
            <w:shd w:val="clear" w:color="auto" w:fill="CFD5EA"/>
            <w:tcPrChange w:id="1575"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720E3C18" w14:textId="0A9AF0ED" w:rsidR="00866276" w:rsidRDefault="00866276" w:rsidP="006F4886">
            <w:pPr>
              <w:spacing w:after="0" w:line="360" w:lineRule="auto"/>
              <w:jc w:val="center"/>
            </w:pPr>
            <w:ins w:id="1576" w:author="Wambaugh, John (he/him/his)" w:date="2024-05-20T15:06:00Z">
              <w:r>
                <w:t>6</w:t>
              </w:r>
            </w:ins>
          </w:p>
        </w:tc>
        <w:tc>
          <w:tcPr>
            <w:tcW w:w="1543" w:type="dxa"/>
            <w:tcBorders>
              <w:top w:val="single" w:sz="8" w:space="0" w:color="FFFFFF"/>
              <w:left w:val="single" w:sz="8" w:space="0" w:color="FFFFFF"/>
              <w:bottom w:val="single" w:sz="8" w:space="0" w:color="FFFFFF"/>
              <w:right w:val="single" w:sz="8" w:space="0" w:color="FFFFFF"/>
            </w:tcBorders>
            <w:shd w:val="clear" w:color="auto" w:fill="CFD5EA"/>
            <w:tcPrChange w:id="1577"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4EC51E67" w14:textId="3149AA12"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bl>
    <w:p w14:paraId="65879506" w14:textId="3E08DEB6" w:rsidR="004E0FBD" w:rsidRDefault="004E0FBD" w:rsidP="006F4886">
      <w:pPr>
        <w:spacing w:after="0" w:line="360" w:lineRule="auto"/>
      </w:pPr>
    </w:p>
    <w:p w14:paraId="5A3D2A70" w14:textId="77777777" w:rsidR="00FA0300" w:rsidRDefault="00FA0300" w:rsidP="006F4886">
      <w:pPr>
        <w:spacing w:after="0" w:line="360" w:lineRule="auto"/>
        <w:rPr>
          <w:i/>
          <w:iCs/>
          <w:color w:val="44546A" w:themeColor="text2"/>
          <w:sz w:val="18"/>
          <w:szCs w:val="18"/>
        </w:rPr>
      </w:pPr>
      <w:r>
        <w:br w:type="page"/>
      </w:r>
    </w:p>
    <w:p w14:paraId="3272B48D" w14:textId="4D993E92" w:rsidR="00226A41" w:rsidRDefault="00226A41" w:rsidP="006F4886">
      <w:pPr>
        <w:pStyle w:val="Caption"/>
        <w:spacing w:after="0" w:line="360" w:lineRule="auto"/>
      </w:pPr>
      <w:bookmarkStart w:id="1578" w:name="_Ref79323992"/>
      <w:commentRangeStart w:id="1579"/>
      <w:r>
        <w:lastRenderedPageBreak/>
        <w:t xml:space="preserve">Table </w:t>
      </w:r>
      <w:fldSimple w:instr=" SEQ Table \* ARABIC ">
        <w:r w:rsidR="00812061">
          <w:rPr>
            <w:noProof/>
          </w:rPr>
          <w:t>2</w:t>
        </w:r>
      </w:fldSimple>
      <w:bookmarkEnd w:id="1578"/>
      <w:r>
        <w:t xml:space="preserve"> QSPR Models Evaluated</w:t>
      </w:r>
      <w:commentRangeEnd w:id="1579"/>
      <w:r w:rsidR="00866276">
        <w:rPr>
          <w:rStyle w:val="CommentReference"/>
          <w:i w:val="0"/>
          <w:iCs w:val="0"/>
          <w:color w:val="auto"/>
        </w:rPr>
        <w:commentReference w:id="1579"/>
      </w:r>
    </w:p>
    <w:tbl>
      <w:tblPr>
        <w:tblW w:w="8004" w:type="dxa"/>
        <w:tblCellMar>
          <w:left w:w="0" w:type="dxa"/>
          <w:right w:w="0" w:type="dxa"/>
        </w:tblCellMar>
        <w:tblLook w:val="0420" w:firstRow="1" w:lastRow="0" w:firstColumn="0" w:lastColumn="0" w:noHBand="0" w:noVBand="1"/>
      </w:tblPr>
      <w:tblGrid>
        <w:gridCol w:w="1998"/>
        <w:gridCol w:w="2096"/>
        <w:gridCol w:w="2006"/>
        <w:gridCol w:w="1904"/>
      </w:tblGrid>
      <w:tr w:rsidR="00FA0300" w:rsidRPr="00810B69" w14:paraId="6A6F7056" w14:textId="77777777" w:rsidTr="00FA0300">
        <w:tc>
          <w:tcPr>
            <w:tcW w:w="199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9F62D1"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Model</w:t>
            </w:r>
          </w:p>
        </w:tc>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40F5418"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Predictions</w:t>
            </w:r>
          </w:p>
        </w:tc>
        <w:tc>
          <w:tcPr>
            <w:tcW w:w="20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B19F510"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Mechanism</w:t>
            </w:r>
          </w:p>
        </w:tc>
        <w:tc>
          <w:tcPr>
            <w:tcW w:w="19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DDB2035"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Reference</w:t>
            </w:r>
          </w:p>
        </w:tc>
      </w:tr>
      <w:tr w:rsidR="00FA0300" w:rsidRPr="00810B69" w14:paraId="6169A6FD" w14:textId="77777777" w:rsidTr="00FA0300">
        <w:trPr>
          <w:trHeight w:val="584"/>
        </w:trPr>
        <w:tc>
          <w:tcPr>
            <w:tcW w:w="199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358056" w14:textId="5DE0AF13"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 xml:space="preserve">Simulations Plus </w:t>
            </w:r>
            <w:r w:rsidR="006B78D6" w:rsidRPr="006F5502">
              <w:rPr>
                <w:rFonts w:eastAsiaTheme="majorEastAsia" w:cstheme="minorHAnsi"/>
              </w:rPr>
              <w:t>ADMET</w:t>
            </w:r>
            <w:r w:rsidRPr="006F5502">
              <w:rPr>
                <w:rFonts w:eastAsiaTheme="majorEastAsia" w:cstheme="minorHAnsi"/>
              </w:rPr>
              <w:t xml:space="preserve"> Predictor®</w:t>
            </w:r>
          </w:p>
        </w:tc>
        <w:tc>
          <w:tcPr>
            <w:tcW w:w="20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AB0143"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p w14:paraId="585C491F" w14:textId="096F2CDF"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w:t>
            </w:r>
            <w:r w:rsidR="007C2C18" w:rsidRPr="006F5502">
              <w:rPr>
                <w:rFonts w:eastAsiaTheme="majorEastAsia" w:cstheme="minorHAnsi"/>
                <w:i/>
                <w:iCs/>
              </w:rPr>
              <w:t>in vitro</w:t>
            </w:r>
            <w:r w:rsidRPr="006F5502">
              <w:rPr>
                <w:rFonts w:eastAsiaTheme="majorEastAsia" w:cstheme="minorHAnsi"/>
              </w:rPr>
              <w:t xml:space="preserve"> parameters)</w:t>
            </w:r>
          </w:p>
        </w:tc>
        <w:tc>
          <w:tcPr>
            <w:tcW w:w="20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6E05A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Sum of CYP-specific Artificial Neural Network (ANN)</w:t>
            </w:r>
          </w:p>
        </w:tc>
        <w:tc>
          <w:tcPr>
            <w:tcW w:w="19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DC8868" w14:textId="30B43D9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&lt;EndNote&gt;&lt;Cite&gt;&lt;Author&gt;Sipes&lt;/Author&gt;&lt;Year&gt;2017&lt;/Year&gt;&lt;RecNum&gt;566&lt;/RecNum&gt;&lt;DisplayText&gt;[23]&lt;/DisplayText&gt;&lt;record&gt;&lt;rec-number&gt;566&lt;/rec-number&gt;&lt;foreign-keys&gt;&lt;key app="EN" db-id="5sedwzxv0frxxfep2afv55whvxe0v9vsv290" timestamp="1559649429"&gt;566&lt;/key&gt;&lt;/foreign-keys&gt;&lt;ref-type name="Journal Article"&gt;17&lt;/ref-type&gt;&lt;contributors&gt;&lt;authors&gt;&lt;author&gt;Sipes, Nisha S.&lt;/author&gt;&lt;author&gt;Wambaugh, John F.&lt;/author&gt;&lt;author&gt;Pearce, Robert&lt;/author&gt;&lt;author&gt;Auerbach, Scott S.&lt;/author&gt;&lt;author&gt;Wetmore, Barbara A.&lt;/author&gt;&lt;author&gt;Hsieh, Jui-Hua&lt;/author&gt;&lt;author&gt;Shapiro, Andrew J.&lt;/author&gt;&lt;author&gt;Svoboda, Daniel&lt;/author&gt;&lt;author&gt;DeVito, Michael J.&lt;/author&gt;&lt;author&gt;Ferguson, Stephen S.&lt;/author&gt;&lt;/authors&gt;&lt;/contributors&gt;&lt;titles&gt;&lt;title&gt;An Intuitive Approach for Predicting Potential Human Health Risk with the Tox21 10k Library&lt;/title&gt;&lt;secondary-title&gt;Environmental Science &amp;amp; Technology&lt;/secondary-title&gt;&lt;/titles&gt;&lt;periodical&gt;&lt;full-title&gt;Environmental Science &amp;amp; Technology&lt;/full-title&gt;&lt;/periodical&gt;&lt;pages&gt;10786-10796&lt;/pages&gt;&lt;volume&gt;51&lt;/volume&gt;&lt;number&gt;18&lt;/number&gt;&lt;dates&gt;&lt;year&gt;2017&lt;/year&gt;&lt;pub-dates&gt;&lt;date&gt;2017/09/19&lt;/date&gt;&lt;/pub-dates&gt;&lt;/dates&gt;&lt;publisher&gt;American Chemical Society&lt;/publisher&gt;&lt;isbn&gt;0013-936X&lt;/isbn&gt;&lt;urls&gt;&lt;related-urls&gt;&lt;url&gt;https://doi.org/10.1021/acs.est.7b00650&lt;/url&gt;&lt;/related-urls&gt;&lt;/urls&gt;&lt;electronic-resource-num&gt;10.1021/acs.est.7b00650&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[23]</w:t>
            </w:r>
            <w:r w:rsidRPr="006F5502">
              <w:rPr>
                <w:rFonts w:eastAsiaTheme="majorEastAsia" w:cstheme="minorHAnsi"/>
              </w:rPr>
              <w:fldChar w:fldCharType="end"/>
            </w:r>
          </w:p>
        </w:tc>
      </w:tr>
      <w:tr w:rsidR="00FA0300" w:rsidRPr="00810B69" w14:paraId="533C68D0" w14:textId="77777777" w:rsidTr="00FA0300">
        <w:trPr>
          <w:trHeight w:val="492"/>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D38345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Pradeep 2020</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0BACE6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98D4E7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and support vectors method</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07E72D" w14:textId="436FC70C"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&lt;EndNote&gt;&lt;Cite&gt;&lt;Author&gt;Pradeep&lt;/Author&gt;&lt;Year&gt;2020&lt;/Year&gt;&lt;RecNum&gt;950&lt;/RecNum&gt;&lt;DisplayText&gt;[24]&lt;/DisplayText&gt;&lt;record&gt;&lt;rec-number&gt;950&lt;/rec-number&gt;&lt;foreign-keys&gt;&lt;key app="EN" db-id="5sedwzxv0frxxfep2afv55whvxe0v9vsv290" timestamp="1605279941"&gt;950&lt;/key&gt;&lt;/foreign-keys&gt;&lt;ref-type name="Journal Article"&gt;17&lt;/ref-type&gt;&lt;contributors&gt;&lt;authors&gt;&lt;author&gt;Pradeep, Prachi&lt;/author&gt;&lt;author&gt;Patlewicz, Grace&lt;/author&gt;&lt;author&gt;Pearce, Robert&lt;/author&gt;&lt;author&gt;Wambaugh, John&lt;/author&gt;&lt;author&gt;Wetmore, Barbara&lt;/author&gt;&lt;author&gt;Judson, Richard&lt;/author&gt;&lt;/authors&gt;&lt;/contributors&gt;&lt;titles&gt;&lt;title&gt;Using chemical structure information to develop predictive models for in vitro toxicokinetic parameters to inform high-throughput risk-assessment&lt;/title&gt;&lt;secondary-title&gt;Computational Toxicology&lt;/secondary-title&gt;&lt;/titles&gt;&lt;periodical&gt;&lt;full-title&gt;Computational Toxicology&lt;/full-title&gt;&lt;/periodical&gt;&lt;pages&gt;100136&lt;/pages&gt;&lt;volume&gt;16&lt;/volume&gt;&lt;dates&gt;&lt;year&gt;2020&lt;/year&gt;&lt;/dates&gt;&lt;isbn&gt;2468-1113&lt;/isbn&gt;&lt;urls&gt;&lt;/urls&gt;&lt;/record&gt;&lt;/Cite&gt;&lt;/EndNote&gt;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[24]</w:t>
            </w:r>
            <w:r w:rsidRPr="006F5502">
              <w:rPr>
                <w:rFonts w:eastAsiaTheme="majorEastAsia" w:cstheme="minorHAnsi"/>
              </w:rPr>
              <w:fldChar w:fldCharType="end"/>
            </w:r>
          </w:p>
        </w:tc>
      </w:tr>
      <w:tr w:rsidR="00FA0300" w:rsidRPr="00810B69" w14:paraId="22BAA191"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DC7A2"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Dawson 2021</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7B042B"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E5B9700"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clearance organized by categories</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ABCA960" w14:textId="6C6AE2F9"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&lt;EndNote&gt;&lt;Cite&gt;&lt;Author&gt;Dawson&lt;/Author&gt;&lt;Year&gt;2021&lt;/Year&gt;&lt;RecNum&gt;972&lt;/RecNum&gt;&lt;DisplayText&gt;[25]&lt;/DisplayText&gt;&lt;record&gt;&lt;rec-number&gt;972&lt;/rec-number&gt;&lt;foreign-keys&gt;&lt;key app="EN" db-id="5sedwzxv0frxxfep2afv55whvxe0v9vsv290" timestamp="1633540003"&gt;972&lt;/key&gt;&lt;/foreign-keys&gt;&lt;ref-type name="Journal Article"&gt;17&lt;/ref-type&gt;&lt;contributors&gt;&lt;authors&gt;&lt;author&gt;Dawson, Daniel E&lt;/author&gt;&lt;author&gt;Ingle, Brandall L&lt;/author&gt;&lt;author&gt;Phillips, Katherine A&lt;/author&gt;&lt;author&gt;Nichols, John W&lt;/author&gt;&lt;author&gt;Wambaugh, John F&lt;/author&gt;&lt;author&gt;Tornero-Velez, Rogelio&lt;/author&gt;&lt;/authors&gt;&lt;/contributors&gt;&lt;titles&gt;&lt;title&gt;Designing QSARs for Parameters of High-Throughput Toxicokinetic Models Using Open-Source Descriptors&lt;/title&gt;&lt;secondary-title&gt;Environmental science &amp;amp; technology&lt;/secondary-title&gt;&lt;/titles&gt;&lt;periodical&gt;&lt;full-title&gt;Environmental Science &amp;amp; Technology&lt;/full-title&gt;&lt;/periodical&gt;&lt;pages&gt;6505-6517&lt;/pages&gt;&lt;volume&gt;55&lt;/volume&gt;&lt;number&gt;9&lt;/number&gt;&lt;dates&gt;&lt;year&gt;2021&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[25]</w:t>
            </w:r>
            <w:r w:rsidRPr="006F5502">
              <w:rPr>
                <w:rFonts w:eastAsiaTheme="majorEastAsia" w:cstheme="minorHAnsi"/>
              </w:rPr>
              <w:fldChar w:fldCharType="end"/>
            </w:r>
          </w:p>
        </w:tc>
      </w:tr>
      <w:tr w:rsidR="00FA0300" w:rsidRPr="00810B69" w14:paraId="18A75303"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FB69"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OPERA</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965BBD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EE4273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Nearest-neighbors</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1C1F380" w14:textId="3233853B"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DA332C">
              <w:rPr>
                <w:rFonts w:eastAsiaTheme="majorEastAsia" w:cstheme="minorHAnsi"/>
              </w:rPr>
              <w:instrText xml:space="preserve"> ADDIN EN.CITE &lt;EndNote&gt;&lt;Cite&gt;&lt;Author&gt;Mansouri&lt;/Author&gt;&lt;Year&gt;2018&lt;/Year&gt;&lt;RecNum&gt;559&lt;/RecNum&gt;&lt;DisplayText&gt;[50,51]&lt;/DisplayText&gt;&lt;record&gt;&lt;rec-number&gt;559&lt;/rec-number&gt;&lt;foreign-keys&gt;&lt;key app="EN" db-id="5sedwzxv0frxxfep2afv55whvxe0v9vsv290" timestamp="1559649429"&gt;559&lt;/key&gt;&lt;/foreign-keys&gt;&lt;ref-type name="Journal Article"&gt;17&lt;/ref-type&gt;&lt;contributors&gt;&lt;authors&gt;&lt;author&gt;Mansouri, Kamel&lt;/author&gt;&lt;author&gt;Grulke, Chris M&lt;/author&gt;&lt;author&gt;Judson, Richard S&lt;/author&gt;&lt;author&gt;Williams, Antony J&lt;/author&gt;&lt;/authors&gt;&lt;/contributors&gt;&lt;titles&gt;&lt;title&gt;OPERA models for predicting physicochemical properties and environmental fate endpoints&lt;/title&gt;&lt;secondary-title&gt;Journal of Cheminformatics&lt;/secondary-title&gt;&lt;/titles&gt;&lt;periodical&gt;&lt;full-title&gt;Journal of Cheminformatics&lt;/full-title&gt;&lt;/periodical&gt;&lt;pages&gt;10&lt;/pages&gt;&lt;volume&gt;10&lt;/volume&gt;&lt;number&gt;1&lt;/number&gt;&lt;dates&gt;&lt;year&gt;2018&lt;/year&gt;&lt;/dates&gt;&lt;isbn&gt;1758-2946&lt;/isbn&gt;&lt;urls&gt;&lt;/urls&gt;&lt;/record&gt;&lt;/Cite&gt;&lt;Cite&gt;&lt;Author&gt;Mansouri&lt;/Author&gt;&lt;Year&gt;2021&lt;/Year&gt;&lt;RecNum&gt;140&lt;/RecNum&gt;&lt;record&gt;&lt;rec-number&gt;140&lt;/rec-number&gt;&lt;foreign-keys&gt;&lt;key app="EN" db-id="0trrd5ets2ax97e9wpgxzdxy59zvaatvfeps" timestamp="1628523929"&gt;140&lt;/key&gt;&lt;/foreign-keys&gt;&lt;ref-type name="Conference Paper"&gt;47&lt;/ref-type&gt;&lt;contributors&gt;&lt;authors&gt;&lt;author&gt;Mansouri, Kamel&lt;/author&gt;&lt;author&gt;Chang, Xiaoqing&lt;/author&gt;&lt;author&gt;Allen, David&lt;/author&gt;&lt;author&gt;Judson, Richard&lt;/author&gt;&lt;author&gt;Williams, Antony&lt;/author&gt;&lt;author&gt;Kleinstreuer, Nicole&lt;/author&gt;&lt;/authors&gt;&lt;/contributors&gt;&lt;titles&gt;&lt;title&gt;OPERA models for ADME properties and toxicity endpoint&lt;/title&gt;&lt;secondary-title&gt;Society of Toxicology Annual Meeting&lt;/secondary-title&gt;&lt;/titles&gt;&lt;dates&gt;&lt;year&gt;&lt;style face="normal" font="default" size="10"&gt;2021&lt;/style&gt;&lt;/year&gt;&lt;/dates&gt;&lt;urls&gt;&lt;/urls&gt;&lt;electronic-resource-num&gt;https://doi.org/10.23645/epacomptox.14470728.v1&lt;/electronic-resource-num&gt;&lt;/record&gt;&lt;/Cite&gt;&lt;/EndNote&gt;</w:instrText>
            </w:r>
            <w:r w:rsidRPr="006F5502">
              <w:rPr>
                <w:rFonts w:eastAsiaTheme="majorEastAsia" w:cstheme="minorHAnsi"/>
              </w:rPr>
              <w:fldChar w:fldCharType="separate"/>
            </w:r>
            <w:r w:rsidR="00DA332C">
              <w:rPr>
                <w:rFonts w:eastAsiaTheme="majorEastAsia" w:cstheme="minorHAnsi"/>
                <w:noProof/>
              </w:rPr>
              <w:t>[50,51]</w:t>
            </w:r>
            <w:r w:rsidRPr="006F5502">
              <w:rPr>
                <w:rFonts w:eastAsiaTheme="majorEastAsia" w:cstheme="minorHAnsi"/>
              </w:rPr>
              <w:fldChar w:fldCharType="end"/>
            </w:r>
          </w:p>
        </w:tc>
      </w:tr>
      <w:tr w:rsidR="00FA0300" w:rsidRPr="00810B69" w14:paraId="79A5A1EC"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2867F0" w14:textId="5C85D03E"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IFS-QSAR</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1BE1A3D"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p w14:paraId="15014EC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(Half-lives)</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391AF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Fragment-based Multiple Linear Regressors (MRL)</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FCC3F50" w14:textId="0A443900"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5D33F1">
              <w:rPr>
                <w:rFonts w:eastAsiaTheme="majorEastAsia" w:cstheme="minorHAnsi"/>
              </w:rPr>
              <w:instrText xml:space="preserve"> ADDIN EN.CITE &lt;EndNote&gt;&lt;Cite&gt;&lt;Author&gt;Arnot&lt;/Author&gt;&lt;Year&gt;2014&lt;/Year&gt;&lt;RecNum&gt;1105&lt;/RecNum&gt;&lt;DisplayText&gt;[21]&lt;/DisplayText&gt;&lt;record&gt;&lt;rec-number&gt;1105&lt;/rec-number&gt;&lt;foreign-keys&gt;&lt;key app="EN" db-id="5sedwzxv0frxxfep2afv55whvxe0v9vsv290" timestamp="1653499614"&gt;1105&lt;/key&gt;&lt;/foreign-keys&gt;&lt;ref-type name="Journal Article"&gt;17&lt;/ref-type&gt;&lt;contributors&gt;&lt;authors&gt;&lt;author&gt;Arnot, Jon A&lt;/author&gt;&lt;author&gt;Brown, Trevor N&lt;/author&gt;&lt;author&gt;Wania, Frank&lt;/author&gt;&lt;/authors&gt;&lt;/contributors&gt;&lt;titles&gt;&lt;title&gt;Estimating screening-level organic chemical half-lives in humans&lt;/title&gt;&lt;secondary-title&gt;Environmental science &amp;amp; technology&lt;/secondary-title&gt;&lt;/titles&gt;&lt;periodical&gt;&lt;full-title&gt;Environmental Science &amp;amp; Technology&lt;/full-title&gt;&lt;/periodical&gt;&lt;pages&gt;723-730&lt;/pages&gt;&lt;volume&gt;48&lt;/volume&gt;&lt;number&gt;1&lt;/number&gt;&lt;dates&gt;&lt;year&gt;2014&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[21]</w:t>
            </w:r>
            <w:r w:rsidRPr="006F5502">
              <w:rPr>
                <w:rFonts w:eastAsiaTheme="majorEastAsia" w:cstheme="minorHAnsi"/>
              </w:rPr>
              <w:fldChar w:fldCharType="end"/>
            </w:r>
          </w:p>
        </w:tc>
      </w:tr>
      <w:tr w:rsidR="00FA0300" w:rsidRPr="00810B69" w14:paraId="10625D1E"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41CDF9" w14:textId="6BC19026"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QSARINS</w:t>
            </w:r>
            <w:r w:rsidR="00FA0300" w:rsidRPr="006F5502">
              <w:rPr>
                <w:rFonts w:eastAsiaTheme="majorEastAsia" w:cstheme="minorHAnsi"/>
                <w:lang w:val="en-CA"/>
              </w:rPr>
              <w:t>-Chem</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ACD3F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4CA2FE"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Ordinary Least Squares MLR</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15B235" w14:textId="57F942CE"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&lt;EndNote&gt;&lt;Cite&gt;&lt;Author&gt;Papa&lt;/Author&gt;&lt;Year&gt;2018&lt;/Year&gt;&lt;RecNum&gt;134&lt;/RecNum&gt;&lt;DisplayText&gt;[22]&lt;/DisplayText&gt;&lt;record&gt;&lt;rec-number&gt;134&lt;/rec-number&gt;&lt;foreign-keys&gt;&lt;key app="EN" db-id="0trrd5ets2ax97e9wpgxzdxy59zvaatvfeps" timestamp="1628523047"&gt;134&lt;/key&gt;&lt;/foreign-keys&gt;&lt;ref-type name="Journal Article"&gt;17&lt;/ref-type&gt;&lt;contributors&gt;&lt;authors&gt;&lt;author&gt;Papa, Ester&lt;/author&gt;&lt;author&gt;Sangion, Alessandro&lt;/author&gt;&lt;author&gt;Arnot, Jon A&lt;/author&gt;&lt;author&gt;Gramatica, Paola&lt;/author&gt;&lt;/authors&gt;&lt;/contributors&gt;&lt;titles&gt;&lt;title&gt;Development of human biotransformation QSARs and application for PBT assessment refinement&lt;/title&gt;&lt;secondary-title&gt;Food and Chemical Toxicology&lt;/secondary-title&gt;&lt;/titles&gt;&lt;periodical&gt;&lt;full-title&gt;Food and Chemical Toxicology&lt;/full-title&gt;&lt;/periodical&gt;&lt;pages&gt;535-543&lt;/pages&gt;&lt;volume&gt;112&lt;/volume&gt;&lt;dates&gt;&lt;year&gt;2018&lt;/year&gt;&lt;/dates&gt;&lt;isbn&gt;0278-6915&lt;/isbn&gt;&lt;urls&gt;&lt;/urls&gt;&lt;/record&gt;&lt;/Cite&gt;&lt;/EndNote&gt;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[22]</w:t>
            </w:r>
            <w:r w:rsidRPr="006F5502">
              <w:rPr>
                <w:rFonts w:eastAsiaTheme="majorEastAsia" w:cstheme="minorHAnsi"/>
              </w:rPr>
              <w:fldChar w:fldCharType="end"/>
            </w:r>
          </w:p>
        </w:tc>
      </w:tr>
    </w:tbl>
    <w:p w14:paraId="332FF1A0" w14:textId="183331BC" w:rsidR="00CF2720" w:rsidRDefault="00CF2720" w:rsidP="006F4886">
      <w:pPr>
        <w:spacing w:after="0" w:line="360" w:lineRule="auto"/>
      </w:pPr>
    </w:p>
    <w:p w14:paraId="161C85B7" w14:textId="77777777" w:rsidR="002F15F9" w:rsidRDefault="002F15F9" w:rsidP="006F4886">
      <w:pPr>
        <w:spacing w:after="0" w:line="360" w:lineRule="auto"/>
      </w:pPr>
      <w:r>
        <w:br w:type="page"/>
      </w:r>
    </w:p>
    <w:p w14:paraId="246F1E4F" w14:textId="5EFC5CE4" w:rsidR="002F15F9" w:rsidRDefault="002F15F9" w:rsidP="006F4886">
      <w:pPr>
        <w:pStyle w:val="Caption"/>
        <w:spacing w:after="0" w:line="360" w:lineRule="auto"/>
      </w:pPr>
      <w:bookmarkStart w:id="1580" w:name="_Ref81395636"/>
      <w:bookmarkStart w:id="1581" w:name="_Ref167115428"/>
      <w:r>
        <w:lastRenderedPageBreak/>
        <w:t xml:space="preserve">Table </w:t>
      </w:r>
      <w:fldSimple w:instr=" SEQ Table \* ARABIC ">
        <w:r w:rsidR="00812061">
          <w:rPr>
            <w:noProof/>
          </w:rPr>
          <w:t>3</w:t>
        </w:r>
      </w:fldSimple>
      <w:bookmarkEnd w:id="1580"/>
      <w:r>
        <w:t xml:space="preserve">: Biases of the QSPRs for predicting </w:t>
      </w:r>
      <w:r w:rsidR="007C2C18" w:rsidRPr="007C2C18">
        <w:t>in vitro</w:t>
      </w:r>
      <w:r>
        <w:t xml:space="preserve"> measured values in terms of fold error (FE)</w:t>
      </w:r>
      <w:bookmarkEnd w:id="1581"/>
    </w:p>
    <w:tbl>
      <w:tblPr>
        <w:tblW w:w="7688" w:type="dxa"/>
        <w:tblCellMar>
          <w:left w:w="0" w:type="dxa"/>
          <w:right w:w="0" w:type="dxa"/>
        </w:tblCellMar>
        <w:tblLook w:val="04A0" w:firstRow="1" w:lastRow="0" w:firstColumn="1" w:lastColumn="0" w:noHBand="0" w:noVBand="1"/>
      </w:tblPr>
      <w:tblGrid>
        <w:gridCol w:w="776"/>
        <w:gridCol w:w="864"/>
        <w:gridCol w:w="864"/>
        <w:gridCol w:w="864"/>
        <w:gridCol w:w="864"/>
        <w:gridCol w:w="864"/>
        <w:gridCol w:w="864"/>
        <w:gridCol w:w="864"/>
        <w:gridCol w:w="864"/>
      </w:tblGrid>
      <w:tr w:rsidR="002F15F9" w:rsidDel="00AE0F09" w14:paraId="602C6DBA" w14:textId="45FE04E8" w:rsidTr="002F15F9">
        <w:trPr>
          <w:trHeight w:val="300"/>
          <w:del w:id="1582" w:author="Wambaugh, John (he/him/his)" w:date="2024-05-20T16:37:00Z"/>
        </w:trPr>
        <w:tc>
          <w:tcPr>
            <w:tcW w:w="0" w:type="auto"/>
            <w:tcBorders>
              <w:top w:val="single" w:sz="4" w:space="0" w:color="8EA9DB"/>
              <w:left w:val="single" w:sz="4" w:space="0" w:color="8EA9DB"/>
              <w:bottom w:val="single" w:sz="4" w:space="0" w:color="8EA9DB"/>
              <w:right w:val="nil"/>
            </w:tcBorders>
            <w:shd w:val="clear" w:color="4472C4" w:fill="4472C4"/>
            <w:noWrap/>
            <w:tcMar>
              <w:top w:w="15" w:type="dxa"/>
              <w:left w:w="15" w:type="dxa"/>
              <w:bottom w:w="0" w:type="dxa"/>
              <w:right w:w="15" w:type="dxa"/>
            </w:tcMar>
            <w:vAlign w:val="center"/>
            <w:hideMark/>
          </w:tcPr>
          <w:p w14:paraId="07B2B7E0" w14:textId="0561EFFE" w:rsidR="002F15F9" w:rsidDel="00AE0F09" w:rsidRDefault="002F15F9" w:rsidP="006F4886">
            <w:pPr>
              <w:spacing w:after="0" w:line="360" w:lineRule="auto"/>
              <w:jc w:val="right"/>
              <w:rPr>
                <w:del w:id="1583" w:author="Wambaugh, John (he/him/his)" w:date="2024-05-20T16:37:00Z"/>
                <w:rFonts w:ascii="Calibri" w:hAnsi="Calibri" w:cs="Calibri"/>
                <w:b/>
                <w:bCs/>
                <w:color w:val="FFFFFF"/>
              </w:rPr>
            </w:pP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E44CC10" w14:textId="604B39BF" w:rsidR="002F15F9" w:rsidRPr="002F15F9" w:rsidDel="00AE0F09" w:rsidRDefault="002F15F9" w:rsidP="006F4886">
            <w:pPr>
              <w:spacing w:after="0" w:line="360" w:lineRule="auto"/>
              <w:jc w:val="center"/>
              <w:rPr>
                <w:del w:id="1584" w:author="Wambaugh, John (he/him/his)" w:date="2024-05-20T16:37:00Z"/>
                <w:rFonts w:ascii="Calibri" w:hAnsi="Calibri" w:cs="Calibri"/>
                <w:b/>
                <w:bCs/>
                <w:color w:val="FFFFFF"/>
                <w:sz w:val="18"/>
                <w:szCs w:val="18"/>
              </w:rPr>
            </w:pPr>
            <w:del w:id="1585" w:author="Wambaugh, John (he/him/his)" w:date="2024-05-20T16:37:00Z">
              <w:r w:rsidRPr="002F15F9" w:rsidDel="00AE0F09">
                <w:rPr>
                  <w:rFonts w:ascii="Calibri" w:hAnsi="Calibri" w:cs="Calibri"/>
                  <w:b/>
                  <w:bCs/>
                  <w:color w:val="FFFFFF"/>
                  <w:sz w:val="18"/>
                  <w:szCs w:val="18"/>
                </w:rPr>
                <w:delText>Median Clint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0556AC9" w14:textId="4C4138BE" w:rsidR="002F15F9" w:rsidRPr="002F15F9" w:rsidDel="00AE0F09" w:rsidRDefault="002F15F9" w:rsidP="006F4886">
            <w:pPr>
              <w:spacing w:after="0" w:line="360" w:lineRule="auto"/>
              <w:jc w:val="center"/>
              <w:rPr>
                <w:del w:id="1586" w:author="Wambaugh, John (he/him/his)" w:date="2024-05-20T16:37:00Z"/>
                <w:rFonts w:ascii="Calibri" w:hAnsi="Calibri" w:cs="Calibri"/>
                <w:b/>
                <w:bCs/>
                <w:color w:val="FFFFFF"/>
                <w:sz w:val="18"/>
                <w:szCs w:val="18"/>
              </w:rPr>
            </w:pPr>
            <w:del w:id="1587" w:author="Wambaugh, John (he/him/his)" w:date="2024-05-20T16:37:00Z">
              <w:r w:rsidRPr="002F15F9" w:rsidDel="00AE0F09">
                <w:rPr>
                  <w:rFonts w:ascii="Calibri" w:hAnsi="Calibri" w:cs="Calibri"/>
                  <w:b/>
                  <w:bCs/>
                  <w:color w:val="FFFFFF"/>
                  <w:sz w:val="18"/>
                  <w:szCs w:val="18"/>
                </w:rPr>
                <w:delText>Median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7EE8D4A" w14:textId="68D872BB" w:rsidR="002F15F9" w:rsidRPr="002F15F9" w:rsidDel="00AE0F09" w:rsidRDefault="002F15F9" w:rsidP="006F4886">
            <w:pPr>
              <w:spacing w:after="0" w:line="360" w:lineRule="auto"/>
              <w:jc w:val="center"/>
              <w:rPr>
                <w:del w:id="1588" w:author="Wambaugh, John (he/him/his)" w:date="2024-05-20T16:37:00Z"/>
                <w:rFonts w:ascii="Calibri" w:hAnsi="Calibri" w:cs="Calibri"/>
                <w:b/>
                <w:bCs/>
                <w:color w:val="FFFFFF"/>
                <w:sz w:val="18"/>
                <w:szCs w:val="18"/>
              </w:rPr>
            </w:pPr>
            <w:del w:id="1589" w:author="Wambaugh, John (he/him/his)" w:date="2024-05-20T16:37:00Z">
              <w:r w:rsidRPr="002F15F9" w:rsidDel="00AE0F09">
                <w:rPr>
                  <w:rFonts w:ascii="Calibri" w:hAnsi="Calibri" w:cs="Calibri"/>
                  <w:b/>
                  <w:bCs/>
                  <w:color w:val="FFFFFF"/>
                  <w:sz w:val="18"/>
                  <w:szCs w:val="18"/>
                </w:rPr>
                <w:delText>Min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25AF3BC8" w14:textId="39DC58B3" w:rsidR="002F15F9" w:rsidRPr="002F15F9" w:rsidDel="00AE0F09" w:rsidRDefault="002F15F9" w:rsidP="006F4886">
            <w:pPr>
              <w:spacing w:after="0" w:line="360" w:lineRule="auto"/>
              <w:jc w:val="center"/>
              <w:rPr>
                <w:del w:id="1590" w:author="Wambaugh, John (he/him/his)" w:date="2024-05-20T16:37:00Z"/>
                <w:rFonts w:ascii="Calibri" w:hAnsi="Calibri" w:cs="Calibri"/>
                <w:b/>
                <w:bCs/>
                <w:color w:val="FFFFFF"/>
                <w:sz w:val="18"/>
                <w:szCs w:val="18"/>
              </w:rPr>
            </w:pPr>
            <w:del w:id="1591" w:author="Wambaugh, John (he/him/his)" w:date="2024-05-20T16:37:00Z">
              <w:r w:rsidRPr="002F15F9" w:rsidDel="00AE0F09">
                <w:rPr>
                  <w:rFonts w:ascii="Calibri" w:hAnsi="Calibri" w:cs="Calibri"/>
                  <w:b/>
                  <w:bCs/>
                  <w:color w:val="FFFFFF"/>
                  <w:sz w:val="18"/>
                  <w:szCs w:val="18"/>
                </w:rPr>
                <w:delText>Max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E9530B6" w14:textId="2026DE2A" w:rsidR="002F15F9" w:rsidRPr="002F15F9" w:rsidDel="00AE0F09" w:rsidRDefault="002F15F9" w:rsidP="006F4886">
            <w:pPr>
              <w:spacing w:after="0" w:line="360" w:lineRule="auto"/>
              <w:jc w:val="center"/>
              <w:rPr>
                <w:del w:id="1592" w:author="Wambaugh, John (he/him/his)" w:date="2024-05-20T16:37:00Z"/>
                <w:rFonts w:ascii="Calibri" w:hAnsi="Calibri" w:cs="Calibri"/>
                <w:b/>
                <w:bCs/>
                <w:color w:val="FFFFFF"/>
                <w:sz w:val="18"/>
                <w:szCs w:val="18"/>
              </w:rPr>
            </w:pPr>
            <w:del w:id="1593" w:author="Wambaugh, John (he/him/his)" w:date="2024-05-20T16:37:00Z">
              <w:r w:rsidRPr="002F15F9" w:rsidDel="00AE0F09">
                <w:rPr>
                  <w:rFonts w:ascii="Calibri" w:hAnsi="Calibri" w:cs="Calibri"/>
                  <w:b/>
                  <w:bCs/>
                  <w:color w:val="FFFFFF"/>
                  <w:sz w:val="18"/>
                  <w:szCs w:val="18"/>
                </w:rPr>
                <w:delText>Median fup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C7A93C7" w14:textId="5A4C56FF" w:rsidR="002F15F9" w:rsidRPr="002F15F9" w:rsidDel="00AE0F09" w:rsidRDefault="002F15F9" w:rsidP="006F4886">
            <w:pPr>
              <w:spacing w:after="0" w:line="360" w:lineRule="auto"/>
              <w:jc w:val="center"/>
              <w:rPr>
                <w:del w:id="1594" w:author="Wambaugh, John (he/him/his)" w:date="2024-05-20T16:37:00Z"/>
                <w:rFonts w:ascii="Calibri" w:hAnsi="Calibri" w:cs="Calibri"/>
                <w:b/>
                <w:bCs/>
                <w:color w:val="FFFFFF"/>
                <w:sz w:val="18"/>
                <w:szCs w:val="18"/>
              </w:rPr>
            </w:pPr>
            <w:del w:id="1595" w:author="Wambaugh, John (he/him/his)" w:date="2024-05-20T16:37:00Z">
              <w:r w:rsidRPr="002F15F9" w:rsidDel="00AE0F09">
                <w:rPr>
                  <w:rFonts w:ascii="Calibri" w:hAnsi="Calibri" w:cs="Calibri"/>
                  <w:b/>
                  <w:bCs/>
                  <w:color w:val="FFFFFF"/>
                  <w:sz w:val="18"/>
                  <w:szCs w:val="18"/>
                </w:rPr>
                <w:delText>Median fup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15841515" w14:textId="7C7F2FBB" w:rsidR="002F15F9" w:rsidRPr="002F15F9" w:rsidDel="00AE0F09" w:rsidRDefault="002F15F9" w:rsidP="006F4886">
            <w:pPr>
              <w:spacing w:after="0" w:line="360" w:lineRule="auto"/>
              <w:jc w:val="center"/>
              <w:rPr>
                <w:del w:id="1596" w:author="Wambaugh, John (he/him/his)" w:date="2024-05-20T16:37:00Z"/>
                <w:rFonts w:ascii="Calibri" w:hAnsi="Calibri" w:cs="Calibri"/>
                <w:b/>
                <w:bCs/>
                <w:color w:val="FFFFFF"/>
                <w:sz w:val="18"/>
                <w:szCs w:val="18"/>
              </w:rPr>
            </w:pPr>
            <w:del w:id="1597" w:author="Wambaugh, John (he/him/his)" w:date="2024-05-20T16:37:00Z">
              <w:r w:rsidRPr="002F15F9" w:rsidDel="00AE0F09">
                <w:rPr>
                  <w:rFonts w:ascii="Calibri" w:hAnsi="Calibri" w:cs="Calibri"/>
                  <w:b/>
                  <w:bCs/>
                  <w:color w:val="FFFFFF"/>
                  <w:sz w:val="18"/>
                  <w:szCs w:val="18"/>
                </w:rPr>
                <w:delText>Min fup FE</w:delText>
              </w:r>
            </w:del>
          </w:p>
        </w:tc>
        <w:tc>
          <w:tcPr>
            <w:tcW w:w="864" w:type="dxa"/>
            <w:tcBorders>
              <w:top w:val="single" w:sz="4" w:space="0" w:color="8EA9DB"/>
              <w:left w:val="nil"/>
              <w:bottom w:val="single" w:sz="4" w:space="0" w:color="8EA9DB"/>
              <w:right w:val="single" w:sz="4" w:space="0" w:color="8EA9DB"/>
            </w:tcBorders>
            <w:shd w:val="clear" w:color="4472C4" w:fill="4472C4"/>
            <w:noWrap/>
            <w:tcMar>
              <w:top w:w="15" w:type="dxa"/>
              <w:left w:w="15" w:type="dxa"/>
              <w:bottom w:w="0" w:type="dxa"/>
              <w:right w:w="15" w:type="dxa"/>
            </w:tcMar>
            <w:vAlign w:val="center"/>
            <w:hideMark/>
          </w:tcPr>
          <w:p w14:paraId="07298DAA" w14:textId="451EB477" w:rsidR="002F15F9" w:rsidRPr="002F15F9" w:rsidDel="00AE0F09" w:rsidRDefault="002F15F9" w:rsidP="006F4886">
            <w:pPr>
              <w:spacing w:after="0" w:line="360" w:lineRule="auto"/>
              <w:jc w:val="center"/>
              <w:rPr>
                <w:del w:id="1598" w:author="Wambaugh, John (he/him/his)" w:date="2024-05-20T16:37:00Z"/>
                <w:rFonts w:ascii="Calibri" w:hAnsi="Calibri" w:cs="Calibri"/>
                <w:b/>
                <w:bCs/>
                <w:color w:val="FFFFFF"/>
                <w:sz w:val="18"/>
                <w:szCs w:val="18"/>
              </w:rPr>
            </w:pPr>
            <w:del w:id="1599" w:author="Wambaugh, John (he/him/his)" w:date="2024-05-20T16:37:00Z">
              <w:r w:rsidRPr="002F15F9" w:rsidDel="00AE0F09">
                <w:rPr>
                  <w:rFonts w:ascii="Calibri" w:hAnsi="Calibri" w:cs="Calibri"/>
                  <w:b/>
                  <w:bCs/>
                  <w:color w:val="FFFFFF"/>
                  <w:sz w:val="18"/>
                  <w:szCs w:val="18"/>
                </w:rPr>
                <w:delText>Max fup FE</w:delText>
              </w:r>
            </w:del>
          </w:p>
        </w:tc>
      </w:tr>
      <w:tr w:rsidR="009A1267" w:rsidDel="00AE0F09" w14:paraId="1A09AE3D" w14:textId="10D55961" w:rsidTr="00797774">
        <w:trPr>
          <w:trHeight w:val="300"/>
          <w:del w:id="1600"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237A508A" w14:textId="08D7A2AD" w:rsidR="009A1267" w:rsidDel="00AE0F09" w:rsidRDefault="009A1267" w:rsidP="009A1267">
            <w:pPr>
              <w:spacing w:after="0" w:line="360" w:lineRule="auto"/>
              <w:jc w:val="right"/>
              <w:rPr>
                <w:del w:id="1601" w:author="Wambaugh, John (he/him/his)" w:date="2024-05-20T16:37:00Z"/>
                <w:rFonts w:ascii="Calibri" w:hAnsi="Calibri" w:cs="Calibri"/>
                <w:color w:val="000000"/>
              </w:rPr>
            </w:pPr>
            <w:del w:id="1602" w:author="Wambaugh, John (he/him/his)" w:date="2024-05-20T16:37:00Z">
              <w:r w:rsidDel="00AE0F09">
                <w:rPr>
                  <w:rFonts w:ascii="Calibri" w:hAnsi="Calibri" w:cs="Calibri"/>
                  <w:color w:val="000000"/>
                </w:rPr>
                <w:delText>SPlus</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6707B0D" w14:textId="34EF1DA7" w:rsidR="009A1267" w:rsidRPr="002F15F9" w:rsidDel="00AE0F09" w:rsidRDefault="009A1267" w:rsidP="009A1267">
            <w:pPr>
              <w:spacing w:after="0" w:line="360" w:lineRule="auto"/>
              <w:jc w:val="center"/>
              <w:rPr>
                <w:del w:id="1603" w:author="Wambaugh, John (he/him/his)" w:date="2024-05-20T16:37:00Z"/>
                <w:rFonts w:ascii="Calibri" w:hAnsi="Calibri" w:cs="Calibri"/>
                <w:color w:val="000000"/>
                <w:sz w:val="18"/>
                <w:szCs w:val="18"/>
              </w:rPr>
            </w:pPr>
            <w:del w:id="1604" w:author="Wambaugh, John (he/him/his)" w:date="2024-05-20T16:37:00Z">
              <w:r w:rsidDel="00AE0F09">
                <w:rPr>
                  <w:rFonts w:ascii="Calibri" w:hAnsi="Calibri"/>
                  <w:color w:val="000000"/>
                </w:rPr>
                <w:delText>0.503</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42D6F0C" w14:textId="5329A7CF" w:rsidR="009A1267" w:rsidRPr="002F15F9" w:rsidDel="00AE0F09" w:rsidRDefault="009A1267" w:rsidP="009A1267">
            <w:pPr>
              <w:spacing w:after="0" w:line="360" w:lineRule="auto"/>
              <w:jc w:val="center"/>
              <w:rPr>
                <w:del w:id="1605" w:author="Wambaugh, John (he/him/his)" w:date="2024-05-20T16:37:00Z"/>
                <w:rFonts w:ascii="Calibri" w:hAnsi="Calibri" w:cs="Calibri"/>
                <w:color w:val="000000"/>
                <w:sz w:val="18"/>
                <w:szCs w:val="18"/>
              </w:rPr>
            </w:pPr>
            <w:del w:id="1606" w:author="Wambaugh, John (he/him/his)" w:date="2024-05-20T16:37:00Z">
              <w:r w:rsidDel="00AE0F09">
                <w:rPr>
                  <w:rFonts w:ascii="Calibri" w:hAnsi="Calibri"/>
                  <w:color w:val="000000"/>
                </w:rPr>
                <w:delText>0.105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1E0A0A96" w14:textId="25984AF5" w:rsidR="009A1267" w:rsidRPr="002F15F9" w:rsidDel="00AE0F09" w:rsidRDefault="009A1267" w:rsidP="009A1267">
            <w:pPr>
              <w:spacing w:after="0" w:line="360" w:lineRule="auto"/>
              <w:jc w:val="center"/>
              <w:rPr>
                <w:del w:id="1607" w:author="Wambaugh, John (he/him/his)" w:date="2024-05-20T16:37:00Z"/>
                <w:rFonts w:ascii="Calibri" w:hAnsi="Calibri" w:cs="Calibri"/>
                <w:color w:val="000000"/>
                <w:sz w:val="18"/>
                <w:szCs w:val="18"/>
              </w:rPr>
            </w:pPr>
            <w:del w:id="1608" w:author="Wambaugh, John (he/him/his)" w:date="2024-05-20T16:37:00Z">
              <w:r w:rsidDel="00AE0F09">
                <w:rPr>
                  <w:rFonts w:ascii="Calibri" w:hAnsi="Calibri"/>
                  <w:color w:val="000000"/>
                </w:rPr>
                <w:delText>-2.34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244CD33" w14:textId="7DBA8AB1" w:rsidR="009A1267" w:rsidRPr="002F15F9" w:rsidDel="00AE0F09" w:rsidRDefault="009A1267" w:rsidP="009A1267">
            <w:pPr>
              <w:spacing w:after="0" w:line="360" w:lineRule="auto"/>
              <w:jc w:val="center"/>
              <w:rPr>
                <w:del w:id="1609" w:author="Wambaugh, John (he/him/his)" w:date="2024-05-20T16:37:00Z"/>
                <w:rFonts w:ascii="Calibri" w:hAnsi="Calibri" w:cs="Calibri"/>
                <w:color w:val="000000"/>
                <w:sz w:val="18"/>
                <w:szCs w:val="18"/>
              </w:rPr>
            </w:pPr>
            <w:del w:id="1610" w:author="Wambaugh, John (he/him/his)" w:date="2024-05-20T16:37:00Z">
              <w:r w:rsidDel="00AE0F09">
                <w:rPr>
                  <w:rFonts w:ascii="Calibri" w:hAnsi="Calibri"/>
                  <w:color w:val="000000"/>
                </w:rPr>
                <w:delText>2.1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480D38D" w14:textId="3C02EB40" w:rsidR="009A1267" w:rsidRPr="002F15F9" w:rsidDel="00AE0F09" w:rsidRDefault="009A1267" w:rsidP="009A1267">
            <w:pPr>
              <w:spacing w:after="0" w:line="360" w:lineRule="auto"/>
              <w:jc w:val="center"/>
              <w:rPr>
                <w:del w:id="1611" w:author="Wambaugh, John (he/him/his)" w:date="2024-05-20T16:37:00Z"/>
                <w:rFonts w:ascii="Calibri" w:hAnsi="Calibri" w:cs="Calibri"/>
                <w:color w:val="000000"/>
                <w:sz w:val="18"/>
                <w:szCs w:val="18"/>
              </w:rPr>
            </w:pPr>
            <w:del w:id="1612" w:author="Wambaugh, John (he/him/his)" w:date="2024-05-20T16:37:00Z">
              <w:r w:rsidDel="00AE0F09">
                <w:rPr>
                  <w:rFonts w:ascii="Calibri" w:hAnsi="Calibri"/>
                  <w:color w:val="000000"/>
                </w:rPr>
                <w:delText>0.274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D40A0A3" w14:textId="5E34BD27" w:rsidR="009A1267" w:rsidRPr="002F15F9" w:rsidDel="00AE0F09" w:rsidRDefault="009A1267" w:rsidP="009A1267">
            <w:pPr>
              <w:spacing w:after="0" w:line="360" w:lineRule="auto"/>
              <w:jc w:val="center"/>
              <w:rPr>
                <w:del w:id="1613" w:author="Wambaugh, John (he/him/his)" w:date="2024-05-20T16:37:00Z"/>
                <w:rFonts w:ascii="Calibri" w:hAnsi="Calibri" w:cs="Calibri"/>
                <w:color w:val="000000"/>
                <w:sz w:val="18"/>
                <w:szCs w:val="18"/>
              </w:rPr>
            </w:pPr>
            <w:del w:id="1614" w:author="Wambaugh, John (he/him/his)" w:date="2024-05-20T16:37:00Z">
              <w:r w:rsidDel="00AE0F09">
                <w:rPr>
                  <w:rFonts w:ascii="Calibri" w:hAnsi="Calibri"/>
                  <w:color w:val="000000"/>
                </w:rPr>
                <w:delText>-0.0179</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335F8AF2" w14:textId="220FA392" w:rsidR="009A1267" w:rsidRPr="002F15F9" w:rsidDel="00AE0F09" w:rsidRDefault="009A1267" w:rsidP="009A1267">
            <w:pPr>
              <w:spacing w:after="0" w:line="360" w:lineRule="auto"/>
              <w:jc w:val="center"/>
              <w:rPr>
                <w:del w:id="1615" w:author="Wambaugh, John (he/him/his)" w:date="2024-05-20T16:37:00Z"/>
                <w:rFonts w:ascii="Calibri" w:hAnsi="Calibri" w:cs="Calibri"/>
                <w:color w:val="000000"/>
                <w:sz w:val="18"/>
                <w:szCs w:val="18"/>
              </w:rPr>
            </w:pPr>
            <w:del w:id="1616" w:author="Wambaugh, John (he/him/his)" w:date="2024-05-20T16:37:00Z">
              <w:r w:rsidDel="00AE0F09">
                <w:rPr>
                  <w:rFonts w:ascii="Calibri" w:hAnsi="Calibri"/>
                  <w:color w:val="000000"/>
                </w:rPr>
                <w:delText>-1.47</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736237F5" w14:textId="0403620E" w:rsidR="009A1267" w:rsidRPr="002F15F9" w:rsidDel="00AE0F09" w:rsidRDefault="009A1267" w:rsidP="009A1267">
            <w:pPr>
              <w:spacing w:after="0" w:line="360" w:lineRule="auto"/>
              <w:jc w:val="center"/>
              <w:rPr>
                <w:del w:id="1617" w:author="Wambaugh, John (he/him/his)" w:date="2024-05-20T16:37:00Z"/>
                <w:rFonts w:ascii="Calibri" w:hAnsi="Calibri" w:cs="Calibri"/>
                <w:color w:val="000000"/>
                <w:sz w:val="18"/>
                <w:szCs w:val="18"/>
              </w:rPr>
            </w:pPr>
            <w:del w:id="1618" w:author="Wambaugh, John (he/him/his)" w:date="2024-05-20T16:37:00Z">
              <w:r w:rsidDel="00AE0F09">
                <w:rPr>
                  <w:rFonts w:ascii="Calibri" w:hAnsi="Calibri"/>
                  <w:color w:val="000000"/>
                </w:rPr>
                <w:delText>6.27</w:delText>
              </w:r>
            </w:del>
          </w:p>
        </w:tc>
      </w:tr>
      <w:tr w:rsidR="009A1267" w:rsidDel="00AE0F09" w14:paraId="0C78365E" w14:textId="40E22142" w:rsidTr="00797774">
        <w:trPr>
          <w:trHeight w:val="300"/>
          <w:del w:id="1619"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006E13EF" w14:textId="1F21972F" w:rsidR="009A1267" w:rsidDel="00AE0F09" w:rsidRDefault="009A1267" w:rsidP="009A1267">
            <w:pPr>
              <w:spacing w:after="0" w:line="360" w:lineRule="auto"/>
              <w:jc w:val="right"/>
              <w:rPr>
                <w:del w:id="1620" w:author="Wambaugh, John (he/him/his)" w:date="2024-05-20T16:37:00Z"/>
                <w:rFonts w:ascii="Calibri" w:hAnsi="Calibri" w:cs="Calibri"/>
                <w:color w:val="000000"/>
              </w:rPr>
            </w:pPr>
            <w:del w:id="1621" w:author="Wambaugh, John (he/him/his)" w:date="2024-05-20T16:37:00Z">
              <w:r w:rsidDel="00AE0F09">
                <w:rPr>
                  <w:rFonts w:ascii="Calibri" w:hAnsi="Calibri" w:cs="Calibri"/>
                  <w:color w:val="000000"/>
                </w:rPr>
                <w:delText>Dawson</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9FF6D07" w14:textId="463CE951" w:rsidR="009A1267" w:rsidRPr="002F15F9" w:rsidDel="00AE0F09" w:rsidRDefault="009A1267" w:rsidP="009A1267">
            <w:pPr>
              <w:spacing w:after="0" w:line="360" w:lineRule="auto"/>
              <w:jc w:val="center"/>
              <w:rPr>
                <w:del w:id="1622" w:author="Wambaugh, John (he/him/his)" w:date="2024-05-20T16:37:00Z"/>
                <w:rFonts w:ascii="Calibri" w:hAnsi="Calibri" w:cs="Calibri"/>
                <w:color w:val="000000"/>
                <w:sz w:val="18"/>
                <w:szCs w:val="18"/>
              </w:rPr>
            </w:pPr>
            <w:del w:id="1623" w:author="Wambaugh, John (he/him/his)" w:date="2024-05-20T16:37:00Z">
              <w:r w:rsidDel="00AE0F09">
                <w:rPr>
                  <w:rFonts w:ascii="Calibri" w:hAnsi="Calibri"/>
                  <w:color w:val="000000"/>
                </w:rPr>
                <w:delText>0.348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70657AB" w14:textId="1E8AF120" w:rsidR="009A1267" w:rsidRPr="002F15F9" w:rsidDel="00AE0F09" w:rsidRDefault="009A1267" w:rsidP="009A1267">
            <w:pPr>
              <w:spacing w:after="0" w:line="360" w:lineRule="auto"/>
              <w:jc w:val="center"/>
              <w:rPr>
                <w:del w:id="1624" w:author="Wambaugh, John (he/him/his)" w:date="2024-05-20T16:37:00Z"/>
                <w:rFonts w:ascii="Calibri" w:hAnsi="Calibri" w:cs="Calibri"/>
                <w:color w:val="000000"/>
                <w:sz w:val="18"/>
                <w:szCs w:val="18"/>
              </w:rPr>
            </w:pPr>
            <w:del w:id="1625" w:author="Wambaugh, John (he/him/his)" w:date="2024-05-20T16:37:00Z">
              <w:r w:rsidDel="00AE0F09">
                <w:rPr>
                  <w:rFonts w:ascii="Calibri" w:hAnsi="Calibri"/>
                  <w:color w:val="000000"/>
                </w:rPr>
                <w:delText>0.0378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95E3451" w14:textId="6AFBC891" w:rsidR="009A1267" w:rsidRPr="002F15F9" w:rsidDel="00AE0F09" w:rsidRDefault="009A1267" w:rsidP="009A1267">
            <w:pPr>
              <w:spacing w:after="0" w:line="360" w:lineRule="auto"/>
              <w:jc w:val="center"/>
              <w:rPr>
                <w:del w:id="1626" w:author="Wambaugh, John (he/him/his)" w:date="2024-05-20T16:37:00Z"/>
                <w:rFonts w:ascii="Calibri" w:hAnsi="Calibri" w:cs="Calibri"/>
                <w:color w:val="000000"/>
                <w:sz w:val="18"/>
                <w:szCs w:val="18"/>
              </w:rPr>
            </w:pPr>
            <w:del w:id="1627" w:author="Wambaugh, John (he/him/his)" w:date="2024-05-20T16:37:00Z">
              <w:r w:rsidDel="00AE0F09">
                <w:rPr>
                  <w:rFonts w:ascii="Calibri" w:hAnsi="Calibri"/>
                  <w:color w:val="000000"/>
                </w:rPr>
                <w:delText>-2.54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E09ECF4" w14:textId="36B7DAF8" w:rsidR="009A1267" w:rsidRPr="002F15F9" w:rsidDel="00AE0F09" w:rsidRDefault="009A1267" w:rsidP="009A1267">
            <w:pPr>
              <w:spacing w:after="0" w:line="360" w:lineRule="auto"/>
              <w:jc w:val="center"/>
              <w:rPr>
                <w:del w:id="1628" w:author="Wambaugh, John (he/him/his)" w:date="2024-05-20T16:37:00Z"/>
                <w:rFonts w:ascii="Calibri" w:hAnsi="Calibri" w:cs="Calibri"/>
                <w:color w:val="000000"/>
                <w:sz w:val="18"/>
                <w:szCs w:val="18"/>
              </w:rPr>
            </w:pPr>
            <w:del w:id="1629" w:author="Wambaugh, John (he/him/his)" w:date="2024-05-20T16:37:00Z">
              <w:r w:rsidDel="00AE0F09">
                <w:rPr>
                  <w:rFonts w:ascii="Calibri" w:hAnsi="Calibri"/>
                  <w:color w:val="000000"/>
                </w:rPr>
                <w:delText>1.42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DD42B34" w14:textId="3FEC1113" w:rsidR="009A1267" w:rsidRPr="002F15F9" w:rsidDel="00AE0F09" w:rsidRDefault="009A1267" w:rsidP="009A1267">
            <w:pPr>
              <w:spacing w:after="0" w:line="360" w:lineRule="auto"/>
              <w:jc w:val="center"/>
              <w:rPr>
                <w:del w:id="1630" w:author="Wambaugh, John (he/him/his)" w:date="2024-05-20T16:37:00Z"/>
                <w:rFonts w:ascii="Calibri" w:hAnsi="Calibri" w:cs="Calibri"/>
                <w:color w:val="000000"/>
                <w:sz w:val="18"/>
                <w:szCs w:val="18"/>
              </w:rPr>
            </w:pPr>
            <w:del w:id="1631" w:author="Wambaugh, John (he/him/his)" w:date="2024-05-20T16:37:00Z">
              <w:r w:rsidDel="00AE0F09">
                <w:rPr>
                  <w:rFonts w:ascii="Calibri" w:hAnsi="Calibri"/>
                  <w:color w:val="000000"/>
                </w:rPr>
                <w:delText>0.152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F8A2635" w14:textId="6DB91BFA" w:rsidR="009A1267" w:rsidRPr="002F15F9" w:rsidDel="00AE0F09" w:rsidRDefault="009A1267" w:rsidP="009A1267">
            <w:pPr>
              <w:spacing w:after="0" w:line="360" w:lineRule="auto"/>
              <w:jc w:val="center"/>
              <w:rPr>
                <w:del w:id="1632" w:author="Wambaugh, John (he/him/his)" w:date="2024-05-20T16:37:00Z"/>
                <w:rFonts w:ascii="Calibri" w:hAnsi="Calibri" w:cs="Calibri"/>
                <w:color w:val="000000"/>
                <w:sz w:val="18"/>
                <w:szCs w:val="18"/>
              </w:rPr>
            </w:pPr>
            <w:del w:id="1633" w:author="Wambaugh, John (he/him/his)" w:date="2024-05-20T16:37:00Z">
              <w:r w:rsidDel="00AE0F09">
                <w:rPr>
                  <w:rFonts w:ascii="Calibri" w:hAnsi="Calibri"/>
                  <w:color w:val="000000"/>
                </w:rPr>
                <w:delText>-0.00384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1E8A190" w14:textId="6A21F63D" w:rsidR="009A1267" w:rsidRPr="002F15F9" w:rsidDel="00AE0F09" w:rsidRDefault="009A1267" w:rsidP="009A1267">
            <w:pPr>
              <w:spacing w:after="0" w:line="360" w:lineRule="auto"/>
              <w:jc w:val="center"/>
              <w:rPr>
                <w:del w:id="1634" w:author="Wambaugh, John (he/him/his)" w:date="2024-05-20T16:37:00Z"/>
                <w:rFonts w:ascii="Calibri" w:hAnsi="Calibri" w:cs="Calibri"/>
                <w:color w:val="000000"/>
                <w:sz w:val="18"/>
                <w:szCs w:val="18"/>
              </w:rPr>
            </w:pPr>
            <w:del w:id="1635" w:author="Wambaugh, John (he/him/his)" w:date="2024-05-20T16:37:00Z">
              <w:r w:rsidDel="00AE0F09">
                <w:rPr>
                  <w:rFonts w:ascii="Calibri" w:hAnsi="Calibri"/>
                  <w:color w:val="000000"/>
                </w:rPr>
                <w:delText>-1.23</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748AD0C6" w14:textId="297321BD" w:rsidR="009A1267" w:rsidRPr="002F15F9" w:rsidDel="00AE0F09" w:rsidRDefault="009A1267" w:rsidP="009A1267">
            <w:pPr>
              <w:spacing w:after="0" w:line="360" w:lineRule="auto"/>
              <w:jc w:val="center"/>
              <w:rPr>
                <w:del w:id="1636" w:author="Wambaugh, John (he/him/his)" w:date="2024-05-20T16:37:00Z"/>
                <w:rFonts w:ascii="Calibri" w:hAnsi="Calibri" w:cs="Calibri"/>
                <w:color w:val="000000"/>
                <w:sz w:val="18"/>
                <w:szCs w:val="18"/>
              </w:rPr>
            </w:pPr>
            <w:del w:id="1637" w:author="Wambaugh, John (he/him/his)" w:date="2024-05-20T16:37:00Z">
              <w:r w:rsidDel="00AE0F09">
                <w:rPr>
                  <w:rFonts w:ascii="Calibri" w:hAnsi="Calibri"/>
                  <w:color w:val="000000"/>
                </w:rPr>
                <w:delText>6.38</w:delText>
              </w:r>
            </w:del>
          </w:p>
        </w:tc>
      </w:tr>
      <w:tr w:rsidR="009A1267" w:rsidDel="00AE0F09" w14:paraId="37411F6C" w14:textId="299394FA" w:rsidTr="00797774">
        <w:trPr>
          <w:trHeight w:val="300"/>
          <w:del w:id="1638"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7ACA6021" w14:textId="54492266" w:rsidR="009A1267" w:rsidDel="00AE0F09" w:rsidRDefault="009A1267" w:rsidP="009A1267">
            <w:pPr>
              <w:spacing w:after="0" w:line="360" w:lineRule="auto"/>
              <w:jc w:val="right"/>
              <w:rPr>
                <w:del w:id="1639" w:author="Wambaugh, John (he/him/his)" w:date="2024-05-20T16:37:00Z"/>
                <w:rFonts w:ascii="Calibri" w:hAnsi="Calibri" w:cs="Calibri"/>
                <w:color w:val="000000"/>
              </w:rPr>
            </w:pPr>
            <w:del w:id="1640" w:author="Wambaugh, John (he/him/his)" w:date="2024-05-20T16:37:00Z">
              <w:r w:rsidDel="00AE0F09">
                <w:rPr>
                  <w:rFonts w:ascii="Calibri" w:hAnsi="Calibri" w:cs="Calibri"/>
                  <w:color w:val="000000"/>
                </w:rPr>
                <w:delText>Pradeep</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0D6C3BB" w14:textId="2E8E259C" w:rsidR="009A1267" w:rsidRPr="002F15F9" w:rsidDel="00AE0F09" w:rsidRDefault="009A1267" w:rsidP="009A1267">
            <w:pPr>
              <w:spacing w:after="0" w:line="360" w:lineRule="auto"/>
              <w:jc w:val="center"/>
              <w:rPr>
                <w:del w:id="1641" w:author="Wambaugh, John (he/him/his)" w:date="2024-05-20T16:37:00Z"/>
                <w:rFonts w:ascii="Calibri" w:hAnsi="Calibri" w:cs="Calibri"/>
                <w:color w:val="000000"/>
                <w:sz w:val="18"/>
                <w:szCs w:val="18"/>
              </w:rPr>
            </w:pPr>
            <w:del w:id="1642" w:author="Wambaugh, John (he/him/his)" w:date="2024-05-20T16:37:00Z">
              <w:r w:rsidDel="00AE0F09">
                <w:rPr>
                  <w:rFonts w:ascii="Calibri" w:hAnsi="Calibri"/>
                  <w:color w:val="000000"/>
                </w:rPr>
                <w:delText>0.232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A1FAC96" w14:textId="703684C1" w:rsidR="009A1267" w:rsidRPr="002F15F9" w:rsidDel="00AE0F09" w:rsidRDefault="009A1267" w:rsidP="009A1267">
            <w:pPr>
              <w:spacing w:after="0" w:line="360" w:lineRule="auto"/>
              <w:jc w:val="center"/>
              <w:rPr>
                <w:del w:id="1643" w:author="Wambaugh, John (he/him/his)" w:date="2024-05-20T16:37:00Z"/>
                <w:rFonts w:ascii="Calibri" w:hAnsi="Calibri" w:cs="Calibri"/>
                <w:color w:val="000000"/>
                <w:sz w:val="18"/>
                <w:szCs w:val="18"/>
              </w:rPr>
            </w:pPr>
            <w:del w:id="1644" w:author="Wambaugh, John (he/him/his)" w:date="2024-05-20T16:37:00Z">
              <w:r w:rsidDel="00AE0F09">
                <w:rPr>
                  <w:rFonts w:ascii="Calibri" w:hAnsi="Calibri"/>
                  <w:color w:val="000000"/>
                </w:rPr>
                <w:delText>0.0194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2CAD30" w14:textId="04E02051" w:rsidR="009A1267" w:rsidRPr="002F15F9" w:rsidDel="00AE0F09" w:rsidRDefault="009A1267" w:rsidP="009A1267">
            <w:pPr>
              <w:spacing w:after="0" w:line="360" w:lineRule="auto"/>
              <w:jc w:val="center"/>
              <w:rPr>
                <w:del w:id="1645" w:author="Wambaugh, John (he/him/his)" w:date="2024-05-20T16:37:00Z"/>
                <w:rFonts w:ascii="Calibri" w:hAnsi="Calibri" w:cs="Calibri"/>
                <w:color w:val="000000"/>
                <w:sz w:val="18"/>
                <w:szCs w:val="18"/>
              </w:rPr>
            </w:pPr>
            <w:del w:id="1646" w:author="Wambaugh, John (he/him/his)" w:date="2024-05-20T16:37:00Z">
              <w:r w:rsidDel="00AE0F09">
                <w:rPr>
                  <w:rFonts w:ascii="Calibri" w:hAnsi="Calibri"/>
                  <w:color w:val="000000"/>
                </w:rPr>
                <w:delText>-2.2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58FCFB34" w14:textId="4F4A4550" w:rsidR="009A1267" w:rsidRPr="002F15F9" w:rsidDel="00AE0F09" w:rsidRDefault="009A1267" w:rsidP="009A1267">
            <w:pPr>
              <w:spacing w:after="0" w:line="360" w:lineRule="auto"/>
              <w:jc w:val="center"/>
              <w:rPr>
                <w:del w:id="1647" w:author="Wambaugh, John (he/him/his)" w:date="2024-05-20T16:37:00Z"/>
                <w:rFonts w:ascii="Calibri" w:hAnsi="Calibri" w:cs="Calibri"/>
                <w:color w:val="000000"/>
                <w:sz w:val="18"/>
                <w:szCs w:val="18"/>
              </w:rPr>
            </w:pPr>
            <w:del w:id="1648" w:author="Wambaugh, John (he/him/his)" w:date="2024-05-20T16:37:00Z">
              <w:r w:rsidDel="00AE0F09">
                <w:rPr>
                  <w:rFonts w:ascii="Calibri" w:hAnsi="Calibri"/>
                  <w:color w:val="000000"/>
                </w:rPr>
                <w:delText>1.5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3DE1F6" w14:textId="34E11317" w:rsidR="009A1267" w:rsidRPr="002F15F9" w:rsidDel="00AE0F09" w:rsidRDefault="009A1267" w:rsidP="009A1267">
            <w:pPr>
              <w:spacing w:after="0" w:line="360" w:lineRule="auto"/>
              <w:jc w:val="center"/>
              <w:rPr>
                <w:del w:id="1649" w:author="Wambaugh, John (he/him/his)" w:date="2024-05-20T16:37:00Z"/>
                <w:rFonts w:ascii="Calibri" w:hAnsi="Calibri" w:cs="Calibri"/>
                <w:color w:val="000000"/>
                <w:sz w:val="18"/>
                <w:szCs w:val="18"/>
              </w:rPr>
            </w:pPr>
            <w:del w:id="1650" w:author="Wambaugh, John (he/him/his)" w:date="2024-05-20T16:37:00Z">
              <w:r w:rsidDel="00AE0F09">
                <w:rPr>
                  <w:rFonts w:ascii="Calibri" w:hAnsi="Calibri"/>
                  <w:color w:val="000000"/>
                </w:rPr>
                <w:delText>0.154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6D12A608" w14:textId="36A266E0" w:rsidR="009A1267" w:rsidRPr="002F15F9" w:rsidDel="00AE0F09" w:rsidRDefault="009A1267" w:rsidP="009A1267">
            <w:pPr>
              <w:spacing w:after="0" w:line="360" w:lineRule="auto"/>
              <w:jc w:val="center"/>
              <w:rPr>
                <w:del w:id="1651" w:author="Wambaugh, John (he/him/his)" w:date="2024-05-20T16:37:00Z"/>
                <w:rFonts w:ascii="Calibri" w:hAnsi="Calibri" w:cs="Calibri"/>
                <w:color w:val="000000"/>
                <w:sz w:val="18"/>
                <w:szCs w:val="18"/>
              </w:rPr>
            </w:pPr>
            <w:del w:id="1652" w:author="Wambaugh, John (he/him/his)" w:date="2024-05-20T16:37:00Z">
              <w:r w:rsidDel="00AE0F09">
                <w:rPr>
                  <w:rFonts w:ascii="Calibri" w:hAnsi="Calibri"/>
                  <w:color w:val="000000"/>
                </w:rPr>
                <w:delText>-0.0191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F7870EC" w14:textId="3FAA726F" w:rsidR="009A1267" w:rsidRPr="002F15F9" w:rsidDel="00AE0F09" w:rsidRDefault="009A1267" w:rsidP="009A1267">
            <w:pPr>
              <w:spacing w:after="0" w:line="360" w:lineRule="auto"/>
              <w:jc w:val="center"/>
              <w:rPr>
                <w:del w:id="1653" w:author="Wambaugh, John (he/him/his)" w:date="2024-05-20T16:37:00Z"/>
                <w:rFonts w:ascii="Calibri" w:hAnsi="Calibri" w:cs="Calibri"/>
                <w:color w:val="000000"/>
                <w:sz w:val="18"/>
                <w:szCs w:val="18"/>
              </w:rPr>
            </w:pPr>
            <w:del w:id="1654" w:author="Wambaugh, John (he/him/his)" w:date="2024-05-20T16:37:00Z">
              <w:r w:rsidDel="00AE0F09">
                <w:rPr>
                  <w:rFonts w:ascii="Calibri" w:hAnsi="Calibri"/>
                  <w:color w:val="000000"/>
                </w:rPr>
                <w:delText>-0.506</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4A90FCDA" w14:textId="3645A9E5" w:rsidR="009A1267" w:rsidRPr="002F15F9" w:rsidDel="00AE0F09" w:rsidRDefault="009A1267" w:rsidP="009A1267">
            <w:pPr>
              <w:spacing w:after="0" w:line="360" w:lineRule="auto"/>
              <w:jc w:val="center"/>
              <w:rPr>
                <w:del w:id="1655" w:author="Wambaugh, John (he/him/his)" w:date="2024-05-20T16:37:00Z"/>
                <w:rFonts w:ascii="Calibri" w:hAnsi="Calibri" w:cs="Calibri"/>
                <w:color w:val="000000"/>
                <w:sz w:val="18"/>
                <w:szCs w:val="18"/>
              </w:rPr>
            </w:pPr>
            <w:del w:id="1656" w:author="Wambaugh, John (he/him/his)" w:date="2024-05-20T16:37:00Z">
              <w:r w:rsidDel="00AE0F09">
                <w:rPr>
                  <w:rFonts w:ascii="Calibri" w:hAnsi="Calibri"/>
                  <w:color w:val="000000"/>
                </w:rPr>
                <w:delText>1.92</w:delText>
              </w:r>
            </w:del>
          </w:p>
        </w:tc>
      </w:tr>
      <w:tr w:rsidR="009A1267" w:rsidDel="00AE0F09" w14:paraId="3FA5E3E9" w14:textId="2DE9436D" w:rsidTr="00797774">
        <w:trPr>
          <w:trHeight w:val="300"/>
          <w:del w:id="1657"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585F3F1C" w14:textId="7825D7F0" w:rsidR="009A1267" w:rsidDel="00AE0F09" w:rsidRDefault="009A1267" w:rsidP="009A1267">
            <w:pPr>
              <w:spacing w:after="0" w:line="360" w:lineRule="auto"/>
              <w:jc w:val="right"/>
              <w:rPr>
                <w:del w:id="1658" w:author="Wambaugh, John (he/him/his)" w:date="2024-05-20T16:37:00Z"/>
                <w:rFonts w:ascii="Calibri" w:hAnsi="Calibri" w:cs="Calibri"/>
                <w:color w:val="000000"/>
              </w:rPr>
            </w:pPr>
            <w:del w:id="1659" w:author="Wambaugh, John (he/him/his)" w:date="2024-05-20T16:37:00Z">
              <w:r w:rsidDel="00AE0F09">
                <w:rPr>
                  <w:rFonts w:ascii="Calibri" w:hAnsi="Calibri" w:cs="Calibri"/>
                  <w:color w:val="000000"/>
                </w:rPr>
                <w:delText>OPERA</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904FCF2" w14:textId="6B37A3BB" w:rsidR="009A1267" w:rsidRPr="002F15F9" w:rsidDel="00AE0F09" w:rsidRDefault="009A1267" w:rsidP="009A1267">
            <w:pPr>
              <w:spacing w:after="0" w:line="360" w:lineRule="auto"/>
              <w:jc w:val="center"/>
              <w:rPr>
                <w:del w:id="1660" w:author="Wambaugh, John (he/him/his)" w:date="2024-05-20T16:37:00Z"/>
                <w:rFonts w:ascii="Calibri" w:hAnsi="Calibri" w:cs="Calibri"/>
                <w:color w:val="000000"/>
                <w:sz w:val="18"/>
                <w:szCs w:val="18"/>
              </w:rPr>
            </w:pPr>
            <w:del w:id="1661" w:author="Wambaugh, John (he/him/his)" w:date="2024-05-20T16:37:00Z">
              <w:r w:rsidDel="00AE0F09">
                <w:rPr>
                  <w:rFonts w:ascii="Calibri" w:hAnsi="Calibri"/>
                  <w:color w:val="000000"/>
                </w:rPr>
                <w:delText>0.00141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F68BFB5" w14:textId="6C50F726" w:rsidR="009A1267" w:rsidRPr="002F15F9" w:rsidDel="00AE0F09" w:rsidRDefault="009A1267" w:rsidP="009A1267">
            <w:pPr>
              <w:spacing w:after="0" w:line="360" w:lineRule="auto"/>
              <w:jc w:val="center"/>
              <w:rPr>
                <w:del w:id="1662" w:author="Wambaugh, John (he/him/his)" w:date="2024-05-20T16:37:00Z"/>
                <w:rFonts w:ascii="Calibri" w:hAnsi="Calibri" w:cs="Calibri"/>
                <w:color w:val="000000"/>
                <w:sz w:val="18"/>
                <w:szCs w:val="18"/>
              </w:rPr>
            </w:pPr>
            <w:del w:id="1663" w:author="Wambaugh, John (he/him/his)" w:date="2024-05-20T16:37:00Z">
              <w:r w:rsidDel="00AE0F09">
                <w:rPr>
                  <w:rFonts w:ascii="Calibri" w:hAnsi="Calibri"/>
                  <w:color w:val="000000"/>
                </w:rPr>
                <w:delText>-0.00019</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08F5CE4" w14:textId="51E8DAC8" w:rsidR="009A1267" w:rsidRPr="002F15F9" w:rsidDel="00AE0F09" w:rsidRDefault="009A1267" w:rsidP="009A1267">
            <w:pPr>
              <w:spacing w:after="0" w:line="360" w:lineRule="auto"/>
              <w:jc w:val="center"/>
              <w:rPr>
                <w:del w:id="1664" w:author="Wambaugh, John (he/him/his)" w:date="2024-05-20T16:37:00Z"/>
                <w:rFonts w:ascii="Calibri" w:hAnsi="Calibri" w:cs="Calibri"/>
                <w:color w:val="000000"/>
                <w:sz w:val="18"/>
                <w:szCs w:val="18"/>
              </w:rPr>
            </w:pPr>
            <w:del w:id="1665" w:author="Wambaugh, John (he/him/his)" w:date="2024-05-20T16:37:00Z">
              <w:r w:rsidDel="00AE0F09">
                <w:rPr>
                  <w:rFonts w:ascii="Calibri" w:hAnsi="Calibri"/>
                  <w:color w:val="000000"/>
                </w:rPr>
                <w:delText>-1.86</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6EB845F" w14:textId="33D8CB39" w:rsidR="009A1267" w:rsidRPr="002F15F9" w:rsidDel="00AE0F09" w:rsidRDefault="009A1267" w:rsidP="009A1267">
            <w:pPr>
              <w:spacing w:after="0" w:line="360" w:lineRule="auto"/>
              <w:jc w:val="center"/>
              <w:rPr>
                <w:del w:id="1666" w:author="Wambaugh, John (he/him/his)" w:date="2024-05-20T16:37:00Z"/>
                <w:rFonts w:ascii="Calibri" w:hAnsi="Calibri" w:cs="Calibri"/>
                <w:color w:val="000000"/>
                <w:sz w:val="18"/>
                <w:szCs w:val="18"/>
              </w:rPr>
            </w:pPr>
            <w:del w:id="1667" w:author="Wambaugh, John (he/him/his)" w:date="2024-05-20T16:37:00Z">
              <w:r w:rsidDel="00AE0F09">
                <w:rPr>
                  <w:rFonts w:ascii="Calibri" w:hAnsi="Calibri"/>
                  <w:color w:val="000000"/>
                </w:rPr>
                <w:delText>0.63</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4421FC8" w14:textId="55EF8DE0" w:rsidR="009A1267" w:rsidRPr="002F15F9" w:rsidDel="00AE0F09" w:rsidRDefault="009A1267" w:rsidP="009A1267">
            <w:pPr>
              <w:spacing w:after="0" w:line="360" w:lineRule="auto"/>
              <w:jc w:val="center"/>
              <w:rPr>
                <w:del w:id="1668" w:author="Wambaugh, John (he/him/his)" w:date="2024-05-20T16:37:00Z"/>
                <w:rFonts w:ascii="Calibri" w:hAnsi="Calibri" w:cs="Calibri"/>
                <w:color w:val="000000"/>
                <w:sz w:val="18"/>
                <w:szCs w:val="18"/>
              </w:rPr>
            </w:pPr>
            <w:del w:id="1669" w:author="Wambaugh, John (he/him/his)" w:date="2024-05-20T16:37:00Z">
              <w:r w:rsidDel="00AE0F09">
                <w:rPr>
                  <w:rFonts w:ascii="Calibri" w:hAnsi="Calibri"/>
                  <w:color w:val="000000"/>
                </w:rPr>
                <w:delText>0.0281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7CA0B75" w14:textId="695B3D1C" w:rsidR="009A1267" w:rsidRPr="002F15F9" w:rsidDel="00AE0F09" w:rsidRDefault="009A1267" w:rsidP="009A1267">
            <w:pPr>
              <w:spacing w:after="0" w:line="360" w:lineRule="auto"/>
              <w:jc w:val="center"/>
              <w:rPr>
                <w:del w:id="1670" w:author="Wambaugh, John (he/him/his)" w:date="2024-05-20T16:37:00Z"/>
                <w:rFonts w:ascii="Calibri" w:hAnsi="Calibri" w:cs="Calibri"/>
                <w:color w:val="000000"/>
                <w:sz w:val="18"/>
                <w:szCs w:val="18"/>
              </w:rPr>
            </w:pPr>
            <w:del w:id="1671" w:author="Wambaugh, John (he/him/his)" w:date="2024-05-20T16:37:00Z">
              <w:r w:rsidDel="00AE0F09">
                <w:rPr>
                  <w:rFonts w:ascii="Calibri" w:hAnsi="Calibri"/>
                  <w:color w:val="000000"/>
                </w:rPr>
                <w:delText>0</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D264C23" w14:textId="154FC51A" w:rsidR="009A1267" w:rsidRPr="002F15F9" w:rsidDel="00AE0F09" w:rsidRDefault="009A1267" w:rsidP="009A1267">
            <w:pPr>
              <w:spacing w:after="0" w:line="360" w:lineRule="auto"/>
              <w:jc w:val="center"/>
              <w:rPr>
                <w:del w:id="1672" w:author="Wambaugh, John (he/him/his)" w:date="2024-05-20T16:37:00Z"/>
                <w:rFonts w:ascii="Calibri" w:hAnsi="Calibri" w:cs="Calibri"/>
                <w:color w:val="000000"/>
                <w:sz w:val="18"/>
                <w:szCs w:val="18"/>
              </w:rPr>
            </w:pPr>
            <w:del w:id="1673" w:author="Wambaugh, John (he/him/his)" w:date="2024-05-20T16:37:00Z">
              <w:r w:rsidDel="00AE0F09">
                <w:rPr>
                  <w:rFonts w:ascii="Calibri" w:hAnsi="Calibri"/>
                  <w:color w:val="000000"/>
                </w:rPr>
                <w:delText>-1.11</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2143C33E" w14:textId="037801CA" w:rsidR="009A1267" w:rsidRPr="002F15F9" w:rsidDel="00AE0F09" w:rsidRDefault="009A1267" w:rsidP="009A1267">
            <w:pPr>
              <w:spacing w:after="0" w:line="360" w:lineRule="auto"/>
              <w:jc w:val="center"/>
              <w:rPr>
                <w:del w:id="1674" w:author="Wambaugh, John (he/him/his)" w:date="2024-05-20T16:37:00Z"/>
                <w:rFonts w:ascii="Calibri" w:hAnsi="Calibri" w:cs="Calibri"/>
                <w:color w:val="000000"/>
                <w:sz w:val="18"/>
                <w:szCs w:val="18"/>
              </w:rPr>
            </w:pPr>
            <w:del w:id="1675" w:author="Wambaugh, John (he/him/his)" w:date="2024-05-20T16:37:00Z">
              <w:r w:rsidDel="00AE0F09">
                <w:rPr>
                  <w:rFonts w:ascii="Calibri" w:hAnsi="Calibri"/>
                  <w:color w:val="000000"/>
                </w:rPr>
                <w:delText>7.1</w:delText>
              </w:r>
            </w:del>
          </w:p>
        </w:tc>
      </w:tr>
    </w:tbl>
    <w:tbl>
      <w:tblPr>
        <w:tblStyle w:val="TableGrid"/>
        <w:tblW w:w="9504" w:type="dxa"/>
        <w:tblInd w:w="108" w:type="dxa"/>
        <w:tblLayout w:type="fixed"/>
        <w:tblLook w:val="04A0" w:firstRow="1" w:lastRow="0" w:firstColumn="1" w:lastColumn="0" w:noHBand="0" w:noVBand="1"/>
        <w:tblPrChange w:id="1676" w:author="Wambaugh, John (he/him/his)" w:date="2024-05-20T16:39:00Z">
          <w:tblPr>
            <w:tblStyle w:val="TableGrid"/>
            <w:tblW w:w="11088" w:type="dxa"/>
            <w:tblInd w:w="108" w:type="dxa"/>
            <w:tblLayout w:type="fixed"/>
            <w:tblLook w:val="04A0" w:firstRow="1" w:lastRow="0" w:firstColumn="1" w:lastColumn="0" w:noHBand="0" w:noVBand="1"/>
          </w:tblPr>
        </w:tblPrChange>
      </w:tblPr>
      <w:tblGrid>
        <w:gridCol w:w="864"/>
        <w:gridCol w:w="864"/>
        <w:gridCol w:w="864"/>
        <w:gridCol w:w="864"/>
        <w:gridCol w:w="864"/>
        <w:gridCol w:w="864"/>
        <w:gridCol w:w="864"/>
        <w:gridCol w:w="864"/>
        <w:gridCol w:w="864"/>
        <w:gridCol w:w="864"/>
        <w:gridCol w:w="864"/>
        <w:tblGridChange w:id="1677">
          <w:tblGrid>
            <w:gridCol w:w="838"/>
            <w:gridCol w:w="170"/>
            <w:gridCol w:w="801"/>
            <w:gridCol w:w="207"/>
            <w:gridCol w:w="602"/>
            <w:gridCol w:w="406"/>
            <w:gridCol w:w="403"/>
            <w:gridCol w:w="546"/>
            <w:gridCol w:w="59"/>
            <w:gridCol w:w="487"/>
            <w:gridCol w:w="521"/>
            <w:gridCol w:w="450"/>
            <w:gridCol w:w="558"/>
            <w:gridCol w:w="217"/>
            <w:gridCol w:w="775"/>
            <w:gridCol w:w="16"/>
            <w:gridCol w:w="611"/>
            <w:gridCol w:w="397"/>
            <w:gridCol w:w="144"/>
            <w:gridCol w:w="864"/>
            <w:gridCol w:w="1008"/>
            <w:gridCol w:w="1008"/>
          </w:tblGrid>
        </w:tblGridChange>
      </w:tblGrid>
      <w:tr w:rsidR="00AE0F09" w:rsidRPr="00AE0F09" w14:paraId="7984D0AA" w14:textId="77777777" w:rsidTr="00AE0F09">
        <w:trPr>
          <w:trHeight w:val="290"/>
          <w:ins w:id="1678" w:author="Wambaugh, John (he/him/his)" w:date="2024-05-20T16:37:00Z"/>
          <w:trPrChange w:id="1679" w:author="Wambaugh, John (he/him/his)" w:date="2024-05-20T16:39:00Z">
            <w:trPr>
              <w:trHeight w:val="290"/>
            </w:trPr>
          </w:trPrChange>
        </w:trPr>
        <w:tc>
          <w:tcPr>
            <w:tcW w:w="864" w:type="dxa"/>
            <w:noWrap/>
            <w:hideMark/>
            <w:tcPrChange w:id="1680" w:author="Wambaugh, John (he/him/his)" w:date="2024-05-20T16:39:00Z">
              <w:tcPr>
                <w:tcW w:w="1008" w:type="dxa"/>
                <w:gridSpan w:val="2"/>
                <w:noWrap/>
                <w:hideMark/>
              </w:tcPr>
            </w:tcPrChange>
          </w:tcPr>
          <w:p w14:paraId="1D72D5EA" w14:textId="77777777" w:rsidR="00AE0F09" w:rsidRPr="00AE0F09" w:rsidRDefault="00AE0F09" w:rsidP="00AE0F09">
            <w:pPr>
              <w:pStyle w:val="Caption"/>
              <w:spacing w:after="0" w:line="360" w:lineRule="auto"/>
              <w:rPr>
                <w:ins w:id="1681" w:author="Wambaugh, John (he/him/his)" w:date="2024-05-20T16:37:00Z"/>
              </w:rPr>
            </w:pPr>
          </w:p>
        </w:tc>
        <w:tc>
          <w:tcPr>
            <w:tcW w:w="864" w:type="dxa"/>
            <w:noWrap/>
            <w:hideMark/>
            <w:tcPrChange w:id="1682" w:author="Wambaugh, John (he/him/his)" w:date="2024-05-20T16:39:00Z">
              <w:tcPr>
                <w:tcW w:w="1008" w:type="dxa"/>
                <w:gridSpan w:val="2"/>
                <w:noWrap/>
                <w:hideMark/>
              </w:tcPr>
            </w:tcPrChange>
          </w:tcPr>
          <w:p w14:paraId="219FEC7C" w14:textId="77777777" w:rsidR="00AE0F09" w:rsidRDefault="00AE0F09" w:rsidP="00AE0F09">
            <w:pPr>
              <w:pStyle w:val="Caption"/>
              <w:spacing w:after="0" w:line="360" w:lineRule="auto"/>
              <w:rPr>
                <w:ins w:id="1683" w:author="Wambaugh, John (he/him/his)" w:date="2024-05-20T16:37:00Z"/>
              </w:rPr>
            </w:pPr>
            <w:ins w:id="1684" w:author="Wambaugh, John (he/him/his)" w:date="2024-05-20T16:37:00Z">
              <w:r w:rsidRPr="00AE0F09">
                <w:t>Num</w:t>
              </w:r>
            </w:ins>
          </w:p>
          <w:p w14:paraId="5F03D184" w14:textId="77777777" w:rsidR="00AE0F09" w:rsidRDefault="00AE0F09" w:rsidP="00AE0F09">
            <w:pPr>
              <w:pStyle w:val="Caption"/>
              <w:spacing w:after="0" w:line="360" w:lineRule="auto"/>
              <w:rPr>
                <w:ins w:id="1685" w:author="Wambaugh, John (he/him/his)" w:date="2024-05-20T16:38:00Z"/>
              </w:rPr>
            </w:pPr>
            <w:ins w:id="1686" w:author="Wambaugh, John (he/him/his)" w:date="2024-05-20T16:37:00Z">
              <w:r w:rsidRPr="00AE0F09">
                <w:t>Clint</w:t>
              </w:r>
            </w:ins>
          </w:p>
          <w:p w14:paraId="59853B10" w14:textId="603EA9C5" w:rsidR="00AE0F09" w:rsidRPr="00AE0F09" w:rsidRDefault="00AE0F09" w:rsidP="00AE0F09">
            <w:pPr>
              <w:pStyle w:val="Caption"/>
              <w:spacing w:after="0" w:line="360" w:lineRule="auto"/>
              <w:rPr>
                <w:ins w:id="1687" w:author="Wambaugh, John (he/him/his)" w:date="2024-05-20T16:37:00Z"/>
              </w:rPr>
            </w:pPr>
            <w:ins w:id="1688" w:author="Wambaugh, John (he/him/his)" w:date="2024-05-20T16:37:00Z">
              <w:r w:rsidRPr="00AE0F09">
                <w:t>Compared</w:t>
              </w:r>
            </w:ins>
          </w:p>
        </w:tc>
        <w:tc>
          <w:tcPr>
            <w:tcW w:w="864" w:type="dxa"/>
            <w:noWrap/>
            <w:hideMark/>
            <w:tcPrChange w:id="1689" w:author="Wambaugh, John (he/him/his)" w:date="2024-05-20T16:39:00Z">
              <w:tcPr>
                <w:tcW w:w="1008" w:type="dxa"/>
                <w:gridSpan w:val="2"/>
                <w:noWrap/>
                <w:hideMark/>
              </w:tcPr>
            </w:tcPrChange>
          </w:tcPr>
          <w:p w14:paraId="66578D56" w14:textId="77777777" w:rsidR="00AE0F09" w:rsidRDefault="00AE0F09" w:rsidP="00AE0F09">
            <w:pPr>
              <w:pStyle w:val="Caption"/>
              <w:spacing w:after="0" w:line="360" w:lineRule="auto"/>
              <w:rPr>
                <w:ins w:id="1690" w:author="Wambaugh, John (he/him/his)" w:date="2024-05-20T16:38:00Z"/>
              </w:rPr>
            </w:pPr>
            <w:ins w:id="1691" w:author="Wambaugh, John (he/him/his)" w:date="2024-05-20T16:37:00Z">
              <w:r w:rsidRPr="00AE0F09">
                <w:t>Median</w:t>
              </w:r>
            </w:ins>
          </w:p>
          <w:p w14:paraId="4EE42A4A" w14:textId="1DAF3A2D" w:rsidR="00AE0F09" w:rsidRDefault="00AE0F09" w:rsidP="00AE0F09">
            <w:pPr>
              <w:pStyle w:val="Caption"/>
              <w:spacing w:after="0" w:line="360" w:lineRule="auto"/>
              <w:rPr>
                <w:ins w:id="1692" w:author="Wambaugh, John (he/him/his)" w:date="2024-05-20T16:38:00Z"/>
              </w:rPr>
            </w:pPr>
            <w:ins w:id="1693" w:author="Wambaugh, John (he/him/his)" w:date="2024-05-20T16:37:00Z">
              <w:r w:rsidRPr="00AE0F09">
                <w:t>Clint</w:t>
              </w:r>
            </w:ins>
          </w:p>
          <w:p w14:paraId="6737B279" w14:textId="30D3F82A" w:rsidR="00AE0F09" w:rsidRPr="00AE0F09" w:rsidRDefault="00AE0F09" w:rsidP="00AE0F09">
            <w:pPr>
              <w:pStyle w:val="Caption"/>
              <w:spacing w:after="0" w:line="360" w:lineRule="auto"/>
              <w:rPr>
                <w:ins w:id="1694" w:author="Wambaugh, John (he/him/his)" w:date="2024-05-20T16:37:00Z"/>
              </w:rPr>
            </w:pPr>
            <w:proofErr w:type="spellStart"/>
            <w:ins w:id="1695" w:author="Wambaugh, John (he/him/his)" w:date="2024-05-20T16:37:00Z">
              <w:r w:rsidRPr="00AE0F09">
                <w:t>AbsFE</w:t>
              </w:r>
              <w:proofErr w:type="spellEnd"/>
            </w:ins>
          </w:p>
        </w:tc>
        <w:tc>
          <w:tcPr>
            <w:tcW w:w="864" w:type="dxa"/>
            <w:noWrap/>
            <w:hideMark/>
            <w:tcPrChange w:id="1696" w:author="Wambaugh, John (he/him/his)" w:date="2024-05-20T16:39:00Z">
              <w:tcPr>
                <w:tcW w:w="1008" w:type="dxa"/>
                <w:gridSpan w:val="3"/>
                <w:noWrap/>
                <w:hideMark/>
              </w:tcPr>
            </w:tcPrChange>
          </w:tcPr>
          <w:p w14:paraId="41429D1E" w14:textId="77777777" w:rsidR="00AE0F09" w:rsidRDefault="00AE0F09" w:rsidP="00AE0F09">
            <w:pPr>
              <w:pStyle w:val="Caption"/>
              <w:spacing w:after="0" w:line="360" w:lineRule="auto"/>
              <w:rPr>
                <w:ins w:id="1697" w:author="Wambaugh, John (he/him/his)" w:date="2024-05-20T16:38:00Z"/>
              </w:rPr>
            </w:pPr>
            <w:ins w:id="1698" w:author="Wambaugh, John (he/him/his)" w:date="2024-05-20T16:37:00Z">
              <w:r w:rsidRPr="00AE0F09">
                <w:t>Median</w:t>
              </w:r>
            </w:ins>
          </w:p>
          <w:p w14:paraId="2448A697" w14:textId="77777777" w:rsidR="00AE0F09" w:rsidRDefault="00AE0F09" w:rsidP="00AE0F09">
            <w:pPr>
              <w:pStyle w:val="Caption"/>
              <w:spacing w:after="0" w:line="360" w:lineRule="auto"/>
              <w:rPr>
                <w:ins w:id="1699" w:author="Wambaugh, John (he/him/his)" w:date="2024-05-20T16:38:00Z"/>
              </w:rPr>
            </w:pPr>
            <w:ins w:id="1700" w:author="Wambaugh, John (he/him/his)" w:date="2024-05-20T16:37:00Z">
              <w:r w:rsidRPr="00AE0F09">
                <w:t>Clint</w:t>
              </w:r>
            </w:ins>
          </w:p>
          <w:p w14:paraId="5EC6A7BE" w14:textId="22835B0C" w:rsidR="00AE0F09" w:rsidRPr="00AE0F09" w:rsidRDefault="00AE0F09" w:rsidP="00AE0F09">
            <w:pPr>
              <w:pStyle w:val="Caption"/>
              <w:spacing w:after="0" w:line="360" w:lineRule="auto"/>
              <w:rPr>
                <w:ins w:id="1701" w:author="Wambaugh, John (he/him/his)" w:date="2024-05-20T16:37:00Z"/>
              </w:rPr>
            </w:pPr>
            <w:ins w:id="1702" w:author="Wambaugh, John (he/him/his)" w:date="2024-05-20T16:37:00Z">
              <w:r w:rsidRPr="00AE0F09">
                <w:t>FE</w:t>
              </w:r>
            </w:ins>
          </w:p>
        </w:tc>
        <w:tc>
          <w:tcPr>
            <w:tcW w:w="864" w:type="dxa"/>
            <w:noWrap/>
            <w:hideMark/>
            <w:tcPrChange w:id="1703" w:author="Wambaugh, John (he/him/his)" w:date="2024-05-20T16:39:00Z">
              <w:tcPr>
                <w:tcW w:w="1008" w:type="dxa"/>
                <w:gridSpan w:val="2"/>
                <w:noWrap/>
                <w:hideMark/>
              </w:tcPr>
            </w:tcPrChange>
          </w:tcPr>
          <w:p w14:paraId="682DBCA8" w14:textId="77777777" w:rsidR="00AE0F09" w:rsidRDefault="00AE0F09" w:rsidP="00AE0F09">
            <w:pPr>
              <w:pStyle w:val="Caption"/>
              <w:spacing w:after="0" w:line="360" w:lineRule="auto"/>
              <w:rPr>
                <w:ins w:id="1704" w:author="Wambaugh, John (he/him/his)" w:date="2024-05-20T16:38:00Z"/>
              </w:rPr>
            </w:pPr>
            <w:ins w:id="1705" w:author="Wambaugh, John (he/him/his)" w:date="2024-05-20T16:37:00Z">
              <w:r w:rsidRPr="00AE0F09">
                <w:t>Min</w:t>
              </w:r>
            </w:ins>
          </w:p>
          <w:p w14:paraId="513A9EAC" w14:textId="77777777" w:rsidR="00AE0F09" w:rsidRDefault="00AE0F09" w:rsidP="00AE0F09">
            <w:pPr>
              <w:pStyle w:val="Caption"/>
              <w:spacing w:after="0" w:line="360" w:lineRule="auto"/>
              <w:rPr>
                <w:ins w:id="1706" w:author="Wambaugh, John (he/him/his)" w:date="2024-05-20T16:38:00Z"/>
              </w:rPr>
            </w:pPr>
            <w:ins w:id="1707" w:author="Wambaugh, John (he/him/his)" w:date="2024-05-20T16:37:00Z">
              <w:r w:rsidRPr="00AE0F09">
                <w:t>Clint</w:t>
              </w:r>
            </w:ins>
          </w:p>
          <w:p w14:paraId="061E116C" w14:textId="41CC2F2D" w:rsidR="00AE0F09" w:rsidRPr="00AE0F09" w:rsidRDefault="00AE0F09" w:rsidP="00AE0F09">
            <w:pPr>
              <w:pStyle w:val="Caption"/>
              <w:spacing w:after="0" w:line="360" w:lineRule="auto"/>
              <w:rPr>
                <w:ins w:id="1708" w:author="Wambaugh, John (he/him/his)" w:date="2024-05-20T16:37:00Z"/>
              </w:rPr>
            </w:pPr>
            <w:ins w:id="1709" w:author="Wambaugh, John (he/him/his)" w:date="2024-05-20T16:37:00Z">
              <w:r w:rsidRPr="00AE0F09">
                <w:t>FE</w:t>
              </w:r>
            </w:ins>
          </w:p>
        </w:tc>
        <w:tc>
          <w:tcPr>
            <w:tcW w:w="864" w:type="dxa"/>
            <w:noWrap/>
            <w:hideMark/>
            <w:tcPrChange w:id="1710" w:author="Wambaugh, John (he/him/his)" w:date="2024-05-20T16:39:00Z">
              <w:tcPr>
                <w:tcW w:w="1008" w:type="dxa"/>
                <w:gridSpan w:val="2"/>
                <w:noWrap/>
                <w:hideMark/>
              </w:tcPr>
            </w:tcPrChange>
          </w:tcPr>
          <w:p w14:paraId="18D84421" w14:textId="77777777" w:rsidR="00AE0F09" w:rsidRDefault="00AE0F09" w:rsidP="00AE0F09">
            <w:pPr>
              <w:pStyle w:val="Caption"/>
              <w:spacing w:after="0" w:line="360" w:lineRule="auto"/>
              <w:rPr>
                <w:ins w:id="1711" w:author="Wambaugh, John (he/him/his)" w:date="2024-05-20T16:38:00Z"/>
              </w:rPr>
            </w:pPr>
            <w:ins w:id="1712" w:author="Wambaugh, John (he/him/his)" w:date="2024-05-20T16:37:00Z">
              <w:r w:rsidRPr="00AE0F09">
                <w:t>Max</w:t>
              </w:r>
            </w:ins>
          </w:p>
          <w:p w14:paraId="04473855" w14:textId="77777777" w:rsidR="00AE0F09" w:rsidRDefault="00AE0F09" w:rsidP="00AE0F09">
            <w:pPr>
              <w:pStyle w:val="Caption"/>
              <w:spacing w:after="0" w:line="360" w:lineRule="auto"/>
              <w:rPr>
                <w:ins w:id="1713" w:author="Wambaugh, John (he/him/his)" w:date="2024-05-20T16:38:00Z"/>
              </w:rPr>
            </w:pPr>
            <w:ins w:id="1714" w:author="Wambaugh, John (he/him/his)" w:date="2024-05-20T16:37:00Z">
              <w:r w:rsidRPr="00AE0F09">
                <w:t>Clint</w:t>
              </w:r>
            </w:ins>
          </w:p>
          <w:p w14:paraId="4A8F1734" w14:textId="48F1EE13" w:rsidR="00AE0F09" w:rsidRPr="00AE0F09" w:rsidRDefault="00AE0F09" w:rsidP="00AE0F09">
            <w:pPr>
              <w:pStyle w:val="Caption"/>
              <w:spacing w:after="0" w:line="360" w:lineRule="auto"/>
              <w:rPr>
                <w:ins w:id="1715" w:author="Wambaugh, John (he/him/his)" w:date="2024-05-20T16:37:00Z"/>
              </w:rPr>
            </w:pPr>
            <w:ins w:id="1716" w:author="Wambaugh, John (he/him/his)" w:date="2024-05-20T16:37:00Z">
              <w:r w:rsidRPr="00AE0F09">
                <w:t>FE</w:t>
              </w:r>
            </w:ins>
          </w:p>
        </w:tc>
        <w:tc>
          <w:tcPr>
            <w:tcW w:w="864" w:type="dxa"/>
            <w:noWrap/>
            <w:hideMark/>
            <w:tcPrChange w:id="1717" w:author="Wambaugh, John (he/him/his)" w:date="2024-05-20T16:39:00Z">
              <w:tcPr>
                <w:tcW w:w="1008" w:type="dxa"/>
                <w:gridSpan w:val="3"/>
                <w:noWrap/>
                <w:hideMark/>
              </w:tcPr>
            </w:tcPrChange>
          </w:tcPr>
          <w:p w14:paraId="2122704C" w14:textId="77777777" w:rsidR="00AE0F09" w:rsidRDefault="00AE0F09" w:rsidP="00AE0F09">
            <w:pPr>
              <w:pStyle w:val="Caption"/>
              <w:spacing w:after="0" w:line="360" w:lineRule="auto"/>
              <w:rPr>
                <w:ins w:id="1718" w:author="Wambaugh, John (he/him/his)" w:date="2024-05-20T16:38:00Z"/>
              </w:rPr>
            </w:pPr>
            <w:ins w:id="1719" w:author="Wambaugh, John (he/him/his)" w:date="2024-05-20T16:37:00Z">
              <w:r w:rsidRPr="00AE0F09">
                <w:t>Num</w:t>
              </w:r>
            </w:ins>
          </w:p>
          <w:p w14:paraId="52BC2890" w14:textId="4BD574B3" w:rsidR="00AE0F09" w:rsidRDefault="00AE0F09" w:rsidP="00AE0F09">
            <w:pPr>
              <w:pStyle w:val="Caption"/>
              <w:spacing w:after="0" w:line="360" w:lineRule="auto"/>
              <w:rPr>
                <w:ins w:id="1720" w:author="Wambaugh, John (he/him/his)" w:date="2024-05-20T16:38:00Z"/>
              </w:rPr>
            </w:pPr>
            <w:ins w:id="1721" w:author="Wambaugh, John (he/him/his)" w:date="2024-05-20T16:37:00Z">
              <w:r w:rsidRPr="00AE0F09">
                <w:t>F</w:t>
              </w:r>
              <w:r w:rsidRPr="00AE0F09">
                <w:t>up</w:t>
              </w:r>
            </w:ins>
          </w:p>
          <w:p w14:paraId="6E79FDDB" w14:textId="7745FB07" w:rsidR="00AE0F09" w:rsidRPr="00AE0F09" w:rsidRDefault="00AE0F09" w:rsidP="00AE0F09">
            <w:pPr>
              <w:pStyle w:val="Caption"/>
              <w:spacing w:after="0" w:line="360" w:lineRule="auto"/>
              <w:rPr>
                <w:ins w:id="1722" w:author="Wambaugh, John (he/him/his)" w:date="2024-05-20T16:37:00Z"/>
              </w:rPr>
            </w:pPr>
            <w:ins w:id="1723" w:author="Wambaugh, John (he/him/his)" w:date="2024-05-20T16:37:00Z">
              <w:r w:rsidRPr="00AE0F09">
                <w:t>Compared</w:t>
              </w:r>
            </w:ins>
          </w:p>
        </w:tc>
        <w:tc>
          <w:tcPr>
            <w:tcW w:w="864" w:type="dxa"/>
            <w:noWrap/>
            <w:hideMark/>
            <w:tcPrChange w:id="1724" w:author="Wambaugh, John (he/him/his)" w:date="2024-05-20T16:39:00Z">
              <w:tcPr>
                <w:tcW w:w="1008" w:type="dxa"/>
                <w:gridSpan w:val="2"/>
                <w:noWrap/>
                <w:hideMark/>
              </w:tcPr>
            </w:tcPrChange>
          </w:tcPr>
          <w:p w14:paraId="60F1A764" w14:textId="77777777" w:rsidR="00AE0F09" w:rsidRDefault="00AE0F09" w:rsidP="00AE0F09">
            <w:pPr>
              <w:pStyle w:val="Caption"/>
              <w:spacing w:after="0" w:line="360" w:lineRule="auto"/>
              <w:rPr>
                <w:ins w:id="1725" w:author="Wambaugh, John (he/him/his)" w:date="2024-05-20T16:38:00Z"/>
              </w:rPr>
            </w:pPr>
            <w:ins w:id="1726" w:author="Wambaugh, John (he/him/his)" w:date="2024-05-20T16:37:00Z">
              <w:r w:rsidRPr="00AE0F09">
                <w:t>Median</w:t>
              </w:r>
            </w:ins>
          </w:p>
          <w:p w14:paraId="3772F7E9" w14:textId="6C53ABC5" w:rsidR="00AE0F09" w:rsidRDefault="00AE0F09" w:rsidP="00AE0F09">
            <w:pPr>
              <w:pStyle w:val="Caption"/>
              <w:spacing w:after="0" w:line="360" w:lineRule="auto"/>
              <w:rPr>
                <w:ins w:id="1727" w:author="Wambaugh, John (he/him/his)" w:date="2024-05-20T16:38:00Z"/>
              </w:rPr>
            </w:pPr>
            <w:ins w:id="1728" w:author="Wambaugh, John (he/him/his)" w:date="2024-05-20T16:37:00Z">
              <w:r w:rsidRPr="00AE0F09">
                <w:t>fup</w:t>
              </w:r>
            </w:ins>
          </w:p>
          <w:p w14:paraId="590C9DD6" w14:textId="70BDABC1" w:rsidR="00AE0F09" w:rsidRPr="00AE0F09" w:rsidRDefault="00AE0F09" w:rsidP="00AE0F09">
            <w:pPr>
              <w:pStyle w:val="Caption"/>
              <w:spacing w:after="0" w:line="360" w:lineRule="auto"/>
              <w:rPr>
                <w:ins w:id="1729" w:author="Wambaugh, John (he/him/his)" w:date="2024-05-20T16:37:00Z"/>
              </w:rPr>
            </w:pPr>
            <w:proofErr w:type="spellStart"/>
            <w:ins w:id="1730" w:author="Wambaugh, John (he/him/his)" w:date="2024-05-20T16:37:00Z">
              <w:r w:rsidRPr="00AE0F09">
                <w:t>AbsFE</w:t>
              </w:r>
              <w:proofErr w:type="spellEnd"/>
            </w:ins>
          </w:p>
        </w:tc>
        <w:tc>
          <w:tcPr>
            <w:tcW w:w="864" w:type="dxa"/>
            <w:noWrap/>
            <w:hideMark/>
            <w:tcPrChange w:id="1731" w:author="Wambaugh, John (he/him/his)" w:date="2024-05-20T16:39:00Z">
              <w:tcPr>
                <w:tcW w:w="1008" w:type="dxa"/>
                <w:gridSpan w:val="2"/>
                <w:noWrap/>
                <w:hideMark/>
              </w:tcPr>
            </w:tcPrChange>
          </w:tcPr>
          <w:p w14:paraId="6E103A5F" w14:textId="77777777" w:rsidR="00AE0F09" w:rsidRDefault="00AE0F09" w:rsidP="00AE0F09">
            <w:pPr>
              <w:pStyle w:val="Caption"/>
              <w:spacing w:after="0" w:line="360" w:lineRule="auto"/>
              <w:rPr>
                <w:ins w:id="1732" w:author="Wambaugh, John (he/him/his)" w:date="2024-05-20T16:38:00Z"/>
              </w:rPr>
            </w:pPr>
            <w:ins w:id="1733" w:author="Wambaugh, John (he/him/his)" w:date="2024-05-20T16:37:00Z">
              <w:r w:rsidRPr="00AE0F09">
                <w:t>Median</w:t>
              </w:r>
            </w:ins>
          </w:p>
          <w:p w14:paraId="7C3145C8" w14:textId="34E8A4D9" w:rsidR="00AE0F09" w:rsidRDefault="00AE0F09" w:rsidP="00AE0F09">
            <w:pPr>
              <w:pStyle w:val="Caption"/>
              <w:spacing w:after="0" w:line="360" w:lineRule="auto"/>
              <w:rPr>
                <w:ins w:id="1734" w:author="Wambaugh, John (he/him/his)" w:date="2024-05-20T16:38:00Z"/>
              </w:rPr>
            </w:pPr>
            <w:ins w:id="1735" w:author="Wambaugh, John (he/him/his)" w:date="2024-05-20T16:37:00Z">
              <w:r w:rsidRPr="00AE0F09">
                <w:t>F</w:t>
              </w:r>
              <w:r w:rsidRPr="00AE0F09">
                <w:t>up</w:t>
              </w:r>
            </w:ins>
          </w:p>
          <w:p w14:paraId="54100E81" w14:textId="0B093B36" w:rsidR="00AE0F09" w:rsidRPr="00AE0F09" w:rsidRDefault="00AE0F09" w:rsidP="00AE0F09">
            <w:pPr>
              <w:pStyle w:val="Caption"/>
              <w:spacing w:after="0" w:line="360" w:lineRule="auto"/>
              <w:rPr>
                <w:ins w:id="1736" w:author="Wambaugh, John (he/him/his)" w:date="2024-05-20T16:37:00Z"/>
              </w:rPr>
            </w:pPr>
            <w:proofErr w:type="spellStart"/>
            <w:ins w:id="1737" w:author="Wambaugh, John (he/him/his)" w:date="2024-05-20T16:37:00Z">
              <w:r w:rsidRPr="00AE0F09">
                <w:t>FE</w:t>
              </w:r>
              <w:proofErr w:type="spellEnd"/>
            </w:ins>
          </w:p>
        </w:tc>
        <w:tc>
          <w:tcPr>
            <w:tcW w:w="864" w:type="dxa"/>
            <w:noWrap/>
            <w:hideMark/>
            <w:tcPrChange w:id="1738" w:author="Wambaugh, John (he/him/his)" w:date="2024-05-20T16:39:00Z">
              <w:tcPr>
                <w:tcW w:w="1008" w:type="dxa"/>
                <w:noWrap/>
                <w:hideMark/>
              </w:tcPr>
            </w:tcPrChange>
          </w:tcPr>
          <w:p w14:paraId="7CDBB3EF" w14:textId="77777777" w:rsidR="00AE0F09" w:rsidRDefault="00AE0F09" w:rsidP="00AE0F09">
            <w:pPr>
              <w:pStyle w:val="Caption"/>
              <w:spacing w:after="0" w:line="360" w:lineRule="auto"/>
              <w:rPr>
                <w:ins w:id="1739" w:author="Wambaugh, John (he/him/his)" w:date="2024-05-20T16:38:00Z"/>
              </w:rPr>
            </w:pPr>
            <w:ins w:id="1740" w:author="Wambaugh, John (he/him/his)" w:date="2024-05-20T16:37:00Z">
              <w:r w:rsidRPr="00AE0F09">
                <w:t>Min</w:t>
              </w:r>
            </w:ins>
          </w:p>
          <w:p w14:paraId="1BE9B7B2" w14:textId="7B335F4B" w:rsidR="00AE0F09" w:rsidRDefault="00AE0F09" w:rsidP="00AE0F09">
            <w:pPr>
              <w:pStyle w:val="Caption"/>
              <w:spacing w:after="0" w:line="360" w:lineRule="auto"/>
              <w:rPr>
                <w:ins w:id="1741" w:author="Wambaugh, John (he/him/his)" w:date="2024-05-20T16:38:00Z"/>
              </w:rPr>
            </w:pPr>
            <w:ins w:id="1742" w:author="Wambaugh, John (he/him/his)" w:date="2024-05-20T16:37:00Z">
              <w:r w:rsidRPr="00AE0F09">
                <w:t>fup</w:t>
              </w:r>
            </w:ins>
          </w:p>
          <w:p w14:paraId="07095D0F" w14:textId="60183658" w:rsidR="00AE0F09" w:rsidRPr="00AE0F09" w:rsidRDefault="00AE0F09" w:rsidP="00AE0F09">
            <w:pPr>
              <w:pStyle w:val="Caption"/>
              <w:spacing w:after="0" w:line="360" w:lineRule="auto"/>
              <w:rPr>
                <w:ins w:id="1743" w:author="Wambaugh, John (he/him/his)" w:date="2024-05-20T16:37:00Z"/>
              </w:rPr>
            </w:pPr>
            <w:ins w:id="1744" w:author="Wambaugh, John (he/him/his)" w:date="2024-05-20T16:37:00Z">
              <w:r w:rsidRPr="00AE0F09">
                <w:t>FE</w:t>
              </w:r>
            </w:ins>
          </w:p>
        </w:tc>
        <w:tc>
          <w:tcPr>
            <w:tcW w:w="864" w:type="dxa"/>
            <w:noWrap/>
            <w:hideMark/>
            <w:tcPrChange w:id="1745" w:author="Wambaugh, John (he/him/his)" w:date="2024-05-20T16:39:00Z">
              <w:tcPr>
                <w:tcW w:w="1008" w:type="dxa"/>
                <w:noWrap/>
                <w:hideMark/>
              </w:tcPr>
            </w:tcPrChange>
          </w:tcPr>
          <w:p w14:paraId="6C4FBD78" w14:textId="77777777" w:rsidR="00AE0F09" w:rsidRDefault="00AE0F09" w:rsidP="00AE0F09">
            <w:pPr>
              <w:pStyle w:val="Caption"/>
              <w:spacing w:after="0" w:line="360" w:lineRule="auto"/>
              <w:rPr>
                <w:ins w:id="1746" w:author="Wambaugh, John (he/him/his)" w:date="2024-05-20T16:39:00Z"/>
              </w:rPr>
            </w:pPr>
            <w:ins w:id="1747" w:author="Wambaugh, John (he/him/his)" w:date="2024-05-20T16:37:00Z">
              <w:r w:rsidRPr="00AE0F09">
                <w:t>Max</w:t>
              </w:r>
            </w:ins>
          </w:p>
          <w:p w14:paraId="62F66418" w14:textId="1983BFC9" w:rsidR="00AE0F09" w:rsidRDefault="00AE0F09" w:rsidP="00AE0F09">
            <w:pPr>
              <w:pStyle w:val="Caption"/>
              <w:spacing w:after="0" w:line="360" w:lineRule="auto"/>
              <w:rPr>
                <w:ins w:id="1748" w:author="Wambaugh, John (he/him/his)" w:date="2024-05-20T16:39:00Z"/>
              </w:rPr>
            </w:pPr>
            <w:ins w:id="1749" w:author="Wambaugh, John (he/him/his)" w:date="2024-05-20T16:37:00Z">
              <w:r w:rsidRPr="00AE0F09">
                <w:t>F</w:t>
              </w:r>
              <w:r w:rsidRPr="00AE0F09">
                <w:t>up</w:t>
              </w:r>
            </w:ins>
          </w:p>
          <w:p w14:paraId="0D43B509" w14:textId="305FB6D9" w:rsidR="00AE0F09" w:rsidRPr="00AE0F09" w:rsidRDefault="00AE0F09" w:rsidP="00AE0F09">
            <w:pPr>
              <w:pStyle w:val="Caption"/>
              <w:spacing w:after="0" w:line="360" w:lineRule="auto"/>
              <w:rPr>
                <w:ins w:id="1750" w:author="Wambaugh, John (he/him/his)" w:date="2024-05-20T16:37:00Z"/>
              </w:rPr>
            </w:pPr>
            <w:proofErr w:type="spellStart"/>
            <w:ins w:id="1751" w:author="Wambaugh, John (he/him/his)" w:date="2024-05-20T16:37:00Z">
              <w:r w:rsidRPr="00AE0F09">
                <w:t>FE</w:t>
              </w:r>
              <w:proofErr w:type="spellEnd"/>
            </w:ins>
          </w:p>
        </w:tc>
      </w:tr>
      <w:tr w:rsidR="00AE0F09" w:rsidRPr="00AE0F09" w14:paraId="0A5AEFB2" w14:textId="77777777" w:rsidTr="00AE0F09">
        <w:trPr>
          <w:trHeight w:val="290"/>
          <w:ins w:id="1752" w:author="Wambaugh, John (he/him/his)" w:date="2024-05-20T16:37:00Z"/>
          <w:trPrChange w:id="1753" w:author="Wambaugh, John (he/him/his)" w:date="2024-05-20T16:39:00Z">
            <w:trPr>
              <w:trHeight w:val="290"/>
            </w:trPr>
          </w:trPrChange>
        </w:trPr>
        <w:tc>
          <w:tcPr>
            <w:tcW w:w="864" w:type="dxa"/>
            <w:noWrap/>
            <w:hideMark/>
            <w:tcPrChange w:id="1754" w:author="Wambaugh, John (he/him/his)" w:date="2024-05-20T16:39:00Z">
              <w:tcPr>
                <w:tcW w:w="1008" w:type="dxa"/>
                <w:gridSpan w:val="2"/>
                <w:noWrap/>
                <w:hideMark/>
              </w:tcPr>
            </w:tcPrChange>
          </w:tcPr>
          <w:p w14:paraId="77460503" w14:textId="77777777" w:rsidR="00AE0F09" w:rsidRPr="00AE0F09" w:rsidRDefault="00AE0F09" w:rsidP="00AE0F09">
            <w:pPr>
              <w:pStyle w:val="Caption"/>
              <w:spacing w:after="0" w:line="360" w:lineRule="auto"/>
              <w:rPr>
                <w:ins w:id="1755" w:author="Wambaugh, John (he/him/his)" w:date="2024-05-20T16:37:00Z"/>
                <w:b/>
                <w:bCs/>
                <w:rPrChange w:id="1756" w:author="Wambaugh, John (he/him/his)" w:date="2024-05-20T16:39:00Z">
                  <w:rPr>
                    <w:ins w:id="1757" w:author="Wambaugh, John (he/him/his)" w:date="2024-05-20T16:37:00Z"/>
                  </w:rPr>
                </w:rPrChange>
              </w:rPr>
            </w:pPr>
            <w:proofErr w:type="spellStart"/>
            <w:ins w:id="1758" w:author="Wambaugh, John (he/him/his)" w:date="2024-05-20T16:37:00Z">
              <w:r w:rsidRPr="00AE0F09">
                <w:rPr>
                  <w:b/>
                  <w:bCs/>
                  <w:rPrChange w:id="1759" w:author="Wambaugh, John (he/him/his)" w:date="2024-05-20T16:39:00Z">
                    <w:rPr/>
                  </w:rPrChange>
                </w:rPr>
                <w:t>SPlus</w:t>
              </w:r>
              <w:proofErr w:type="spellEnd"/>
            </w:ins>
          </w:p>
        </w:tc>
        <w:tc>
          <w:tcPr>
            <w:tcW w:w="864" w:type="dxa"/>
            <w:noWrap/>
            <w:hideMark/>
            <w:tcPrChange w:id="1760" w:author="Wambaugh, John (he/him/his)" w:date="2024-05-20T16:39:00Z">
              <w:tcPr>
                <w:tcW w:w="1008" w:type="dxa"/>
                <w:gridSpan w:val="2"/>
                <w:noWrap/>
                <w:hideMark/>
              </w:tcPr>
            </w:tcPrChange>
          </w:tcPr>
          <w:p w14:paraId="543B3CA6" w14:textId="77777777" w:rsidR="00AE0F09" w:rsidRPr="00AE0F09" w:rsidRDefault="00AE0F09" w:rsidP="00AE0F09">
            <w:pPr>
              <w:pStyle w:val="Caption"/>
              <w:spacing w:after="0" w:line="360" w:lineRule="auto"/>
              <w:rPr>
                <w:ins w:id="1761" w:author="Wambaugh, John (he/him/his)" w:date="2024-05-20T16:37:00Z"/>
              </w:rPr>
            </w:pPr>
            <w:ins w:id="1762" w:author="Wambaugh, John (he/him/his)" w:date="2024-05-20T16:37:00Z">
              <w:r w:rsidRPr="00AE0F09">
                <w:t>46</w:t>
              </w:r>
            </w:ins>
          </w:p>
        </w:tc>
        <w:tc>
          <w:tcPr>
            <w:tcW w:w="864" w:type="dxa"/>
            <w:noWrap/>
            <w:hideMark/>
            <w:tcPrChange w:id="1763" w:author="Wambaugh, John (he/him/his)" w:date="2024-05-20T16:39:00Z">
              <w:tcPr>
                <w:tcW w:w="1008" w:type="dxa"/>
                <w:gridSpan w:val="2"/>
                <w:noWrap/>
                <w:hideMark/>
              </w:tcPr>
            </w:tcPrChange>
          </w:tcPr>
          <w:p w14:paraId="7F92902E" w14:textId="77777777" w:rsidR="00AE0F09" w:rsidRPr="00AE0F09" w:rsidRDefault="00AE0F09" w:rsidP="00AE0F09">
            <w:pPr>
              <w:pStyle w:val="Caption"/>
              <w:spacing w:after="0" w:line="360" w:lineRule="auto"/>
              <w:rPr>
                <w:ins w:id="1764" w:author="Wambaugh, John (he/him/his)" w:date="2024-05-20T16:37:00Z"/>
              </w:rPr>
            </w:pPr>
            <w:ins w:id="1765" w:author="Wambaugh, John (he/him/his)" w:date="2024-05-20T16:37:00Z">
              <w:r w:rsidRPr="00AE0F09">
                <w:t>0.492</w:t>
              </w:r>
            </w:ins>
          </w:p>
        </w:tc>
        <w:tc>
          <w:tcPr>
            <w:tcW w:w="864" w:type="dxa"/>
            <w:noWrap/>
            <w:hideMark/>
            <w:tcPrChange w:id="1766" w:author="Wambaugh, John (he/him/his)" w:date="2024-05-20T16:39:00Z">
              <w:tcPr>
                <w:tcW w:w="1008" w:type="dxa"/>
                <w:gridSpan w:val="3"/>
                <w:noWrap/>
                <w:hideMark/>
              </w:tcPr>
            </w:tcPrChange>
          </w:tcPr>
          <w:p w14:paraId="34B239C9" w14:textId="77777777" w:rsidR="00AE0F09" w:rsidRPr="00AE0F09" w:rsidRDefault="00AE0F09" w:rsidP="00AE0F09">
            <w:pPr>
              <w:pStyle w:val="Caption"/>
              <w:spacing w:after="0" w:line="360" w:lineRule="auto"/>
              <w:rPr>
                <w:ins w:id="1767" w:author="Wambaugh, John (he/him/his)" w:date="2024-05-20T16:37:00Z"/>
              </w:rPr>
            </w:pPr>
            <w:ins w:id="1768" w:author="Wambaugh, John (he/him/his)" w:date="2024-05-20T16:37:00Z">
              <w:r w:rsidRPr="00AE0F09">
                <w:t>0.223</w:t>
              </w:r>
            </w:ins>
          </w:p>
        </w:tc>
        <w:tc>
          <w:tcPr>
            <w:tcW w:w="864" w:type="dxa"/>
            <w:noWrap/>
            <w:hideMark/>
            <w:tcPrChange w:id="1769" w:author="Wambaugh, John (he/him/his)" w:date="2024-05-20T16:39:00Z">
              <w:tcPr>
                <w:tcW w:w="1008" w:type="dxa"/>
                <w:gridSpan w:val="2"/>
                <w:noWrap/>
                <w:hideMark/>
              </w:tcPr>
            </w:tcPrChange>
          </w:tcPr>
          <w:p w14:paraId="345F9E46" w14:textId="77777777" w:rsidR="00AE0F09" w:rsidRPr="00AE0F09" w:rsidRDefault="00AE0F09" w:rsidP="00AE0F09">
            <w:pPr>
              <w:pStyle w:val="Caption"/>
              <w:spacing w:after="0" w:line="360" w:lineRule="auto"/>
              <w:rPr>
                <w:ins w:id="1770" w:author="Wambaugh, John (he/him/his)" w:date="2024-05-20T16:37:00Z"/>
              </w:rPr>
            </w:pPr>
            <w:ins w:id="1771" w:author="Wambaugh, John (he/him/his)" w:date="2024-05-20T16:37:00Z">
              <w:r w:rsidRPr="00AE0F09">
                <w:t>-1.54</w:t>
              </w:r>
            </w:ins>
          </w:p>
        </w:tc>
        <w:tc>
          <w:tcPr>
            <w:tcW w:w="864" w:type="dxa"/>
            <w:noWrap/>
            <w:hideMark/>
            <w:tcPrChange w:id="1772" w:author="Wambaugh, John (he/him/his)" w:date="2024-05-20T16:39:00Z">
              <w:tcPr>
                <w:tcW w:w="1008" w:type="dxa"/>
                <w:gridSpan w:val="2"/>
                <w:noWrap/>
                <w:hideMark/>
              </w:tcPr>
            </w:tcPrChange>
          </w:tcPr>
          <w:p w14:paraId="5347BD7E" w14:textId="77777777" w:rsidR="00AE0F09" w:rsidRPr="00AE0F09" w:rsidRDefault="00AE0F09" w:rsidP="00AE0F09">
            <w:pPr>
              <w:pStyle w:val="Caption"/>
              <w:spacing w:after="0" w:line="360" w:lineRule="auto"/>
              <w:rPr>
                <w:ins w:id="1773" w:author="Wambaugh, John (he/him/his)" w:date="2024-05-20T16:37:00Z"/>
              </w:rPr>
            </w:pPr>
            <w:ins w:id="1774" w:author="Wambaugh, John (he/him/his)" w:date="2024-05-20T16:37:00Z">
              <w:r w:rsidRPr="00AE0F09">
                <w:t>2.1</w:t>
              </w:r>
            </w:ins>
          </w:p>
        </w:tc>
        <w:tc>
          <w:tcPr>
            <w:tcW w:w="864" w:type="dxa"/>
            <w:noWrap/>
            <w:hideMark/>
            <w:tcPrChange w:id="1775" w:author="Wambaugh, John (he/him/his)" w:date="2024-05-20T16:39:00Z">
              <w:tcPr>
                <w:tcW w:w="1008" w:type="dxa"/>
                <w:gridSpan w:val="3"/>
                <w:noWrap/>
                <w:hideMark/>
              </w:tcPr>
            </w:tcPrChange>
          </w:tcPr>
          <w:p w14:paraId="023D715B" w14:textId="77777777" w:rsidR="00AE0F09" w:rsidRPr="00AE0F09" w:rsidRDefault="00AE0F09" w:rsidP="00AE0F09">
            <w:pPr>
              <w:pStyle w:val="Caption"/>
              <w:spacing w:after="0" w:line="360" w:lineRule="auto"/>
              <w:rPr>
                <w:ins w:id="1776" w:author="Wambaugh, John (he/him/his)" w:date="2024-05-20T16:37:00Z"/>
              </w:rPr>
            </w:pPr>
            <w:ins w:id="1777" w:author="Wambaugh, John (he/him/his)" w:date="2024-05-20T16:37:00Z">
              <w:r w:rsidRPr="00AE0F09">
                <w:t>46</w:t>
              </w:r>
            </w:ins>
          </w:p>
        </w:tc>
        <w:tc>
          <w:tcPr>
            <w:tcW w:w="864" w:type="dxa"/>
            <w:noWrap/>
            <w:hideMark/>
            <w:tcPrChange w:id="1778" w:author="Wambaugh, John (he/him/his)" w:date="2024-05-20T16:39:00Z">
              <w:tcPr>
                <w:tcW w:w="1008" w:type="dxa"/>
                <w:gridSpan w:val="2"/>
                <w:noWrap/>
                <w:hideMark/>
              </w:tcPr>
            </w:tcPrChange>
          </w:tcPr>
          <w:p w14:paraId="0A3256BA" w14:textId="77777777" w:rsidR="00AE0F09" w:rsidRPr="00AE0F09" w:rsidRDefault="00AE0F09" w:rsidP="00AE0F09">
            <w:pPr>
              <w:pStyle w:val="Caption"/>
              <w:spacing w:after="0" w:line="360" w:lineRule="auto"/>
              <w:rPr>
                <w:ins w:id="1779" w:author="Wambaugh, John (he/him/his)" w:date="2024-05-20T16:37:00Z"/>
              </w:rPr>
            </w:pPr>
            <w:ins w:id="1780" w:author="Wambaugh, John (he/him/his)" w:date="2024-05-20T16:37:00Z">
              <w:r w:rsidRPr="00AE0F09">
                <w:t>0.289</w:t>
              </w:r>
            </w:ins>
          </w:p>
        </w:tc>
        <w:tc>
          <w:tcPr>
            <w:tcW w:w="864" w:type="dxa"/>
            <w:noWrap/>
            <w:hideMark/>
            <w:tcPrChange w:id="1781" w:author="Wambaugh, John (he/him/his)" w:date="2024-05-20T16:39:00Z">
              <w:tcPr>
                <w:tcW w:w="1008" w:type="dxa"/>
                <w:gridSpan w:val="2"/>
                <w:noWrap/>
                <w:hideMark/>
              </w:tcPr>
            </w:tcPrChange>
          </w:tcPr>
          <w:p w14:paraId="4835C68F" w14:textId="77777777" w:rsidR="00AE0F09" w:rsidRPr="00AE0F09" w:rsidRDefault="00AE0F09" w:rsidP="00AE0F09">
            <w:pPr>
              <w:pStyle w:val="Caption"/>
              <w:spacing w:after="0" w:line="360" w:lineRule="auto"/>
              <w:rPr>
                <w:ins w:id="1782" w:author="Wambaugh, John (he/him/his)" w:date="2024-05-20T16:37:00Z"/>
              </w:rPr>
            </w:pPr>
            <w:ins w:id="1783" w:author="Wambaugh, John (he/him/his)" w:date="2024-05-20T16:37:00Z">
              <w:r w:rsidRPr="00AE0F09">
                <w:t>-0.125</w:t>
              </w:r>
            </w:ins>
          </w:p>
        </w:tc>
        <w:tc>
          <w:tcPr>
            <w:tcW w:w="864" w:type="dxa"/>
            <w:noWrap/>
            <w:hideMark/>
            <w:tcPrChange w:id="1784" w:author="Wambaugh, John (he/him/his)" w:date="2024-05-20T16:39:00Z">
              <w:tcPr>
                <w:tcW w:w="1008" w:type="dxa"/>
                <w:noWrap/>
                <w:hideMark/>
              </w:tcPr>
            </w:tcPrChange>
          </w:tcPr>
          <w:p w14:paraId="520F3421" w14:textId="77777777" w:rsidR="00AE0F09" w:rsidRPr="00AE0F09" w:rsidRDefault="00AE0F09" w:rsidP="00AE0F09">
            <w:pPr>
              <w:pStyle w:val="Caption"/>
              <w:spacing w:after="0" w:line="360" w:lineRule="auto"/>
              <w:rPr>
                <w:ins w:id="1785" w:author="Wambaugh, John (he/him/his)" w:date="2024-05-20T16:37:00Z"/>
              </w:rPr>
            </w:pPr>
            <w:ins w:id="1786" w:author="Wambaugh, John (he/him/his)" w:date="2024-05-20T16:37:00Z">
              <w:r w:rsidRPr="00AE0F09">
                <w:t>-1.47</w:t>
              </w:r>
            </w:ins>
          </w:p>
        </w:tc>
        <w:tc>
          <w:tcPr>
            <w:tcW w:w="864" w:type="dxa"/>
            <w:noWrap/>
            <w:hideMark/>
            <w:tcPrChange w:id="1787" w:author="Wambaugh, John (he/him/his)" w:date="2024-05-20T16:39:00Z">
              <w:tcPr>
                <w:tcW w:w="1008" w:type="dxa"/>
                <w:noWrap/>
                <w:hideMark/>
              </w:tcPr>
            </w:tcPrChange>
          </w:tcPr>
          <w:p w14:paraId="2C4FBEE4" w14:textId="77777777" w:rsidR="00AE0F09" w:rsidRPr="00AE0F09" w:rsidRDefault="00AE0F09" w:rsidP="00AE0F09">
            <w:pPr>
              <w:pStyle w:val="Caption"/>
              <w:spacing w:after="0" w:line="360" w:lineRule="auto"/>
              <w:rPr>
                <w:ins w:id="1788" w:author="Wambaugh, John (he/him/his)" w:date="2024-05-20T16:37:00Z"/>
              </w:rPr>
            </w:pPr>
            <w:ins w:id="1789" w:author="Wambaugh, John (he/him/his)" w:date="2024-05-20T16:37:00Z">
              <w:r w:rsidRPr="00AE0F09">
                <w:t>6.27</w:t>
              </w:r>
            </w:ins>
          </w:p>
        </w:tc>
      </w:tr>
      <w:tr w:rsidR="00AE0F09" w:rsidRPr="00AE0F09" w14:paraId="15B42F3D" w14:textId="77777777" w:rsidTr="00AE0F09">
        <w:trPr>
          <w:trHeight w:val="290"/>
          <w:ins w:id="1790" w:author="Wambaugh, John (he/him/his)" w:date="2024-05-20T16:37:00Z"/>
          <w:trPrChange w:id="1791" w:author="Wambaugh, John (he/him/his)" w:date="2024-05-20T16:39:00Z">
            <w:trPr>
              <w:trHeight w:val="290"/>
            </w:trPr>
          </w:trPrChange>
        </w:trPr>
        <w:tc>
          <w:tcPr>
            <w:tcW w:w="864" w:type="dxa"/>
            <w:noWrap/>
            <w:hideMark/>
            <w:tcPrChange w:id="1792" w:author="Wambaugh, John (he/him/his)" w:date="2024-05-20T16:39:00Z">
              <w:tcPr>
                <w:tcW w:w="1008" w:type="dxa"/>
                <w:gridSpan w:val="2"/>
                <w:noWrap/>
                <w:hideMark/>
              </w:tcPr>
            </w:tcPrChange>
          </w:tcPr>
          <w:p w14:paraId="5DAA4259" w14:textId="77777777" w:rsidR="00AE0F09" w:rsidRPr="00AE0F09" w:rsidRDefault="00AE0F09" w:rsidP="00AE0F09">
            <w:pPr>
              <w:pStyle w:val="Caption"/>
              <w:spacing w:after="0" w:line="360" w:lineRule="auto"/>
              <w:rPr>
                <w:ins w:id="1793" w:author="Wambaugh, John (he/him/his)" w:date="2024-05-20T16:37:00Z"/>
                <w:b/>
                <w:bCs/>
                <w:rPrChange w:id="1794" w:author="Wambaugh, John (he/him/his)" w:date="2024-05-20T16:39:00Z">
                  <w:rPr>
                    <w:ins w:id="1795" w:author="Wambaugh, John (he/him/his)" w:date="2024-05-20T16:37:00Z"/>
                  </w:rPr>
                </w:rPrChange>
              </w:rPr>
            </w:pPr>
            <w:ins w:id="1796" w:author="Wambaugh, John (he/him/his)" w:date="2024-05-20T16:37:00Z">
              <w:r w:rsidRPr="00AE0F09">
                <w:rPr>
                  <w:b/>
                  <w:bCs/>
                  <w:rPrChange w:id="1797" w:author="Wambaugh, John (he/him/his)" w:date="2024-05-20T16:39:00Z">
                    <w:rPr/>
                  </w:rPrChange>
                </w:rPr>
                <w:t>Dawson</w:t>
              </w:r>
            </w:ins>
          </w:p>
        </w:tc>
        <w:tc>
          <w:tcPr>
            <w:tcW w:w="864" w:type="dxa"/>
            <w:noWrap/>
            <w:hideMark/>
            <w:tcPrChange w:id="1798" w:author="Wambaugh, John (he/him/his)" w:date="2024-05-20T16:39:00Z">
              <w:tcPr>
                <w:tcW w:w="1008" w:type="dxa"/>
                <w:gridSpan w:val="2"/>
                <w:noWrap/>
                <w:hideMark/>
              </w:tcPr>
            </w:tcPrChange>
          </w:tcPr>
          <w:p w14:paraId="67C0437F" w14:textId="77777777" w:rsidR="00AE0F09" w:rsidRPr="00AE0F09" w:rsidRDefault="00AE0F09" w:rsidP="00AE0F09">
            <w:pPr>
              <w:pStyle w:val="Caption"/>
              <w:spacing w:after="0" w:line="360" w:lineRule="auto"/>
              <w:rPr>
                <w:ins w:id="1799" w:author="Wambaugh, John (he/him/his)" w:date="2024-05-20T16:37:00Z"/>
              </w:rPr>
            </w:pPr>
            <w:ins w:id="1800" w:author="Wambaugh, John (he/him/his)" w:date="2024-05-20T16:37:00Z">
              <w:r w:rsidRPr="00AE0F09">
                <w:t>45</w:t>
              </w:r>
            </w:ins>
          </w:p>
        </w:tc>
        <w:tc>
          <w:tcPr>
            <w:tcW w:w="864" w:type="dxa"/>
            <w:noWrap/>
            <w:hideMark/>
            <w:tcPrChange w:id="1801" w:author="Wambaugh, John (he/him/his)" w:date="2024-05-20T16:39:00Z">
              <w:tcPr>
                <w:tcW w:w="1008" w:type="dxa"/>
                <w:gridSpan w:val="2"/>
                <w:noWrap/>
                <w:hideMark/>
              </w:tcPr>
            </w:tcPrChange>
          </w:tcPr>
          <w:p w14:paraId="55EA3FF1" w14:textId="77777777" w:rsidR="00AE0F09" w:rsidRPr="00AE0F09" w:rsidRDefault="00AE0F09" w:rsidP="00AE0F09">
            <w:pPr>
              <w:pStyle w:val="Caption"/>
              <w:spacing w:after="0" w:line="360" w:lineRule="auto"/>
              <w:rPr>
                <w:ins w:id="1802" w:author="Wambaugh, John (he/him/his)" w:date="2024-05-20T16:37:00Z"/>
              </w:rPr>
            </w:pPr>
            <w:ins w:id="1803" w:author="Wambaugh, John (he/him/his)" w:date="2024-05-20T16:37:00Z">
              <w:r w:rsidRPr="00AE0F09">
                <w:t>0.348</w:t>
              </w:r>
            </w:ins>
          </w:p>
        </w:tc>
        <w:tc>
          <w:tcPr>
            <w:tcW w:w="864" w:type="dxa"/>
            <w:noWrap/>
            <w:hideMark/>
            <w:tcPrChange w:id="1804" w:author="Wambaugh, John (he/him/his)" w:date="2024-05-20T16:39:00Z">
              <w:tcPr>
                <w:tcW w:w="1008" w:type="dxa"/>
                <w:gridSpan w:val="3"/>
                <w:noWrap/>
                <w:hideMark/>
              </w:tcPr>
            </w:tcPrChange>
          </w:tcPr>
          <w:p w14:paraId="16A3F478" w14:textId="77777777" w:rsidR="00AE0F09" w:rsidRPr="00AE0F09" w:rsidRDefault="00AE0F09" w:rsidP="00AE0F09">
            <w:pPr>
              <w:pStyle w:val="Caption"/>
              <w:spacing w:after="0" w:line="360" w:lineRule="auto"/>
              <w:rPr>
                <w:ins w:id="1805" w:author="Wambaugh, John (he/him/his)" w:date="2024-05-20T16:37:00Z"/>
              </w:rPr>
            </w:pPr>
            <w:ins w:id="1806" w:author="Wambaugh, John (he/him/his)" w:date="2024-05-20T16:37:00Z">
              <w:r w:rsidRPr="00AE0F09">
                <w:t>-0.00525</w:t>
              </w:r>
            </w:ins>
          </w:p>
        </w:tc>
        <w:tc>
          <w:tcPr>
            <w:tcW w:w="864" w:type="dxa"/>
            <w:noWrap/>
            <w:hideMark/>
            <w:tcPrChange w:id="1807" w:author="Wambaugh, John (he/him/his)" w:date="2024-05-20T16:39:00Z">
              <w:tcPr>
                <w:tcW w:w="1008" w:type="dxa"/>
                <w:gridSpan w:val="2"/>
                <w:noWrap/>
                <w:hideMark/>
              </w:tcPr>
            </w:tcPrChange>
          </w:tcPr>
          <w:p w14:paraId="2AE652FF" w14:textId="77777777" w:rsidR="00AE0F09" w:rsidRPr="00AE0F09" w:rsidRDefault="00AE0F09" w:rsidP="00AE0F09">
            <w:pPr>
              <w:pStyle w:val="Caption"/>
              <w:spacing w:after="0" w:line="360" w:lineRule="auto"/>
              <w:rPr>
                <w:ins w:id="1808" w:author="Wambaugh, John (he/him/his)" w:date="2024-05-20T16:37:00Z"/>
              </w:rPr>
            </w:pPr>
            <w:ins w:id="1809" w:author="Wambaugh, John (he/him/his)" w:date="2024-05-20T16:37:00Z">
              <w:r w:rsidRPr="00AE0F09">
                <w:t>-2.54</w:t>
              </w:r>
            </w:ins>
          </w:p>
        </w:tc>
        <w:tc>
          <w:tcPr>
            <w:tcW w:w="864" w:type="dxa"/>
            <w:noWrap/>
            <w:hideMark/>
            <w:tcPrChange w:id="1810" w:author="Wambaugh, John (he/him/his)" w:date="2024-05-20T16:39:00Z">
              <w:tcPr>
                <w:tcW w:w="1008" w:type="dxa"/>
                <w:gridSpan w:val="2"/>
                <w:noWrap/>
                <w:hideMark/>
              </w:tcPr>
            </w:tcPrChange>
          </w:tcPr>
          <w:p w14:paraId="610ACB57" w14:textId="77777777" w:rsidR="00AE0F09" w:rsidRPr="00AE0F09" w:rsidRDefault="00AE0F09" w:rsidP="00AE0F09">
            <w:pPr>
              <w:pStyle w:val="Caption"/>
              <w:spacing w:after="0" w:line="360" w:lineRule="auto"/>
              <w:rPr>
                <w:ins w:id="1811" w:author="Wambaugh, John (he/him/his)" w:date="2024-05-20T16:37:00Z"/>
              </w:rPr>
            </w:pPr>
            <w:ins w:id="1812" w:author="Wambaugh, John (he/him/his)" w:date="2024-05-20T16:37:00Z">
              <w:r w:rsidRPr="00AE0F09">
                <w:t>1.42</w:t>
              </w:r>
            </w:ins>
          </w:p>
        </w:tc>
        <w:tc>
          <w:tcPr>
            <w:tcW w:w="864" w:type="dxa"/>
            <w:noWrap/>
            <w:hideMark/>
            <w:tcPrChange w:id="1813" w:author="Wambaugh, John (he/him/his)" w:date="2024-05-20T16:39:00Z">
              <w:tcPr>
                <w:tcW w:w="1008" w:type="dxa"/>
                <w:gridSpan w:val="3"/>
                <w:noWrap/>
                <w:hideMark/>
              </w:tcPr>
            </w:tcPrChange>
          </w:tcPr>
          <w:p w14:paraId="7627A61D" w14:textId="77777777" w:rsidR="00AE0F09" w:rsidRPr="00AE0F09" w:rsidRDefault="00AE0F09" w:rsidP="00AE0F09">
            <w:pPr>
              <w:pStyle w:val="Caption"/>
              <w:spacing w:after="0" w:line="360" w:lineRule="auto"/>
              <w:rPr>
                <w:ins w:id="1814" w:author="Wambaugh, John (he/him/his)" w:date="2024-05-20T16:37:00Z"/>
              </w:rPr>
            </w:pPr>
            <w:ins w:id="1815" w:author="Wambaugh, John (he/him/his)" w:date="2024-05-20T16:37:00Z">
              <w:r w:rsidRPr="00AE0F09">
                <w:t>44</w:t>
              </w:r>
            </w:ins>
          </w:p>
        </w:tc>
        <w:tc>
          <w:tcPr>
            <w:tcW w:w="864" w:type="dxa"/>
            <w:noWrap/>
            <w:hideMark/>
            <w:tcPrChange w:id="1816" w:author="Wambaugh, John (he/him/his)" w:date="2024-05-20T16:39:00Z">
              <w:tcPr>
                <w:tcW w:w="1008" w:type="dxa"/>
                <w:gridSpan w:val="2"/>
                <w:noWrap/>
                <w:hideMark/>
              </w:tcPr>
            </w:tcPrChange>
          </w:tcPr>
          <w:p w14:paraId="6A1C9ABF" w14:textId="77777777" w:rsidR="00AE0F09" w:rsidRPr="00AE0F09" w:rsidRDefault="00AE0F09" w:rsidP="00AE0F09">
            <w:pPr>
              <w:pStyle w:val="Caption"/>
              <w:spacing w:after="0" w:line="360" w:lineRule="auto"/>
              <w:rPr>
                <w:ins w:id="1817" w:author="Wambaugh, John (he/him/his)" w:date="2024-05-20T16:37:00Z"/>
              </w:rPr>
            </w:pPr>
            <w:ins w:id="1818" w:author="Wambaugh, John (he/him/his)" w:date="2024-05-20T16:37:00Z">
              <w:r w:rsidRPr="00AE0F09">
                <w:t>0.153</w:t>
              </w:r>
            </w:ins>
          </w:p>
        </w:tc>
        <w:tc>
          <w:tcPr>
            <w:tcW w:w="864" w:type="dxa"/>
            <w:noWrap/>
            <w:hideMark/>
            <w:tcPrChange w:id="1819" w:author="Wambaugh, John (he/him/his)" w:date="2024-05-20T16:39:00Z">
              <w:tcPr>
                <w:tcW w:w="1008" w:type="dxa"/>
                <w:gridSpan w:val="2"/>
                <w:noWrap/>
                <w:hideMark/>
              </w:tcPr>
            </w:tcPrChange>
          </w:tcPr>
          <w:p w14:paraId="66698719" w14:textId="77777777" w:rsidR="00AE0F09" w:rsidRPr="00AE0F09" w:rsidRDefault="00AE0F09" w:rsidP="00AE0F09">
            <w:pPr>
              <w:pStyle w:val="Caption"/>
              <w:spacing w:after="0" w:line="360" w:lineRule="auto"/>
              <w:rPr>
                <w:ins w:id="1820" w:author="Wambaugh, John (he/him/his)" w:date="2024-05-20T16:37:00Z"/>
              </w:rPr>
            </w:pPr>
            <w:ins w:id="1821" w:author="Wambaugh, John (he/him/his)" w:date="2024-05-20T16:37:00Z">
              <w:r w:rsidRPr="00AE0F09">
                <w:t>0.0264</w:t>
              </w:r>
            </w:ins>
          </w:p>
        </w:tc>
        <w:tc>
          <w:tcPr>
            <w:tcW w:w="864" w:type="dxa"/>
            <w:noWrap/>
            <w:hideMark/>
            <w:tcPrChange w:id="1822" w:author="Wambaugh, John (he/him/his)" w:date="2024-05-20T16:39:00Z">
              <w:tcPr>
                <w:tcW w:w="1008" w:type="dxa"/>
                <w:noWrap/>
                <w:hideMark/>
              </w:tcPr>
            </w:tcPrChange>
          </w:tcPr>
          <w:p w14:paraId="7970B1A1" w14:textId="77777777" w:rsidR="00AE0F09" w:rsidRPr="00AE0F09" w:rsidRDefault="00AE0F09" w:rsidP="00AE0F09">
            <w:pPr>
              <w:pStyle w:val="Caption"/>
              <w:spacing w:after="0" w:line="360" w:lineRule="auto"/>
              <w:rPr>
                <w:ins w:id="1823" w:author="Wambaugh, John (he/him/his)" w:date="2024-05-20T16:37:00Z"/>
              </w:rPr>
            </w:pPr>
            <w:ins w:id="1824" w:author="Wambaugh, John (he/him/his)" w:date="2024-05-20T16:37:00Z">
              <w:r w:rsidRPr="00AE0F09">
                <w:t>-1.23</w:t>
              </w:r>
            </w:ins>
          </w:p>
        </w:tc>
        <w:tc>
          <w:tcPr>
            <w:tcW w:w="864" w:type="dxa"/>
            <w:noWrap/>
            <w:hideMark/>
            <w:tcPrChange w:id="1825" w:author="Wambaugh, John (he/him/his)" w:date="2024-05-20T16:39:00Z">
              <w:tcPr>
                <w:tcW w:w="1008" w:type="dxa"/>
                <w:noWrap/>
                <w:hideMark/>
              </w:tcPr>
            </w:tcPrChange>
          </w:tcPr>
          <w:p w14:paraId="735B6EBD" w14:textId="77777777" w:rsidR="00AE0F09" w:rsidRPr="00AE0F09" w:rsidRDefault="00AE0F09" w:rsidP="00AE0F09">
            <w:pPr>
              <w:pStyle w:val="Caption"/>
              <w:spacing w:after="0" w:line="360" w:lineRule="auto"/>
              <w:rPr>
                <w:ins w:id="1826" w:author="Wambaugh, John (he/him/his)" w:date="2024-05-20T16:37:00Z"/>
              </w:rPr>
            </w:pPr>
            <w:ins w:id="1827" w:author="Wambaugh, John (he/him/his)" w:date="2024-05-20T16:37:00Z">
              <w:r w:rsidRPr="00AE0F09">
                <w:t>6.38</w:t>
              </w:r>
            </w:ins>
          </w:p>
        </w:tc>
      </w:tr>
      <w:tr w:rsidR="00AE0F09" w:rsidRPr="00AE0F09" w14:paraId="74C6C86A" w14:textId="77777777" w:rsidTr="00AE0F09">
        <w:trPr>
          <w:trHeight w:val="290"/>
          <w:ins w:id="1828" w:author="Wambaugh, John (he/him/his)" w:date="2024-05-20T16:37:00Z"/>
          <w:trPrChange w:id="1829" w:author="Wambaugh, John (he/him/his)" w:date="2024-05-20T16:39:00Z">
            <w:trPr>
              <w:trHeight w:val="290"/>
            </w:trPr>
          </w:trPrChange>
        </w:trPr>
        <w:tc>
          <w:tcPr>
            <w:tcW w:w="864" w:type="dxa"/>
            <w:noWrap/>
            <w:hideMark/>
            <w:tcPrChange w:id="1830" w:author="Wambaugh, John (he/him/his)" w:date="2024-05-20T16:39:00Z">
              <w:tcPr>
                <w:tcW w:w="1008" w:type="dxa"/>
                <w:gridSpan w:val="2"/>
                <w:noWrap/>
                <w:hideMark/>
              </w:tcPr>
            </w:tcPrChange>
          </w:tcPr>
          <w:p w14:paraId="3C850443" w14:textId="77777777" w:rsidR="00AE0F09" w:rsidRPr="00AE0F09" w:rsidRDefault="00AE0F09" w:rsidP="00AE0F09">
            <w:pPr>
              <w:pStyle w:val="Caption"/>
              <w:spacing w:after="0" w:line="360" w:lineRule="auto"/>
              <w:rPr>
                <w:ins w:id="1831" w:author="Wambaugh, John (he/him/his)" w:date="2024-05-20T16:37:00Z"/>
                <w:b/>
                <w:bCs/>
                <w:rPrChange w:id="1832" w:author="Wambaugh, John (he/him/his)" w:date="2024-05-20T16:39:00Z">
                  <w:rPr>
                    <w:ins w:id="1833" w:author="Wambaugh, John (he/him/his)" w:date="2024-05-20T16:37:00Z"/>
                  </w:rPr>
                </w:rPrChange>
              </w:rPr>
            </w:pPr>
            <w:ins w:id="1834" w:author="Wambaugh, John (he/him/his)" w:date="2024-05-20T16:37:00Z">
              <w:r w:rsidRPr="00AE0F09">
                <w:rPr>
                  <w:b/>
                  <w:bCs/>
                  <w:rPrChange w:id="1835" w:author="Wambaugh, John (he/him/his)" w:date="2024-05-20T16:39:00Z">
                    <w:rPr/>
                  </w:rPrChange>
                </w:rPr>
                <w:t>Pradeep</w:t>
              </w:r>
            </w:ins>
          </w:p>
        </w:tc>
        <w:tc>
          <w:tcPr>
            <w:tcW w:w="864" w:type="dxa"/>
            <w:noWrap/>
            <w:hideMark/>
            <w:tcPrChange w:id="1836" w:author="Wambaugh, John (he/him/his)" w:date="2024-05-20T16:39:00Z">
              <w:tcPr>
                <w:tcW w:w="1008" w:type="dxa"/>
                <w:gridSpan w:val="2"/>
                <w:noWrap/>
                <w:hideMark/>
              </w:tcPr>
            </w:tcPrChange>
          </w:tcPr>
          <w:p w14:paraId="560154A8" w14:textId="77777777" w:rsidR="00AE0F09" w:rsidRPr="00AE0F09" w:rsidRDefault="00AE0F09" w:rsidP="00AE0F09">
            <w:pPr>
              <w:pStyle w:val="Caption"/>
              <w:spacing w:after="0" w:line="360" w:lineRule="auto"/>
              <w:rPr>
                <w:ins w:id="1837" w:author="Wambaugh, John (he/him/his)" w:date="2024-05-20T16:37:00Z"/>
              </w:rPr>
            </w:pPr>
            <w:ins w:id="1838" w:author="Wambaugh, John (he/him/his)" w:date="2024-05-20T16:37:00Z">
              <w:r w:rsidRPr="00AE0F09">
                <w:t>43</w:t>
              </w:r>
            </w:ins>
          </w:p>
        </w:tc>
        <w:tc>
          <w:tcPr>
            <w:tcW w:w="864" w:type="dxa"/>
            <w:noWrap/>
            <w:hideMark/>
            <w:tcPrChange w:id="1839" w:author="Wambaugh, John (he/him/his)" w:date="2024-05-20T16:39:00Z">
              <w:tcPr>
                <w:tcW w:w="1008" w:type="dxa"/>
                <w:gridSpan w:val="2"/>
                <w:noWrap/>
                <w:hideMark/>
              </w:tcPr>
            </w:tcPrChange>
          </w:tcPr>
          <w:p w14:paraId="0C199477" w14:textId="77777777" w:rsidR="00AE0F09" w:rsidRPr="00AE0F09" w:rsidRDefault="00AE0F09" w:rsidP="00AE0F09">
            <w:pPr>
              <w:pStyle w:val="Caption"/>
              <w:spacing w:after="0" w:line="360" w:lineRule="auto"/>
              <w:rPr>
                <w:ins w:id="1840" w:author="Wambaugh, John (he/him/his)" w:date="2024-05-20T16:37:00Z"/>
              </w:rPr>
            </w:pPr>
            <w:ins w:id="1841" w:author="Wambaugh, John (he/him/his)" w:date="2024-05-20T16:37:00Z">
              <w:r w:rsidRPr="00AE0F09">
                <w:t>0.215</w:t>
              </w:r>
            </w:ins>
          </w:p>
        </w:tc>
        <w:tc>
          <w:tcPr>
            <w:tcW w:w="864" w:type="dxa"/>
            <w:noWrap/>
            <w:hideMark/>
            <w:tcPrChange w:id="1842" w:author="Wambaugh, John (he/him/his)" w:date="2024-05-20T16:39:00Z">
              <w:tcPr>
                <w:tcW w:w="1008" w:type="dxa"/>
                <w:gridSpan w:val="3"/>
                <w:noWrap/>
                <w:hideMark/>
              </w:tcPr>
            </w:tcPrChange>
          </w:tcPr>
          <w:p w14:paraId="4C614E21" w14:textId="77777777" w:rsidR="00AE0F09" w:rsidRPr="00AE0F09" w:rsidRDefault="00AE0F09" w:rsidP="00AE0F09">
            <w:pPr>
              <w:pStyle w:val="Caption"/>
              <w:spacing w:after="0" w:line="360" w:lineRule="auto"/>
              <w:rPr>
                <w:ins w:id="1843" w:author="Wambaugh, John (he/him/his)" w:date="2024-05-20T16:37:00Z"/>
              </w:rPr>
            </w:pPr>
            <w:ins w:id="1844" w:author="Wambaugh, John (he/him/his)" w:date="2024-05-20T16:37:00Z">
              <w:r w:rsidRPr="00AE0F09">
                <w:t>0.00647</w:t>
              </w:r>
            </w:ins>
          </w:p>
        </w:tc>
        <w:tc>
          <w:tcPr>
            <w:tcW w:w="864" w:type="dxa"/>
            <w:noWrap/>
            <w:hideMark/>
            <w:tcPrChange w:id="1845" w:author="Wambaugh, John (he/him/his)" w:date="2024-05-20T16:39:00Z">
              <w:tcPr>
                <w:tcW w:w="1008" w:type="dxa"/>
                <w:gridSpan w:val="2"/>
                <w:noWrap/>
                <w:hideMark/>
              </w:tcPr>
            </w:tcPrChange>
          </w:tcPr>
          <w:p w14:paraId="4BFF2AF8" w14:textId="77777777" w:rsidR="00AE0F09" w:rsidRPr="00AE0F09" w:rsidRDefault="00AE0F09" w:rsidP="00AE0F09">
            <w:pPr>
              <w:pStyle w:val="Caption"/>
              <w:spacing w:after="0" w:line="360" w:lineRule="auto"/>
              <w:rPr>
                <w:ins w:id="1846" w:author="Wambaugh, John (he/him/his)" w:date="2024-05-20T16:37:00Z"/>
              </w:rPr>
            </w:pPr>
            <w:ins w:id="1847" w:author="Wambaugh, John (he/him/his)" w:date="2024-05-20T16:37:00Z">
              <w:r w:rsidRPr="00AE0F09">
                <w:t>-2.2</w:t>
              </w:r>
            </w:ins>
          </w:p>
        </w:tc>
        <w:tc>
          <w:tcPr>
            <w:tcW w:w="864" w:type="dxa"/>
            <w:noWrap/>
            <w:hideMark/>
            <w:tcPrChange w:id="1848" w:author="Wambaugh, John (he/him/his)" w:date="2024-05-20T16:39:00Z">
              <w:tcPr>
                <w:tcW w:w="1008" w:type="dxa"/>
                <w:gridSpan w:val="2"/>
                <w:noWrap/>
                <w:hideMark/>
              </w:tcPr>
            </w:tcPrChange>
          </w:tcPr>
          <w:p w14:paraId="172043EA" w14:textId="77777777" w:rsidR="00AE0F09" w:rsidRPr="00AE0F09" w:rsidRDefault="00AE0F09" w:rsidP="00AE0F09">
            <w:pPr>
              <w:pStyle w:val="Caption"/>
              <w:spacing w:after="0" w:line="360" w:lineRule="auto"/>
              <w:rPr>
                <w:ins w:id="1849" w:author="Wambaugh, John (he/him/his)" w:date="2024-05-20T16:37:00Z"/>
              </w:rPr>
            </w:pPr>
            <w:ins w:id="1850" w:author="Wambaugh, John (he/him/his)" w:date="2024-05-20T16:37:00Z">
              <w:r w:rsidRPr="00AE0F09">
                <w:t>1.5</w:t>
              </w:r>
            </w:ins>
          </w:p>
        </w:tc>
        <w:tc>
          <w:tcPr>
            <w:tcW w:w="864" w:type="dxa"/>
            <w:noWrap/>
            <w:hideMark/>
            <w:tcPrChange w:id="1851" w:author="Wambaugh, John (he/him/his)" w:date="2024-05-20T16:39:00Z">
              <w:tcPr>
                <w:tcW w:w="1008" w:type="dxa"/>
                <w:gridSpan w:val="3"/>
                <w:noWrap/>
                <w:hideMark/>
              </w:tcPr>
            </w:tcPrChange>
          </w:tcPr>
          <w:p w14:paraId="4BDA16FD" w14:textId="77777777" w:rsidR="00AE0F09" w:rsidRPr="00AE0F09" w:rsidRDefault="00AE0F09" w:rsidP="00AE0F09">
            <w:pPr>
              <w:pStyle w:val="Caption"/>
              <w:spacing w:after="0" w:line="360" w:lineRule="auto"/>
              <w:rPr>
                <w:ins w:id="1852" w:author="Wambaugh, John (he/him/his)" w:date="2024-05-20T16:37:00Z"/>
              </w:rPr>
            </w:pPr>
            <w:ins w:id="1853" w:author="Wambaugh, John (he/him/his)" w:date="2024-05-20T16:37:00Z">
              <w:r w:rsidRPr="00AE0F09">
                <w:t>40</w:t>
              </w:r>
            </w:ins>
          </w:p>
        </w:tc>
        <w:tc>
          <w:tcPr>
            <w:tcW w:w="864" w:type="dxa"/>
            <w:noWrap/>
            <w:hideMark/>
            <w:tcPrChange w:id="1854" w:author="Wambaugh, John (he/him/his)" w:date="2024-05-20T16:39:00Z">
              <w:tcPr>
                <w:tcW w:w="1008" w:type="dxa"/>
                <w:gridSpan w:val="2"/>
                <w:noWrap/>
                <w:hideMark/>
              </w:tcPr>
            </w:tcPrChange>
          </w:tcPr>
          <w:p w14:paraId="08B0BD7B" w14:textId="77777777" w:rsidR="00AE0F09" w:rsidRPr="00AE0F09" w:rsidRDefault="00AE0F09" w:rsidP="00AE0F09">
            <w:pPr>
              <w:pStyle w:val="Caption"/>
              <w:spacing w:after="0" w:line="360" w:lineRule="auto"/>
              <w:rPr>
                <w:ins w:id="1855" w:author="Wambaugh, John (he/him/his)" w:date="2024-05-20T16:37:00Z"/>
              </w:rPr>
            </w:pPr>
            <w:ins w:id="1856" w:author="Wambaugh, John (he/him/his)" w:date="2024-05-20T16:37:00Z">
              <w:r w:rsidRPr="00AE0F09">
                <w:t>0.123</w:t>
              </w:r>
            </w:ins>
          </w:p>
        </w:tc>
        <w:tc>
          <w:tcPr>
            <w:tcW w:w="864" w:type="dxa"/>
            <w:noWrap/>
            <w:hideMark/>
            <w:tcPrChange w:id="1857" w:author="Wambaugh, John (he/him/his)" w:date="2024-05-20T16:39:00Z">
              <w:tcPr>
                <w:tcW w:w="1008" w:type="dxa"/>
                <w:gridSpan w:val="2"/>
                <w:noWrap/>
                <w:hideMark/>
              </w:tcPr>
            </w:tcPrChange>
          </w:tcPr>
          <w:p w14:paraId="7F61DBCA" w14:textId="77777777" w:rsidR="00AE0F09" w:rsidRPr="00AE0F09" w:rsidRDefault="00AE0F09" w:rsidP="00AE0F09">
            <w:pPr>
              <w:pStyle w:val="Caption"/>
              <w:spacing w:after="0" w:line="360" w:lineRule="auto"/>
              <w:rPr>
                <w:ins w:id="1858" w:author="Wambaugh, John (he/him/his)" w:date="2024-05-20T16:37:00Z"/>
              </w:rPr>
            </w:pPr>
            <w:ins w:id="1859" w:author="Wambaugh, John (he/him/his)" w:date="2024-05-20T16:37:00Z">
              <w:r w:rsidRPr="00AE0F09">
                <w:t>-0.0485</w:t>
              </w:r>
            </w:ins>
          </w:p>
        </w:tc>
        <w:tc>
          <w:tcPr>
            <w:tcW w:w="864" w:type="dxa"/>
            <w:noWrap/>
            <w:hideMark/>
            <w:tcPrChange w:id="1860" w:author="Wambaugh, John (he/him/his)" w:date="2024-05-20T16:39:00Z">
              <w:tcPr>
                <w:tcW w:w="1008" w:type="dxa"/>
                <w:noWrap/>
                <w:hideMark/>
              </w:tcPr>
            </w:tcPrChange>
          </w:tcPr>
          <w:p w14:paraId="6839D8DB" w14:textId="77777777" w:rsidR="00AE0F09" w:rsidRPr="00AE0F09" w:rsidRDefault="00AE0F09" w:rsidP="00AE0F09">
            <w:pPr>
              <w:pStyle w:val="Caption"/>
              <w:spacing w:after="0" w:line="360" w:lineRule="auto"/>
              <w:rPr>
                <w:ins w:id="1861" w:author="Wambaugh, John (he/him/his)" w:date="2024-05-20T16:37:00Z"/>
              </w:rPr>
            </w:pPr>
            <w:ins w:id="1862" w:author="Wambaugh, John (he/him/his)" w:date="2024-05-20T16:37:00Z">
              <w:r w:rsidRPr="00AE0F09">
                <w:t>-0.506</w:t>
              </w:r>
            </w:ins>
          </w:p>
        </w:tc>
        <w:tc>
          <w:tcPr>
            <w:tcW w:w="864" w:type="dxa"/>
            <w:noWrap/>
            <w:hideMark/>
            <w:tcPrChange w:id="1863" w:author="Wambaugh, John (he/him/his)" w:date="2024-05-20T16:39:00Z">
              <w:tcPr>
                <w:tcW w:w="1008" w:type="dxa"/>
                <w:noWrap/>
                <w:hideMark/>
              </w:tcPr>
            </w:tcPrChange>
          </w:tcPr>
          <w:p w14:paraId="0E4128CC" w14:textId="77777777" w:rsidR="00AE0F09" w:rsidRPr="00AE0F09" w:rsidRDefault="00AE0F09" w:rsidP="00AE0F09">
            <w:pPr>
              <w:pStyle w:val="Caption"/>
              <w:spacing w:after="0" w:line="360" w:lineRule="auto"/>
              <w:rPr>
                <w:ins w:id="1864" w:author="Wambaugh, John (he/him/his)" w:date="2024-05-20T16:37:00Z"/>
              </w:rPr>
            </w:pPr>
            <w:ins w:id="1865" w:author="Wambaugh, John (he/him/his)" w:date="2024-05-20T16:37:00Z">
              <w:r w:rsidRPr="00AE0F09">
                <w:t>1.08</w:t>
              </w:r>
            </w:ins>
          </w:p>
        </w:tc>
      </w:tr>
      <w:tr w:rsidR="00AE0F09" w:rsidRPr="00AE0F09" w14:paraId="62BE8377" w14:textId="77777777" w:rsidTr="00AE0F09">
        <w:trPr>
          <w:trHeight w:val="290"/>
          <w:ins w:id="1866" w:author="Wambaugh, John (he/him/his)" w:date="2024-05-20T16:37:00Z"/>
          <w:trPrChange w:id="1867" w:author="Wambaugh, John (he/him/his)" w:date="2024-05-20T16:39:00Z">
            <w:trPr>
              <w:trHeight w:val="290"/>
            </w:trPr>
          </w:trPrChange>
        </w:trPr>
        <w:tc>
          <w:tcPr>
            <w:tcW w:w="864" w:type="dxa"/>
            <w:noWrap/>
            <w:hideMark/>
            <w:tcPrChange w:id="1868" w:author="Wambaugh, John (he/him/his)" w:date="2024-05-20T16:39:00Z">
              <w:tcPr>
                <w:tcW w:w="1008" w:type="dxa"/>
                <w:gridSpan w:val="2"/>
                <w:noWrap/>
                <w:hideMark/>
              </w:tcPr>
            </w:tcPrChange>
          </w:tcPr>
          <w:p w14:paraId="09036E17" w14:textId="77777777" w:rsidR="00AE0F09" w:rsidRPr="00AE0F09" w:rsidRDefault="00AE0F09" w:rsidP="00AE0F09">
            <w:pPr>
              <w:pStyle w:val="Caption"/>
              <w:spacing w:after="0" w:line="360" w:lineRule="auto"/>
              <w:rPr>
                <w:ins w:id="1869" w:author="Wambaugh, John (he/him/his)" w:date="2024-05-20T16:37:00Z"/>
                <w:b/>
                <w:bCs/>
                <w:rPrChange w:id="1870" w:author="Wambaugh, John (he/him/his)" w:date="2024-05-20T16:39:00Z">
                  <w:rPr>
                    <w:ins w:id="1871" w:author="Wambaugh, John (he/him/his)" w:date="2024-05-20T16:37:00Z"/>
                  </w:rPr>
                </w:rPrChange>
              </w:rPr>
            </w:pPr>
            <w:ins w:id="1872" w:author="Wambaugh, John (he/him/his)" w:date="2024-05-20T16:37:00Z">
              <w:r w:rsidRPr="00AE0F09">
                <w:rPr>
                  <w:b/>
                  <w:bCs/>
                  <w:rPrChange w:id="1873" w:author="Wambaugh, John (he/him/his)" w:date="2024-05-20T16:39:00Z">
                    <w:rPr/>
                  </w:rPrChange>
                </w:rPr>
                <w:t>OPERA</w:t>
              </w:r>
            </w:ins>
          </w:p>
        </w:tc>
        <w:tc>
          <w:tcPr>
            <w:tcW w:w="864" w:type="dxa"/>
            <w:noWrap/>
            <w:hideMark/>
            <w:tcPrChange w:id="1874" w:author="Wambaugh, John (he/him/his)" w:date="2024-05-20T16:39:00Z">
              <w:tcPr>
                <w:tcW w:w="1008" w:type="dxa"/>
                <w:gridSpan w:val="2"/>
                <w:noWrap/>
                <w:hideMark/>
              </w:tcPr>
            </w:tcPrChange>
          </w:tcPr>
          <w:p w14:paraId="63A32B44" w14:textId="77777777" w:rsidR="00AE0F09" w:rsidRPr="00AE0F09" w:rsidRDefault="00AE0F09" w:rsidP="00AE0F09">
            <w:pPr>
              <w:pStyle w:val="Caption"/>
              <w:spacing w:after="0" w:line="360" w:lineRule="auto"/>
              <w:rPr>
                <w:ins w:id="1875" w:author="Wambaugh, John (he/him/his)" w:date="2024-05-20T16:37:00Z"/>
              </w:rPr>
            </w:pPr>
            <w:ins w:id="1876" w:author="Wambaugh, John (he/him/his)" w:date="2024-05-20T16:37:00Z">
              <w:r w:rsidRPr="00AE0F09">
                <w:t>42</w:t>
              </w:r>
            </w:ins>
          </w:p>
        </w:tc>
        <w:tc>
          <w:tcPr>
            <w:tcW w:w="864" w:type="dxa"/>
            <w:noWrap/>
            <w:hideMark/>
            <w:tcPrChange w:id="1877" w:author="Wambaugh, John (he/him/his)" w:date="2024-05-20T16:39:00Z">
              <w:tcPr>
                <w:tcW w:w="1008" w:type="dxa"/>
                <w:gridSpan w:val="2"/>
                <w:noWrap/>
                <w:hideMark/>
              </w:tcPr>
            </w:tcPrChange>
          </w:tcPr>
          <w:p w14:paraId="05BFB16A" w14:textId="77777777" w:rsidR="00AE0F09" w:rsidRPr="00AE0F09" w:rsidRDefault="00AE0F09" w:rsidP="00AE0F09">
            <w:pPr>
              <w:pStyle w:val="Caption"/>
              <w:spacing w:after="0" w:line="360" w:lineRule="auto"/>
              <w:rPr>
                <w:ins w:id="1878" w:author="Wambaugh, John (he/him/his)" w:date="2024-05-20T16:37:00Z"/>
              </w:rPr>
            </w:pPr>
            <w:ins w:id="1879" w:author="Wambaugh, John (he/him/his)" w:date="2024-05-20T16:37:00Z">
              <w:r w:rsidRPr="00AE0F09">
                <w:t>0.00141</w:t>
              </w:r>
            </w:ins>
          </w:p>
        </w:tc>
        <w:tc>
          <w:tcPr>
            <w:tcW w:w="864" w:type="dxa"/>
            <w:noWrap/>
            <w:hideMark/>
            <w:tcPrChange w:id="1880" w:author="Wambaugh, John (he/him/his)" w:date="2024-05-20T16:39:00Z">
              <w:tcPr>
                <w:tcW w:w="1008" w:type="dxa"/>
                <w:gridSpan w:val="3"/>
                <w:noWrap/>
                <w:hideMark/>
              </w:tcPr>
            </w:tcPrChange>
          </w:tcPr>
          <w:p w14:paraId="2605DD97" w14:textId="77777777" w:rsidR="00AE0F09" w:rsidRPr="00AE0F09" w:rsidRDefault="00AE0F09" w:rsidP="00AE0F09">
            <w:pPr>
              <w:pStyle w:val="Caption"/>
              <w:spacing w:after="0" w:line="360" w:lineRule="auto"/>
              <w:rPr>
                <w:ins w:id="1881" w:author="Wambaugh, John (he/him/his)" w:date="2024-05-20T16:37:00Z"/>
              </w:rPr>
            </w:pPr>
            <w:ins w:id="1882" w:author="Wambaugh, John (he/him/his)" w:date="2024-05-20T16:37:00Z">
              <w:r w:rsidRPr="00AE0F09">
                <w:t>-0.00015</w:t>
              </w:r>
            </w:ins>
          </w:p>
        </w:tc>
        <w:tc>
          <w:tcPr>
            <w:tcW w:w="864" w:type="dxa"/>
            <w:noWrap/>
            <w:hideMark/>
            <w:tcPrChange w:id="1883" w:author="Wambaugh, John (he/him/his)" w:date="2024-05-20T16:39:00Z">
              <w:tcPr>
                <w:tcW w:w="1008" w:type="dxa"/>
                <w:gridSpan w:val="2"/>
                <w:noWrap/>
                <w:hideMark/>
              </w:tcPr>
            </w:tcPrChange>
          </w:tcPr>
          <w:p w14:paraId="4A12B888" w14:textId="77777777" w:rsidR="00AE0F09" w:rsidRPr="00AE0F09" w:rsidRDefault="00AE0F09" w:rsidP="00AE0F09">
            <w:pPr>
              <w:pStyle w:val="Caption"/>
              <w:spacing w:after="0" w:line="360" w:lineRule="auto"/>
              <w:rPr>
                <w:ins w:id="1884" w:author="Wambaugh, John (he/him/his)" w:date="2024-05-20T16:37:00Z"/>
              </w:rPr>
            </w:pPr>
            <w:ins w:id="1885" w:author="Wambaugh, John (he/him/his)" w:date="2024-05-20T16:37:00Z">
              <w:r w:rsidRPr="00AE0F09">
                <w:t>-1.86</w:t>
              </w:r>
            </w:ins>
          </w:p>
        </w:tc>
        <w:tc>
          <w:tcPr>
            <w:tcW w:w="864" w:type="dxa"/>
            <w:noWrap/>
            <w:hideMark/>
            <w:tcPrChange w:id="1886" w:author="Wambaugh, John (he/him/his)" w:date="2024-05-20T16:39:00Z">
              <w:tcPr>
                <w:tcW w:w="1008" w:type="dxa"/>
                <w:gridSpan w:val="2"/>
                <w:noWrap/>
                <w:hideMark/>
              </w:tcPr>
            </w:tcPrChange>
          </w:tcPr>
          <w:p w14:paraId="4B3E089B" w14:textId="77777777" w:rsidR="00AE0F09" w:rsidRPr="00AE0F09" w:rsidRDefault="00AE0F09" w:rsidP="00AE0F09">
            <w:pPr>
              <w:pStyle w:val="Caption"/>
              <w:spacing w:after="0" w:line="360" w:lineRule="auto"/>
              <w:rPr>
                <w:ins w:id="1887" w:author="Wambaugh, John (he/him/his)" w:date="2024-05-20T16:37:00Z"/>
              </w:rPr>
            </w:pPr>
            <w:ins w:id="1888" w:author="Wambaugh, John (he/him/his)" w:date="2024-05-20T16:37:00Z">
              <w:r w:rsidRPr="00AE0F09">
                <w:t>0.63</w:t>
              </w:r>
            </w:ins>
          </w:p>
        </w:tc>
        <w:tc>
          <w:tcPr>
            <w:tcW w:w="864" w:type="dxa"/>
            <w:noWrap/>
            <w:hideMark/>
            <w:tcPrChange w:id="1889" w:author="Wambaugh, John (he/him/his)" w:date="2024-05-20T16:39:00Z">
              <w:tcPr>
                <w:tcW w:w="1008" w:type="dxa"/>
                <w:gridSpan w:val="3"/>
                <w:noWrap/>
                <w:hideMark/>
              </w:tcPr>
            </w:tcPrChange>
          </w:tcPr>
          <w:p w14:paraId="25DCFBED" w14:textId="77777777" w:rsidR="00AE0F09" w:rsidRPr="00AE0F09" w:rsidRDefault="00AE0F09" w:rsidP="00AE0F09">
            <w:pPr>
              <w:pStyle w:val="Caption"/>
              <w:spacing w:after="0" w:line="360" w:lineRule="auto"/>
              <w:rPr>
                <w:ins w:id="1890" w:author="Wambaugh, John (he/him/his)" w:date="2024-05-20T16:37:00Z"/>
              </w:rPr>
            </w:pPr>
            <w:ins w:id="1891" w:author="Wambaugh, John (he/him/his)" w:date="2024-05-20T16:37:00Z">
              <w:r w:rsidRPr="00AE0F09">
                <w:t>38</w:t>
              </w:r>
            </w:ins>
          </w:p>
        </w:tc>
        <w:tc>
          <w:tcPr>
            <w:tcW w:w="864" w:type="dxa"/>
            <w:noWrap/>
            <w:hideMark/>
            <w:tcPrChange w:id="1892" w:author="Wambaugh, John (he/him/his)" w:date="2024-05-20T16:39:00Z">
              <w:tcPr>
                <w:tcW w:w="1008" w:type="dxa"/>
                <w:gridSpan w:val="2"/>
                <w:noWrap/>
                <w:hideMark/>
              </w:tcPr>
            </w:tcPrChange>
          </w:tcPr>
          <w:p w14:paraId="29B96FDE" w14:textId="77777777" w:rsidR="00AE0F09" w:rsidRPr="00AE0F09" w:rsidRDefault="00AE0F09" w:rsidP="00AE0F09">
            <w:pPr>
              <w:pStyle w:val="Caption"/>
              <w:spacing w:after="0" w:line="360" w:lineRule="auto"/>
              <w:rPr>
                <w:ins w:id="1893" w:author="Wambaugh, John (he/him/his)" w:date="2024-05-20T16:37:00Z"/>
              </w:rPr>
            </w:pPr>
            <w:ins w:id="1894" w:author="Wambaugh, John (he/him/his)" w:date="2024-05-20T16:37:00Z">
              <w:r w:rsidRPr="00AE0F09">
                <w:t>0.0281</w:t>
              </w:r>
            </w:ins>
          </w:p>
        </w:tc>
        <w:tc>
          <w:tcPr>
            <w:tcW w:w="864" w:type="dxa"/>
            <w:noWrap/>
            <w:hideMark/>
            <w:tcPrChange w:id="1895" w:author="Wambaugh, John (he/him/his)" w:date="2024-05-20T16:39:00Z">
              <w:tcPr>
                <w:tcW w:w="1008" w:type="dxa"/>
                <w:gridSpan w:val="2"/>
                <w:noWrap/>
                <w:hideMark/>
              </w:tcPr>
            </w:tcPrChange>
          </w:tcPr>
          <w:p w14:paraId="4A05570A" w14:textId="77777777" w:rsidR="00AE0F09" w:rsidRPr="00AE0F09" w:rsidRDefault="00AE0F09" w:rsidP="00AE0F09">
            <w:pPr>
              <w:pStyle w:val="Caption"/>
              <w:spacing w:after="0" w:line="360" w:lineRule="auto"/>
              <w:rPr>
                <w:ins w:id="1896" w:author="Wambaugh, John (he/him/his)" w:date="2024-05-20T16:37:00Z"/>
              </w:rPr>
            </w:pPr>
            <w:ins w:id="1897" w:author="Wambaugh, John (he/him/his)" w:date="2024-05-20T16:37:00Z">
              <w:r w:rsidRPr="00AE0F09">
                <w:t>0</w:t>
              </w:r>
            </w:ins>
          </w:p>
        </w:tc>
        <w:tc>
          <w:tcPr>
            <w:tcW w:w="864" w:type="dxa"/>
            <w:noWrap/>
            <w:hideMark/>
            <w:tcPrChange w:id="1898" w:author="Wambaugh, John (he/him/his)" w:date="2024-05-20T16:39:00Z">
              <w:tcPr>
                <w:tcW w:w="1008" w:type="dxa"/>
                <w:noWrap/>
                <w:hideMark/>
              </w:tcPr>
            </w:tcPrChange>
          </w:tcPr>
          <w:p w14:paraId="49E8E7BC" w14:textId="77777777" w:rsidR="00AE0F09" w:rsidRPr="00AE0F09" w:rsidRDefault="00AE0F09" w:rsidP="00AE0F09">
            <w:pPr>
              <w:pStyle w:val="Caption"/>
              <w:spacing w:after="0" w:line="360" w:lineRule="auto"/>
              <w:rPr>
                <w:ins w:id="1899" w:author="Wambaugh, John (he/him/his)" w:date="2024-05-20T16:37:00Z"/>
              </w:rPr>
            </w:pPr>
            <w:ins w:id="1900" w:author="Wambaugh, John (he/him/his)" w:date="2024-05-20T16:37:00Z">
              <w:r w:rsidRPr="00AE0F09">
                <w:t>-1.11</w:t>
              </w:r>
            </w:ins>
          </w:p>
        </w:tc>
        <w:tc>
          <w:tcPr>
            <w:tcW w:w="864" w:type="dxa"/>
            <w:noWrap/>
            <w:hideMark/>
            <w:tcPrChange w:id="1901" w:author="Wambaugh, John (he/him/his)" w:date="2024-05-20T16:39:00Z">
              <w:tcPr>
                <w:tcW w:w="1008" w:type="dxa"/>
                <w:noWrap/>
                <w:hideMark/>
              </w:tcPr>
            </w:tcPrChange>
          </w:tcPr>
          <w:p w14:paraId="070EED9E" w14:textId="77777777" w:rsidR="00AE0F09" w:rsidRPr="00AE0F09" w:rsidRDefault="00AE0F09" w:rsidP="00AE0F09">
            <w:pPr>
              <w:pStyle w:val="Caption"/>
              <w:spacing w:after="0" w:line="360" w:lineRule="auto"/>
              <w:rPr>
                <w:ins w:id="1902" w:author="Wambaugh, John (he/him/his)" w:date="2024-05-20T16:37:00Z"/>
              </w:rPr>
            </w:pPr>
            <w:ins w:id="1903" w:author="Wambaugh, John (he/him/his)" w:date="2024-05-20T16:37:00Z">
              <w:r w:rsidRPr="00AE0F09">
                <w:t>7.1</w:t>
              </w:r>
            </w:ins>
          </w:p>
        </w:tc>
      </w:tr>
      <w:tr w:rsidR="00AE0F09" w:rsidRPr="00AE0F09" w14:paraId="797AA6A1" w14:textId="77777777" w:rsidTr="00AE0F09">
        <w:tblPrEx>
          <w:tblPrExChange w:id="1904" w:author="Wambaugh, John (he/him/his)" w:date="2024-05-20T16:39:00Z">
            <w:tblPrEx>
              <w:tblW w:w="2596" w:type="dxa"/>
              <w:tblLayout w:type="fixed"/>
            </w:tblPrEx>
          </w:tblPrExChange>
        </w:tblPrEx>
        <w:trPr>
          <w:trHeight w:val="290"/>
          <w:ins w:id="1905" w:author="Wambaugh, John (he/him/his)" w:date="2024-05-20T16:37:00Z"/>
          <w:trPrChange w:id="1906" w:author="Wambaugh, John (he/him/his)" w:date="2024-05-20T16:39:00Z">
            <w:trPr>
              <w:gridAfter w:val="0"/>
              <w:trHeight w:val="290"/>
            </w:trPr>
          </w:trPrChange>
        </w:trPr>
        <w:tc>
          <w:tcPr>
            <w:tcW w:w="864" w:type="dxa"/>
            <w:noWrap/>
            <w:hideMark/>
            <w:tcPrChange w:id="1907" w:author="Wambaugh, John (he/him/his)" w:date="2024-05-20T16:39:00Z">
              <w:tcPr>
                <w:tcW w:w="236" w:type="dxa"/>
                <w:noWrap/>
                <w:hideMark/>
              </w:tcPr>
            </w:tcPrChange>
          </w:tcPr>
          <w:p w14:paraId="41C6477E" w14:textId="77777777" w:rsidR="00AE0F09" w:rsidRPr="00AE0F09" w:rsidRDefault="00AE0F09" w:rsidP="00AE0F09">
            <w:pPr>
              <w:pStyle w:val="Caption"/>
              <w:spacing w:after="0" w:line="360" w:lineRule="auto"/>
              <w:rPr>
                <w:ins w:id="1908" w:author="Wambaugh, John (he/him/his)" w:date="2024-05-20T16:37:00Z"/>
                <w:b/>
                <w:bCs/>
                <w:rPrChange w:id="1909" w:author="Wambaugh, John (he/him/his)" w:date="2024-05-20T16:39:00Z">
                  <w:rPr>
                    <w:ins w:id="1910" w:author="Wambaugh, John (he/him/his)" w:date="2024-05-20T16:37:00Z"/>
                  </w:rPr>
                </w:rPrChange>
              </w:rPr>
            </w:pPr>
            <w:ins w:id="1911" w:author="Wambaugh, John (he/him/his)" w:date="2024-05-20T16:37:00Z">
              <w:r w:rsidRPr="00AE0F09">
                <w:rPr>
                  <w:b/>
                  <w:bCs/>
                  <w:rPrChange w:id="1912" w:author="Wambaugh, John (he/him/his)" w:date="2024-05-20T16:39:00Z">
                    <w:rPr/>
                  </w:rPrChange>
                </w:rPr>
                <w:t>IVBP</w:t>
              </w:r>
            </w:ins>
          </w:p>
        </w:tc>
        <w:tc>
          <w:tcPr>
            <w:tcW w:w="864" w:type="dxa"/>
            <w:noWrap/>
            <w:hideMark/>
            <w:tcPrChange w:id="1913" w:author="Wambaugh, John (he/him/his)" w:date="2024-05-20T16:39:00Z">
              <w:tcPr>
                <w:tcW w:w="236" w:type="dxa"/>
                <w:gridSpan w:val="2"/>
                <w:noWrap/>
                <w:hideMark/>
              </w:tcPr>
            </w:tcPrChange>
          </w:tcPr>
          <w:p w14:paraId="6EB18FC0" w14:textId="77777777" w:rsidR="00AE0F09" w:rsidRPr="00AE0F09" w:rsidRDefault="00AE0F09" w:rsidP="00AE0F09">
            <w:pPr>
              <w:pStyle w:val="Caption"/>
              <w:spacing w:after="0" w:line="360" w:lineRule="auto"/>
              <w:rPr>
                <w:ins w:id="1914" w:author="Wambaugh, John (he/him/his)" w:date="2024-05-20T16:37:00Z"/>
              </w:rPr>
            </w:pPr>
            <w:ins w:id="1915" w:author="Wambaugh, John (he/him/his)" w:date="2024-05-20T16:37:00Z">
              <w:r w:rsidRPr="00AE0F09">
                <w:t>26</w:t>
              </w:r>
            </w:ins>
          </w:p>
        </w:tc>
        <w:tc>
          <w:tcPr>
            <w:tcW w:w="864" w:type="dxa"/>
            <w:noWrap/>
            <w:hideMark/>
            <w:tcPrChange w:id="1916" w:author="Wambaugh, John (he/him/his)" w:date="2024-05-20T16:39:00Z">
              <w:tcPr>
                <w:tcW w:w="236" w:type="dxa"/>
                <w:gridSpan w:val="2"/>
                <w:noWrap/>
                <w:hideMark/>
              </w:tcPr>
            </w:tcPrChange>
          </w:tcPr>
          <w:p w14:paraId="2CE4B6EE" w14:textId="77777777" w:rsidR="00AE0F09" w:rsidRPr="00AE0F09" w:rsidRDefault="00AE0F09" w:rsidP="00AE0F09">
            <w:pPr>
              <w:pStyle w:val="Caption"/>
              <w:spacing w:after="0" w:line="360" w:lineRule="auto"/>
              <w:rPr>
                <w:ins w:id="1917" w:author="Wambaugh, John (he/him/his)" w:date="2024-05-20T16:37:00Z"/>
              </w:rPr>
            </w:pPr>
            <w:ins w:id="1918" w:author="Wambaugh, John (he/him/his)" w:date="2024-05-20T16:37:00Z">
              <w:r w:rsidRPr="00AE0F09">
                <w:t>0.878</w:t>
              </w:r>
            </w:ins>
          </w:p>
        </w:tc>
        <w:tc>
          <w:tcPr>
            <w:tcW w:w="864" w:type="dxa"/>
            <w:noWrap/>
            <w:hideMark/>
            <w:tcPrChange w:id="1919" w:author="Wambaugh, John (he/him/his)" w:date="2024-05-20T16:39:00Z">
              <w:tcPr>
                <w:tcW w:w="236" w:type="dxa"/>
                <w:gridSpan w:val="2"/>
                <w:noWrap/>
                <w:hideMark/>
              </w:tcPr>
            </w:tcPrChange>
          </w:tcPr>
          <w:p w14:paraId="5D4A9DCE" w14:textId="77777777" w:rsidR="00AE0F09" w:rsidRPr="00AE0F09" w:rsidRDefault="00AE0F09" w:rsidP="00AE0F09">
            <w:pPr>
              <w:pStyle w:val="Caption"/>
              <w:spacing w:after="0" w:line="360" w:lineRule="auto"/>
              <w:rPr>
                <w:ins w:id="1920" w:author="Wambaugh, John (he/him/his)" w:date="2024-05-20T16:37:00Z"/>
              </w:rPr>
            </w:pPr>
            <w:ins w:id="1921" w:author="Wambaugh, John (he/him/his)" w:date="2024-05-20T16:37:00Z">
              <w:r w:rsidRPr="00AE0F09">
                <w:t>0.878</w:t>
              </w:r>
            </w:ins>
          </w:p>
        </w:tc>
        <w:tc>
          <w:tcPr>
            <w:tcW w:w="864" w:type="dxa"/>
            <w:noWrap/>
            <w:hideMark/>
            <w:tcPrChange w:id="1922" w:author="Wambaugh, John (he/him/his)" w:date="2024-05-20T16:39:00Z">
              <w:tcPr>
                <w:tcW w:w="236" w:type="dxa"/>
                <w:noWrap/>
                <w:hideMark/>
              </w:tcPr>
            </w:tcPrChange>
          </w:tcPr>
          <w:p w14:paraId="1294BD68" w14:textId="77777777" w:rsidR="00AE0F09" w:rsidRPr="00AE0F09" w:rsidRDefault="00AE0F09" w:rsidP="00AE0F09">
            <w:pPr>
              <w:pStyle w:val="Caption"/>
              <w:spacing w:after="0" w:line="360" w:lineRule="auto"/>
              <w:rPr>
                <w:ins w:id="1923" w:author="Wambaugh, John (he/him/his)" w:date="2024-05-20T16:37:00Z"/>
              </w:rPr>
            </w:pPr>
            <w:ins w:id="1924" w:author="Wambaugh, John (he/him/his)" w:date="2024-05-20T16:37:00Z">
              <w:r w:rsidRPr="00AE0F09">
                <w:t>-0.79</w:t>
              </w:r>
            </w:ins>
          </w:p>
        </w:tc>
        <w:tc>
          <w:tcPr>
            <w:tcW w:w="864" w:type="dxa"/>
            <w:noWrap/>
            <w:hideMark/>
            <w:tcPrChange w:id="1925" w:author="Wambaugh, John (he/him/his)" w:date="2024-05-20T16:39:00Z">
              <w:tcPr>
                <w:tcW w:w="236" w:type="dxa"/>
                <w:gridSpan w:val="2"/>
                <w:noWrap/>
                <w:hideMark/>
              </w:tcPr>
            </w:tcPrChange>
          </w:tcPr>
          <w:p w14:paraId="6F3302E3" w14:textId="77777777" w:rsidR="00AE0F09" w:rsidRPr="00AE0F09" w:rsidRDefault="00AE0F09" w:rsidP="00AE0F09">
            <w:pPr>
              <w:pStyle w:val="Caption"/>
              <w:spacing w:after="0" w:line="360" w:lineRule="auto"/>
              <w:rPr>
                <w:ins w:id="1926" w:author="Wambaugh, John (he/him/his)" w:date="2024-05-20T16:37:00Z"/>
              </w:rPr>
            </w:pPr>
            <w:ins w:id="1927" w:author="Wambaugh, John (he/him/his)" w:date="2024-05-20T16:37:00Z">
              <w:r w:rsidRPr="00AE0F09">
                <w:t>3.02</w:t>
              </w:r>
            </w:ins>
          </w:p>
        </w:tc>
        <w:tc>
          <w:tcPr>
            <w:tcW w:w="864" w:type="dxa"/>
            <w:noWrap/>
            <w:hideMark/>
            <w:tcPrChange w:id="1928" w:author="Wambaugh, John (he/him/his)" w:date="2024-05-20T16:39:00Z">
              <w:tcPr>
                <w:tcW w:w="236" w:type="dxa"/>
                <w:gridSpan w:val="2"/>
                <w:noWrap/>
                <w:hideMark/>
              </w:tcPr>
            </w:tcPrChange>
          </w:tcPr>
          <w:p w14:paraId="1302C2F1" w14:textId="77777777" w:rsidR="00AE0F09" w:rsidRPr="00AE0F09" w:rsidRDefault="00AE0F09" w:rsidP="00AE0F09">
            <w:pPr>
              <w:pStyle w:val="Caption"/>
              <w:spacing w:after="0" w:line="360" w:lineRule="auto"/>
              <w:rPr>
                <w:ins w:id="1929" w:author="Wambaugh, John (he/him/his)" w:date="2024-05-20T16:37:00Z"/>
              </w:rPr>
            </w:pPr>
            <w:ins w:id="1930" w:author="Wambaugh, John (he/him/his)" w:date="2024-05-20T16:37:00Z">
              <w:r w:rsidRPr="00AE0F09">
                <w:t>0</w:t>
              </w:r>
            </w:ins>
          </w:p>
        </w:tc>
        <w:tc>
          <w:tcPr>
            <w:tcW w:w="864" w:type="dxa"/>
            <w:noWrap/>
            <w:hideMark/>
            <w:tcPrChange w:id="1931" w:author="Wambaugh, John (he/him/his)" w:date="2024-05-20T16:39:00Z">
              <w:tcPr>
                <w:tcW w:w="236" w:type="dxa"/>
                <w:gridSpan w:val="2"/>
                <w:noWrap/>
                <w:hideMark/>
              </w:tcPr>
            </w:tcPrChange>
          </w:tcPr>
          <w:p w14:paraId="6BFD506B" w14:textId="77777777" w:rsidR="00AE0F09" w:rsidRPr="00AE0F09" w:rsidRDefault="00AE0F09" w:rsidP="00AE0F09">
            <w:pPr>
              <w:pStyle w:val="Caption"/>
              <w:spacing w:after="0" w:line="360" w:lineRule="auto"/>
              <w:rPr>
                <w:ins w:id="1932" w:author="Wambaugh, John (he/him/his)" w:date="2024-05-20T16:37:00Z"/>
              </w:rPr>
            </w:pPr>
          </w:p>
        </w:tc>
        <w:tc>
          <w:tcPr>
            <w:tcW w:w="864" w:type="dxa"/>
            <w:noWrap/>
            <w:hideMark/>
            <w:tcPrChange w:id="1933" w:author="Wambaugh, John (he/him/his)" w:date="2024-05-20T16:39:00Z">
              <w:tcPr>
                <w:tcW w:w="236" w:type="dxa"/>
                <w:noWrap/>
                <w:hideMark/>
              </w:tcPr>
            </w:tcPrChange>
          </w:tcPr>
          <w:p w14:paraId="700313E7" w14:textId="77777777" w:rsidR="00AE0F09" w:rsidRPr="00AE0F09" w:rsidRDefault="00AE0F09" w:rsidP="00AE0F09">
            <w:pPr>
              <w:pStyle w:val="Caption"/>
              <w:spacing w:after="0" w:line="360" w:lineRule="auto"/>
              <w:rPr>
                <w:ins w:id="1934" w:author="Wambaugh, John (he/him/his)" w:date="2024-05-20T16:37:00Z"/>
              </w:rPr>
            </w:pPr>
          </w:p>
        </w:tc>
        <w:tc>
          <w:tcPr>
            <w:tcW w:w="864" w:type="dxa"/>
            <w:noWrap/>
            <w:hideMark/>
            <w:tcPrChange w:id="1935" w:author="Wambaugh, John (he/him/his)" w:date="2024-05-20T16:39:00Z">
              <w:tcPr>
                <w:tcW w:w="236" w:type="dxa"/>
                <w:gridSpan w:val="2"/>
                <w:noWrap/>
                <w:hideMark/>
              </w:tcPr>
            </w:tcPrChange>
          </w:tcPr>
          <w:p w14:paraId="411F68A6" w14:textId="77777777" w:rsidR="00AE0F09" w:rsidRPr="00AE0F09" w:rsidRDefault="00AE0F09" w:rsidP="00AE0F09">
            <w:pPr>
              <w:pStyle w:val="Caption"/>
              <w:spacing w:after="0" w:line="360" w:lineRule="auto"/>
              <w:rPr>
                <w:ins w:id="1936" w:author="Wambaugh, John (he/him/his)" w:date="2024-05-20T16:37:00Z"/>
              </w:rPr>
            </w:pPr>
          </w:p>
        </w:tc>
        <w:tc>
          <w:tcPr>
            <w:tcW w:w="864" w:type="dxa"/>
            <w:noWrap/>
            <w:hideMark/>
            <w:tcPrChange w:id="1937" w:author="Wambaugh, John (he/him/his)" w:date="2024-05-20T16:39:00Z">
              <w:tcPr>
                <w:tcW w:w="236" w:type="dxa"/>
                <w:gridSpan w:val="2"/>
                <w:noWrap/>
                <w:hideMark/>
              </w:tcPr>
            </w:tcPrChange>
          </w:tcPr>
          <w:p w14:paraId="6CFE7926" w14:textId="77777777" w:rsidR="00AE0F09" w:rsidRPr="00AE0F09" w:rsidRDefault="00AE0F09" w:rsidP="00AE0F09">
            <w:pPr>
              <w:pStyle w:val="Caption"/>
              <w:spacing w:after="0" w:line="360" w:lineRule="auto"/>
              <w:rPr>
                <w:ins w:id="1938" w:author="Wambaugh, John (he/him/his)" w:date="2024-05-20T16:37:00Z"/>
              </w:rPr>
            </w:pPr>
          </w:p>
        </w:tc>
      </w:tr>
    </w:tbl>
    <w:p w14:paraId="45710FD3" w14:textId="68CC8A68" w:rsidR="00CF2720" w:rsidRDefault="002F15F9" w:rsidP="006F4886">
      <w:pPr>
        <w:pStyle w:val="Caption"/>
        <w:spacing w:after="0" w:line="360" w:lineRule="auto"/>
      </w:pPr>
      <w:del w:id="1939" w:author="Wambaugh, John (he/him/his)" w:date="2024-05-20T16:37:00Z">
        <w:r w:rsidDel="00AE0F09">
          <w:delText xml:space="preserve"> </w:delText>
        </w:r>
      </w:del>
      <w:r w:rsidR="00CF2720">
        <w:br w:type="page"/>
      </w:r>
      <w:r>
        <w:lastRenderedPageBreak/>
        <w:tab/>
      </w:r>
    </w:p>
    <w:p w14:paraId="2D5BAC32" w14:textId="776A7F1B" w:rsidR="00056E8E" w:rsidRDefault="00056E8E" w:rsidP="00056E8E">
      <w:pPr>
        <w:pStyle w:val="Caption"/>
        <w:spacing w:after="0" w:line="360" w:lineRule="auto"/>
        <w:rPr>
          <w:ins w:id="1940" w:author="Wambaugh, John (he/him/his)" w:date="2024-05-06T09:51:00Z"/>
        </w:rPr>
      </w:pPr>
      <w:bookmarkStart w:id="1941" w:name="_Ref166680182"/>
      <w:bookmarkStart w:id="1942" w:name="_Ref81406670"/>
      <w:ins w:id="1943" w:author="Wambaugh, John (he/him/his)" w:date="2024-05-06T09:51:00Z">
        <w:r>
          <w:t xml:space="preserve">Table </w:t>
        </w:r>
        <w:r>
          <w:fldChar w:fldCharType="begin"/>
        </w:r>
        <w:r>
          <w:instrText xml:space="preserve"> SEQ Table \* ARABIC </w:instrText>
        </w:r>
        <w:r>
          <w:fldChar w:fldCharType="separate"/>
        </w:r>
      </w:ins>
      <w:ins w:id="1944" w:author="Wambaugh, John (he/him/his)" w:date="2024-05-06T09:54:00Z">
        <w:r w:rsidR="00812061">
          <w:rPr>
            <w:noProof/>
          </w:rPr>
          <w:t>4</w:t>
        </w:r>
      </w:ins>
      <w:ins w:id="1945" w:author="Wambaugh, John (he/him/his)" w:date="2024-05-06T09:51:00Z">
        <w:r>
          <w:rPr>
            <w:noProof/>
          </w:rPr>
          <w:fldChar w:fldCharType="end"/>
        </w:r>
      </w:ins>
      <w:bookmarkEnd w:id="1941"/>
      <w:ins w:id="1946" w:author="Wambaugh, John (he/him/his)" w:date="2024-05-06T09:52:00Z">
        <w:r>
          <w:rPr>
            <w:noProof/>
          </w:rPr>
          <w:t xml:space="preserve"> Level 2</w:t>
        </w:r>
      </w:ins>
      <w:ins w:id="1947" w:author="Wambaugh, John (he/him/his)" w:date="2024-05-06T09:51:00Z">
        <w:r>
          <w:t xml:space="preserve"> Analysis of predictions based on empirical model fits and a PBPK model (“HTTK”) parameterized with chemical specific values either measured </w:t>
        </w:r>
        <w:r w:rsidRPr="007C2C18">
          <w:t>in vitro</w:t>
        </w:r>
        <w:r>
          <w:t xml:space="preserve"> (“HTTK-</w:t>
        </w:r>
        <w:proofErr w:type="spellStart"/>
        <w:r>
          <w:t>InVitro</w:t>
        </w:r>
        <w:proofErr w:type="spellEnd"/>
        <w:r>
          <w:t xml:space="preserve">”)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w:t>
        </w:r>
        <w:proofErr w:type="spellStart"/>
        <w:r>
          <w:t>YRandom</w:t>
        </w:r>
        <w:proofErr w:type="spellEnd"/>
        <w:r>
          <w:t xml:space="preserve">” indicates the HTTK PBPK model parameterized with a random permutation of the </w:t>
        </w:r>
        <w:r w:rsidRPr="007C2C18">
          <w:t>in vitro</w:t>
        </w:r>
        <w:r>
          <w:t xml:space="preserve"> data.</w:t>
        </w:r>
      </w:ins>
    </w:p>
    <w:tbl>
      <w:tblPr>
        <w:tblW w:w="2596" w:type="dxa"/>
        <w:tblLook w:val="04A0" w:firstRow="1" w:lastRow="0" w:firstColumn="1" w:lastColumn="0" w:noHBand="0" w:noVBand="1"/>
        <w:tblPrChange w:id="1948" w:author="Wambaugh, John (he/him/his)" w:date="2024-05-06T09:54:00Z">
          <w:tblPr>
            <w:tblW w:w="22081" w:type="dxa"/>
            <w:tblLook w:val="04A0" w:firstRow="1" w:lastRow="0" w:firstColumn="1" w:lastColumn="0" w:noHBand="0" w:noVBand="1"/>
          </w:tblPr>
        </w:tblPrChange>
      </w:tblPr>
      <w:tblGrid>
        <w:gridCol w:w="1491"/>
        <w:gridCol w:w="755"/>
        <w:gridCol w:w="816"/>
        <w:gridCol w:w="930"/>
        <w:gridCol w:w="755"/>
        <w:gridCol w:w="755"/>
        <w:gridCol w:w="755"/>
        <w:gridCol w:w="755"/>
        <w:gridCol w:w="896"/>
        <w:gridCol w:w="820"/>
        <w:gridCol w:w="848"/>
        <w:tblGridChange w:id="1949">
          <w:tblGrid>
            <w:gridCol w:w="1901"/>
            <w:gridCol w:w="1700"/>
            <w:gridCol w:w="2660"/>
            <w:gridCol w:w="2800"/>
            <w:gridCol w:w="1720"/>
            <w:gridCol w:w="1820"/>
            <w:gridCol w:w="1840"/>
            <w:gridCol w:w="1700"/>
            <w:gridCol w:w="1280"/>
            <w:gridCol w:w="1960"/>
            <w:gridCol w:w="2700"/>
          </w:tblGrid>
        </w:tblGridChange>
      </w:tblGrid>
      <w:tr w:rsidR="00056E8E" w:rsidRPr="00056E8E" w14:paraId="724C6690" w14:textId="77777777" w:rsidTr="00056E8E">
        <w:trPr>
          <w:trHeight w:val="290"/>
          <w:ins w:id="1950" w:author="Wambaugh, John (he/him/his)" w:date="2024-05-06T09:54:00Z"/>
          <w:trPrChange w:id="1951"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4472C4" w:fill="4472C4"/>
            <w:noWrap/>
            <w:vAlign w:val="bottom"/>
            <w:hideMark/>
            <w:tcPrChange w:id="1952" w:author="Wambaugh, John (he/him/his)" w:date="2024-05-06T09:54:00Z">
              <w:tcPr>
                <w:tcW w:w="1901" w:type="dxa"/>
                <w:tcBorders>
                  <w:top w:val="single" w:sz="4" w:space="0" w:color="4472C4"/>
                  <w:left w:val="single" w:sz="4" w:space="0" w:color="4472C4"/>
                  <w:bottom w:val="nil"/>
                  <w:right w:val="nil"/>
                </w:tcBorders>
                <w:shd w:val="clear" w:color="4472C4" w:fill="4472C4"/>
                <w:noWrap/>
                <w:vAlign w:val="bottom"/>
                <w:hideMark/>
              </w:tcPr>
            </w:tcPrChange>
          </w:tcPr>
          <w:p w14:paraId="07CC8CD8" w14:textId="77777777" w:rsidR="00056E8E" w:rsidRPr="00056E8E" w:rsidRDefault="00056E8E" w:rsidP="00056E8E">
            <w:pPr>
              <w:pStyle w:val="Caption"/>
              <w:spacing w:line="360" w:lineRule="auto"/>
              <w:rPr>
                <w:ins w:id="1953" w:author="Wambaugh, John (he/him/his)" w:date="2024-05-06T09:54:00Z"/>
                <w:b/>
                <w:bCs/>
              </w:rPr>
            </w:pPr>
            <w:ins w:id="1954" w:author="Wambaugh, John (he/him/his)" w:date="2024-05-06T09:54:00Z">
              <w:r w:rsidRPr="00056E8E">
                <w:rPr>
                  <w:b/>
                  <w:bCs/>
                </w:rPr>
                <w:t>Column1</w:t>
              </w:r>
            </w:ins>
          </w:p>
        </w:tc>
        <w:tc>
          <w:tcPr>
            <w:tcW w:w="236" w:type="dxa"/>
            <w:tcBorders>
              <w:top w:val="single" w:sz="4" w:space="0" w:color="4472C4"/>
              <w:left w:val="nil"/>
              <w:bottom w:val="nil"/>
              <w:right w:val="nil"/>
            </w:tcBorders>
            <w:shd w:val="clear" w:color="4472C4" w:fill="4472C4"/>
            <w:noWrap/>
            <w:vAlign w:val="bottom"/>
            <w:hideMark/>
            <w:tcPrChange w:id="1955" w:author="Wambaugh, John (he/him/his)" w:date="2024-05-06T09:54:00Z">
              <w:tcPr>
                <w:tcW w:w="1700" w:type="dxa"/>
                <w:tcBorders>
                  <w:top w:val="single" w:sz="4" w:space="0" w:color="4472C4"/>
                  <w:left w:val="nil"/>
                  <w:bottom w:val="nil"/>
                  <w:right w:val="nil"/>
                </w:tcBorders>
                <w:shd w:val="clear" w:color="4472C4" w:fill="4472C4"/>
                <w:noWrap/>
                <w:vAlign w:val="bottom"/>
                <w:hideMark/>
              </w:tcPr>
            </w:tcPrChange>
          </w:tcPr>
          <w:p w14:paraId="4D43F1EA" w14:textId="77777777" w:rsidR="00056E8E" w:rsidRPr="00056E8E" w:rsidRDefault="00056E8E" w:rsidP="00056E8E">
            <w:pPr>
              <w:pStyle w:val="Caption"/>
              <w:spacing w:line="360" w:lineRule="auto"/>
              <w:rPr>
                <w:ins w:id="1956" w:author="Wambaugh, John (he/him/his)" w:date="2024-05-06T09:54:00Z"/>
                <w:b/>
                <w:bCs/>
              </w:rPr>
            </w:pPr>
            <w:ins w:id="1957" w:author="Wambaugh, John (he/him/his)" w:date="2024-05-06T09:54:00Z">
              <w:r w:rsidRPr="00056E8E">
                <w:rPr>
                  <w:b/>
                  <w:bCs/>
                </w:rPr>
                <w:t>HTPBTK-</w:t>
              </w:r>
              <w:proofErr w:type="spellStart"/>
              <w:r w:rsidRPr="00056E8E">
                <w:rPr>
                  <w:b/>
                  <w:bCs/>
                </w:rPr>
                <w:t>InVitro</w:t>
              </w:r>
              <w:proofErr w:type="spellEnd"/>
            </w:ins>
          </w:p>
        </w:tc>
        <w:tc>
          <w:tcPr>
            <w:tcW w:w="236" w:type="dxa"/>
            <w:tcBorders>
              <w:top w:val="single" w:sz="4" w:space="0" w:color="4472C4"/>
              <w:left w:val="nil"/>
              <w:bottom w:val="nil"/>
              <w:right w:val="nil"/>
            </w:tcBorders>
            <w:shd w:val="clear" w:color="4472C4" w:fill="4472C4"/>
            <w:noWrap/>
            <w:vAlign w:val="bottom"/>
            <w:hideMark/>
            <w:tcPrChange w:id="1958" w:author="Wambaugh, John (he/him/his)" w:date="2024-05-06T09:54:00Z">
              <w:tcPr>
                <w:tcW w:w="2660" w:type="dxa"/>
                <w:tcBorders>
                  <w:top w:val="single" w:sz="4" w:space="0" w:color="4472C4"/>
                  <w:left w:val="nil"/>
                  <w:bottom w:val="nil"/>
                  <w:right w:val="nil"/>
                </w:tcBorders>
                <w:shd w:val="clear" w:color="4472C4" w:fill="4472C4"/>
                <w:noWrap/>
                <w:vAlign w:val="bottom"/>
                <w:hideMark/>
              </w:tcPr>
            </w:tcPrChange>
          </w:tcPr>
          <w:p w14:paraId="42A487BB" w14:textId="77777777" w:rsidR="00056E8E" w:rsidRPr="00056E8E" w:rsidRDefault="00056E8E" w:rsidP="00056E8E">
            <w:pPr>
              <w:pStyle w:val="Caption"/>
              <w:spacing w:line="360" w:lineRule="auto"/>
              <w:rPr>
                <w:ins w:id="1959" w:author="Wambaugh, John (he/him/his)" w:date="2024-05-06T09:54:00Z"/>
                <w:b/>
                <w:bCs/>
              </w:rPr>
            </w:pPr>
            <w:ins w:id="1960" w:author="Wambaugh, John (he/him/his)" w:date="2024-05-06T09:54:00Z">
              <w:r w:rsidRPr="00056E8E">
                <w:rPr>
                  <w:b/>
                  <w:bCs/>
                </w:rPr>
                <w:t>HTPBTK-InVitro-Caco2Exp</w:t>
              </w:r>
            </w:ins>
          </w:p>
        </w:tc>
        <w:tc>
          <w:tcPr>
            <w:tcW w:w="236" w:type="dxa"/>
            <w:tcBorders>
              <w:top w:val="single" w:sz="4" w:space="0" w:color="4472C4"/>
              <w:left w:val="nil"/>
              <w:bottom w:val="nil"/>
              <w:right w:val="nil"/>
            </w:tcBorders>
            <w:shd w:val="clear" w:color="4472C4" w:fill="4472C4"/>
            <w:noWrap/>
            <w:vAlign w:val="bottom"/>
            <w:hideMark/>
            <w:tcPrChange w:id="1961" w:author="Wambaugh, John (he/him/his)" w:date="2024-05-06T09:54:00Z">
              <w:tcPr>
                <w:tcW w:w="2800" w:type="dxa"/>
                <w:tcBorders>
                  <w:top w:val="single" w:sz="4" w:space="0" w:color="4472C4"/>
                  <w:left w:val="nil"/>
                  <w:bottom w:val="nil"/>
                  <w:right w:val="nil"/>
                </w:tcBorders>
                <w:shd w:val="clear" w:color="4472C4" w:fill="4472C4"/>
                <w:noWrap/>
                <w:vAlign w:val="bottom"/>
                <w:hideMark/>
              </w:tcPr>
            </w:tcPrChange>
          </w:tcPr>
          <w:p w14:paraId="3CF7F616" w14:textId="77777777" w:rsidR="00056E8E" w:rsidRPr="00056E8E" w:rsidRDefault="00056E8E" w:rsidP="00056E8E">
            <w:pPr>
              <w:pStyle w:val="Caption"/>
              <w:spacing w:line="360" w:lineRule="auto"/>
              <w:rPr>
                <w:ins w:id="1962" w:author="Wambaugh, John (he/him/his)" w:date="2024-05-06T09:54:00Z"/>
                <w:b/>
                <w:bCs/>
              </w:rPr>
            </w:pPr>
            <w:ins w:id="1963" w:author="Wambaugh, John (he/him/his)" w:date="2024-05-06T09:54:00Z">
              <w:r w:rsidRPr="00056E8E">
                <w:rPr>
                  <w:b/>
                  <w:bCs/>
                </w:rPr>
                <w:t>HTPBTK-InVitro-Caco2QSPR</w:t>
              </w:r>
            </w:ins>
          </w:p>
        </w:tc>
        <w:tc>
          <w:tcPr>
            <w:tcW w:w="236" w:type="dxa"/>
            <w:tcBorders>
              <w:top w:val="single" w:sz="4" w:space="0" w:color="4472C4"/>
              <w:left w:val="nil"/>
              <w:bottom w:val="nil"/>
              <w:right w:val="nil"/>
            </w:tcBorders>
            <w:shd w:val="clear" w:color="4472C4" w:fill="4472C4"/>
            <w:noWrap/>
            <w:vAlign w:val="bottom"/>
            <w:hideMark/>
            <w:tcPrChange w:id="1964" w:author="Wambaugh, John (he/him/his)" w:date="2024-05-06T09:54:00Z">
              <w:tcPr>
                <w:tcW w:w="1720" w:type="dxa"/>
                <w:tcBorders>
                  <w:top w:val="single" w:sz="4" w:space="0" w:color="4472C4"/>
                  <w:left w:val="nil"/>
                  <w:bottom w:val="nil"/>
                  <w:right w:val="nil"/>
                </w:tcBorders>
                <w:shd w:val="clear" w:color="4472C4" w:fill="4472C4"/>
                <w:noWrap/>
                <w:vAlign w:val="bottom"/>
                <w:hideMark/>
              </w:tcPr>
            </w:tcPrChange>
          </w:tcPr>
          <w:p w14:paraId="0FA88C14" w14:textId="77777777" w:rsidR="00056E8E" w:rsidRPr="00056E8E" w:rsidRDefault="00056E8E" w:rsidP="00056E8E">
            <w:pPr>
              <w:pStyle w:val="Caption"/>
              <w:spacing w:line="360" w:lineRule="auto"/>
              <w:rPr>
                <w:ins w:id="1965" w:author="Wambaugh, John (he/him/his)" w:date="2024-05-06T09:54:00Z"/>
                <w:b/>
                <w:bCs/>
              </w:rPr>
            </w:pPr>
            <w:ins w:id="1966" w:author="Wambaugh, John (he/him/his)" w:date="2024-05-06T09:54:00Z">
              <w:r w:rsidRPr="00056E8E">
                <w:rPr>
                  <w:b/>
                  <w:bCs/>
                </w:rPr>
                <w:t>HTPBTK-</w:t>
              </w:r>
              <w:proofErr w:type="spellStart"/>
              <w:r w:rsidRPr="00056E8E">
                <w:rPr>
                  <w:b/>
                  <w:bCs/>
                </w:rPr>
                <w:t>ADmet</w:t>
              </w:r>
              <w:proofErr w:type="spellEnd"/>
            </w:ins>
          </w:p>
        </w:tc>
        <w:tc>
          <w:tcPr>
            <w:tcW w:w="236" w:type="dxa"/>
            <w:tcBorders>
              <w:top w:val="single" w:sz="4" w:space="0" w:color="4472C4"/>
              <w:left w:val="nil"/>
              <w:bottom w:val="nil"/>
              <w:right w:val="nil"/>
            </w:tcBorders>
            <w:shd w:val="clear" w:color="4472C4" w:fill="4472C4"/>
            <w:noWrap/>
            <w:vAlign w:val="bottom"/>
            <w:hideMark/>
            <w:tcPrChange w:id="1967" w:author="Wambaugh, John (he/him/his)" w:date="2024-05-06T09:54:00Z">
              <w:tcPr>
                <w:tcW w:w="1820" w:type="dxa"/>
                <w:tcBorders>
                  <w:top w:val="single" w:sz="4" w:space="0" w:color="4472C4"/>
                  <w:left w:val="nil"/>
                  <w:bottom w:val="nil"/>
                  <w:right w:val="nil"/>
                </w:tcBorders>
                <w:shd w:val="clear" w:color="4472C4" w:fill="4472C4"/>
                <w:noWrap/>
                <w:vAlign w:val="bottom"/>
                <w:hideMark/>
              </w:tcPr>
            </w:tcPrChange>
          </w:tcPr>
          <w:p w14:paraId="501285D3" w14:textId="77777777" w:rsidR="00056E8E" w:rsidRPr="00056E8E" w:rsidRDefault="00056E8E" w:rsidP="00056E8E">
            <w:pPr>
              <w:pStyle w:val="Caption"/>
              <w:spacing w:line="360" w:lineRule="auto"/>
              <w:rPr>
                <w:ins w:id="1968" w:author="Wambaugh, John (he/him/his)" w:date="2024-05-06T09:54:00Z"/>
                <w:b/>
                <w:bCs/>
              </w:rPr>
            </w:pPr>
            <w:ins w:id="1969" w:author="Wambaugh, John (he/him/his)" w:date="2024-05-06T09:54:00Z">
              <w:r w:rsidRPr="00056E8E">
                <w:rPr>
                  <w:b/>
                  <w:bCs/>
                </w:rPr>
                <w:t>HTPBTK-Dawson</w:t>
              </w:r>
            </w:ins>
          </w:p>
        </w:tc>
        <w:tc>
          <w:tcPr>
            <w:tcW w:w="236" w:type="dxa"/>
            <w:tcBorders>
              <w:top w:val="single" w:sz="4" w:space="0" w:color="4472C4"/>
              <w:left w:val="nil"/>
              <w:bottom w:val="nil"/>
              <w:right w:val="nil"/>
            </w:tcBorders>
            <w:shd w:val="clear" w:color="4472C4" w:fill="4472C4"/>
            <w:noWrap/>
            <w:vAlign w:val="bottom"/>
            <w:hideMark/>
            <w:tcPrChange w:id="1970" w:author="Wambaugh, John (he/him/his)" w:date="2024-05-06T09:54:00Z">
              <w:tcPr>
                <w:tcW w:w="1840" w:type="dxa"/>
                <w:tcBorders>
                  <w:top w:val="single" w:sz="4" w:space="0" w:color="4472C4"/>
                  <w:left w:val="nil"/>
                  <w:bottom w:val="nil"/>
                  <w:right w:val="nil"/>
                </w:tcBorders>
                <w:shd w:val="clear" w:color="4472C4" w:fill="4472C4"/>
                <w:noWrap/>
                <w:vAlign w:val="bottom"/>
                <w:hideMark/>
              </w:tcPr>
            </w:tcPrChange>
          </w:tcPr>
          <w:p w14:paraId="71A4D015" w14:textId="77777777" w:rsidR="00056E8E" w:rsidRPr="00056E8E" w:rsidRDefault="00056E8E" w:rsidP="00056E8E">
            <w:pPr>
              <w:pStyle w:val="Caption"/>
              <w:spacing w:line="360" w:lineRule="auto"/>
              <w:rPr>
                <w:ins w:id="1971" w:author="Wambaugh, John (he/him/his)" w:date="2024-05-06T09:54:00Z"/>
                <w:b/>
                <w:bCs/>
              </w:rPr>
            </w:pPr>
            <w:ins w:id="1972" w:author="Wambaugh, John (he/him/his)" w:date="2024-05-06T09:54:00Z">
              <w:r w:rsidRPr="00056E8E">
                <w:rPr>
                  <w:b/>
                  <w:bCs/>
                </w:rPr>
                <w:t>HTPBTK-Pradeep</w:t>
              </w:r>
            </w:ins>
          </w:p>
        </w:tc>
        <w:tc>
          <w:tcPr>
            <w:tcW w:w="236" w:type="dxa"/>
            <w:tcBorders>
              <w:top w:val="single" w:sz="4" w:space="0" w:color="4472C4"/>
              <w:left w:val="nil"/>
              <w:bottom w:val="nil"/>
              <w:right w:val="nil"/>
            </w:tcBorders>
            <w:shd w:val="clear" w:color="4472C4" w:fill="4472C4"/>
            <w:noWrap/>
            <w:vAlign w:val="bottom"/>
            <w:hideMark/>
            <w:tcPrChange w:id="1973" w:author="Wambaugh, John (he/him/his)" w:date="2024-05-06T09:54:00Z">
              <w:tcPr>
                <w:tcW w:w="1700" w:type="dxa"/>
                <w:tcBorders>
                  <w:top w:val="single" w:sz="4" w:space="0" w:color="4472C4"/>
                  <w:left w:val="nil"/>
                  <w:bottom w:val="nil"/>
                  <w:right w:val="nil"/>
                </w:tcBorders>
                <w:shd w:val="clear" w:color="4472C4" w:fill="4472C4"/>
                <w:noWrap/>
                <w:vAlign w:val="bottom"/>
                <w:hideMark/>
              </w:tcPr>
            </w:tcPrChange>
          </w:tcPr>
          <w:p w14:paraId="5ACFAD10" w14:textId="77777777" w:rsidR="00056E8E" w:rsidRPr="00056E8E" w:rsidRDefault="00056E8E" w:rsidP="00056E8E">
            <w:pPr>
              <w:pStyle w:val="Caption"/>
              <w:spacing w:line="360" w:lineRule="auto"/>
              <w:rPr>
                <w:ins w:id="1974" w:author="Wambaugh, John (he/him/his)" w:date="2024-05-06T09:54:00Z"/>
                <w:b/>
                <w:bCs/>
              </w:rPr>
            </w:pPr>
            <w:ins w:id="1975" w:author="Wambaugh, John (he/him/his)" w:date="2024-05-06T09:54:00Z">
              <w:r w:rsidRPr="00056E8E">
                <w:rPr>
                  <w:b/>
                  <w:bCs/>
                </w:rPr>
                <w:t>HTPBTK-OPERA</w:t>
              </w:r>
            </w:ins>
          </w:p>
        </w:tc>
        <w:tc>
          <w:tcPr>
            <w:tcW w:w="236" w:type="dxa"/>
            <w:tcBorders>
              <w:top w:val="single" w:sz="4" w:space="0" w:color="4472C4"/>
              <w:left w:val="nil"/>
              <w:bottom w:val="nil"/>
              <w:right w:val="nil"/>
            </w:tcBorders>
            <w:shd w:val="clear" w:color="4472C4" w:fill="4472C4"/>
            <w:noWrap/>
            <w:vAlign w:val="bottom"/>
            <w:hideMark/>
            <w:tcPrChange w:id="1976" w:author="Wambaugh, John (he/him/his)" w:date="2024-05-06T09:54:00Z">
              <w:tcPr>
                <w:tcW w:w="1280" w:type="dxa"/>
                <w:tcBorders>
                  <w:top w:val="single" w:sz="4" w:space="0" w:color="4472C4"/>
                  <w:left w:val="nil"/>
                  <w:bottom w:val="nil"/>
                  <w:right w:val="nil"/>
                </w:tcBorders>
                <w:shd w:val="clear" w:color="4472C4" w:fill="4472C4"/>
                <w:noWrap/>
                <w:vAlign w:val="bottom"/>
                <w:hideMark/>
              </w:tcPr>
            </w:tcPrChange>
          </w:tcPr>
          <w:p w14:paraId="6C2F2D54" w14:textId="77777777" w:rsidR="00056E8E" w:rsidRPr="00056E8E" w:rsidRDefault="00056E8E" w:rsidP="00056E8E">
            <w:pPr>
              <w:pStyle w:val="Caption"/>
              <w:spacing w:line="360" w:lineRule="auto"/>
              <w:rPr>
                <w:ins w:id="1977" w:author="Wambaugh, John (he/him/his)" w:date="2024-05-06T09:54:00Z"/>
                <w:b/>
                <w:bCs/>
              </w:rPr>
            </w:pPr>
            <w:proofErr w:type="spellStart"/>
            <w:ins w:id="1978" w:author="Wambaugh, John (he/him/his)" w:date="2024-05-06T09:54:00Z">
              <w:r w:rsidRPr="00056E8E">
                <w:rPr>
                  <w:b/>
                  <w:bCs/>
                </w:rPr>
                <w:t>FitsToData</w:t>
              </w:r>
              <w:proofErr w:type="spellEnd"/>
            </w:ins>
          </w:p>
        </w:tc>
        <w:tc>
          <w:tcPr>
            <w:tcW w:w="236" w:type="dxa"/>
            <w:tcBorders>
              <w:top w:val="single" w:sz="4" w:space="0" w:color="4472C4"/>
              <w:left w:val="nil"/>
              <w:bottom w:val="nil"/>
              <w:right w:val="nil"/>
            </w:tcBorders>
            <w:shd w:val="clear" w:color="4472C4" w:fill="4472C4"/>
            <w:noWrap/>
            <w:vAlign w:val="bottom"/>
            <w:hideMark/>
            <w:tcPrChange w:id="1979" w:author="Wambaugh, John (he/him/his)" w:date="2024-05-06T09:54:00Z">
              <w:tcPr>
                <w:tcW w:w="1960" w:type="dxa"/>
                <w:tcBorders>
                  <w:top w:val="single" w:sz="4" w:space="0" w:color="4472C4"/>
                  <w:left w:val="nil"/>
                  <w:bottom w:val="nil"/>
                  <w:right w:val="nil"/>
                </w:tcBorders>
                <w:shd w:val="clear" w:color="4472C4" w:fill="4472C4"/>
                <w:noWrap/>
                <w:vAlign w:val="bottom"/>
                <w:hideMark/>
              </w:tcPr>
            </w:tcPrChange>
          </w:tcPr>
          <w:p w14:paraId="68EAECA5" w14:textId="77777777" w:rsidR="00056E8E" w:rsidRPr="00056E8E" w:rsidRDefault="00056E8E" w:rsidP="00056E8E">
            <w:pPr>
              <w:pStyle w:val="Caption"/>
              <w:spacing w:line="360" w:lineRule="auto"/>
              <w:rPr>
                <w:ins w:id="1980" w:author="Wambaugh, John (he/him/his)" w:date="2024-05-06T09:54:00Z"/>
                <w:b/>
                <w:bCs/>
              </w:rPr>
            </w:pPr>
            <w:ins w:id="1981" w:author="Wambaugh, John (he/him/his)" w:date="2024-05-06T09:54:00Z">
              <w:r w:rsidRPr="00056E8E">
                <w:rPr>
                  <w:b/>
                  <w:bCs/>
                </w:rPr>
                <w:t>HTPBTK-</w:t>
              </w:r>
              <w:proofErr w:type="spellStart"/>
              <w:r w:rsidRPr="00056E8E">
                <w:rPr>
                  <w:b/>
                  <w:bCs/>
                </w:rPr>
                <w:t>YRandom</w:t>
              </w:r>
              <w:proofErr w:type="spellEnd"/>
            </w:ins>
          </w:p>
        </w:tc>
        <w:tc>
          <w:tcPr>
            <w:tcW w:w="236" w:type="dxa"/>
            <w:tcBorders>
              <w:top w:val="single" w:sz="4" w:space="0" w:color="4472C4"/>
              <w:left w:val="nil"/>
              <w:bottom w:val="nil"/>
              <w:right w:val="single" w:sz="4" w:space="0" w:color="4472C4"/>
            </w:tcBorders>
            <w:shd w:val="clear" w:color="4472C4" w:fill="4472C4"/>
            <w:noWrap/>
            <w:vAlign w:val="bottom"/>
            <w:hideMark/>
            <w:tcPrChange w:id="1982" w:author="Wambaugh, John (he/him/his)" w:date="2024-05-06T09:54:00Z">
              <w:tcPr>
                <w:tcW w:w="2700" w:type="dxa"/>
                <w:tcBorders>
                  <w:top w:val="single" w:sz="4" w:space="0" w:color="4472C4"/>
                  <w:left w:val="nil"/>
                  <w:bottom w:val="nil"/>
                  <w:right w:val="single" w:sz="4" w:space="0" w:color="4472C4"/>
                </w:tcBorders>
                <w:shd w:val="clear" w:color="4472C4" w:fill="4472C4"/>
                <w:noWrap/>
                <w:vAlign w:val="bottom"/>
                <w:hideMark/>
              </w:tcPr>
            </w:tcPrChange>
          </w:tcPr>
          <w:p w14:paraId="17855CF8" w14:textId="77777777" w:rsidR="00056E8E" w:rsidRPr="00056E8E" w:rsidRDefault="00056E8E" w:rsidP="00056E8E">
            <w:pPr>
              <w:pStyle w:val="Caption"/>
              <w:spacing w:line="360" w:lineRule="auto"/>
              <w:rPr>
                <w:ins w:id="1983" w:author="Wambaugh, John (he/him/his)" w:date="2024-05-06T09:54:00Z"/>
                <w:b/>
                <w:bCs/>
              </w:rPr>
            </w:pPr>
            <w:ins w:id="1984" w:author="Wambaugh, John (he/him/his)" w:date="2024-05-06T09:54:00Z">
              <w:r w:rsidRPr="00056E8E">
                <w:rPr>
                  <w:b/>
                  <w:bCs/>
                </w:rPr>
                <w:t>HTPBTK-</w:t>
              </w:r>
              <w:proofErr w:type="spellStart"/>
              <w:r w:rsidRPr="00056E8E">
                <w:rPr>
                  <w:b/>
                  <w:bCs/>
                </w:rPr>
                <w:t>InVitro</w:t>
              </w:r>
              <w:proofErr w:type="spellEnd"/>
              <w:r w:rsidRPr="00056E8E">
                <w:rPr>
                  <w:b/>
                  <w:bCs/>
                </w:rPr>
                <w:t>-Measured</w:t>
              </w:r>
            </w:ins>
          </w:p>
        </w:tc>
      </w:tr>
      <w:tr w:rsidR="00056E8E" w:rsidRPr="00056E8E" w14:paraId="154EB09C" w14:textId="77777777" w:rsidTr="00056E8E">
        <w:trPr>
          <w:trHeight w:val="290"/>
          <w:ins w:id="1985" w:author="Wambaugh, John (he/him/his)" w:date="2024-05-06T09:54:00Z"/>
          <w:trPrChange w:id="1986"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1987"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7807A5A9" w14:textId="77777777" w:rsidR="00056E8E" w:rsidRPr="00056E8E" w:rsidRDefault="00056E8E" w:rsidP="00056E8E">
            <w:pPr>
              <w:pStyle w:val="Caption"/>
              <w:spacing w:line="360" w:lineRule="auto"/>
              <w:rPr>
                <w:ins w:id="1988" w:author="Wambaugh, John (he/him/his)" w:date="2024-05-06T09:54:00Z"/>
              </w:rPr>
            </w:pPr>
            <w:ins w:id="1989" w:author="Wambaugh, John (he/him/his)" w:date="2024-05-06T09:54:00Z">
              <w:r w:rsidRPr="00056E8E">
                <w:t>AAFE</w:t>
              </w:r>
            </w:ins>
          </w:p>
        </w:tc>
        <w:tc>
          <w:tcPr>
            <w:tcW w:w="236" w:type="dxa"/>
            <w:tcBorders>
              <w:top w:val="single" w:sz="4" w:space="0" w:color="4472C4"/>
              <w:left w:val="nil"/>
              <w:bottom w:val="nil"/>
              <w:right w:val="nil"/>
            </w:tcBorders>
            <w:shd w:val="clear" w:color="auto" w:fill="auto"/>
            <w:noWrap/>
            <w:vAlign w:val="bottom"/>
            <w:hideMark/>
            <w:tcPrChange w:id="199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86B2E44" w14:textId="77777777" w:rsidR="00056E8E" w:rsidRPr="00056E8E" w:rsidRDefault="00056E8E" w:rsidP="00056E8E">
            <w:pPr>
              <w:pStyle w:val="Caption"/>
              <w:spacing w:line="360" w:lineRule="auto"/>
              <w:rPr>
                <w:ins w:id="1991" w:author="Wambaugh, John (he/him/his)" w:date="2024-05-06T09:54:00Z"/>
              </w:rPr>
            </w:pPr>
            <w:ins w:id="1992" w:author="Wambaugh, John (he/him/his)" w:date="2024-05-06T09:54:00Z">
              <w:r w:rsidRPr="00056E8E">
                <w:t>8.94</w:t>
              </w:r>
            </w:ins>
          </w:p>
        </w:tc>
        <w:tc>
          <w:tcPr>
            <w:tcW w:w="236" w:type="dxa"/>
            <w:tcBorders>
              <w:top w:val="single" w:sz="4" w:space="0" w:color="4472C4"/>
              <w:left w:val="nil"/>
              <w:bottom w:val="nil"/>
              <w:right w:val="nil"/>
            </w:tcBorders>
            <w:shd w:val="clear" w:color="auto" w:fill="auto"/>
            <w:noWrap/>
            <w:vAlign w:val="bottom"/>
            <w:hideMark/>
            <w:tcPrChange w:id="1993"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22DAD9DF" w14:textId="77777777" w:rsidR="00056E8E" w:rsidRPr="00056E8E" w:rsidRDefault="00056E8E" w:rsidP="00056E8E">
            <w:pPr>
              <w:pStyle w:val="Caption"/>
              <w:spacing w:line="360" w:lineRule="auto"/>
              <w:rPr>
                <w:ins w:id="1994" w:author="Wambaugh, John (he/him/his)" w:date="2024-05-06T09:54:00Z"/>
              </w:rPr>
            </w:pPr>
            <w:ins w:id="1995" w:author="Wambaugh, John (he/him/his)" w:date="2024-05-06T09:54:00Z">
              <w:r w:rsidRPr="00056E8E">
                <w:t>8.87</w:t>
              </w:r>
            </w:ins>
          </w:p>
        </w:tc>
        <w:tc>
          <w:tcPr>
            <w:tcW w:w="236" w:type="dxa"/>
            <w:tcBorders>
              <w:top w:val="single" w:sz="4" w:space="0" w:color="4472C4"/>
              <w:left w:val="nil"/>
              <w:bottom w:val="nil"/>
              <w:right w:val="nil"/>
            </w:tcBorders>
            <w:shd w:val="clear" w:color="auto" w:fill="auto"/>
            <w:noWrap/>
            <w:vAlign w:val="bottom"/>
            <w:hideMark/>
            <w:tcPrChange w:id="1996"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40E4FA75" w14:textId="77777777" w:rsidR="00056E8E" w:rsidRPr="00056E8E" w:rsidRDefault="00056E8E" w:rsidP="00056E8E">
            <w:pPr>
              <w:pStyle w:val="Caption"/>
              <w:spacing w:line="360" w:lineRule="auto"/>
              <w:rPr>
                <w:ins w:id="1997" w:author="Wambaugh, John (he/him/his)" w:date="2024-05-06T09:54:00Z"/>
              </w:rPr>
            </w:pPr>
            <w:ins w:id="1998" w:author="Wambaugh, John (he/him/his)" w:date="2024-05-06T09:54:00Z">
              <w:r w:rsidRPr="00056E8E">
                <w:t>9.05</w:t>
              </w:r>
            </w:ins>
          </w:p>
        </w:tc>
        <w:tc>
          <w:tcPr>
            <w:tcW w:w="236" w:type="dxa"/>
            <w:tcBorders>
              <w:top w:val="single" w:sz="4" w:space="0" w:color="4472C4"/>
              <w:left w:val="nil"/>
              <w:bottom w:val="nil"/>
              <w:right w:val="nil"/>
            </w:tcBorders>
            <w:shd w:val="clear" w:color="auto" w:fill="auto"/>
            <w:noWrap/>
            <w:vAlign w:val="bottom"/>
            <w:hideMark/>
            <w:tcPrChange w:id="1999"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2B69280E" w14:textId="77777777" w:rsidR="00056E8E" w:rsidRPr="00056E8E" w:rsidRDefault="00056E8E" w:rsidP="00056E8E">
            <w:pPr>
              <w:pStyle w:val="Caption"/>
              <w:spacing w:line="360" w:lineRule="auto"/>
              <w:rPr>
                <w:ins w:id="2000" w:author="Wambaugh, John (he/him/his)" w:date="2024-05-06T09:54:00Z"/>
              </w:rPr>
            </w:pPr>
            <w:ins w:id="2001" w:author="Wambaugh, John (he/him/his)" w:date="2024-05-06T09:54:00Z">
              <w:r w:rsidRPr="00056E8E">
                <w:t>8.87</w:t>
              </w:r>
            </w:ins>
          </w:p>
        </w:tc>
        <w:tc>
          <w:tcPr>
            <w:tcW w:w="236" w:type="dxa"/>
            <w:tcBorders>
              <w:top w:val="single" w:sz="4" w:space="0" w:color="4472C4"/>
              <w:left w:val="nil"/>
              <w:bottom w:val="nil"/>
              <w:right w:val="nil"/>
            </w:tcBorders>
            <w:shd w:val="clear" w:color="auto" w:fill="auto"/>
            <w:noWrap/>
            <w:vAlign w:val="bottom"/>
            <w:hideMark/>
            <w:tcPrChange w:id="2002"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7C327AD9" w14:textId="77777777" w:rsidR="00056E8E" w:rsidRPr="00056E8E" w:rsidRDefault="00056E8E" w:rsidP="00056E8E">
            <w:pPr>
              <w:pStyle w:val="Caption"/>
              <w:spacing w:line="360" w:lineRule="auto"/>
              <w:rPr>
                <w:ins w:id="2003" w:author="Wambaugh, John (he/him/his)" w:date="2024-05-06T09:54:00Z"/>
              </w:rPr>
            </w:pPr>
            <w:ins w:id="2004" w:author="Wambaugh, John (he/him/his)" w:date="2024-05-06T09:54:00Z">
              <w:r w:rsidRPr="00056E8E">
                <w:t>8.93</w:t>
              </w:r>
            </w:ins>
          </w:p>
        </w:tc>
        <w:tc>
          <w:tcPr>
            <w:tcW w:w="236" w:type="dxa"/>
            <w:tcBorders>
              <w:top w:val="single" w:sz="4" w:space="0" w:color="4472C4"/>
              <w:left w:val="nil"/>
              <w:bottom w:val="nil"/>
              <w:right w:val="nil"/>
            </w:tcBorders>
            <w:shd w:val="clear" w:color="auto" w:fill="auto"/>
            <w:noWrap/>
            <w:vAlign w:val="bottom"/>
            <w:hideMark/>
            <w:tcPrChange w:id="2005"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379FC7E6" w14:textId="77777777" w:rsidR="00056E8E" w:rsidRPr="00056E8E" w:rsidRDefault="00056E8E" w:rsidP="00056E8E">
            <w:pPr>
              <w:pStyle w:val="Caption"/>
              <w:spacing w:line="360" w:lineRule="auto"/>
              <w:rPr>
                <w:ins w:id="2006" w:author="Wambaugh, John (he/him/his)" w:date="2024-05-06T09:54:00Z"/>
              </w:rPr>
            </w:pPr>
            <w:ins w:id="2007" w:author="Wambaugh, John (he/him/his)" w:date="2024-05-06T09:54:00Z">
              <w:r w:rsidRPr="00056E8E">
                <w:t>9.38</w:t>
              </w:r>
            </w:ins>
          </w:p>
        </w:tc>
        <w:tc>
          <w:tcPr>
            <w:tcW w:w="236" w:type="dxa"/>
            <w:tcBorders>
              <w:top w:val="single" w:sz="4" w:space="0" w:color="4472C4"/>
              <w:left w:val="nil"/>
              <w:bottom w:val="nil"/>
              <w:right w:val="nil"/>
            </w:tcBorders>
            <w:shd w:val="clear" w:color="auto" w:fill="auto"/>
            <w:noWrap/>
            <w:vAlign w:val="bottom"/>
            <w:hideMark/>
            <w:tcPrChange w:id="2008"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7C4A025" w14:textId="77777777" w:rsidR="00056E8E" w:rsidRPr="00056E8E" w:rsidRDefault="00056E8E" w:rsidP="00056E8E">
            <w:pPr>
              <w:pStyle w:val="Caption"/>
              <w:spacing w:line="360" w:lineRule="auto"/>
              <w:rPr>
                <w:ins w:id="2009" w:author="Wambaugh, John (he/him/his)" w:date="2024-05-06T09:54:00Z"/>
              </w:rPr>
            </w:pPr>
            <w:ins w:id="2010" w:author="Wambaugh, John (he/him/his)" w:date="2024-05-06T09:54:00Z">
              <w:r w:rsidRPr="00056E8E">
                <w:t>9.52</w:t>
              </w:r>
            </w:ins>
          </w:p>
        </w:tc>
        <w:tc>
          <w:tcPr>
            <w:tcW w:w="236" w:type="dxa"/>
            <w:tcBorders>
              <w:top w:val="single" w:sz="4" w:space="0" w:color="4472C4"/>
              <w:left w:val="nil"/>
              <w:bottom w:val="nil"/>
              <w:right w:val="nil"/>
            </w:tcBorders>
            <w:shd w:val="clear" w:color="auto" w:fill="auto"/>
            <w:noWrap/>
            <w:vAlign w:val="bottom"/>
            <w:hideMark/>
            <w:tcPrChange w:id="2011"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D4059E6" w14:textId="77777777" w:rsidR="00056E8E" w:rsidRPr="00056E8E" w:rsidRDefault="00056E8E" w:rsidP="00056E8E">
            <w:pPr>
              <w:pStyle w:val="Caption"/>
              <w:spacing w:line="360" w:lineRule="auto"/>
              <w:rPr>
                <w:ins w:id="2012" w:author="Wambaugh, John (he/him/his)" w:date="2024-05-06T09:54:00Z"/>
              </w:rPr>
            </w:pPr>
            <w:ins w:id="2013" w:author="Wambaugh, John (he/him/his)" w:date="2024-05-06T09:54:00Z">
              <w:r w:rsidRPr="00056E8E">
                <w:t>3.28</w:t>
              </w:r>
            </w:ins>
          </w:p>
        </w:tc>
        <w:tc>
          <w:tcPr>
            <w:tcW w:w="236" w:type="dxa"/>
            <w:tcBorders>
              <w:top w:val="single" w:sz="4" w:space="0" w:color="4472C4"/>
              <w:left w:val="nil"/>
              <w:bottom w:val="nil"/>
              <w:right w:val="nil"/>
            </w:tcBorders>
            <w:shd w:val="clear" w:color="auto" w:fill="auto"/>
            <w:noWrap/>
            <w:vAlign w:val="bottom"/>
            <w:hideMark/>
            <w:tcPrChange w:id="2014"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48C597B5" w14:textId="77777777" w:rsidR="00056E8E" w:rsidRPr="00056E8E" w:rsidRDefault="00056E8E" w:rsidP="00056E8E">
            <w:pPr>
              <w:pStyle w:val="Caption"/>
              <w:spacing w:line="360" w:lineRule="auto"/>
              <w:rPr>
                <w:ins w:id="2015" w:author="Wambaugh, John (he/him/his)" w:date="2024-05-06T09:54:00Z"/>
              </w:rPr>
            </w:pPr>
            <w:ins w:id="2016" w:author="Wambaugh, John (he/him/his)" w:date="2024-05-06T09:54:00Z">
              <w:r w:rsidRPr="00056E8E">
                <w:t>11.88</w:t>
              </w:r>
            </w:ins>
          </w:p>
        </w:tc>
        <w:tc>
          <w:tcPr>
            <w:tcW w:w="236" w:type="dxa"/>
            <w:tcBorders>
              <w:top w:val="single" w:sz="4" w:space="0" w:color="4472C4"/>
              <w:left w:val="nil"/>
              <w:bottom w:val="nil"/>
              <w:right w:val="single" w:sz="4" w:space="0" w:color="4472C4"/>
            </w:tcBorders>
            <w:shd w:val="clear" w:color="auto" w:fill="auto"/>
            <w:noWrap/>
            <w:vAlign w:val="bottom"/>
            <w:hideMark/>
            <w:tcPrChange w:id="2017"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F59DBB6" w14:textId="77777777" w:rsidR="00056E8E" w:rsidRPr="00056E8E" w:rsidRDefault="00056E8E" w:rsidP="00056E8E">
            <w:pPr>
              <w:pStyle w:val="Caption"/>
              <w:spacing w:line="360" w:lineRule="auto"/>
              <w:rPr>
                <w:ins w:id="2018" w:author="Wambaugh, John (he/him/his)" w:date="2024-05-06T09:54:00Z"/>
              </w:rPr>
            </w:pPr>
            <w:ins w:id="2019" w:author="Wambaugh, John (he/him/his)" w:date="2024-05-06T09:54:00Z">
              <w:r w:rsidRPr="00056E8E">
                <w:t>NA</w:t>
              </w:r>
            </w:ins>
          </w:p>
        </w:tc>
      </w:tr>
      <w:tr w:rsidR="00056E8E" w:rsidRPr="00056E8E" w14:paraId="7E1DA838" w14:textId="77777777" w:rsidTr="00056E8E">
        <w:trPr>
          <w:trHeight w:val="290"/>
          <w:ins w:id="2020" w:author="Wambaugh, John (he/him/his)" w:date="2024-05-06T09:54:00Z"/>
          <w:trPrChange w:id="2021"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022"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06D9FBD6" w14:textId="77777777" w:rsidR="00056E8E" w:rsidRPr="00056E8E" w:rsidRDefault="00056E8E" w:rsidP="00056E8E">
            <w:pPr>
              <w:pStyle w:val="Caption"/>
              <w:spacing w:line="360" w:lineRule="auto"/>
              <w:rPr>
                <w:ins w:id="2023" w:author="Wambaugh, John (he/him/his)" w:date="2024-05-06T09:54:00Z"/>
              </w:rPr>
            </w:pPr>
            <w:ins w:id="2024" w:author="Wambaugh, John (he/him/his)" w:date="2024-05-06T09:54:00Z">
              <w:r w:rsidRPr="00056E8E">
                <w:t>RMSLE</w:t>
              </w:r>
            </w:ins>
          </w:p>
        </w:tc>
        <w:tc>
          <w:tcPr>
            <w:tcW w:w="236" w:type="dxa"/>
            <w:tcBorders>
              <w:top w:val="single" w:sz="4" w:space="0" w:color="4472C4"/>
              <w:left w:val="nil"/>
              <w:bottom w:val="nil"/>
              <w:right w:val="nil"/>
            </w:tcBorders>
            <w:shd w:val="clear" w:color="auto" w:fill="auto"/>
            <w:noWrap/>
            <w:vAlign w:val="bottom"/>
            <w:hideMark/>
            <w:tcPrChange w:id="202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39EE5D4" w14:textId="77777777" w:rsidR="00056E8E" w:rsidRPr="00056E8E" w:rsidRDefault="00056E8E" w:rsidP="00056E8E">
            <w:pPr>
              <w:pStyle w:val="Caption"/>
              <w:spacing w:line="360" w:lineRule="auto"/>
              <w:rPr>
                <w:ins w:id="2026" w:author="Wambaugh, John (he/him/his)" w:date="2024-05-06T09:54:00Z"/>
              </w:rPr>
            </w:pPr>
            <w:ins w:id="2027" w:author="Wambaugh, John (he/him/his)" w:date="2024-05-06T09:54:00Z">
              <w:r w:rsidRPr="00056E8E">
                <w:t>1.26</w:t>
              </w:r>
            </w:ins>
          </w:p>
        </w:tc>
        <w:tc>
          <w:tcPr>
            <w:tcW w:w="236" w:type="dxa"/>
            <w:tcBorders>
              <w:top w:val="single" w:sz="4" w:space="0" w:color="4472C4"/>
              <w:left w:val="nil"/>
              <w:bottom w:val="nil"/>
              <w:right w:val="nil"/>
            </w:tcBorders>
            <w:shd w:val="clear" w:color="auto" w:fill="auto"/>
            <w:noWrap/>
            <w:vAlign w:val="bottom"/>
            <w:hideMark/>
            <w:tcPrChange w:id="2028"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31E3F2D9" w14:textId="77777777" w:rsidR="00056E8E" w:rsidRPr="00056E8E" w:rsidRDefault="00056E8E" w:rsidP="00056E8E">
            <w:pPr>
              <w:pStyle w:val="Caption"/>
              <w:spacing w:line="360" w:lineRule="auto"/>
              <w:rPr>
                <w:ins w:id="2029" w:author="Wambaugh, John (he/him/his)" w:date="2024-05-06T09:54:00Z"/>
              </w:rPr>
            </w:pPr>
            <w:ins w:id="2030" w:author="Wambaugh, John (he/him/his)" w:date="2024-05-06T09:54:00Z">
              <w:r w:rsidRPr="00056E8E">
                <w:t>1.25</w:t>
              </w:r>
            </w:ins>
          </w:p>
        </w:tc>
        <w:tc>
          <w:tcPr>
            <w:tcW w:w="236" w:type="dxa"/>
            <w:tcBorders>
              <w:top w:val="single" w:sz="4" w:space="0" w:color="4472C4"/>
              <w:left w:val="nil"/>
              <w:bottom w:val="nil"/>
              <w:right w:val="nil"/>
            </w:tcBorders>
            <w:shd w:val="clear" w:color="auto" w:fill="auto"/>
            <w:noWrap/>
            <w:vAlign w:val="bottom"/>
            <w:hideMark/>
            <w:tcPrChange w:id="2031"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10E839FD" w14:textId="77777777" w:rsidR="00056E8E" w:rsidRPr="00056E8E" w:rsidRDefault="00056E8E" w:rsidP="00056E8E">
            <w:pPr>
              <w:pStyle w:val="Caption"/>
              <w:spacing w:line="360" w:lineRule="auto"/>
              <w:rPr>
                <w:ins w:id="2032" w:author="Wambaugh, John (he/him/his)" w:date="2024-05-06T09:54:00Z"/>
              </w:rPr>
            </w:pPr>
            <w:ins w:id="2033" w:author="Wambaugh, John (he/him/his)" w:date="2024-05-06T09:54:00Z">
              <w:r w:rsidRPr="00056E8E">
                <w:t>1.26</w:t>
              </w:r>
            </w:ins>
          </w:p>
        </w:tc>
        <w:tc>
          <w:tcPr>
            <w:tcW w:w="236" w:type="dxa"/>
            <w:tcBorders>
              <w:top w:val="single" w:sz="4" w:space="0" w:color="4472C4"/>
              <w:left w:val="nil"/>
              <w:bottom w:val="nil"/>
              <w:right w:val="nil"/>
            </w:tcBorders>
            <w:shd w:val="clear" w:color="auto" w:fill="auto"/>
            <w:noWrap/>
            <w:vAlign w:val="bottom"/>
            <w:hideMark/>
            <w:tcPrChange w:id="2034"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38055981" w14:textId="77777777" w:rsidR="00056E8E" w:rsidRPr="00056E8E" w:rsidRDefault="00056E8E" w:rsidP="00056E8E">
            <w:pPr>
              <w:pStyle w:val="Caption"/>
              <w:spacing w:line="360" w:lineRule="auto"/>
              <w:rPr>
                <w:ins w:id="2035" w:author="Wambaugh, John (he/him/his)" w:date="2024-05-06T09:54:00Z"/>
              </w:rPr>
            </w:pPr>
            <w:ins w:id="2036" w:author="Wambaugh, John (he/him/his)" w:date="2024-05-06T09:54:00Z">
              <w:r w:rsidRPr="00056E8E">
                <w:t>1.24</w:t>
              </w:r>
            </w:ins>
          </w:p>
        </w:tc>
        <w:tc>
          <w:tcPr>
            <w:tcW w:w="236" w:type="dxa"/>
            <w:tcBorders>
              <w:top w:val="single" w:sz="4" w:space="0" w:color="4472C4"/>
              <w:left w:val="nil"/>
              <w:bottom w:val="nil"/>
              <w:right w:val="nil"/>
            </w:tcBorders>
            <w:shd w:val="clear" w:color="auto" w:fill="auto"/>
            <w:noWrap/>
            <w:vAlign w:val="bottom"/>
            <w:hideMark/>
            <w:tcPrChange w:id="2037"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047855A" w14:textId="77777777" w:rsidR="00056E8E" w:rsidRPr="00056E8E" w:rsidRDefault="00056E8E" w:rsidP="00056E8E">
            <w:pPr>
              <w:pStyle w:val="Caption"/>
              <w:spacing w:line="360" w:lineRule="auto"/>
              <w:rPr>
                <w:ins w:id="2038" w:author="Wambaugh, John (he/him/his)" w:date="2024-05-06T09:54:00Z"/>
              </w:rPr>
            </w:pPr>
            <w:ins w:id="2039" w:author="Wambaugh, John (he/him/his)" w:date="2024-05-06T09:54:00Z">
              <w:r w:rsidRPr="00056E8E">
                <w:t>1.25</w:t>
              </w:r>
            </w:ins>
          </w:p>
        </w:tc>
        <w:tc>
          <w:tcPr>
            <w:tcW w:w="236" w:type="dxa"/>
            <w:tcBorders>
              <w:top w:val="single" w:sz="4" w:space="0" w:color="4472C4"/>
              <w:left w:val="nil"/>
              <w:bottom w:val="nil"/>
              <w:right w:val="nil"/>
            </w:tcBorders>
            <w:shd w:val="clear" w:color="auto" w:fill="auto"/>
            <w:noWrap/>
            <w:vAlign w:val="bottom"/>
            <w:hideMark/>
            <w:tcPrChange w:id="2040"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12D39F38" w14:textId="77777777" w:rsidR="00056E8E" w:rsidRPr="00056E8E" w:rsidRDefault="00056E8E" w:rsidP="00056E8E">
            <w:pPr>
              <w:pStyle w:val="Caption"/>
              <w:spacing w:line="360" w:lineRule="auto"/>
              <w:rPr>
                <w:ins w:id="2041" w:author="Wambaugh, John (he/him/his)" w:date="2024-05-06T09:54:00Z"/>
              </w:rPr>
            </w:pPr>
            <w:ins w:id="2042" w:author="Wambaugh, John (he/him/his)" w:date="2024-05-06T09:54:00Z">
              <w:r w:rsidRPr="00056E8E">
                <w:t>1.28</w:t>
              </w:r>
            </w:ins>
          </w:p>
        </w:tc>
        <w:tc>
          <w:tcPr>
            <w:tcW w:w="236" w:type="dxa"/>
            <w:tcBorders>
              <w:top w:val="single" w:sz="4" w:space="0" w:color="4472C4"/>
              <w:left w:val="nil"/>
              <w:bottom w:val="nil"/>
              <w:right w:val="nil"/>
            </w:tcBorders>
            <w:shd w:val="clear" w:color="auto" w:fill="auto"/>
            <w:noWrap/>
            <w:vAlign w:val="bottom"/>
            <w:hideMark/>
            <w:tcPrChange w:id="2043"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B8FF2CC" w14:textId="77777777" w:rsidR="00056E8E" w:rsidRPr="00056E8E" w:rsidRDefault="00056E8E" w:rsidP="00056E8E">
            <w:pPr>
              <w:pStyle w:val="Caption"/>
              <w:spacing w:line="360" w:lineRule="auto"/>
              <w:rPr>
                <w:ins w:id="2044" w:author="Wambaugh, John (he/him/his)" w:date="2024-05-06T09:54:00Z"/>
              </w:rPr>
            </w:pPr>
            <w:ins w:id="2045" w:author="Wambaugh, John (he/him/his)" w:date="2024-05-06T09:54:00Z">
              <w:r w:rsidRPr="00056E8E">
                <w:t>1.27</w:t>
              </w:r>
            </w:ins>
          </w:p>
        </w:tc>
        <w:tc>
          <w:tcPr>
            <w:tcW w:w="236" w:type="dxa"/>
            <w:tcBorders>
              <w:top w:val="single" w:sz="4" w:space="0" w:color="4472C4"/>
              <w:left w:val="nil"/>
              <w:bottom w:val="nil"/>
              <w:right w:val="nil"/>
            </w:tcBorders>
            <w:shd w:val="clear" w:color="auto" w:fill="auto"/>
            <w:noWrap/>
            <w:vAlign w:val="bottom"/>
            <w:hideMark/>
            <w:tcPrChange w:id="2046"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3C625294" w14:textId="77777777" w:rsidR="00056E8E" w:rsidRPr="00056E8E" w:rsidRDefault="00056E8E" w:rsidP="00056E8E">
            <w:pPr>
              <w:pStyle w:val="Caption"/>
              <w:spacing w:line="360" w:lineRule="auto"/>
              <w:rPr>
                <w:ins w:id="2047" w:author="Wambaugh, John (he/him/his)" w:date="2024-05-06T09:54:00Z"/>
              </w:rPr>
            </w:pPr>
            <w:ins w:id="2048" w:author="Wambaugh, John (he/him/his)" w:date="2024-05-06T09:54:00Z">
              <w:r w:rsidRPr="00056E8E">
                <w:t>0.82</w:t>
              </w:r>
            </w:ins>
          </w:p>
        </w:tc>
        <w:tc>
          <w:tcPr>
            <w:tcW w:w="236" w:type="dxa"/>
            <w:tcBorders>
              <w:top w:val="single" w:sz="4" w:space="0" w:color="4472C4"/>
              <w:left w:val="nil"/>
              <w:bottom w:val="nil"/>
              <w:right w:val="nil"/>
            </w:tcBorders>
            <w:shd w:val="clear" w:color="auto" w:fill="auto"/>
            <w:noWrap/>
            <w:vAlign w:val="bottom"/>
            <w:hideMark/>
            <w:tcPrChange w:id="2049"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2306C2C5" w14:textId="77777777" w:rsidR="00056E8E" w:rsidRPr="00056E8E" w:rsidRDefault="00056E8E" w:rsidP="00056E8E">
            <w:pPr>
              <w:pStyle w:val="Caption"/>
              <w:spacing w:line="360" w:lineRule="auto"/>
              <w:rPr>
                <w:ins w:id="2050" w:author="Wambaugh, John (he/him/his)" w:date="2024-05-06T09:54:00Z"/>
              </w:rPr>
            </w:pPr>
            <w:ins w:id="2051" w:author="Wambaugh, John (he/him/his)" w:date="2024-05-06T09:54:00Z">
              <w:r w:rsidRPr="00056E8E">
                <w:t>1.39</w:t>
              </w:r>
            </w:ins>
          </w:p>
        </w:tc>
        <w:tc>
          <w:tcPr>
            <w:tcW w:w="236" w:type="dxa"/>
            <w:tcBorders>
              <w:top w:val="single" w:sz="4" w:space="0" w:color="4472C4"/>
              <w:left w:val="nil"/>
              <w:bottom w:val="nil"/>
              <w:right w:val="single" w:sz="4" w:space="0" w:color="4472C4"/>
            </w:tcBorders>
            <w:shd w:val="clear" w:color="auto" w:fill="auto"/>
            <w:noWrap/>
            <w:vAlign w:val="bottom"/>
            <w:hideMark/>
            <w:tcPrChange w:id="2052"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56AD296" w14:textId="77777777" w:rsidR="00056E8E" w:rsidRPr="00056E8E" w:rsidRDefault="00056E8E" w:rsidP="00056E8E">
            <w:pPr>
              <w:pStyle w:val="Caption"/>
              <w:spacing w:line="360" w:lineRule="auto"/>
              <w:rPr>
                <w:ins w:id="2053" w:author="Wambaugh, John (he/him/his)" w:date="2024-05-06T09:54:00Z"/>
              </w:rPr>
            </w:pPr>
            <w:ins w:id="2054" w:author="Wambaugh, John (he/him/his)" w:date="2024-05-06T09:54:00Z">
              <w:r w:rsidRPr="00056E8E">
                <w:t>NA</w:t>
              </w:r>
            </w:ins>
          </w:p>
        </w:tc>
      </w:tr>
      <w:tr w:rsidR="00056E8E" w:rsidRPr="00056E8E" w14:paraId="4C926D1D" w14:textId="77777777" w:rsidTr="00056E8E">
        <w:trPr>
          <w:trHeight w:val="290"/>
          <w:ins w:id="2055" w:author="Wambaugh, John (he/him/his)" w:date="2024-05-06T09:54:00Z"/>
          <w:trPrChange w:id="2056"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057"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52CB637B" w14:textId="77777777" w:rsidR="00056E8E" w:rsidRPr="00056E8E" w:rsidRDefault="00056E8E" w:rsidP="00056E8E">
            <w:pPr>
              <w:pStyle w:val="Caption"/>
              <w:spacing w:line="360" w:lineRule="auto"/>
              <w:rPr>
                <w:ins w:id="2058" w:author="Wambaugh, John (he/him/his)" w:date="2024-05-06T09:54:00Z"/>
              </w:rPr>
            </w:pPr>
            <w:ins w:id="2059" w:author="Wambaugh, John (he/him/his)" w:date="2024-05-06T09:54:00Z">
              <w:r w:rsidRPr="00056E8E">
                <w:t>MRPE</w:t>
              </w:r>
            </w:ins>
          </w:p>
        </w:tc>
        <w:tc>
          <w:tcPr>
            <w:tcW w:w="236" w:type="dxa"/>
            <w:tcBorders>
              <w:top w:val="single" w:sz="4" w:space="0" w:color="4472C4"/>
              <w:left w:val="nil"/>
              <w:bottom w:val="nil"/>
              <w:right w:val="nil"/>
            </w:tcBorders>
            <w:shd w:val="clear" w:color="auto" w:fill="auto"/>
            <w:noWrap/>
            <w:vAlign w:val="bottom"/>
            <w:hideMark/>
            <w:tcPrChange w:id="206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FB43854" w14:textId="77777777" w:rsidR="00056E8E" w:rsidRPr="00056E8E" w:rsidRDefault="00056E8E" w:rsidP="00056E8E">
            <w:pPr>
              <w:pStyle w:val="Caption"/>
              <w:spacing w:line="360" w:lineRule="auto"/>
              <w:rPr>
                <w:ins w:id="2061" w:author="Wambaugh, John (he/him/his)" w:date="2024-05-06T09:54:00Z"/>
              </w:rPr>
            </w:pPr>
            <w:ins w:id="2062" w:author="Wambaugh, John (he/him/his)" w:date="2024-05-06T09:54:00Z">
              <w:r w:rsidRPr="00056E8E">
                <w:t>1.51</w:t>
              </w:r>
            </w:ins>
          </w:p>
        </w:tc>
        <w:tc>
          <w:tcPr>
            <w:tcW w:w="236" w:type="dxa"/>
            <w:tcBorders>
              <w:top w:val="single" w:sz="4" w:space="0" w:color="4472C4"/>
              <w:left w:val="nil"/>
              <w:bottom w:val="nil"/>
              <w:right w:val="nil"/>
            </w:tcBorders>
            <w:shd w:val="clear" w:color="auto" w:fill="auto"/>
            <w:noWrap/>
            <w:vAlign w:val="bottom"/>
            <w:hideMark/>
            <w:tcPrChange w:id="2063"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1FE1D5C5" w14:textId="77777777" w:rsidR="00056E8E" w:rsidRPr="00056E8E" w:rsidRDefault="00056E8E" w:rsidP="00056E8E">
            <w:pPr>
              <w:pStyle w:val="Caption"/>
              <w:spacing w:line="360" w:lineRule="auto"/>
              <w:rPr>
                <w:ins w:id="2064" w:author="Wambaugh, John (he/him/his)" w:date="2024-05-06T09:54:00Z"/>
              </w:rPr>
            </w:pPr>
            <w:ins w:id="2065" w:author="Wambaugh, John (he/him/his)" w:date="2024-05-06T09:54:00Z">
              <w:r w:rsidRPr="00056E8E">
                <w:t>1.33</w:t>
              </w:r>
            </w:ins>
          </w:p>
        </w:tc>
        <w:tc>
          <w:tcPr>
            <w:tcW w:w="236" w:type="dxa"/>
            <w:tcBorders>
              <w:top w:val="single" w:sz="4" w:space="0" w:color="4472C4"/>
              <w:left w:val="nil"/>
              <w:bottom w:val="nil"/>
              <w:right w:val="nil"/>
            </w:tcBorders>
            <w:shd w:val="clear" w:color="auto" w:fill="auto"/>
            <w:noWrap/>
            <w:vAlign w:val="bottom"/>
            <w:hideMark/>
            <w:tcPrChange w:id="2066"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35D2A595" w14:textId="77777777" w:rsidR="00056E8E" w:rsidRPr="00056E8E" w:rsidRDefault="00056E8E" w:rsidP="00056E8E">
            <w:pPr>
              <w:pStyle w:val="Caption"/>
              <w:spacing w:line="360" w:lineRule="auto"/>
              <w:rPr>
                <w:ins w:id="2067" w:author="Wambaugh, John (he/him/his)" w:date="2024-05-06T09:54:00Z"/>
              </w:rPr>
            </w:pPr>
            <w:ins w:id="2068" w:author="Wambaugh, John (he/him/his)" w:date="2024-05-06T09:54:00Z">
              <w:r w:rsidRPr="00056E8E">
                <w:t>1.37</w:t>
              </w:r>
            </w:ins>
          </w:p>
        </w:tc>
        <w:tc>
          <w:tcPr>
            <w:tcW w:w="236" w:type="dxa"/>
            <w:tcBorders>
              <w:top w:val="single" w:sz="4" w:space="0" w:color="4472C4"/>
              <w:left w:val="nil"/>
              <w:bottom w:val="nil"/>
              <w:right w:val="nil"/>
            </w:tcBorders>
            <w:shd w:val="clear" w:color="auto" w:fill="auto"/>
            <w:noWrap/>
            <w:vAlign w:val="bottom"/>
            <w:hideMark/>
            <w:tcPrChange w:id="2069"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D2715C0" w14:textId="77777777" w:rsidR="00056E8E" w:rsidRPr="00056E8E" w:rsidRDefault="00056E8E" w:rsidP="00056E8E">
            <w:pPr>
              <w:pStyle w:val="Caption"/>
              <w:spacing w:line="360" w:lineRule="auto"/>
              <w:rPr>
                <w:ins w:id="2070" w:author="Wambaugh, John (he/him/his)" w:date="2024-05-06T09:54:00Z"/>
              </w:rPr>
            </w:pPr>
            <w:ins w:id="2071" w:author="Wambaugh, John (he/him/his)" w:date="2024-05-06T09:54:00Z">
              <w:r w:rsidRPr="00056E8E">
                <w:t>2.64</w:t>
              </w:r>
            </w:ins>
          </w:p>
        </w:tc>
        <w:tc>
          <w:tcPr>
            <w:tcW w:w="236" w:type="dxa"/>
            <w:tcBorders>
              <w:top w:val="single" w:sz="4" w:space="0" w:color="4472C4"/>
              <w:left w:val="nil"/>
              <w:bottom w:val="nil"/>
              <w:right w:val="nil"/>
            </w:tcBorders>
            <w:shd w:val="clear" w:color="auto" w:fill="auto"/>
            <w:noWrap/>
            <w:vAlign w:val="bottom"/>
            <w:hideMark/>
            <w:tcPrChange w:id="2072"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0F7A51AD" w14:textId="77777777" w:rsidR="00056E8E" w:rsidRPr="00056E8E" w:rsidRDefault="00056E8E" w:rsidP="00056E8E">
            <w:pPr>
              <w:pStyle w:val="Caption"/>
              <w:spacing w:line="360" w:lineRule="auto"/>
              <w:rPr>
                <w:ins w:id="2073" w:author="Wambaugh, John (he/him/his)" w:date="2024-05-06T09:54:00Z"/>
              </w:rPr>
            </w:pPr>
            <w:ins w:id="2074" w:author="Wambaugh, John (he/him/his)" w:date="2024-05-06T09:54:00Z">
              <w:r w:rsidRPr="00056E8E">
                <w:t>1.45</w:t>
              </w:r>
            </w:ins>
          </w:p>
        </w:tc>
        <w:tc>
          <w:tcPr>
            <w:tcW w:w="236" w:type="dxa"/>
            <w:tcBorders>
              <w:top w:val="single" w:sz="4" w:space="0" w:color="4472C4"/>
              <w:left w:val="nil"/>
              <w:bottom w:val="nil"/>
              <w:right w:val="nil"/>
            </w:tcBorders>
            <w:shd w:val="clear" w:color="auto" w:fill="auto"/>
            <w:noWrap/>
            <w:vAlign w:val="bottom"/>
            <w:hideMark/>
            <w:tcPrChange w:id="2075"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629C151D" w14:textId="77777777" w:rsidR="00056E8E" w:rsidRPr="00056E8E" w:rsidRDefault="00056E8E" w:rsidP="00056E8E">
            <w:pPr>
              <w:pStyle w:val="Caption"/>
              <w:spacing w:line="360" w:lineRule="auto"/>
              <w:rPr>
                <w:ins w:id="2076" w:author="Wambaugh, John (he/him/his)" w:date="2024-05-06T09:54:00Z"/>
              </w:rPr>
            </w:pPr>
            <w:ins w:id="2077" w:author="Wambaugh, John (he/him/his)" w:date="2024-05-06T09:54:00Z">
              <w:r w:rsidRPr="00056E8E">
                <w:t>1.7</w:t>
              </w:r>
            </w:ins>
          </w:p>
        </w:tc>
        <w:tc>
          <w:tcPr>
            <w:tcW w:w="236" w:type="dxa"/>
            <w:tcBorders>
              <w:top w:val="single" w:sz="4" w:space="0" w:color="4472C4"/>
              <w:left w:val="nil"/>
              <w:bottom w:val="nil"/>
              <w:right w:val="nil"/>
            </w:tcBorders>
            <w:shd w:val="clear" w:color="auto" w:fill="auto"/>
            <w:noWrap/>
            <w:vAlign w:val="bottom"/>
            <w:hideMark/>
            <w:tcPrChange w:id="2078"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8E2ED61" w14:textId="77777777" w:rsidR="00056E8E" w:rsidRPr="00056E8E" w:rsidRDefault="00056E8E" w:rsidP="00056E8E">
            <w:pPr>
              <w:pStyle w:val="Caption"/>
              <w:spacing w:line="360" w:lineRule="auto"/>
              <w:rPr>
                <w:ins w:id="2079" w:author="Wambaugh, John (he/him/his)" w:date="2024-05-06T09:54:00Z"/>
              </w:rPr>
            </w:pPr>
            <w:ins w:id="2080" w:author="Wambaugh, John (he/him/his)" w:date="2024-05-06T09:54:00Z">
              <w:r w:rsidRPr="00056E8E">
                <w:t>2.1</w:t>
              </w:r>
            </w:ins>
          </w:p>
        </w:tc>
        <w:tc>
          <w:tcPr>
            <w:tcW w:w="236" w:type="dxa"/>
            <w:tcBorders>
              <w:top w:val="single" w:sz="4" w:space="0" w:color="4472C4"/>
              <w:left w:val="nil"/>
              <w:bottom w:val="nil"/>
              <w:right w:val="nil"/>
            </w:tcBorders>
            <w:shd w:val="clear" w:color="auto" w:fill="auto"/>
            <w:noWrap/>
            <w:vAlign w:val="bottom"/>
            <w:hideMark/>
            <w:tcPrChange w:id="2081"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54B94EAB" w14:textId="77777777" w:rsidR="00056E8E" w:rsidRPr="00056E8E" w:rsidRDefault="00056E8E" w:rsidP="00056E8E">
            <w:pPr>
              <w:pStyle w:val="Caption"/>
              <w:spacing w:line="360" w:lineRule="auto"/>
              <w:rPr>
                <w:ins w:id="2082" w:author="Wambaugh, John (he/him/his)" w:date="2024-05-06T09:54:00Z"/>
              </w:rPr>
            </w:pPr>
            <w:ins w:id="2083" w:author="Wambaugh, John (he/him/his)" w:date="2024-05-06T09:54:00Z">
              <w:r w:rsidRPr="00056E8E">
                <w:t>-0.23</w:t>
              </w:r>
            </w:ins>
          </w:p>
        </w:tc>
        <w:tc>
          <w:tcPr>
            <w:tcW w:w="236" w:type="dxa"/>
            <w:tcBorders>
              <w:top w:val="single" w:sz="4" w:space="0" w:color="4472C4"/>
              <w:left w:val="nil"/>
              <w:bottom w:val="nil"/>
              <w:right w:val="nil"/>
            </w:tcBorders>
            <w:shd w:val="clear" w:color="auto" w:fill="auto"/>
            <w:noWrap/>
            <w:vAlign w:val="bottom"/>
            <w:hideMark/>
            <w:tcPrChange w:id="2084"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640BEB4F" w14:textId="77777777" w:rsidR="00056E8E" w:rsidRPr="00056E8E" w:rsidRDefault="00056E8E" w:rsidP="00056E8E">
            <w:pPr>
              <w:pStyle w:val="Caption"/>
              <w:spacing w:line="360" w:lineRule="auto"/>
              <w:rPr>
                <w:ins w:id="2085" w:author="Wambaugh, John (he/him/his)" w:date="2024-05-06T09:54:00Z"/>
              </w:rPr>
            </w:pPr>
            <w:ins w:id="2086" w:author="Wambaugh, John (he/him/his)" w:date="2024-05-06T09:54:00Z">
              <w:r w:rsidRPr="00056E8E">
                <w:t>2.84</w:t>
              </w:r>
            </w:ins>
          </w:p>
        </w:tc>
        <w:tc>
          <w:tcPr>
            <w:tcW w:w="236" w:type="dxa"/>
            <w:tcBorders>
              <w:top w:val="single" w:sz="4" w:space="0" w:color="4472C4"/>
              <w:left w:val="nil"/>
              <w:bottom w:val="nil"/>
              <w:right w:val="single" w:sz="4" w:space="0" w:color="4472C4"/>
            </w:tcBorders>
            <w:shd w:val="clear" w:color="auto" w:fill="auto"/>
            <w:noWrap/>
            <w:vAlign w:val="bottom"/>
            <w:hideMark/>
            <w:tcPrChange w:id="2087"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384F12D6" w14:textId="77777777" w:rsidR="00056E8E" w:rsidRPr="00056E8E" w:rsidRDefault="00056E8E" w:rsidP="00056E8E">
            <w:pPr>
              <w:pStyle w:val="Caption"/>
              <w:spacing w:line="360" w:lineRule="auto"/>
              <w:rPr>
                <w:ins w:id="2088" w:author="Wambaugh, John (he/him/his)" w:date="2024-05-06T09:54:00Z"/>
              </w:rPr>
            </w:pPr>
            <w:ins w:id="2089" w:author="Wambaugh, John (he/him/his)" w:date="2024-05-06T09:54:00Z">
              <w:r w:rsidRPr="00056E8E">
                <w:t>NA</w:t>
              </w:r>
            </w:ins>
          </w:p>
        </w:tc>
      </w:tr>
      <w:tr w:rsidR="00056E8E" w:rsidRPr="00056E8E" w14:paraId="6EE468BD" w14:textId="77777777" w:rsidTr="00056E8E">
        <w:trPr>
          <w:trHeight w:val="290"/>
          <w:ins w:id="2090" w:author="Wambaugh, John (he/him/his)" w:date="2024-05-06T09:54:00Z"/>
          <w:trPrChange w:id="2091"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092"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2870D56B" w14:textId="77777777" w:rsidR="00056E8E" w:rsidRPr="00056E8E" w:rsidRDefault="00056E8E" w:rsidP="00056E8E">
            <w:pPr>
              <w:pStyle w:val="Caption"/>
              <w:spacing w:line="360" w:lineRule="auto"/>
              <w:rPr>
                <w:ins w:id="2093" w:author="Wambaugh, John (he/him/his)" w:date="2024-05-06T09:54:00Z"/>
              </w:rPr>
            </w:pPr>
            <w:proofErr w:type="spellStart"/>
            <w:ins w:id="2094" w:author="Wambaugh, John (he/him/his)" w:date="2024-05-06T09:54:00Z">
              <w:r w:rsidRPr="00056E8E">
                <w:t>RMSLE.early</w:t>
              </w:r>
              <w:proofErr w:type="spellEnd"/>
            </w:ins>
          </w:p>
        </w:tc>
        <w:tc>
          <w:tcPr>
            <w:tcW w:w="236" w:type="dxa"/>
            <w:tcBorders>
              <w:top w:val="single" w:sz="4" w:space="0" w:color="4472C4"/>
              <w:left w:val="nil"/>
              <w:bottom w:val="nil"/>
              <w:right w:val="nil"/>
            </w:tcBorders>
            <w:shd w:val="clear" w:color="auto" w:fill="auto"/>
            <w:noWrap/>
            <w:vAlign w:val="bottom"/>
            <w:hideMark/>
            <w:tcPrChange w:id="209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BB82238" w14:textId="77777777" w:rsidR="00056E8E" w:rsidRPr="00056E8E" w:rsidRDefault="00056E8E" w:rsidP="00056E8E">
            <w:pPr>
              <w:pStyle w:val="Caption"/>
              <w:spacing w:line="360" w:lineRule="auto"/>
              <w:rPr>
                <w:ins w:id="2096" w:author="Wambaugh, John (he/him/his)" w:date="2024-05-06T09:54:00Z"/>
              </w:rPr>
            </w:pPr>
            <w:ins w:id="2097" w:author="Wambaugh, John (he/him/his)" w:date="2024-05-06T09:54:00Z">
              <w:r w:rsidRPr="00056E8E">
                <w:t>1.13</w:t>
              </w:r>
            </w:ins>
          </w:p>
        </w:tc>
        <w:tc>
          <w:tcPr>
            <w:tcW w:w="236" w:type="dxa"/>
            <w:tcBorders>
              <w:top w:val="single" w:sz="4" w:space="0" w:color="4472C4"/>
              <w:left w:val="nil"/>
              <w:bottom w:val="nil"/>
              <w:right w:val="nil"/>
            </w:tcBorders>
            <w:shd w:val="clear" w:color="auto" w:fill="auto"/>
            <w:noWrap/>
            <w:vAlign w:val="bottom"/>
            <w:hideMark/>
            <w:tcPrChange w:id="2098"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32058899" w14:textId="77777777" w:rsidR="00056E8E" w:rsidRPr="00056E8E" w:rsidRDefault="00056E8E" w:rsidP="00056E8E">
            <w:pPr>
              <w:pStyle w:val="Caption"/>
              <w:spacing w:line="360" w:lineRule="auto"/>
              <w:rPr>
                <w:ins w:id="2099" w:author="Wambaugh, John (he/him/his)" w:date="2024-05-06T09:54:00Z"/>
              </w:rPr>
            </w:pPr>
            <w:ins w:id="2100"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2101"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19562FA6" w14:textId="77777777" w:rsidR="00056E8E" w:rsidRPr="00056E8E" w:rsidRDefault="00056E8E" w:rsidP="00056E8E">
            <w:pPr>
              <w:pStyle w:val="Caption"/>
              <w:spacing w:line="360" w:lineRule="auto"/>
              <w:rPr>
                <w:ins w:id="2102" w:author="Wambaugh, John (he/him/his)" w:date="2024-05-06T09:54:00Z"/>
              </w:rPr>
            </w:pPr>
            <w:ins w:id="2103" w:author="Wambaugh, John (he/him/his)" w:date="2024-05-06T09:54:00Z">
              <w:r w:rsidRPr="00056E8E">
                <w:t>1.13</w:t>
              </w:r>
            </w:ins>
          </w:p>
        </w:tc>
        <w:tc>
          <w:tcPr>
            <w:tcW w:w="236" w:type="dxa"/>
            <w:tcBorders>
              <w:top w:val="single" w:sz="4" w:space="0" w:color="4472C4"/>
              <w:left w:val="nil"/>
              <w:bottom w:val="nil"/>
              <w:right w:val="nil"/>
            </w:tcBorders>
            <w:shd w:val="clear" w:color="auto" w:fill="auto"/>
            <w:noWrap/>
            <w:vAlign w:val="bottom"/>
            <w:hideMark/>
            <w:tcPrChange w:id="2104"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1A6EB385" w14:textId="77777777" w:rsidR="00056E8E" w:rsidRPr="00056E8E" w:rsidRDefault="00056E8E" w:rsidP="00056E8E">
            <w:pPr>
              <w:pStyle w:val="Caption"/>
              <w:spacing w:line="360" w:lineRule="auto"/>
              <w:rPr>
                <w:ins w:id="2105" w:author="Wambaugh, John (he/him/his)" w:date="2024-05-06T09:54:00Z"/>
              </w:rPr>
            </w:pPr>
            <w:ins w:id="2106" w:author="Wambaugh, John (he/him/his)" w:date="2024-05-06T09:54:00Z">
              <w:r w:rsidRPr="00056E8E">
                <w:t>1.1</w:t>
              </w:r>
            </w:ins>
          </w:p>
        </w:tc>
        <w:tc>
          <w:tcPr>
            <w:tcW w:w="236" w:type="dxa"/>
            <w:tcBorders>
              <w:top w:val="single" w:sz="4" w:space="0" w:color="4472C4"/>
              <w:left w:val="nil"/>
              <w:bottom w:val="nil"/>
              <w:right w:val="nil"/>
            </w:tcBorders>
            <w:shd w:val="clear" w:color="auto" w:fill="auto"/>
            <w:noWrap/>
            <w:vAlign w:val="bottom"/>
            <w:hideMark/>
            <w:tcPrChange w:id="2107"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23E9C258" w14:textId="77777777" w:rsidR="00056E8E" w:rsidRPr="00056E8E" w:rsidRDefault="00056E8E" w:rsidP="00056E8E">
            <w:pPr>
              <w:pStyle w:val="Caption"/>
              <w:spacing w:line="360" w:lineRule="auto"/>
              <w:rPr>
                <w:ins w:id="2108" w:author="Wambaugh, John (he/him/his)" w:date="2024-05-06T09:54:00Z"/>
              </w:rPr>
            </w:pPr>
            <w:ins w:id="2109"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2110"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9D17951" w14:textId="77777777" w:rsidR="00056E8E" w:rsidRPr="00056E8E" w:rsidRDefault="00056E8E" w:rsidP="00056E8E">
            <w:pPr>
              <w:pStyle w:val="Caption"/>
              <w:spacing w:line="360" w:lineRule="auto"/>
              <w:rPr>
                <w:ins w:id="2111" w:author="Wambaugh, John (he/him/his)" w:date="2024-05-06T09:54:00Z"/>
              </w:rPr>
            </w:pPr>
            <w:ins w:id="2112" w:author="Wambaugh, John (he/him/his)" w:date="2024-05-06T09:54:00Z">
              <w:r w:rsidRPr="00056E8E">
                <w:t>1.15</w:t>
              </w:r>
            </w:ins>
          </w:p>
        </w:tc>
        <w:tc>
          <w:tcPr>
            <w:tcW w:w="236" w:type="dxa"/>
            <w:tcBorders>
              <w:top w:val="single" w:sz="4" w:space="0" w:color="4472C4"/>
              <w:left w:val="nil"/>
              <w:bottom w:val="nil"/>
              <w:right w:val="nil"/>
            </w:tcBorders>
            <w:shd w:val="clear" w:color="auto" w:fill="auto"/>
            <w:noWrap/>
            <w:vAlign w:val="bottom"/>
            <w:hideMark/>
            <w:tcPrChange w:id="2113"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427FFFA" w14:textId="77777777" w:rsidR="00056E8E" w:rsidRPr="00056E8E" w:rsidRDefault="00056E8E" w:rsidP="00056E8E">
            <w:pPr>
              <w:pStyle w:val="Caption"/>
              <w:spacing w:line="360" w:lineRule="auto"/>
              <w:rPr>
                <w:ins w:id="2114" w:author="Wambaugh, John (he/him/his)" w:date="2024-05-06T09:54:00Z"/>
              </w:rPr>
            </w:pPr>
            <w:ins w:id="2115" w:author="Wambaugh, John (he/him/his)" w:date="2024-05-06T09:54:00Z">
              <w:r w:rsidRPr="00056E8E">
                <w:t>1.15</w:t>
              </w:r>
            </w:ins>
          </w:p>
        </w:tc>
        <w:tc>
          <w:tcPr>
            <w:tcW w:w="236" w:type="dxa"/>
            <w:tcBorders>
              <w:top w:val="single" w:sz="4" w:space="0" w:color="4472C4"/>
              <w:left w:val="nil"/>
              <w:bottom w:val="nil"/>
              <w:right w:val="nil"/>
            </w:tcBorders>
            <w:shd w:val="clear" w:color="auto" w:fill="auto"/>
            <w:noWrap/>
            <w:vAlign w:val="bottom"/>
            <w:hideMark/>
            <w:tcPrChange w:id="2116"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D93F4B6" w14:textId="77777777" w:rsidR="00056E8E" w:rsidRPr="00056E8E" w:rsidRDefault="00056E8E" w:rsidP="00056E8E">
            <w:pPr>
              <w:pStyle w:val="Caption"/>
              <w:spacing w:line="360" w:lineRule="auto"/>
              <w:rPr>
                <w:ins w:id="2117" w:author="Wambaugh, John (he/him/his)" w:date="2024-05-06T09:54:00Z"/>
              </w:rPr>
            </w:pPr>
            <w:ins w:id="2118" w:author="Wambaugh, John (he/him/his)" w:date="2024-05-06T09:54:00Z">
              <w:r w:rsidRPr="00056E8E">
                <w:t>0.79</w:t>
              </w:r>
            </w:ins>
          </w:p>
        </w:tc>
        <w:tc>
          <w:tcPr>
            <w:tcW w:w="236" w:type="dxa"/>
            <w:tcBorders>
              <w:top w:val="single" w:sz="4" w:space="0" w:color="4472C4"/>
              <w:left w:val="nil"/>
              <w:bottom w:val="nil"/>
              <w:right w:val="nil"/>
            </w:tcBorders>
            <w:shd w:val="clear" w:color="auto" w:fill="auto"/>
            <w:noWrap/>
            <w:vAlign w:val="bottom"/>
            <w:hideMark/>
            <w:tcPrChange w:id="2119"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501FAA41" w14:textId="77777777" w:rsidR="00056E8E" w:rsidRPr="00056E8E" w:rsidRDefault="00056E8E" w:rsidP="00056E8E">
            <w:pPr>
              <w:pStyle w:val="Caption"/>
              <w:spacing w:line="360" w:lineRule="auto"/>
              <w:rPr>
                <w:ins w:id="2120" w:author="Wambaugh, John (he/him/his)" w:date="2024-05-06T09:54:00Z"/>
              </w:rPr>
            </w:pPr>
            <w:ins w:id="2121" w:author="Wambaugh, John (he/him/his)" w:date="2024-05-06T09:54:00Z">
              <w:r w:rsidRPr="00056E8E">
                <w:t>1.22</w:t>
              </w:r>
            </w:ins>
          </w:p>
        </w:tc>
        <w:tc>
          <w:tcPr>
            <w:tcW w:w="236" w:type="dxa"/>
            <w:tcBorders>
              <w:top w:val="single" w:sz="4" w:space="0" w:color="4472C4"/>
              <w:left w:val="nil"/>
              <w:bottom w:val="nil"/>
              <w:right w:val="single" w:sz="4" w:space="0" w:color="4472C4"/>
            </w:tcBorders>
            <w:shd w:val="clear" w:color="auto" w:fill="auto"/>
            <w:noWrap/>
            <w:vAlign w:val="bottom"/>
            <w:hideMark/>
            <w:tcPrChange w:id="2122"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9D36C08" w14:textId="77777777" w:rsidR="00056E8E" w:rsidRPr="00056E8E" w:rsidRDefault="00056E8E" w:rsidP="00056E8E">
            <w:pPr>
              <w:pStyle w:val="Caption"/>
              <w:spacing w:line="360" w:lineRule="auto"/>
              <w:rPr>
                <w:ins w:id="2123" w:author="Wambaugh, John (he/him/his)" w:date="2024-05-06T09:54:00Z"/>
              </w:rPr>
            </w:pPr>
            <w:ins w:id="2124" w:author="Wambaugh, John (he/him/his)" w:date="2024-05-06T09:54:00Z">
              <w:r w:rsidRPr="00056E8E">
                <w:t>NA</w:t>
              </w:r>
            </w:ins>
          </w:p>
        </w:tc>
      </w:tr>
      <w:tr w:rsidR="00056E8E" w:rsidRPr="00056E8E" w14:paraId="5ED80D54" w14:textId="77777777" w:rsidTr="00056E8E">
        <w:trPr>
          <w:trHeight w:val="290"/>
          <w:ins w:id="2125" w:author="Wambaugh, John (he/him/his)" w:date="2024-05-06T09:54:00Z"/>
          <w:trPrChange w:id="2126"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127"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B9301D6" w14:textId="77777777" w:rsidR="00056E8E" w:rsidRPr="00056E8E" w:rsidRDefault="00056E8E" w:rsidP="00056E8E">
            <w:pPr>
              <w:pStyle w:val="Caption"/>
              <w:spacing w:line="360" w:lineRule="auto"/>
              <w:rPr>
                <w:ins w:id="2128" w:author="Wambaugh, John (he/him/his)" w:date="2024-05-06T09:54:00Z"/>
              </w:rPr>
            </w:pPr>
            <w:proofErr w:type="spellStart"/>
            <w:ins w:id="2129" w:author="Wambaugh, John (he/him/his)" w:date="2024-05-06T09:54:00Z">
              <w:r w:rsidRPr="00056E8E">
                <w:t>RMSLE.late</w:t>
              </w:r>
              <w:proofErr w:type="spellEnd"/>
            </w:ins>
          </w:p>
        </w:tc>
        <w:tc>
          <w:tcPr>
            <w:tcW w:w="236" w:type="dxa"/>
            <w:tcBorders>
              <w:top w:val="single" w:sz="4" w:space="0" w:color="4472C4"/>
              <w:left w:val="nil"/>
              <w:bottom w:val="nil"/>
              <w:right w:val="nil"/>
            </w:tcBorders>
            <w:shd w:val="clear" w:color="auto" w:fill="auto"/>
            <w:noWrap/>
            <w:vAlign w:val="bottom"/>
            <w:hideMark/>
            <w:tcPrChange w:id="213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1BA4D3A" w14:textId="77777777" w:rsidR="00056E8E" w:rsidRPr="00056E8E" w:rsidRDefault="00056E8E" w:rsidP="00056E8E">
            <w:pPr>
              <w:pStyle w:val="Caption"/>
              <w:spacing w:line="360" w:lineRule="auto"/>
              <w:rPr>
                <w:ins w:id="2131" w:author="Wambaugh, John (he/him/his)" w:date="2024-05-06T09:54:00Z"/>
              </w:rPr>
            </w:pPr>
            <w:ins w:id="2132"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2133"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33185C8" w14:textId="77777777" w:rsidR="00056E8E" w:rsidRPr="00056E8E" w:rsidRDefault="00056E8E" w:rsidP="00056E8E">
            <w:pPr>
              <w:pStyle w:val="Caption"/>
              <w:spacing w:line="360" w:lineRule="auto"/>
              <w:rPr>
                <w:ins w:id="2134" w:author="Wambaugh, John (he/him/his)" w:date="2024-05-06T09:54:00Z"/>
              </w:rPr>
            </w:pPr>
            <w:ins w:id="2135" w:author="Wambaugh, John (he/him/his)" w:date="2024-05-06T09:54:00Z">
              <w:r w:rsidRPr="00056E8E">
                <w:t>1.53</w:t>
              </w:r>
            </w:ins>
          </w:p>
        </w:tc>
        <w:tc>
          <w:tcPr>
            <w:tcW w:w="236" w:type="dxa"/>
            <w:tcBorders>
              <w:top w:val="single" w:sz="4" w:space="0" w:color="4472C4"/>
              <w:left w:val="nil"/>
              <w:bottom w:val="nil"/>
              <w:right w:val="nil"/>
            </w:tcBorders>
            <w:shd w:val="clear" w:color="auto" w:fill="auto"/>
            <w:noWrap/>
            <w:vAlign w:val="bottom"/>
            <w:hideMark/>
            <w:tcPrChange w:id="2136"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5DE63015" w14:textId="77777777" w:rsidR="00056E8E" w:rsidRPr="00056E8E" w:rsidRDefault="00056E8E" w:rsidP="00056E8E">
            <w:pPr>
              <w:pStyle w:val="Caption"/>
              <w:spacing w:line="360" w:lineRule="auto"/>
              <w:rPr>
                <w:ins w:id="2137" w:author="Wambaugh, John (he/him/his)" w:date="2024-05-06T09:54:00Z"/>
              </w:rPr>
            </w:pPr>
            <w:ins w:id="2138"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2139"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2CF7B14" w14:textId="77777777" w:rsidR="00056E8E" w:rsidRPr="00056E8E" w:rsidRDefault="00056E8E" w:rsidP="00056E8E">
            <w:pPr>
              <w:pStyle w:val="Caption"/>
              <w:spacing w:line="360" w:lineRule="auto"/>
              <w:rPr>
                <w:ins w:id="2140" w:author="Wambaugh, John (he/him/his)" w:date="2024-05-06T09:54:00Z"/>
              </w:rPr>
            </w:pPr>
            <w:ins w:id="2141"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2142"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CB1AC38" w14:textId="77777777" w:rsidR="00056E8E" w:rsidRPr="00056E8E" w:rsidRDefault="00056E8E" w:rsidP="00056E8E">
            <w:pPr>
              <w:pStyle w:val="Caption"/>
              <w:spacing w:line="360" w:lineRule="auto"/>
              <w:rPr>
                <w:ins w:id="2143" w:author="Wambaugh, John (he/him/his)" w:date="2024-05-06T09:54:00Z"/>
              </w:rPr>
            </w:pPr>
            <w:ins w:id="2144"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2145"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728C725" w14:textId="77777777" w:rsidR="00056E8E" w:rsidRPr="00056E8E" w:rsidRDefault="00056E8E" w:rsidP="00056E8E">
            <w:pPr>
              <w:pStyle w:val="Caption"/>
              <w:spacing w:line="360" w:lineRule="auto"/>
              <w:rPr>
                <w:ins w:id="2146" w:author="Wambaugh, John (he/him/his)" w:date="2024-05-06T09:54:00Z"/>
              </w:rPr>
            </w:pPr>
            <w:ins w:id="2147" w:author="Wambaugh, John (he/him/his)" w:date="2024-05-06T09:54:00Z">
              <w:r w:rsidRPr="00056E8E">
                <w:t>1.56</w:t>
              </w:r>
            </w:ins>
          </w:p>
        </w:tc>
        <w:tc>
          <w:tcPr>
            <w:tcW w:w="236" w:type="dxa"/>
            <w:tcBorders>
              <w:top w:val="single" w:sz="4" w:space="0" w:color="4472C4"/>
              <w:left w:val="nil"/>
              <w:bottom w:val="nil"/>
              <w:right w:val="nil"/>
            </w:tcBorders>
            <w:shd w:val="clear" w:color="auto" w:fill="auto"/>
            <w:noWrap/>
            <w:vAlign w:val="bottom"/>
            <w:hideMark/>
            <w:tcPrChange w:id="2148"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26CB85F" w14:textId="77777777" w:rsidR="00056E8E" w:rsidRPr="00056E8E" w:rsidRDefault="00056E8E" w:rsidP="00056E8E">
            <w:pPr>
              <w:pStyle w:val="Caption"/>
              <w:spacing w:line="360" w:lineRule="auto"/>
              <w:rPr>
                <w:ins w:id="2149" w:author="Wambaugh, John (he/him/his)" w:date="2024-05-06T09:54:00Z"/>
              </w:rPr>
            </w:pPr>
            <w:ins w:id="2150" w:author="Wambaugh, John (he/him/his)" w:date="2024-05-06T09:54:00Z">
              <w:r w:rsidRPr="00056E8E">
                <w:t>1.55</w:t>
              </w:r>
            </w:ins>
          </w:p>
        </w:tc>
        <w:tc>
          <w:tcPr>
            <w:tcW w:w="236" w:type="dxa"/>
            <w:tcBorders>
              <w:top w:val="single" w:sz="4" w:space="0" w:color="4472C4"/>
              <w:left w:val="nil"/>
              <w:bottom w:val="nil"/>
              <w:right w:val="nil"/>
            </w:tcBorders>
            <w:shd w:val="clear" w:color="auto" w:fill="auto"/>
            <w:noWrap/>
            <w:vAlign w:val="bottom"/>
            <w:hideMark/>
            <w:tcPrChange w:id="2151"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FE9FDDD" w14:textId="77777777" w:rsidR="00056E8E" w:rsidRPr="00056E8E" w:rsidRDefault="00056E8E" w:rsidP="00056E8E">
            <w:pPr>
              <w:pStyle w:val="Caption"/>
              <w:spacing w:line="360" w:lineRule="auto"/>
              <w:rPr>
                <w:ins w:id="2152" w:author="Wambaugh, John (he/him/his)" w:date="2024-05-06T09:54:00Z"/>
              </w:rPr>
            </w:pPr>
            <w:ins w:id="2153" w:author="Wambaugh, John (he/him/his)" w:date="2024-05-06T09:54:00Z">
              <w:r w:rsidRPr="00056E8E">
                <w:t>0.9</w:t>
              </w:r>
            </w:ins>
          </w:p>
        </w:tc>
        <w:tc>
          <w:tcPr>
            <w:tcW w:w="236" w:type="dxa"/>
            <w:tcBorders>
              <w:top w:val="single" w:sz="4" w:space="0" w:color="4472C4"/>
              <w:left w:val="nil"/>
              <w:bottom w:val="nil"/>
              <w:right w:val="nil"/>
            </w:tcBorders>
            <w:shd w:val="clear" w:color="auto" w:fill="auto"/>
            <w:noWrap/>
            <w:vAlign w:val="bottom"/>
            <w:hideMark/>
            <w:tcPrChange w:id="2154"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3EBCC999" w14:textId="77777777" w:rsidR="00056E8E" w:rsidRPr="00056E8E" w:rsidRDefault="00056E8E" w:rsidP="00056E8E">
            <w:pPr>
              <w:pStyle w:val="Caption"/>
              <w:spacing w:line="360" w:lineRule="auto"/>
              <w:rPr>
                <w:ins w:id="2155" w:author="Wambaugh, John (he/him/his)" w:date="2024-05-06T09:54:00Z"/>
              </w:rPr>
            </w:pPr>
            <w:ins w:id="2156" w:author="Wambaugh, John (he/him/his)" w:date="2024-05-06T09:54:00Z">
              <w:r w:rsidRPr="00056E8E">
                <w:t>1.76</w:t>
              </w:r>
            </w:ins>
          </w:p>
        </w:tc>
        <w:tc>
          <w:tcPr>
            <w:tcW w:w="236" w:type="dxa"/>
            <w:tcBorders>
              <w:top w:val="single" w:sz="4" w:space="0" w:color="4472C4"/>
              <w:left w:val="nil"/>
              <w:bottom w:val="nil"/>
              <w:right w:val="single" w:sz="4" w:space="0" w:color="4472C4"/>
            </w:tcBorders>
            <w:shd w:val="clear" w:color="auto" w:fill="auto"/>
            <w:noWrap/>
            <w:vAlign w:val="bottom"/>
            <w:hideMark/>
            <w:tcPrChange w:id="2157"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B8EC2E7" w14:textId="77777777" w:rsidR="00056E8E" w:rsidRPr="00056E8E" w:rsidRDefault="00056E8E" w:rsidP="00056E8E">
            <w:pPr>
              <w:pStyle w:val="Caption"/>
              <w:spacing w:line="360" w:lineRule="auto"/>
              <w:rPr>
                <w:ins w:id="2158" w:author="Wambaugh, John (he/him/his)" w:date="2024-05-06T09:54:00Z"/>
              </w:rPr>
            </w:pPr>
            <w:ins w:id="2159" w:author="Wambaugh, John (he/him/his)" w:date="2024-05-06T09:54:00Z">
              <w:r w:rsidRPr="00056E8E">
                <w:t>NA</w:t>
              </w:r>
            </w:ins>
          </w:p>
        </w:tc>
      </w:tr>
      <w:tr w:rsidR="00056E8E" w:rsidRPr="00056E8E" w14:paraId="008F4F31" w14:textId="77777777" w:rsidTr="00056E8E">
        <w:trPr>
          <w:trHeight w:val="290"/>
          <w:ins w:id="2160" w:author="Wambaugh, John (he/him/his)" w:date="2024-05-06T09:54:00Z"/>
          <w:trPrChange w:id="2161"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162"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218441A2" w14:textId="77777777" w:rsidR="00056E8E" w:rsidRPr="00056E8E" w:rsidRDefault="00056E8E" w:rsidP="00056E8E">
            <w:pPr>
              <w:pStyle w:val="Caption"/>
              <w:spacing w:line="360" w:lineRule="auto"/>
              <w:rPr>
                <w:ins w:id="2163" w:author="Wambaugh, John (he/him/his)" w:date="2024-05-06T09:54:00Z"/>
              </w:rPr>
            </w:pPr>
            <w:proofErr w:type="spellStart"/>
            <w:ins w:id="2164" w:author="Wambaugh, John (he/him/his)" w:date="2024-05-06T09:54:00Z">
              <w:r w:rsidRPr="00056E8E">
                <w:t>AAFE.early</w:t>
              </w:r>
              <w:proofErr w:type="spellEnd"/>
            </w:ins>
          </w:p>
        </w:tc>
        <w:tc>
          <w:tcPr>
            <w:tcW w:w="236" w:type="dxa"/>
            <w:tcBorders>
              <w:top w:val="single" w:sz="4" w:space="0" w:color="4472C4"/>
              <w:left w:val="nil"/>
              <w:bottom w:val="nil"/>
              <w:right w:val="nil"/>
            </w:tcBorders>
            <w:shd w:val="clear" w:color="auto" w:fill="auto"/>
            <w:noWrap/>
            <w:vAlign w:val="bottom"/>
            <w:hideMark/>
            <w:tcPrChange w:id="216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9D6AFD4" w14:textId="77777777" w:rsidR="00056E8E" w:rsidRPr="00056E8E" w:rsidRDefault="00056E8E" w:rsidP="00056E8E">
            <w:pPr>
              <w:pStyle w:val="Caption"/>
              <w:spacing w:line="360" w:lineRule="auto"/>
              <w:rPr>
                <w:ins w:id="2166" w:author="Wambaugh, John (he/him/his)" w:date="2024-05-06T09:54:00Z"/>
              </w:rPr>
            </w:pPr>
            <w:ins w:id="2167" w:author="Wambaugh, John (he/him/his)" w:date="2024-05-06T09:54:00Z">
              <w:r w:rsidRPr="00056E8E">
                <w:t>6.77</w:t>
              </w:r>
            </w:ins>
          </w:p>
        </w:tc>
        <w:tc>
          <w:tcPr>
            <w:tcW w:w="236" w:type="dxa"/>
            <w:tcBorders>
              <w:top w:val="single" w:sz="4" w:space="0" w:color="4472C4"/>
              <w:left w:val="nil"/>
              <w:bottom w:val="nil"/>
              <w:right w:val="nil"/>
            </w:tcBorders>
            <w:shd w:val="clear" w:color="auto" w:fill="auto"/>
            <w:noWrap/>
            <w:vAlign w:val="bottom"/>
            <w:hideMark/>
            <w:tcPrChange w:id="2168"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6C2438E5" w14:textId="77777777" w:rsidR="00056E8E" w:rsidRPr="00056E8E" w:rsidRDefault="00056E8E" w:rsidP="00056E8E">
            <w:pPr>
              <w:pStyle w:val="Caption"/>
              <w:spacing w:line="360" w:lineRule="auto"/>
              <w:rPr>
                <w:ins w:id="2169" w:author="Wambaugh, John (he/him/his)" w:date="2024-05-06T09:54:00Z"/>
              </w:rPr>
            </w:pPr>
            <w:ins w:id="2170" w:author="Wambaugh, John (he/him/his)" w:date="2024-05-06T09:54:00Z">
              <w:r w:rsidRPr="00056E8E">
                <w:t>6.78</w:t>
              </w:r>
            </w:ins>
          </w:p>
        </w:tc>
        <w:tc>
          <w:tcPr>
            <w:tcW w:w="236" w:type="dxa"/>
            <w:tcBorders>
              <w:top w:val="single" w:sz="4" w:space="0" w:color="4472C4"/>
              <w:left w:val="nil"/>
              <w:bottom w:val="nil"/>
              <w:right w:val="nil"/>
            </w:tcBorders>
            <w:shd w:val="clear" w:color="auto" w:fill="auto"/>
            <w:noWrap/>
            <w:vAlign w:val="bottom"/>
            <w:hideMark/>
            <w:tcPrChange w:id="2171"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44A7A413" w14:textId="77777777" w:rsidR="00056E8E" w:rsidRPr="00056E8E" w:rsidRDefault="00056E8E" w:rsidP="00056E8E">
            <w:pPr>
              <w:pStyle w:val="Caption"/>
              <w:spacing w:line="360" w:lineRule="auto"/>
              <w:rPr>
                <w:ins w:id="2172" w:author="Wambaugh, John (he/him/his)" w:date="2024-05-06T09:54:00Z"/>
              </w:rPr>
            </w:pPr>
            <w:ins w:id="2173" w:author="Wambaugh, John (he/him/his)" w:date="2024-05-06T09:54:00Z">
              <w:r w:rsidRPr="00056E8E">
                <w:t>6.9</w:t>
              </w:r>
            </w:ins>
          </w:p>
        </w:tc>
        <w:tc>
          <w:tcPr>
            <w:tcW w:w="236" w:type="dxa"/>
            <w:tcBorders>
              <w:top w:val="single" w:sz="4" w:space="0" w:color="4472C4"/>
              <w:left w:val="nil"/>
              <w:bottom w:val="nil"/>
              <w:right w:val="nil"/>
            </w:tcBorders>
            <w:shd w:val="clear" w:color="auto" w:fill="auto"/>
            <w:noWrap/>
            <w:vAlign w:val="bottom"/>
            <w:hideMark/>
            <w:tcPrChange w:id="2174"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6E4E428B" w14:textId="77777777" w:rsidR="00056E8E" w:rsidRPr="00056E8E" w:rsidRDefault="00056E8E" w:rsidP="00056E8E">
            <w:pPr>
              <w:pStyle w:val="Caption"/>
              <w:spacing w:line="360" w:lineRule="auto"/>
              <w:rPr>
                <w:ins w:id="2175" w:author="Wambaugh, John (he/him/his)" w:date="2024-05-06T09:54:00Z"/>
              </w:rPr>
            </w:pPr>
            <w:ins w:id="2176" w:author="Wambaugh, John (he/him/his)" w:date="2024-05-06T09:54:00Z">
              <w:r w:rsidRPr="00056E8E">
                <w:t>6.36</w:t>
              </w:r>
            </w:ins>
          </w:p>
        </w:tc>
        <w:tc>
          <w:tcPr>
            <w:tcW w:w="236" w:type="dxa"/>
            <w:tcBorders>
              <w:top w:val="single" w:sz="4" w:space="0" w:color="4472C4"/>
              <w:left w:val="nil"/>
              <w:bottom w:val="nil"/>
              <w:right w:val="nil"/>
            </w:tcBorders>
            <w:shd w:val="clear" w:color="auto" w:fill="auto"/>
            <w:noWrap/>
            <w:vAlign w:val="bottom"/>
            <w:hideMark/>
            <w:tcPrChange w:id="2177"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B5BBFF0" w14:textId="77777777" w:rsidR="00056E8E" w:rsidRPr="00056E8E" w:rsidRDefault="00056E8E" w:rsidP="00056E8E">
            <w:pPr>
              <w:pStyle w:val="Caption"/>
              <w:spacing w:line="360" w:lineRule="auto"/>
              <w:rPr>
                <w:ins w:id="2178" w:author="Wambaugh, John (he/him/his)" w:date="2024-05-06T09:54:00Z"/>
              </w:rPr>
            </w:pPr>
            <w:ins w:id="2179" w:author="Wambaugh, John (he/him/his)" w:date="2024-05-06T09:54:00Z">
              <w:r w:rsidRPr="00056E8E">
                <w:t>6.7</w:t>
              </w:r>
            </w:ins>
          </w:p>
        </w:tc>
        <w:tc>
          <w:tcPr>
            <w:tcW w:w="236" w:type="dxa"/>
            <w:tcBorders>
              <w:top w:val="single" w:sz="4" w:space="0" w:color="4472C4"/>
              <w:left w:val="nil"/>
              <w:bottom w:val="nil"/>
              <w:right w:val="nil"/>
            </w:tcBorders>
            <w:shd w:val="clear" w:color="auto" w:fill="auto"/>
            <w:noWrap/>
            <w:vAlign w:val="bottom"/>
            <w:hideMark/>
            <w:tcPrChange w:id="2180"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19DF3454" w14:textId="77777777" w:rsidR="00056E8E" w:rsidRPr="00056E8E" w:rsidRDefault="00056E8E" w:rsidP="00056E8E">
            <w:pPr>
              <w:pStyle w:val="Caption"/>
              <w:spacing w:line="360" w:lineRule="auto"/>
              <w:rPr>
                <w:ins w:id="2181" w:author="Wambaugh, John (he/him/his)" w:date="2024-05-06T09:54:00Z"/>
              </w:rPr>
            </w:pPr>
            <w:ins w:id="2182" w:author="Wambaugh, John (he/him/his)" w:date="2024-05-06T09:54:00Z">
              <w:r w:rsidRPr="00056E8E">
                <w:t>7.22</w:t>
              </w:r>
            </w:ins>
          </w:p>
        </w:tc>
        <w:tc>
          <w:tcPr>
            <w:tcW w:w="236" w:type="dxa"/>
            <w:tcBorders>
              <w:top w:val="single" w:sz="4" w:space="0" w:color="4472C4"/>
              <w:left w:val="nil"/>
              <w:bottom w:val="nil"/>
              <w:right w:val="nil"/>
            </w:tcBorders>
            <w:shd w:val="clear" w:color="auto" w:fill="auto"/>
            <w:noWrap/>
            <w:vAlign w:val="bottom"/>
            <w:hideMark/>
            <w:tcPrChange w:id="2183"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2E741B3" w14:textId="77777777" w:rsidR="00056E8E" w:rsidRPr="00056E8E" w:rsidRDefault="00056E8E" w:rsidP="00056E8E">
            <w:pPr>
              <w:pStyle w:val="Caption"/>
              <w:spacing w:line="360" w:lineRule="auto"/>
              <w:rPr>
                <w:ins w:id="2184" w:author="Wambaugh, John (he/him/his)" w:date="2024-05-06T09:54:00Z"/>
              </w:rPr>
            </w:pPr>
            <w:ins w:id="2185" w:author="Wambaugh, John (he/him/his)" w:date="2024-05-06T09:54:00Z">
              <w:r w:rsidRPr="00056E8E">
                <w:t>7.23</w:t>
              </w:r>
            </w:ins>
          </w:p>
        </w:tc>
        <w:tc>
          <w:tcPr>
            <w:tcW w:w="236" w:type="dxa"/>
            <w:tcBorders>
              <w:top w:val="single" w:sz="4" w:space="0" w:color="4472C4"/>
              <w:left w:val="nil"/>
              <w:bottom w:val="nil"/>
              <w:right w:val="nil"/>
            </w:tcBorders>
            <w:shd w:val="clear" w:color="auto" w:fill="auto"/>
            <w:noWrap/>
            <w:vAlign w:val="bottom"/>
            <w:hideMark/>
            <w:tcPrChange w:id="2186"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1CD038EF" w14:textId="77777777" w:rsidR="00056E8E" w:rsidRPr="00056E8E" w:rsidRDefault="00056E8E" w:rsidP="00056E8E">
            <w:pPr>
              <w:pStyle w:val="Caption"/>
              <w:spacing w:line="360" w:lineRule="auto"/>
              <w:rPr>
                <w:ins w:id="2187" w:author="Wambaugh, John (he/him/his)" w:date="2024-05-06T09:54:00Z"/>
              </w:rPr>
            </w:pPr>
            <w:ins w:id="2188" w:author="Wambaugh, John (he/him/his)" w:date="2024-05-06T09:54:00Z">
              <w:r w:rsidRPr="00056E8E">
                <w:t>2.88</w:t>
              </w:r>
            </w:ins>
          </w:p>
        </w:tc>
        <w:tc>
          <w:tcPr>
            <w:tcW w:w="236" w:type="dxa"/>
            <w:tcBorders>
              <w:top w:val="single" w:sz="4" w:space="0" w:color="4472C4"/>
              <w:left w:val="nil"/>
              <w:bottom w:val="nil"/>
              <w:right w:val="nil"/>
            </w:tcBorders>
            <w:shd w:val="clear" w:color="auto" w:fill="auto"/>
            <w:noWrap/>
            <w:vAlign w:val="bottom"/>
            <w:hideMark/>
            <w:tcPrChange w:id="2189"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B24F88B" w14:textId="77777777" w:rsidR="00056E8E" w:rsidRPr="00056E8E" w:rsidRDefault="00056E8E" w:rsidP="00056E8E">
            <w:pPr>
              <w:pStyle w:val="Caption"/>
              <w:spacing w:line="360" w:lineRule="auto"/>
              <w:rPr>
                <w:ins w:id="2190" w:author="Wambaugh, John (he/him/his)" w:date="2024-05-06T09:54:00Z"/>
              </w:rPr>
            </w:pPr>
            <w:ins w:id="2191" w:author="Wambaugh, John (he/him/his)" w:date="2024-05-06T09:54:00Z">
              <w:r w:rsidRPr="00056E8E">
                <w:t>8.45</w:t>
              </w:r>
            </w:ins>
          </w:p>
        </w:tc>
        <w:tc>
          <w:tcPr>
            <w:tcW w:w="236" w:type="dxa"/>
            <w:tcBorders>
              <w:top w:val="single" w:sz="4" w:space="0" w:color="4472C4"/>
              <w:left w:val="nil"/>
              <w:bottom w:val="nil"/>
              <w:right w:val="single" w:sz="4" w:space="0" w:color="4472C4"/>
            </w:tcBorders>
            <w:shd w:val="clear" w:color="auto" w:fill="auto"/>
            <w:noWrap/>
            <w:vAlign w:val="bottom"/>
            <w:hideMark/>
            <w:tcPrChange w:id="2192"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545FF6E3" w14:textId="77777777" w:rsidR="00056E8E" w:rsidRPr="00056E8E" w:rsidRDefault="00056E8E" w:rsidP="00056E8E">
            <w:pPr>
              <w:pStyle w:val="Caption"/>
              <w:spacing w:line="360" w:lineRule="auto"/>
              <w:rPr>
                <w:ins w:id="2193" w:author="Wambaugh, John (he/him/his)" w:date="2024-05-06T09:54:00Z"/>
              </w:rPr>
            </w:pPr>
            <w:ins w:id="2194" w:author="Wambaugh, John (he/him/his)" w:date="2024-05-06T09:54:00Z">
              <w:r w:rsidRPr="00056E8E">
                <w:t>NA</w:t>
              </w:r>
            </w:ins>
          </w:p>
        </w:tc>
      </w:tr>
      <w:tr w:rsidR="00056E8E" w:rsidRPr="00056E8E" w14:paraId="48781067" w14:textId="77777777" w:rsidTr="00056E8E">
        <w:trPr>
          <w:trHeight w:val="290"/>
          <w:ins w:id="2195" w:author="Wambaugh, John (he/him/his)" w:date="2024-05-06T09:54:00Z"/>
          <w:trPrChange w:id="2196"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197"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14DDAD6C" w14:textId="77777777" w:rsidR="00056E8E" w:rsidRPr="00056E8E" w:rsidRDefault="00056E8E" w:rsidP="00056E8E">
            <w:pPr>
              <w:pStyle w:val="Caption"/>
              <w:spacing w:line="360" w:lineRule="auto"/>
              <w:rPr>
                <w:ins w:id="2198" w:author="Wambaugh, John (he/him/his)" w:date="2024-05-06T09:54:00Z"/>
              </w:rPr>
            </w:pPr>
            <w:proofErr w:type="spellStart"/>
            <w:ins w:id="2199" w:author="Wambaugh, John (he/him/his)" w:date="2024-05-06T09:54:00Z">
              <w:r w:rsidRPr="00056E8E">
                <w:t>AAFE.late</w:t>
              </w:r>
              <w:proofErr w:type="spellEnd"/>
            </w:ins>
          </w:p>
        </w:tc>
        <w:tc>
          <w:tcPr>
            <w:tcW w:w="236" w:type="dxa"/>
            <w:tcBorders>
              <w:top w:val="single" w:sz="4" w:space="0" w:color="4472C4"/>
              <w:left w:val="nil"/>
              <w:bottom w:val="nil"/>
              <w:right w:val="nil"/>
            </w:tcBorders>
            <w:shd w:val="clear" w:color="auto" w:fill="auto"/>
            <w:noWrap/>
            <w:vAlign w:val="bottom"/>
            <w:hideMark/>
            <w:tcPrChange w:id="220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752B891" w14:textId="77777777" w:rsidR="00056E8E" w:rsidRPr="00056E8E" w:rsidRDefault="00056E8E" w:rsidP="00056E8E">
            <w:pPr>
              <w:pStyle w:val="Caption"/>
              <w:spacing w:line="360" w:lineRule="auto"/>
              <w:rPr>
                <w:ins w:id="2201" w:author="Wambaugh, John (he/him/his)" w:date="2024-05-06T09:54:00Z"/>
              </w:rPr>
            </w:pPr>
            <w:ins w:id="2202" w:author="Wambaugh, John (he/him/his)" w:date="2024-05-06T09:54:00Z">
              <w:r w:rsidRPr="00056E8E">
                <w:t>19.2</w:t>
              </w:r>
            </w:ins>
          </w:p>
        </w:tc>
        <w:tc>
          <w:tcPr>
            <w:tcW w:w="236" w:type="dxa"/>
            <w:tcBorders>
              <w:top w:val="single" w:sz="4" w:space="0" w:color="4472C4"/>
              <w:left w:val="nil"/>
              <w:bottom w:val="nil"/>
              <w:right w:val="nil"/>
            </w:tcBorders>
            <w:shd w:val="clear" w:color="auto" w:fill="auto"/>
            <w:noWrap/>
            <w:vAlign w:val="bottom"/>
            <w:hideMark/>
            <w:tcPrChange w:id="2203"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5B7F57B9" w14:textId="77777777" w:rsidR="00056E8E" w:rsidRPr="00056E8E" w:rsidRDefault="00056E8E" w:rsidP="00056E8E">
            <w:pPr>
              <w:pStyle w:val="Caption"/>
              <w:spacing w:line="360" w:lineRule="auto"/>
              <w:rPr>
                <w:ins w:id="2204" w:author="Wambaugh, John (he/him/his)" w:date="2024-05-06T09:54:00Z"/>
              </w:rPr>
            </w:pPr>
            <w:ins w:id="2205" w:author="Wambaugh, John (he/him/his)" w:date="2024-05-06T09:54:00Z">
              <w:r w:rsidRPr="00056E8E">
                <w:t>18.52</w:t>
              </w:r>
            </w:ins>
          </w:p>
        </w:tc>
        <w:tc>
          <w:tcPr>
            <w:tcW w:w="236" w:type="dxa"/>
            <w:tcBorders>
              <w:top w:val="single" w:sz="4" w:space="0" w:color="4472C4"/>
              <w:left w:val="nil"/>
              <w:bottom w:val="nil"/>
              <w:right w:val="nil"/>
            </w:tcBorders>
            <w:shd w:val="clear" w:color="auto" w:fill="auto"/>
            <w:noWrap/>
            <w:vAlign w:val="bottom"/>
            <w:hideMark/>
            <w:tcPrChange w:id="2206"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3F552983" w14:textId="77777777" w:rsidR="00056E8E" w:rsidRPr="00056E8E" w:rsidRDefault="00056E8E" w:rsidP="00056E8E">
            <w:pPr>
              <w:pStyle w:val="Caption"/>
              <w:spacing w:line="360" w:lineRule="auto"/>
              <w:rPr>
                <w:ins w:id="2207" w:author="Wambaugh, John (he/him/his)" w:date="2024-05-06T09:54:00Z"/>
              </w:rPr>
            </w:pPr>
            <w:ins w:id="2208" w:author="Wambaugh, John (he/him/his)" w:date="2024-05-06T09:54:00Z">
              <w:r w:rsidRPr="00056E8E">
                <w:t>19.05</w:t>
              </w:r>
            </w:ins>
          </w:p>
        </w:tc>
        <w:tc>
          <w:tcPr>
            <w:tcW w:w="236" w:type="dxa"/>
            <w:tcBorders>
              <w:top w:val="single" w:sz="4" w:space="0" w:color="4472C4"/>
              <w:left w:val="nil"/>
              <w:bottom w:val="nil"/>
              <w:right w:val="nil"/>
            </w:tcBorders>
            <w:shd w:val="clear" w:color="auto" w:fill="auto"/>
            <w:noWrap/>
            <w:vAlign w:val="bottom"/>
            <w:hideMark/>
            <w:tcPrChange w:id="2209"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1266BE5" w14:textId="77777777" w:rsidR="00056E8E" w:rsidRPr="00056E8E" w:rsidRDefault="00056E8E" w:rsidP="00056E8E">
            <w:pPr>
              <w:pStyle w:val="Caption"/>
              <w:spacing w:line="360" w:lineRule="auto"/>
              <w:rPr>
                <w:ins w:id="2210" w:author="Wambaugh, John (he/him/his)" w:date="2024-05-06T09:54:00Z"/>
              </w:rPr>
            </w:pPr>
            <w:ins w:id="2211" w:author="Wambaugh, John (he/him/his)" w:date="2024-05-06T09:54:00Z">
              <w:r w:rsidRPr="00056E8E">
                <w:t>22.07</w:t>
              </w:r>
            </w:ins>
          </w:p>
        </w:tc>
        <w:tc>
          <w:tcPr>
            <w:tcW w:w="236" w:type="dxa"/>
            <w:tcBorders>
              <w:top w:val="single" w:sz="4" w:space="0" w:color="4472C4"/>
              <w:left w:val="nil"/>
              <w:bottom w:val="nil"/>
              <w:right w:val="nil"/>
            </w:tcBorders>
            <w:shd w:val="clear" w:color="auto" w:fill="auto"/>
            <w:noWrap/>
            <w:vAlign w:val="bottom"/>
            <w:hideMark/>
            <w:tcPrChange w:id="2212"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7A05F9D8" w14:textId="77777777" w:rsidR="00056E8E" w:rsidRPr="00056E8E" w:rsidRDefault="00056E8E" w:rsidP="00056E8E">
            <w:pPr>
              <w:pStyle w:val="Caption"/>
              <w:spacing w:line="360" w:lineRule="auto"/>
              <w:rPr>
                <w:ins w:id="2213" w:author="Wambaugh, John (he/him/his)" w:date="2024-05-06T09:54:00Z"/>
              </w:rPr>
            </w:pPr>
            <w:ins w:id="2214" w:author="Wambaugh, John (he/him/his)" w:date="2024-05-06T09:54:00Z">
              <w:r w:rsidRPr="00056E8E">
                <w:t>19.68</w:t>
              </w:r>
            </w:ins>
          </w:p>
        </w:tc>
        <w:tc>
          <w:tcPr>
            <w:tcW w:w="236" w:type="dxa"/>
            <w:tcBorders>
              <w:top w:val="single" w:sz="4" w:space="0" w:color="4472C4"/>
              <w:left w:val="nil"/>
              <w:bottom w:val="nil"/>
              <w:right w:val="nil"/>
            </w:tcBorders>
            <w:shd w:val="clear" w:color="auto" w:fill="auto"/>
            <w:noWrap/>
            <w:vAlign w:val="bottom"/>
            <w:hideMark/>
            <w:tcPrChange w:id="2215"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524EC283" w14:textId="77777777" w:rsidR="00056E8E" w:rsidRPr="00056E8E" w:rsidRDefault="00056E8E" w:rsidP="00056E8E">
            <w:pPr>
              <w:pStyle w:val="Caption"/>
              <w:spacing w:line="360" w:lineRule="auto"/>
              <w:rPr>
                <w:ins w:id="2216" w:author="Wambaugh, John (he/him/his)" w:date="2024-05-06T09:54:00Z"/>
              </w:rPr>
            </w:pPr>
            <w:ins w:id="2217" w:author="Wambaugh, John (he/him/his)" w:date="2024-05-06T09:54:00Z">
              <w:r w:rsidRPr="00056E8E">
                <w:t>19.26</w:t>
              </w:r>
            </w:ins>
          </w:p>
        </w:tc>
        <w:tc>
          <w:tcPr>
            <w:tcW w:w="236" w:type="dxa"/>
            <w:tcBorders>
              <w:top w:val="single" w:sz="4" w:space="0" w:color="4472C4"/>
              <w:left w:val="nil"/>
              <w:bottom w:val="nil"/>
              <w:right w:val="nil"/>
            </w:tcBorders>
            <w:shd w:val="clear" w:color="auto" w:fill="auto"/>
            <w:noWrap/>
            <w:vAlign w:val="bottom"/>
            <w:hideMark/>
            <w:tcPrChange w:id="2218"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3288FCEC" w14:textId="77777777" w:rsidR="00056E8E" w:rsidRPr="00056E8E" w:rsidRDefault="00056E8E" w:rsidP="00056E8E">
            <w:pPr>
              <w:pStyle w:val="Caption"/>
              <w:spacing w:line="360" w:lineRule="auto"/>
              <w:rPr>
                <w:ins w:id="2219" w:author="Wambaugh, John (he/him/his)" w:date="2024-05-06T09:54:00Z"/>
              </w:rPr>
            </w:pPr>
            <w:ins w:id="2220" w:author="Wambaugh, John (he/him/his)" w:date="2024-05-06T09:54:00Z">
              <w:r w:rsidRPr="00056E8E">
                <w:t>20.26</w:t>
              </w:r>
            </w:ins>
          </w:p>
        </w:tc>
        <w:tc>
          <w:tcPr>
            <w:tcW w:w="236" w:type="dxa"/>
            <w:tcBorders>
              <w:top w:val="single" w:sz="4" w:space="0" w:color="4472C4"/>
              <w:left w:val="nil"/>
              <w:bottom w:val="nil"/>
              <w:right w:val="nil"/>
            </w:tcBorders>
            <w:shd w:val="clear" w:color="auto" w:fill="auto"/>
            <w:noWrap/>
            <w:vAlign w:val="bottom"/>
            <w:hideMark/>
            <w:tcPrChange w:id="2221"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4C5BC1B3" w14:textId="77777777" w:rsidR="00056E8E" w:rsidRPr="00056E8E" w:rsidRDefault="00056E8E" w:rsidP="00056E8E">
            <w:pPr>
              <w:pStyle w:val="Caption"/>
              <w:spacing w:line="360" w:lineRule="auto"/>
              <w:rPr>
                <w:ins w:id="2222" w:author="Wambaugh, John (he/him/his)" w:date="2024-05-06T09:54:00Z"/>
              </w:rPr>
            </w:pPr>
            <w:ins w:id="2223" w:author="Wambaugh, John (he/him/his)" w:date="2024-05-06T09:54:00Z">
              <w:r w:rsidRPr="00056E8E">
                <w:t>4.76</w:t>
              </w:r>
            </w:ins>
          </w:p>
        </w:tc>
        <w:tc>
          <w:tcPr>
            <w:tcW w:w="236" w:type="dxa"/>
            <w:tcBorders>
              <w:top w:val="single" w:sz="4" w:space="0" w:color="4472C4"/>
              <w:left w:val="nil"/>
              <w:bottom w:val="nil"/>
              <w:right w:val="nil"/>
            </w:tcBorders>
            <w:shd w:val="clear" w:color="auto" w:fill="auto"/>
            <w:noWrap/>
            <w:vAlign w:val="bottom"/>
            <w:hideMark/>
            <w:tcPrChange w:id="2224"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722D34E" w14:textId="77777777" w:rsidR="00056E8E" w:rsidRPr="00056E8E" w:rsidRDefault="00056E8E" w:rsidP="00056E8E">
            <w:pPr>
              <w:pStyle w:val="Caption"/>
              <w:spacing w:line="360" w:lineRule="auto"/>
              <w:rPr>
                <w:ins w:id="2225" w:author="Wambaugh, John (he/him/his)" w:date="2024-05-06T09:54:00Z"/>
              </w:rPr>
            </w:pPr>
            <w:ins w:id="2226" w:author="Wambaugh, John (he/him/his)" w:date="2024-05-06T09:54:00Z">
              <w:r w:rsidRPr="00056E8E">
                <w:t>30.13</w:t>
              </w:r>
            </w:ins>
          </w:p>
        </w:tc>
        <w:tc>
          <w:tcPr>
            <w:tcW w:w="236" w:type="dxa"/>
            <w:tcBorders>
              <w:top w:val="single" w:sz="4" w:space="0" w:color="4472C4"/>
              <w:left w:val="nil"/>
              <w:bottom w:val="nil"/>
              <w:right w:val="single" w:sz="4" w:space="0" w:color="4472C4"/>
            </w:tcBorders>
            <w:shd w:val="clear" w:color="auto" w:fill="auto"/>
            <w:noWrap/>
            <w:vAlign w:val="bottom"/>
            <w:hideMark/>
            <w:tcPrChange w:id="2227"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0E114B07" w14:textId="77777777" w:rsidR="00056E8E" w:rsidRPr="00056E8E" w:rsidRDefault="00056E8E" w:rsidP="00056E8E">
            <w:pPr>
              <w:pStyle w:val="Caption"/>
              <w:spacing w:line="360" w:lineRule="auto"/>
              <w:rPr>
                <w:ins w:id="2228" w:author="Wambaugh, John (he/him/his)" w:date="2024-05-06T09:54:00Z"/>
              </w:rPr>
            </w:pPr>
            <w:ins w:id="2229" w:author="Wambaugh, John (he/him/his)" w:date="2024-05-06T09:54:00Z">
              <w:r w:rsidRPr="00056E8E">
                <w:t>NA</w:t>
              </w:r>
            </w:ins>
          </w:p>
        </w:tc>
      </w:tr>
      <w:tr w:rsidR="00056E8E" w:rsidRPr="00056E8E" w14:paraId="1C93BF76" w14:textId="77777777" w:rsidTr="00056E8E">
        <w:trPr>
          <w:trHeight w:val="290"/>
          <w:ins w:id="2230" w:author="Wambaugh, John (he/him/his)" w:date="2024-05-06T09:54:00Z"/>
          <w:trPrChange w:id="2231"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232"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11A167C" w14:textId="77777777" w:rsidR="00056E8E" w:rsidRPr="00056E8E" w:rsidRDefault="00056E8E" w:rsidP="00056E8E">
            <w:pPr>
              <w:pStyle w:val="Caption"/>
              <w:spacing w:line="360" w:lineRule="auto"/>
              <w:rPr>
                <w:ins w:id="2233" w:author="Wambaugh, John (he/him/his)" w:date="2024-05-06T09:54:00Z"/>
              </w:rPr>
            </w:pPr>
            <w:proofErr w:type="spellStart"/>
            <w:ins w:id="2234" w:author="Wambaugh, John (he/him/his)" w:date="2024-05-06T09:54:00Z">
              <w:r w:rsidRPr="00056E8E">
                <w:t>MRPE.early</w:t>
              </w:r>
              <w:proofErr w:type="spellEnd"/>
            </w:ins>
          </w:p>
        </w:tc>
        <w:tc>
          <w:tcPr>
            <w:tcW w:w="236" w:type="dxa"/>
            <w:tcBorders>
              <w:top w:val="single" w:sz="4" w:space="0" w:color="4472C4"/>
              <w:left w:val="nil"/>
              <w:bottom w:val="nil"/>
              <w:right w:val="nil"/>
            </w:tcBorders>
            <w:shd w:val="clear" w:color="auto" w:fill="auto"/>
            <w:noWrap/>
            <w:vAlign w:val="bottom"/>
            <w:hideMark/>
            <w:tcPrChange w:id="223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0DD6F70" w14:textId="77777777" w:rsidR="00056E8E" w:rsidRPr="00056E8E" w:rsidRDefault="00056E8E" w:rsidP="00056E8E">
            <w:pPr>
              <w:pStyle w:val="Caption"/>
              <w:spacing w:line="360" w:lineRule="auto"/>
              <w:rPr>
                <w:ins w:id="2236" w:author="Wambaugh, John (he/him/his)" w:date="2024-05-06T09:54:00Z"/>
              </w:rPr>
            </w:pPr>
            <w:ins w:id="2237" w:author="Wambaugh, John (he/him/his)" w:date="2024-05-06T09:54:00Z">
              <w:r w:rsidRPr="00056E8E">
                <w:t>0.8</w:t>
              </w:r>
            </w:ins>
          </w:p>
        </w:tc>
        <w:tc>
          <w:tcPr>
            <w:tcW w:w="236" w:type="dxa"/>
            <w:tcBorders>
              <w:top w:val="single" w:sz="4" w:space="0" w:color="4472C4"/>
              <w:left w:val="nil"/>
              <w:bottom w:val="nil"/>
              <w:right w:val="nil"/>
            </w:tcBorders>
            <w:shd w:val="clear" w:color="auto" w:fill="auto"/>
            <w:noWrap/>
            <w:vAlign w:val="bottom"/>
            <w:hideMark/>
            <w:tcPrChange w:id="2238"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6A08CDBD" w14:textId="77777777" w:rsidR="00056E8E" w:rsidRPr="00056E8E" w:rsidRDefault="00056E8E" w:rsidP="00056E8E">
            <w:pPr>
              <w:pStyle w:val="Caption"/>
              <w:spacing w:line="360" w:lineRule="auto"/>
              <w:rPr>
                <w:ins w:id="2239" w:author="Wambaugh, John (he/him/his)" w:date="2024-05-06T09:54:00Z"/>
              </w:rPr>
            </w:pPr>
            <w:ins w:id="2240" w:author="Wambaugh, John (he/him/his)" w:date="2024-05-06T09:54:00Z">
              <w:r w:rsidRPr="00056E8E">
                <w:t>0.68</w:t>
              </w:r>
            </w:ins>
          </w:p>
        </w:tc>
        <w:tc>
          <w:tcPr>
            <w:tcW w:w="236" w:type="dxa"/>
            <w:tcBorders>
              <w:top w:val="single" w:sz="4" w:space="0" w:color="4472C4"/>
              <w:left w:val="nil"/>
              <w:bottom w:val="nil"/>
              <w:right w:val="nil"/>
            </w:tcBorders>
            <w:shd w:val="clear" w:color="auto" w:fill="auto"/>
            <w:noWrap/>
            <w:vAlign w:val="bottom"/>
            <w:hideMark/>
            <w:tcPrChange w:id="2241"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6EC9B262" w14:textId="77777777" w:rsidR="00056E8E" w:rsidRPr="00056E8E" w:rsidRDefault="00056E8E" w:rsidP="00056E8E">
            <w:pPr>
              <w:pStyle w:val="Caption"/>
              <w:spacing w:line="360" w:lineRule="auto"/>
              <w:rPr>
                <w:ins w:id="2242" w:author="Wambaugh, John (he/him/his)" w:date="2024-05-06T09:54:00Z"/>
              </w:rPr>
            </w:pPr>
            <w:ins w:id="2243" w:author="Wambaugh, John (he/him/his)" w:date="2024-05-06T09:54:00Z">
              <w:r w:rsidRPr="00056E8E">
                <w:t>0.7</w:t>
              </w:r>
            </w:ins>
          </w:p>
        </w:tc>
        <w:tc>
          <w:tcPr>
            <w:tcW w:w="236" w:type="dxa"/>
            <w:tcBorders>
              <w:top w:val="single" w:sz="4" w:space="0" w:color="4472C4"/>
              <w:left w:val="nil"/>
              <w:bottom w:val="nil"/>
              <w:right w:val="nil"/>
            </w:tcBorders>
            <w:shd w:val="clear" w:color="auto" w:fill="auto"/>
            <w:noWrap/>
            <w:vAlign w:val="bottom"/>
            <w:hideMark/>
            <w:tcPrChange w:id="2244"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ACD5AED" w14:textId="77777777" w:rsidR="00056E8E" w:rsidRPr="00056E8E" w:rsidRDefault="00056E8E" w:rsidP="00056E8E">
            <w:pPr>
              <w:pStyle w:val="Caption"/>
              <w:spacing w:line="360" w:lineRule="auto"/>
              <w:rPr>
                <w:ins w:id="2245" w:author="Wambaugh, John (he/him/his)" w:date="2024-05-06T09:54:00Z"/>
              </w:rPr>
            </w:pPr>
            <w:ins w:id="2246" w:author="Wambaugh, John (he/him/his)" w:date="2024-05-06T09:54:00Z">
              <w:r w:rsidRPr="00056E8E">
                <w:t>1.46</w:t>
              </w:r>
            </w:ins>
          </w:p>
        </w:tc>
        <w:tc>
          <w:tcPr>
            <w:tcW w:w="236" w:type="dxa"/>
            <w:tcBorders>
              <w:top w:val="single" w:sz="4" w:space="0" w:color="4472C4"/>
              <w:left w:val="nil"/>
              <w:bottom w:val="nil"/>
              <w:right w:val="nil"/>
            </w:tcBorders>
            <w:shd w:val="clear" w:color="auto" w:fill="auto"/>
            <w:noWrap/>
            <w:vAlign w:val="bottom"/>
            <w:hideMark/>
            <w:tcPrChange w:id="2247"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32623B8" w14:textId="77777777" w:rsidR="00056E8E" w:rsidRPr="00056E8E" w:rsidRDefault="00056E8E" w:rsidP="00056E8E">
            <w:pPr>
              <w:pStyle w:val="Caption"/>
              <w:spacing w:line="360" w:lineRule="auto"/>
              <w:rPr>
                <w:ins w:id="2248" w:author="Wambaugh, John (he/him/his)" w:date="2024-05-06T09:54:00Z"/>
              </w:rPr>
            </w:pPr>
            <w:ins w:id="2249" w:author="Wambaugh, John (he/him/his)" w:date="2024-05-06T09:54:00Z">
              <w:r w:rsidRPr="00056E8E">
                <w:t>0.76</w:t>
              </w:r>
            </w:ins>
          </w:p>
        </w:tc>
        <w:tc>
          <w:tcPr>
            <w:tcW w:w="236" w:type="dxa"/>
            <w:tcBorders>
              <w:top w:val="single" w:sz="4" w:space="0" w:color="4472C4"/>
              <w:left w:val="nil"/>
              <w:bottom w:val="nil"/>
              <w:right w:val="nil"/>
            </w:tcBorders>
            <w:shd w:val="clear" w:color="auto" w:fill="auto"/>
            <w:noWrap/>
            <w:vAlign w:val="bottom"/>
            <w:hideMark/>
            <w:tcPrChange w:id="2250"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93519B8" w14:textId="77777777" w:rsidR="00056E8E" w:rsidRPr="00056E8E" w:rsidRDefault="00056E8E" w:rsidP="00056E8E">
            <w:pPr>
              <w:pStyle w:val="Caption"/>
              <w:spacing w:line="360" w:lineRule="auto"/>
              <w:rPr>
                <w:ins w:id="2251" w:author="Wambaugh, John (he/him/his)" w:date="2024-05-06T09:54:00Z"/>
              </w:rPr>
            </w:pPr>
            <w:ins w:id="2252" w:author="Wambaugh, John (he/him/his)" w:date="2024-05-06T09:54:00Z">
              <w:r w:rsidRPr="00056E8E">
                <w:t>1.04</w:t>
              </w:r>
            </w:ins>
          </w:p>
        </w:tc>
        <w:tc>
          <w:tcPr>
            <w:tcW w:w="236" w:type="dxa"/>
            <w:tcBorders>
              <w:top w:val="single" w:sz="4" w:space="0" w:color="4472C4"/>
              <w:left w:val="nil"/>
              <w:bottom w:val="nil"/>
              <w:right w:val="nil"/>
            </w:tcBorders>
            <w:shd w:val="clear" w:color="auto" w:fill="auto"/>
            <w:noWrap/>
            <w:vAlign w:val="bottom"/>
            <w:hideMark/>
            <w:tcPrChange w:id="2253"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5287372" w14:textId="77777777" w:rsidR="00056E8E" w:rsidRPr="00056E8E" w:rsidRDefault="00056E8E" w:rsidP="00056E8E">
            <w:pPr>
              <w:pStyle w:val="Caption"/>
              <w:spacing w:line="360" w:lineRule="auto"/>
              <w:rPr>
                <w:ins w:id="2254" w:author="Wambaugh, John (he/him/his)" w:date="2024-05-06T09:54:00Z"/>
              </w:rPr>
            </w:pPr>
            <w:ins w:id="2255" w:author="Wambaugh, John (he/him/his)" w:date="2024-05-06T09:54:00Z">
              <w:r w:rsidRPr="00056E8E">
                <w:t>1.23</w:t>
              </w:r>
            </w:ins>
          </w:p>
        </w:tc>
        <w:tc>
          <w:tcPr>
            <w:tcW w:w="236" w:type="dxa"/>
            <w:tcBorders>
              <w:top w:val="single" w:sz="4" w:space="0" w:color="4472C4"/>
              <w:left w:val="nil"/>
              <w:bottom w:val="nil"/>
              <w:right w:val="nil"/>
            </w:tcBorders>
            <w:shd w:val="clear" w:color="auto" w:fill="auto"/>
            <w:noWrap/>
            <w:vAlign w:val="bottom"/>
            <w:hideMark/>
            <w:tcPrChange w:id="2256"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BE1C0D2" w14:textId="77777777" w:rsidR="00056E8E" w:rsidRPr="00056E8E" w:rsidRDefault="00056E8E" w:rsidP="00056E8E">
            <w:pPr>
              <w:pStyle w:val="Caption"/>
              <w:spacing w:line="360" w:lineRule="auto"/>
              <w:rPr>
                <w:ins w:id="2257" w:author="Wambaugh, John (he/him/his)" w:date="2024-05-06T09:54:00Z"/>
              </w:rPr>
            </w:pPr>
            <w:ins w:id="2258" w:author="Wambaugh, John (he/him/his)" w:date="2024-05-06T09:54:00Z">
              <w:r w:rsidRPr="00056E8E">
                <w:t>-0.13</w:t>
              </w:r>
            </w:ins>
          </w:p>
        </w:tc>
        <w:tc>
          <w:tcPr>
            <w:tcW w:w="236" w:type="dxa"/>
            <w:tcBorders>
              <w:top w:val="single" w:sz="4" w:space="0" w:color="4472C4"/>
              <w:left w:val="nil"/>
              <w:bottom w:val="nil"/>
              <w:right w:val="nil"/>
            </w:tcBorders>
            <w:shd w:val="clear" w:color="auto" w:fill="auto"/>
            <w:noWrap/>
            <w:vAlign w:val="bottom"/>
            <w:hideMark/>
            <w:tcPrChange w:id="2259"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0EAEFB0E" w14:textId="77777777" w:rsidR="00056E8E" w:rsidRPr="00056E8E" w:rsidRDefault="00056E8E" w:rsidP="00056E8E">
            <w:pPr>
              <w:pStyle w:val="Caption"/>
              <w:spacing w:line="360" w:lineRule="auto"/>
              <w:rPr>
                <w:ins w:id="2260" w:author="Wambaugh, John (he/him/his)" w:date="2024-05-06T09:54:00Z"/>
              </w:rPr>
            </w:pPr>
            <w:ins w:id="2261" w:author="Wambaugh, John (he/him/his)" w:date="2024-05-06T09:54:00Z">
              <w:r w:rsidRPr="00056E8E">
                <w:t>1.85</w:t>
              </w:r>
            </w:ins>
          </w:p>
        </w:tc>
        <w:tc>
          <w:tcPr>
            <w:tcW w:w="236" w:type="dxa"/>
            <w:tcBorders>
              <w:top w:val="single" w:sz="4" w:space="0" w:color="4472C4"/>
              <w:left w:val="nil"/>
              <w:bottom w:val="nil"/>
              <w:right w:val="single" w:sz="4" w:space="0" w:color="4472C4"/>
            </w:tcBorders>
            <w:shd w:val="clear" w:color="auto" w:fill="auto"/>
            <w:noWrap/>
            <w:vAlign w:val="bottom"/>
            <w:hideMark/>
            <w:tcPrChange w:id="2262"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69E1F57E" w14:textId="77777777" w:rsidR="00056E8E" w:rsidRPr="00056E8E" w:rsidRDefault="00056E8E" w:rsidP="00056E8E">
            <w:pPr>
              <w:pStyle w:val="Caption"/>
              <w:spacing w:line="360" w:lineRule="auto"/>
              <w:rPr>
                <w:ins w:id="2263" w:author="Wambaugh, John (he/him/his)" w:date="2024-05-06T09:54:00Z"/>
              </w:rPr>
            </w:pPr>
            <w:ins w:id="2264" w:author="Wambaugh, John (he/him/his)" w:date="2024-05-06T09:54:00Z">
              <w:r w:rsidRPr="00056E8E">
                <w:t>NA</w:t>
              </w:r>
            </w:ins>
          </w:p>
        </w:tc>
      </w:tr>
      <w:tr w:rsidR="00056E8E" w:rsidRPr="00056E8E" w14:paraId="5D34BE56" w14:textId="77777777" w:rsidTr="00056E8E">
        <w:trPr>
          <w:trHeight w:val="290"/>
          <w:ins w:id="2265" w:author="Wambaugh, John (he/him/his)" w:date="2024-05-06T09:54:00Z"/>
          <w:trPrChange w:id="2266"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267"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6B24DFCA" w14:textId="77777777" w:rsidR="00056E8E" w:rsidRPr="00056E8E" w:rsidRDefault="00056E8E" w:rsidP="00056E8E">
            <w:pPr>
              <w:pStyle w:val="Caption"/>
              <w:spacing w:line="360" w:lineRule="auto"/>
              <w:rPr>
                <w:ins w:id="2268" w:author="Wambaugh, John (he/him/his)" w:date="2024-05-06T09:54:00Z"/>
              </w:rPr>
            </w:pPr>
            <w:proofErr w:type="spellStart"/>
            <w:ins w:id="2269" w:author="Wambaugh, John (he/him/his)" w:date="2024-05-06T09:54:00Z">
              <w:r w:rsidRPr="00056E8E">
                <w:t>MRPE.late</w:t>
              </w:r>
              <w:proofErr w:type="spellEnd"/>
            </w:ins>
          </w:p>
        </w:tc>
        <w:tc>
          <w:tcPr>
            <w:tcW w:w="236" w:type="dxa"/>
            <w:tcBorders>
              <w:top w:val="single" w:sz="4" w:space="0" w:color="4472C4"/>
              <w:left w:val="nil"/>
              <w:bottom w:val="nil"/>
              <w:right w:val="nil"/>
            </w:tcBorders>
            <w:shd w:val="clear" w:color="auto" w:fill="auto"/>
            <w:noWrap/>
            <w:vAlign w:val="bottom"/>
            <w:hideMark/>
            <w:tcPrChange w:id="227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00AA44FE" w14:textId="77777777" w:rsidR="00056E8E" w:rsidRPr="00056E8E" w:rsidRDefault="00056E8E" w:rsidP="00056E8E">
            <w:pPr>
              <w:pStyle w:val="Caption"/>
              <w:spacing w:line="360" w:lineRule="auto"/>
              <w:rPr>
                <w:ins w:id="2271" w:author="Wambaugh, John (he/him/his)" w:date="2024-05-06T09:54:00Z"/>
              </w:rPr>
            </w:pPr>
            <w:ins w:id="2272" w:author="Wambaugh, John (he/him/his)" w:date="2024-05-06T09:54:00Z">
              <w:r w:rsidRPr="00056E8E">
                <w:t>6.29</w:t>
              </w:r>
            </w:ins>
          </w:p>
        </w:tc>
        <w:tc>
          <w:tcPr>
            <w:tcW w:w="236" w:type="dxa"/>
            <w:tcBorders>
              <w:top w:val="single" w:sz="4" w:space="0" w:color="4472C4"/>
              <w:left w:val="nil"/>
              <w:bottom w:val="nil"/>
              <w:right w:val="nil"/>
            </w:tcBorders>
            <w:shd w:val="clear" w:color="auto" w:fill="auto"/>
            <w:noWrap/>
            <w:vAlign w:val="bottom"/>
            <w:hideMark/>
            <w:tcPrChange w:id="2273"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1F257A73" w14:textId="77777777" w:rsidR="00056E8E" w:rsidRPr="00056E8E" w:rsidRDefault="00056E8E" w:rsidP="00056E8E">
            <w:pPr>
              <w:pStyle w:val="Caption"/>
              <w:spacing w:line="360" w:lineRule="auto"/>
              <w:rPr>
                <w:ins w:id="2274" w:author="Wambaugh, John (he/him/his)" w:date="2024-05-06T09:54:00Z"/>
              </w:rPr>
            </w:pPr>
            <w:ins w:id="2275" w:author="Wambaugh, John (he/him/his)" w:date="2024-05-06T09:54:00Z">
              <w:r w:rsidRPr="00056E8E">
                <w:t>5.68</w:t>
              </w:r>
            </w:ins>
          </w:p>
        </w:tc>
        <w:tc>
          <w:tcPr>
            <w:tcW w:w="236" w:type="dxa"/>
            <w:tcBorders>
              <w:top w:val="single" w:sz="4" w:space="0" w:color="4472C4"/>
              <w:left w:val="nil"/>
              <w:bottom w:val="nil"/>
              <w:right w:val="nil"/>
            </w:tcBorders>
            <w:shd w:val="clear" w:color="auto" w:fill="auto"/>
            <w:noWrap/>
            <w:vAlign w:val="bottom"/>
            <w:hideMark/>
            <w:tcPrChange w:id="2276"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7BD74DC4" w14:textId="77777777" w:rsidR="00056E8E" w:rsidRPr="00056E8E" w:rsidRDefault="00056E8E" w:rsidP="00056E8E">
            <w:pPr>
              <w:pStyle w:val="Caption"/>
              <w:spacing w:line="360" w:lineRule="auto"/>
              <w:rPr>
                <w:ins w:id="2277" w:author="Wambaugh, John (he/him/his)" w:date="2024-05-06T09:54:00Z"/>
              </w:rPr>
            </w:pPr>
            <w:ins w:id="2278" w:author="Wambaugh, John (he/him/his)" w:date="2024-05-06T09:54:00Z">
              <w:r w:rsidRPr="00056E8E">
                <w:t>5.97</w:t>
              </w:r>
            </w:ins>
          </w:p>
        </w:tc>
        <w:tc>
          <w:tcPr>
            <w:tcW w:w="236" w:type="dxa"/>
            <w:tcBorders>
              <w:top w:val="single" w:sz="4" w:space="0" w:color="4472C4"/>
              <w:left w:val="nil"/>
              <w:bottom w:val="nil"/>
              <w:right w:val="nil"/>
            </w:tcBorders>
            <w:shd w:val="clear" w:color="auto" w:fill="auto"/>
            <w:noWrap/>
            <w:vAlign w:val="bottom"/>
            <w:hideMark/>
            <w:tcPrChange w:id="2279"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0DCF4231" w14:textId="77777777" w:rsidR="00056E8E" w:rsidRPr="00056E8E" w:rsidRDefault="00056E8E" w:rsidP="00056E8E">
            <w:pPr>
              <w:pStyle w:val="Caption"/>
              <w:spacing w:line="360" w:lineRule="auto"/>
              <w:rPr>
                <w:ins w:id="2280" w:author="Wambaugh, John (he/him/his)" w:date="2024-05-06T09:54:00Z"/>
              </w:rPr>
            </w:pPr>
            <w:ins w:id="2281" w:author="Wambaugh, John (he/him/his)" w:date="2024-05-06T09:54:00Z">
              <w:r w:rsidRPr="00056E8E">
                <w:t>16.74</w:t>
              </w:r>
            </w:ins>
          </w:p>
        </w:tc>
        <w:tc>
          <w:tcPr>
            <w:tcW w:w="236" w:type="dxa"/>
            <w:tcBorders>
              <w:top w:val="single" w:sz="4" w:space="0" w:color="4472C4"/>
              <w:left w:val="nil"/>
              <w:bottom w:val="nil"/>
              <w:right w:val="nil"/>
            </w:tcBorders>
            <w:shd w:val="clear" w:color="auto" w:fill="auto"/>
            <w:noWrap/>
            <w:vAlign w:val="bottom"/>
            <w:hideMark/>
            <w:tcPrChange w:id="2282"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632B15E9" w14:textId="77777777" w:rsidR="00056E8E" w:rsidRPr="00056E8E" w:rsidRDefault="00056E8E" w:rsidP="00056E8E">
            <w:pPr>
              <w:pStyle w:val="Caption"/>
              <w:spacing w:line="360" w:lineRule="auto"/>
              <w:rPr>
                <w:ins w:id="2283" w:author="Wambaugh, John (he/him/his)" w:date="2024-05-06T09:54:00Z"/>
              </w:rPr>
            </w:pPr>
            <w:ins w:id="2284" w:author="Wambaugh, John (he/him/his)" w:date="2024-05-06T09:54:00Z">
              <w:r w:rsidRPr="00056E8E">
                <w:t>6.69</w:t>
              </w:r>
            </w:ins>
          </w:p>
        </w:tc>
        <w:tc>
          <w:tcPr>
            <w:tcW w:w="236" w:type="dxa"/>
            <w:tcBorders>
              <w:top w:val="single" w:sz="4" w:space="0" w:color="4472C4"/>
              <w:left w:val="nil"/>
              <w:bottom w:val="nil"/>
              <w:right w:val="nil"/>
            </w:tcBorders>
            <w:shd w:val="clear" w:color="auto" w:fill="auto"/>
            <w:noWrap/>
            <w:vAlign w:val="bottom"/>
            <w:hideMark/>
            <w:tcPrChange w:id="2285"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06F469C2" w14:textId="77777777" w:rsidR="00056E8E" w:rsidRPr="00056E8E" w:rsidRDefault="00056E8E" w:rsidP="00056E8E">
            <w:pPr>
              <w:pStyle w:val="Caption"/>
              <w:spacing w:line="360" w:lineRule="auto"/>
              <w:rPr>
                <w:ins w:id="2286" w:author="Wambaugh, John (he/him/his)" w:date="2024-05-06T09:54:00Z"/>
              </w:rPr>
            </w:pPr>
            <w:ins w:id="2287" w:author="Wambaugh, John (he/him/his)" w:date="2024-05-06T09:54:00Z">
              <w:r w:rsidRPr="00056E8E">
                <w:t>6.85</w:t>
              </w:r>
            </w:ins>
          </w:p>
        </w:tc>
        <w:tc>
          <w:tcPr>
            <w:tcW w:w="236" w:type="dxa"/>
            <w:tcBorders>
              <w:top w:val="single" w:sz="4" w:space="0" w:color="4472C4"/>
              <w:left w:val="nil"/>
              <w:bottom w:val="nil"/>
              <w:right w:val="nil"/>
            </w:tcBorders>
            <w:shd w:val="clear" w:color="auto" w:fill="auto"/>
            <w:noWrap/>
            <w:vAlign w:val="bottom"/>
            <w:hideMark/>
            <w:tcPrChange w:id="2288"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6989F058" w14:textId="77777777" w:rsidR="00056E8E" w:rsidRPr="00056E8E" w:rsidRDefault="00056E8E" w:rsidP="00056E8E">
            <w:pPr>
              <w:pStyle w:val="Caption"/>
              <w:spacing w:line="360" w:lineRule="auto"/>
              <w:rPr>
                <w:ins w:id="2289" w:author="Wambaugh, John (he/him/his)" w:date="2024-05-06T09:54:00Z"/>
              </w:rPr>
            </w:pPr>
            <w:ins w:id="2290" w:author="Wambaugh, John (he/him/his)" w:date="2024-05-06T09:54:00Z">
              <w:r w:rsidRPr="00056E8E">
                <w:t>9.53</w:t>
              </w:r>
            </w:ins>
          </w:p>
        </w:tc>
        <w:tc>
          <w:tcPr>
            <w:tcW w:w="236" w:type="dxa"/>
            <w:tcBorders>
              <w:top w:val="single" w:sz="4" w:space="0" w:color="4472C4"/>
              <w:left w:val="nil"/>
              <w:bottom w:val="nil"/>
              <w:right w:val="nil"/>
            </w:tcBorders>
            <w:shd w:val="clear" w:color="auto" w:fill="auto"/>
            <w:noWrap/>
            <w:vAlign w:val="bottom"/>
            <w:hideMark/>
            <w:tcPrChange w:id="2291"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6BD65B00" w14:textId="77777777" w:rsidR="00056E8E" w:rsidRPr="00056E8E" w:rsidRDefault="00056E8E" w:rsidP="00056E8E">
            <w:pPr>
              <w:pStyle w:val="Caption"/>
              <w:spacing w:line="360" w:lineRule="auto"/>
              <w:rPr>
                <w:ins w:id="2292" w:author="Wambaugh, John (he/him/his)" w:date="2024-05-06T09:54:00Z"/>
              </w:rPr>
            </w:pPr>
            <w:ins w:id="2293" w:author="Wambaugh, John (he/him/his)" w:date="2024-05-06T09:54:00Z">
              <w:r w:rsidRPr="00056E8E">
                <w:t>-0.59</w:t>
              </w:r>
            </w:ins>
          </w:p>
        </w:tc>
        <w:tc>
          <w:tcPr>
            <w:tcW w:w="236" w:type="dxa"/>
            <w:tcBorders>
              <w:top w:val="single" w:sz="4" w:space="0" w:color="4472C4"/>
              <w:left w:val="nil"/>
              <w:bottom w:val="nil"/>
              <w:right w:val="nil"/>
            </w:tcBorders>
            <w:shd w:val="clear" w:color="auto" w:fill="auto"/>
            <w:noWrap/>
            <w:vAlign w:val="bottom"/>
            <w:hideMark/>
            <w:tcPrChange w:id="2294"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196DF295" w14:textId="77777777" w:rsidR="00056E8E" w:rsidRPr="00056E8E" w:rsidRDefault="00056E8E" w:rsidP="00056E8E">
            <w:pPr>
              <w:pStyle w:val="Caption"/>
              <w:spacing w:line="360" w:lineRule="auto"/>
              <w:rPr>
                <w:ins w:id="2295" w:author="Wambaugh, John (he/him/his)" w:date="2024-05-06T09:54:00Z"/>
              </w:rPr>
            </w:pPr>
            <w:ins w:id="2296" w:author="Wambaugh, John (he/him/his)" w:date="2024-05-06T09:54:00Z">
              <w:r w:rsidRPr="00056E8E">
                <w:t>13.52</w:t>
              </w:r>
            </w:ins>
          </w:p>
        </w:tc>
        <w:tc>
          <w:tcPr>
            <w:tcW w:w="236" w:type="dxa"/>
            <w:tcBorders>
              <w:top w:val="single" w:sz="4" w:space="0" w:color="4472C4"/>
              <w:left w:val="nil"/>
              <w:bottom w:val="nil"/>
              <w:right w:val="single" w:sz="4" w:space="0" w:color="4472C4"/>
            </w:tcBorders>
            <w:shd w:val="clear" w:color="auto" w:fill="auto"/>
            <w:noWrap/>
            <w:vAlign w:val="bottom"/>
            <w:hideMark/>
            <w:tcPrChange w:id="2297"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2A00010B" w14:textId="77777777" w:rsidR="00056E8E" w:rsidRPr="00056E8E" w:rsidRDefault="00056E8E" w:rsidP="00056E8E">
            <w:pPr>
              <w:pStyle w:val="Caption"/>
              <w:spacing w:line="360" w:lineRule="auto"/>
              <w:rPr>
                <w:ins w:id="2298" w:author="Wambaugh, John (he/him/his)" w:date="2024-05-06T09:54:00Z"/>
              </w:rPr>
            </w:pPr>
            <w:ins w:id="2299" w:author="Wambaugh, John (he/him/his)" w:date="2024-05-06T09:54:00Z">
              <w:r w:rsidRPr="00056E8E">
                <w:t>NA</w:t>
              </w:r>
            </w:ins>
          </w:p>
        </w:tc>
      </w:tr>
      <w:tr w:rsidR="00056E8E" w:rsidRPr="00056E8E" w14:paraId="6B5A07FB" w14:textId="77777777" w:rsidTr="00056E8E">
        <w:trPr>
          <w:trHeight w:val="290"/>
          <w:ins w:id="2300" w:author="Wambaugh, John (he/him/his)" w:date="2024-05-06T09:54:00Z"/>
          <w:trPrChange w:id="2301"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302"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4B76E40D" w14:textId="77777777" w:rsidR="00056E8E" w:rsidRPr="00056E8E" w:rsidRDefault="00056E8E" w:rsidP="00056E8E">
            <w:pPr>
              <w:pStyle w:val="Caption"/>
              <w:spacing w:line="360" w:lineRule="auto"/>
              <w:rPr>
                <w:ins w:id="2303" w:author="Wambaugh, John (he/him/his)" w:date="2024-05-06T09:54:00Z"/>
              </w:rPr>
            </w:pPr>
            <w:proofErr w:type="spellStart"/>
            <w:ins w:id="2304" w:author="Wambaugh, John (he/him/his)" w:date="2024-05-06T09:54:00Z">
              <w:r w:rsidRPr="00056E8E">
                <w:t>RMSLE.bychem</w:t>
              </w:r>
              <w:proofErr w:type="spellEnd"/>
            </w:ins>
          </w:p>
        </w:tc>
        <w:tc>
          <w:tcPr>
            <w:tcW w:w="236" w:type="dxa"/>
            <w:tcBorders>
              <w:top w:val="single" w:sz="4" w:space="0" w:color="4472C4"/>
              <w:left w:val="nil"/>
              <w:bottom w:val="nil"/>
              <w:right w:val="nil"/>
            </w:tcBorders>
            <w:shd w:val="clear" w:color="auto" w:fill="auto"/>
            <w:noWrap/>
            <w:vAlign w:val="bottom"/>
            <w:hideMark/>
            <w:tcPrChange w:id="2305"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2B179566" w14:textId="77777777" w:rsidR="00056E8E" w:rsidRPr="00056E8E" w:rsidRDefault="00056E8E" w:rsidP="00056E8E">
            <w:pPr>
              <w:pStyle w:val="Caption"/>
              <w:spacing w:line="360" w:lineRule="auto"/>
              <w:rPr>
                <w:ins w:id="2306" w:author="Wambaugh, John (he/him/his)" w:date="2024-05-06T09:54:00Z"/>
              </w:rPr>
            </w:pPr>
            <w:ins w:id="2307" w:author="Wambaugh, John (he/him/his)" w:date="2024-05-06T09:54:00Z">
              <w:r w:rsidRPr="00056E8E">
                <w:t>0.968</w:t>
              </w:r>
            </w:ins>
          </w:p>
        </w:tc>
        <w:tc>
          <w:tcPr>
            <w:tcW w:w="236" w:type="dxa"/>
            <w:tcBorders>
              <w:top w:val="single" w:sz="4" w:space="0" w:color="4472C4"/>
              <w:left w:val="nil"/>
              <w:bottom w:val="nil"/>
              <w:right w:val="nil"/>
            </w:tcBorders>
            <w:shd w:val="clear" w:color="auto" w:fill="auto"/>
            <w:noWrap/>
            <w:vAlign w:val="bottom"/>
            <w:hideMark/>
            <w:tcPrChange w:id="2308"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2CB3941" w14:textId="77777777" w:rsidR="00056E8E" w:rsidRPr="00056E8E" w:rsidRDefault="00056E8E" w:rsidP="00056E8E">
            <w:pPr>
              <w:pStyle w:val="Caption"/>
              <w:spacing w:line="360" w:lineRule="auto"/>
              <w:rPr>
                <w:ins w:id="2309" w:author="Wambaugh, John (he/him/his)" w:date="2024-05-06T09:54:00Z"/>
              </w:rPr>
            </w:pPr>
            <w:ins w:id="2310"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2311"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09604C3B" w14:textId="77777777" w:rsidR="00056E8E" w:rsidRPr="00056E8E" w:rsidRDefault="00056E8E" w:rsidP="00056E8E">
            <w:pPr>
              <w:pStyle w:val="Caption"/>
              <w:spacing w:line="360" w:lineRule="auto"/>
              <w:rPr>
                <w:ins w:id="2312" w:author="Wambaugh, John (he/him/his)" w:date="2024-05-06T09:54:00Z"/>
              </w:rPr>
            </w:pPr>
            <w:ins w:id="2313"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2314"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4E593033" w14:textId="77777777" w:rsidR="00056E8E" w:rsidRPr="00056E8E" w:rsidRDefault="00056E8E" w:rsidP="00056E8E">
            <w:pPr>
              <w:pStyle w:val="Caption"/>
              <w:spacing w:line="360" w:lineRule="auto"/>
              <w:rPr>
                <w:ins w:id="2315" w:author="Wambaugh, John (he/him/his)" w:date="2024-05-06T09:54:00Z"/>
              </w:rPr>
            </w:pPr>
            <w:ins w:id="2316" w:author="Wambaugh, John (he/him/his)" w:date="2024-05-06T09:54:00Z">
              <w:r w:rsidRPr="00056E8E">
                <w:t>1.12</w:t>
              </w:r>
            </w:ins>
          </w:p>
        </w:tc>
        <w:tc>
          <w:tcPr>
            <w:tcW w:w="236" w:type="dxa"/>
            <w:tcBorders>
              <w:top w:val="single" w:sz="4" w:space="0" w:color="4472C4"/>
              <w:left w:val="nil"/>
              <w:bottom w:val="nil"/>
              <w:right w:val="nil"/>
            </w:tcBorders>
            <w:shd w:val="clear" w:color="auto" w:fill="auto"/>
            <w:noWrap/>
            <w:vAlign w:val="bottom"/>
            <w:hideMark/>
            <w:tcPrChange w:id="2317"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4E9AFA48" w14:textId="77777777" w:rsidR="00056E8E" w:rsidRPr="00056E8E" w:rsidRDefault="00056E8E" w:rsidP="00056E8E">
            <w:pPr>
              <w:pStyle w:val="Caption"/>
              <w:spacing w:line="360" w:lineRule="auto"/>
              <w:rPr>
                <w:ins w:id="2318" w:author="Wambaugh, John (he/him/his)" w:date="2024-05-06T09:54:00Z"/>
              </w:rPr>
            </w:pPr>
            <w:ins w:id="2319" w:author="Wambaugh, John (he/him/his)" w:date="2024-05-06T09:54:00Z">
              <w:r w:rsidRPr="00056E8E">
                <w:t>0.978</w:t>
              </w:r>
            </w:ins>
          </w:p>
        </w:tc>
        <w:tc>
          <w:tcPr>
            <w:tcW w:w="236" w:type="dxa"/>
            <w:tcBorders>
              <w:top w:val="single" w:sz="4" w:space="0" w:color="4472C4"/>
              <w:left w:val="nil"/>
              <w:bottom w:val="nil"/>
              <w:right w:val="nil"/>
            </w:tcBorders>
            <w:shd w:val="clear" w:color="auto" w:fill="auto"/>
            <w:noWrap/>
            <w:vAlign w:val="bottom"/>
            <w:hideMark/>
            <w:tcPrChange w:id="2320"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A806942" w14:textId="77777777" w:rsidR="00056E8E" w:rsidRPr="00056E8E" w:rsidRDefault="00056E8E" w:rsidP="00056E8E">
            <w:pPr>
              <w:pStyle w:val="Caption"/>
              <w:spacing w:line="360" w:lineRule="auto"/>
              <w:rPr>
                <w:ins w:id="2321" w:author="Wambaugh, John (he/him/his)" w:date="2024-05-06T09:54:00Z"/>
              </w:rPr>
            </w:pPr>
            <w:ins w:id="2322" w:author="Wambaugh, John (he/him/his)" w:date="2024-05-06T09:54:00Z">
              <w:r w:rsidRPr="00056E8E">
                <w:t>1.04</w:t>
              </w:r>
            </w:ins>
          </w:p>
        </w:tc>
        <w:tc>
          <w:tcPr>
            <w:tcW w:w="236" w:type="dxa"/>
            <w:tcBorders>
              <w:top w:val="single" w:sz="4" w:space="0" w:color="4472C4"/>
              <w:left w:val="nil"/>
              <w:bottom w:val="nil"/>
              <w:right w:val="nil"/>
            </w:tcBorders>
            <w:shd w:val="clear" w:color="auto" w:fill="auto"/>
            <w:noWrap/>
            <w:vAlign w:val="bottom"/>
            <w:hideMark/>
            <w:tcPrChange w:id="2323"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1B52DF4C" w14:textId="77777777" w:rsidR="00056E8E" w:rsidRPr="00056E8E" w:rsidRDefault="00056E8E" w:rsidP="00056E8E">
            <w:pPr>
              <w:pStyle w:val="Caption"/>
              <w:spacing w:line="360" w:lineRule="auto"/>
              <w:rPr>
                <w:ins w:id="2324" w:author="Wambaugh, John (he/him/his)" w:date="2024-05-06T09:54:00Z"/>
              </w:rPr>
            </w:pPr>
            <w:ins w:id="2325" w:author="Wambaugh, John (he/him/his)" w:date="2024-05-06T09:54:00Z">
              <w:r w:rsidRPr="00056E8E">
                <w:t>0.987</w:t>
              </w:r>
            </w:ins>
          </w:p>
        </w:tc>
        <w:tc>
          <w:tcPr>
            <w:tcW w:w="236" w:type="dxa"/>
            <w:tcBorders>
              <w:top w:val="single" w:sz="4" w:space="0" w:color="4472C4"/>
              <w:left w:val="nil"/>
              <w:bottom w:val="nil"/>
              <w:right w:val="nil"/>
            </w:tcBorders>
            <w:shd w:val="clear" w:color="auto" w:fill="auto"/>
            <w:noWrap/>
            <w:vAlign w:val="bottom"/>
            <w:hideMark/>
            <w:tcPrChange w:id="2326"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554D23AD" w14:textId="77777777" w:rsidR="00056E8E" w:rsidRPr="00056E8E" w:rsidRDefault="00056E8E" w:rsidP="00056E8E">
            <w:pPr>
              <w:pStyle w:val="Caption"/>
              <w:spacing w:line="360" w:lineRule="auto"/>
              <w:rPr>
                <w:ins w:id="2327" w:author="Wambaugh, John (he/him/his)" w:date="2024-05-06T09:54:00Z"/>
              </w:rPr>
            </w:pPr>
            <w:ins w:id="2328" w:author="Wambaugh, John (he/him/his)" w:date="2024-05-06T09:54:00Z">
              <w:r w:rsidRPr="00056E8E">
                <w:t>0.521</w:t>
              </w:r>
            </w:ins>
          </w:p>
        </w:tc>
        <w:tc>
          <w:tcPr>
            <w:tcW w:w="236" w:type="dxa"/>
            <w:tcBorders>
              <w:top w:val="single" w:sz="4" w:space="0" w:color="4472C4"/>
              <w:left w:val="nil"/>
              <w:bottom w:val="nil"/>
              <w:right w:val="nil"/>
            </w:tcBorders>
            <w:shd w:val="clear" w:color="auto" w:fill="auto"/>
            <w:noWrap/>
            <w:vAlign w:val="bottom"/>
            <w:hideMark/>
            <w:tcPrChange w:id="2329"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0B5E7F1D" w14:textId="77777777" w:rsidR="00056E8E" w:rsidRPr="00056E8E" w:rsidRDefault="00056E8E" w:rsidP="00056E8E">
            <w:pPr>
              <w:pStyle w:val="Caption"/>
              <w:spacing w:line="360" w:lineRule="auto"/>
              <w:rPr>
                <w:ins w:id="2330" w:author="Wambaugh, John (he/him/his)" w:date="2024-05-06T09:54:00Z"/>
              </w:rPr>
            </w:pPr>
            <w:ins w:id="2331" w:author="Wambaugh, John (he/him/his)" w:date="2024-05-06T09:54:00Z">
              <w:r w:rsidRPr="00056E8E">
                <w:t>1.22</w:t>
              </w:r>
            </w:ins>
          </w:p>
        </w:tc>
        <w:tc>
          <w:tcPr>
            <w:tcW w:w="236" w:type="dxa"/>
            <w:tcBorders>
              <w:top w:val="single" w:sz="4" w:space="0" w:color="4472C4"/>
              <w:left w:val="nil"/>
              <w:bottom w:val="nil"/>
              <w:right w:val="single" w:sz="4" w:space="0" w:color="4472C4"/>
            </w:tcBorders>
            <w:shd w:val="clear" w:color="auto" w:fill="auto"/>
            <w:noWrap/>
            <w:vAlign w:val="bottom"/>
            <w:hideMark/>
            <w:tcPrChange w:id="2332"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433F3827" w14:textId="77777777" w:rsidR="00056E8E" w:rsidRPr="00056E8E" w:rsidRDefault="00056E8E" w:rsidP="00056E8E">
            <w:pPr>
              <w:pStyle w:val="Caption"/>
              <w:spacing w:line="360" w:lineRule="auto"/>
              <w:rPr>
                <w:ins w:id="2333" w:author="Wambaugh, John (he/him/his)" w:date="2024-05-06T09:54:00Z"/>
              </w:rPr>
            </w:pPr>
            <w:ins w:id="2334" w:author="Wambaugh, John (he/him/his)" w:date="2024-05-06T09:54:00Z">
              <w:r w:rsidRPr="00056E8E">
                <w:t>0.941</w:t>
              </w:r>
            </w:ins>
          </w:p>
        </w:tc>
      </w:tr>
      <w:tr w:rsidR="00056E8E" w:rsidRPr="00056E8E" w14:paraId="178911E3" w14:textId="77777777" w:rsidTr="00056E8E">
        <w:trPr>
          <w:trHeight w:val="290"/>
          <w:ins w:id="2335" w:author="Wambaugh, John (he/him/his)" w:date="2024-05-06T09:54:00Z"/>
          <w:trPrChange w:id="2336" w:author="Wambaugh, John (he/him/his)" w:date="2024-05-06T09:54:00Z">
            <w:trPr>
              <w:trHeight w:val="290"/>
            </w:trPr>
          </w:trPrChange>
        </w:trPr>
        <w:tc>
          <w:tcPr>
            <w:tcW w:w="236" w:type="dxa"/>
            <w:tcBorders>
              <w:top w:val="single" w:sz="4" w:space="0" w:color="4472C4"/>
              <w:left w:val="single" w:sz="4" w:space="0" w:color="4472C4"/>
              <w:bottom w:val="nil"/>
              <w:right w:val="nil"/>
            </w:tcBorders>
            <w:shd w:val="clear" w:color="auto" w:fill="auto"/>
            <w:noWrap/>
            <w:vAlign w:val="bottom"/>
            <w:hideMark/>
            <w:tcPrChange w:id="2337" w:author="Wambaugh, John (he/him/his)" w:date="2024-05-06T09:54:00Z">
              <w:tcPr>
                <w:tcW w:w="1901" w:type="dxa"/>
                <w:tcBorders>
                  <w:top w:val="single" w:sz="4" w:space="0" w:color="4472C4"/>
                  <w:left w:val="single" w:sz="4" w:space="0" w:color="4472C4"/>
                  <w:bottom w:val="nil"/>
                  <w:right w:val="nil"/>
                </w:tcBorders>
                <w:shd w:val="clear" w:color="auto" w:fill="auto"/>
                <w:noWrap/>
                <w:vAlign w:val="bottom"/>
                <w:hideMark/>
              </w:tcPr>
            </w:tcPrChange>
          </w:tcPr>
          <w:p w14:paraId="77F123E3" w14:textId="77777777" w:rsidR="00056E8E" w:rsidRPr="00056E8E" w:rsidRDefault="00056E8E" w:rsidP="00056E8E">
            <w:pPr>
              <w:pStyle w:val="Caption"/>
              <w:spacing w:line="360" w:lineRule="auto"/>
              <w:rPr>
                <w:ins w:id="2338" w:author="Wambaugh, John (he/him/his)" w:date="2024-05-06T09:54:00Z"/>
              </w:rPr>
            </w:pPr>
            <w:proofErr w:type="spellStart"/>
            <w:proofErr w:type="gramStart"/>
            <w:ins w:id="2339" w:author="Wambaugh, John (he/him/his)" w:date="2024-05-06T09:54:00Z">
              <w:r w:rsidRPr="00056E8E">
                <w:t>RMSLE.bychem.early</w:t>
              </w:r>
              <w:proofErr w:type="spellEnd"/>
              <w:proofErr w:type="gramEnd"/>
            </w:ins>
          </w:p>
        </w:tc>
        <w:tc>
          <w:tcPr>
            <w:tcW w:w="236" w:type="dxa"/>
            <w:tcBorders>
              <w:top w:val="single" w:sz="4" w:space="0" w:color="4472C4"/>
              <w:left w:val="nil"/>
              <w:bottom w:val="nil"/>
              <w:right w:val="nil"/>
            </w:tcBorders>
            <w:shd w:val="clear" w:color="auto" w:fill="auto"/>
            <w:noWrap/>
            <w:vAlign w:val="bottom"/>
            <w:hideMark/>
            <w:tcPrChange w:id="2340"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78FAB778" w14:textId="77777777" w:rsidR="00056E8E" w:rsidRPr="00056E8E" w:rsidRDefault="00056E8E" w:rsidP="00056E8E">
            <w:pPr>
              <w:pStyle w:val="Caption"/>
              <w:spacing w:line="360" w:lineRule="auto"/>
              <w:rPr>
                <w:ins w:id="2341" w:author="Wambaugh, John (he/him/his)" w:date="2024-05-06T09:54:00Z"/>
              </w:rPr>
            </w:pPr>
            <w:ins w:id="2342" w:author="Wambaugh, John (he/him/his)" w:date="2024-05-06T09:54:00Z">
              <w:r w:rsidRPr="00056E8E">
                <w:t>0.907</w:t>
              </w:r>
            </w:ins>
          </w:p>
        </w:tc>
        <w:tc>
          <w:tcPr>
            <w:tcW w:w="236" w:type="dxa"/>
            <w:tcBorders>
              <w:top w:val="single" w:sz="4" w:space="0" w:color="4472C4"/>
              <w:left w:val="nil"/>
              <w:bottom w:val="nil"/>
              <w:right w:val="nil"/>
            </w:tcBorders>
            <w:shd w:val="clear" w:color="auto" w:fill="auto"/>
            <w:noWrap/>
            <w:vAlign w:val="bottom"/>
            <w:hideMark/>
            <w:tcPrChange w:id="2343" w:author="Wambaugh, John (he/him/his)" w:date="2024-05-06T09:54:00Z">
              <w:tcPr>
                <w:tcW w:w="2660" w:type="dxa"/>
                <w:tcBorders>
                  <w:top w:val="single" w:sz="4" w:space="0" w:color="4472C4"/>
                  <w:left w:val="nil"/>
                  <w:bottom w:val="nil"/>
                  <w:right w:val="nil"/>
                </w:tcBorders>
                <w:shd w:val="clear" w:color="auto" w:fill="auto"/>
                <w:noWrap/>
                <w:vAlign w:val="bottom"/>
                <w:hideMark/>
              </w:tcPr>
            </w:tcPrChange>
          </w:tcPr>
          <w:p w14:paraId="455D681C" w14:textId="77777777" w:rsidR="00056E8E" w:rsidRPr="00056E8E" w:rsidRDefault="00056E8E" w:rsidP="00056E8E">
            <w:pPr>
              <w:pStyle w:val="Caption"/>
              <w:spacing w:line="360" w:lineRule="auto"/>
              <w:rPr>
                <w:ins w:id="2344" w:author="Wambaugh, John (he/him/his)" w:date="2024-05-06T09:54:00Z"/>
              </w:rPr>
            </w:pPr>
            <w:ins w:id="2345"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2346" w:author="Wambaugh, John (he/him/his)" w:date="2024-05-06T09:54:00Z">
              <w:tcPr>
                <w:tcW w:w="2800" w:type="dxa"/>
                <w:tcBorders>
                  <w:top w:val="single" w:sz="4" w:space="0" w:color="4472C4"/>
                  <w:left w:val="nil"/>
                  <w:bottom w:val="nil"/>
                  <w:right w:val="nil"/>
                </w:tcBorders>
                <w:shd w:val="clear" w:color="auto" w:fill="auto"/>
                <w:noWrap/>
                <w:vAlign w:val="bottom"/>
                <w:hideMark/>
              </w:tcPr>
            </w:tcPrChange>
          </w:tcPr>
          <w:p w14:paraId="2B6FDB35" w14:textId="77777777" w:rsidR="00056E8E" w:rsidRPr="00056E8E" w:rsidRDefault="00056E8E" w:rsidP="00056E8E">
            <w:pPr>
              <w:pStyle w:val="Caption"/>
              <w:spacing w:line="360" w:lineRule="auto"/>
              <w:rPr>
                <w:ins w:id="2347" w:author="Wambaugh, John (he/him/his)" w:date="2024-05-06T09:54:00Z"/>
              </w:rPr>
            </w:pPr>
            <w:ins w:id="2348" w:author="Wambaugh, John (he/him/his)" w:date="2024-05-06T09:54:00Z">
              <w:r w:rsidRPr="00056E8E">
                <w:t>NA</w:t>
              </w:r>
            </w:ins>
          </w:p>
        </w:tc>
        <w:tc>
          <w:tcPr>
            <w:tcW w:w="236" w:type="dxa"/>
            <w:tcBorders>
              <w:top w:val="single" w:sz="4" w:space="0" w:color="4472C4"/>
              <w:left w:val="nil"/>
              <w:bottom w:val="nil"/>
              <w:right w:val="nil"/>
            </w:tcBorders>
            <w:shd w:val="clear" w:color="auto" w:fill="auto"/>
            <w:noWrap/>
            <w:vAlign w:val="bottom"/>
            <w:hideMark/>
            <w:tcPrChange w:id="2349" w:author="Wambaugh, John (he/him/his)" w:date="2024-05-06T09:54:00Z">
              <w:tcPr>
                <w:tcW w:w="1720" w:type="dxa"/>
                <w:tcBorders>
                  <w:top w:val="single" w:sz="4" w:space="0" w:color="4472C4"/>
                  <w:left w:val="nil"/>
                  <w:bottom w:val="nil"/>
                  <w:right w:val="nil"/>
                </w:tcBorders>
                <w:shd w:val="clear" w:color="auto" w:fill="auto"/>
                <w:noWrap/>
                <w:vAlign w:val="bottom"/>
                <w:hideMark/>
              </w:tcPr>
            </w:tcPrChange>
          </w:tcPr>
          <w:p w14:paraId="7D393C58" w14:textId="77777777" w:rsidR="00056E8E" w:rsidRPr="00056E8E" w:rsidRDefault="00056E8E" w:rsidP="00056E8E">
            <w:pPr>
              <w:pStyle w:val="Caption"/>
              <w:spacing w:line="360" w:lineRule="auto"/>
              <w:rPr>
                <w:ins w:id="2350" w:author="Wambaugh, John (he/him/his)" w:date="2024-05-06T09:54:00Z"/>
              </w:rPr>
            </w:pPr>
            <w:ins w:id="2351" w:author="Wambaugh, John (he/him/his)" w:date="2024-05-06T09:54:00Z">
              <w:r w:rsidRPr="00056E8E">
                <w:t>0.909</w:t>
              </w:r>
            </w:ins>
          </w:p>
        </w:tc>
        <w:tc>
          <w:tcPr>
            <w:tcW w:w="236" w:type="dxa"/>
            <w:tcBorders>
              <w:top w:val="single" w:sz="4" w:space="0" w:color="4472C4"/>
              <w:left w:val="nil"/>
              <w:bottom w:val="nil"/>
              <w:right w:val="nil"/>
            </w:tcBorders>
            <w:shd w:val="clear" w:color="auto" w:fill="auto"/>
            <w:noWrap/>
            <w:vAlign w:val="bottom"/>
            <w:hideMark/>
            <w:tcPrChange w:id="2352" w:author="Wambaugh, John (he/him/his)" w:date="2024-05-06T09:54:00Z">
              <w:tcPr>
                <w:tcW w:w="1820" w:type="dxa"/>
                <w:tcBorders>
                  <w:top w:val="single" w:sz="4" w:space="0" w:color="4472C4"/>
                  <w:left w:val="nil"/>
                  <w:bottom w:val="nil"/>
                  <w:right w:val="nil"/>
                </w:tcBorders>
                <w:shd w:val="clear" w:color="auto" w:fill="auto"/>
                <w:noWrap/>
                <w:vAlign w:val="bottom"/>
                <w:hideMark/>
              </w:tcPr>
            </w:tcPrChange>
          </w:tcPr>
          <w:p w14:paraId="17CCEFBC" w14:textId="77777777" w:rsidR="00056E8E" w:rsidRPr="00056E8E" w:rsidRDefault="00056E8E" w:rsidP="00056E8E">
            <w:pPr>
              <w:pStyle w:val="Caption"/>
              <w:spacing w:line="360" w:lineRule="auto"/>
              <w:rPr>
                <w:ins w:id="2353" w:author="Wambaugh, John (he/him/his)" w:date="2024-05-06T09:54:00Z"/>
              </w:rPr>
            </w:pPr>
            <w:ins w:id="2354" w:author="Wambaugh, John (he/him/his)" w:date="2024-05-06T09:54:00Z">
              <w:r w:rsidRPr="00056E8E">
                <w:t>0.847</w:t>
              </w:r>
            </w:ins>
          </w:p>
        </w:tc>
        <w:tc>
          <w:tcPr>
            <w:tcW w:w="236" w:type="dxa"/>
            <w:tcBorders>
              <w:top w:val="single" w:sz="4" w:space="0" w:color="4472C4"/>
              <w:left w:val="nil"/>
              <w:bottom w:val="nil"/>
              <w:right w:val="nil"/>
            </w:tcBorders>
            <w:shd w:val="clear" w:color="auto" w:fill="auto"/>
            <w:noWrap/>
            <w:vAlign w:val="bottom"/>
            <w:hideMark/>
            <w:tcPrChange w:id="2355" w:author="Wambaugh, John (he/him/his)" w:date="2024-05-06T09:54:00Z">
              <w:tcPr>
                <w:tcW w:w="1840" w:type="dxa"/>
                <w:tcBorders>
                  <w:top w:val="single" w:sz="4" w:space="0" w:color="4472C4"/>
                  <w:left w:val="nil"/>
                  <w:bottom w:val="nil"/>
                  <w:right w:val="nil"/>
                </w:tcBorders>
                <w:shd w:val="clear" w:color="auto" w:fill="auto"/>
                <w:noWrap/>
                <w:vAlign w:val="bottom"/>
                <w:hideMark/>
              </w:tcPr>
            </w:tcPrChange>
          </w:tcPr>
          <w:p w14:paraId="2C15CB33" w14:textId="77777777" w:rsidR="00056E8E" w:rsidRPr="00056E8E" w:rsidRDefault="00056E8E" w:rsidP="00056E8E">
            <w:pPr>
              <w:pStyle w:val="Caption"/>
              <w:spacing w:line="360" w:lineRule="auto"/>
              <w:rPr>
                <w:ins w:id="2356" w:author="Wambaugh, John (he/him/his)" w:date="2024-05-06T09:54:00Z"/>
              </w:rPr>
            </w:pPr>
            <w:ins w:id="2357" w:author="Wambaugh, John (he/him/his)" w:date="2024-05-06T09:54:00Z">
              <w:r w:rsidRPr="00056E8E">
                <w:t>0.907</w:t>
              </w:r>
            </w:ins>
          </w:p>
        </w:tc>
        <w:tc>
          <w:tcPr>
            <w:tcW w:w="236" w:type="dxa"/>
            <w:tcBorders>
              <w:top w:val="single" w:sz="4" w:space="0" w:color="4472C4"/>
              <w:left w:val="nil"/>
              <w:bottom w:val="nil"/>
              <w:right w:val="nil"/>
            </w:tcBorders>
            <w:shd w:val="clear" w:color="auto" w:fill="auto"/>
            <w:noWrap/>
            <w:vAlign w:val="bottom"/>
            <w:hideMark/>
            <w:tcPrChange w:id="2358" w:author="Wambaugh, John (he/him/his)" w:date="2024-05-06T09:54:00Z">
              <w:tcPr>
                <w:tcW w:w="1700" w:type="dxa"/>
                <w:tcBorders>
                  <w:top w:val="single" w:sz="4" w:space="0" w:color="4472C4"/>
                  <w:left w:val="nil"/>
                  <w:bottom w:val="nil"/>
                  <w:right w:val="nil"/>
                </w:tcBorders>
                <w:shd w:val="clear" w:color="auto" w:fill="auto"/>
                <w:noWrap/>
                <w:vAlign w:val="bottom"/>
                <w:hideMark/>
              </w:tcPr>
            </w:tcPrChange>
          </w:tcPr>
          <w:p w14:paraId="5B213D71" w14:textId="77777777" w:rsidR="00056E8E" w:rsidRPr="00056E8E" w:rsidRDefault="00056E8E" w:rsidP="00056E8E">
            <w:pPr>
              <w:pStyle w:val="Caption"/>
              <w:spacing w:line="360" w:lineRule="auto"/>
              <w:rPr>
                <w:ins w:id="2359" w:author="Wambaugh, John (he/him/his)" w:date="2024-05-06T09:54:00Z"/>
              </w:rPr>
            </w:pPr>
            <w:ins w:id="2360" w:author="Wambaugh, John (he/him/his)" w:date="2024-05-06T09:54:00Z">
              <w:r w:rsidRPr="00056E8E">
                <w:t>0.895</w:t>
              </w:r>
            </w:ins>
          </w:p>
        </w:tc>
        <w:tc>
          <w:tcPr>
            <w:tcW w:w="236" w:type="dxa"/>
            <w:tcBorders>
              <w:top w:val="single" w:sz="4" w:space="0" w:color="4472C4"/>
              <w:left w:val="nil"/>
              <w:bottom w:val="nil"/>
              <w:right w:val="nil"/>
            </w:tcBorders>
            <w:shd w:val="clear" w:color="auto" w:fill="auto"/>
            <w:noWrap/>
            <w:vAlign w:val="bottom"/>
            <w:hideMark/>
            <w:tcPrChange w:id="2361" w:author="Wambaugh, John (he/him/his)" w:date="2024-05-06T09:54:00Z">
              <w:tcPr>
                <w:tcW w:w="1280" w:type="dxa"/>
                <w:tcBorders>
                  <w:top w:val="single" w:sz="4" w:space="0" w:color="4472C4"/>
                  <w:left w:val="nil"/>
                  <w:bottom w:val="nil"/>
                  <w:right w:val="nil"/>
                </w:tcBorders>
                <w:shd w:val="clear" w:color="auto" w:fill="auto"/>
                <w:noWrap/>
                <w:vAlign w:val="bottom"/>
                <w:hideMark/>
              </w:tcPr>
            </w:tcPrChange>
          </w:tcPr>
          <w:p w14:paraId="253EF0B1" w14:textId="77777777" w:rsidR="00056E8E" w:rsidRPr="00056E8E" w:rsidRDefault="00056E8E" w:rsidP="00056E8E">
            <w:pPr>
              <w:pStyle w:val="Caption"/>
              <w:spacing w:line="360" w:lineRule="auto"/>
              <w:rPr>
                <w:ins w:id="2362" w:author="Wambaugh, John (he/him/his)" w:date="2024-05-06T09:54:00Z"/>
              </w:rPr>
            </w:pPr>
            <w:ins w:id="2363" w:author="Wambaugh, John (he/him/his)" w:date="2024-05-06T09:54:00Z">
              <w:r w:rsidRPr="00056E8E">
                <w:t>0.372</w:t>
              </w:r>
            </w:ins>
          </w:p>
        </w:tc>
        <w:tc>
          <w:tcPr>
            <w:tcW w:w="236" w:type="dxa"/>
            <w:tcBorders>
              <w:top w:val="single" w:sz="4" w:space="0" w:color="4472C4"/>
              <w:left w:val="nil"/>
              <w:bottom w:val="nil"/>
              <w:right w:val="nil"/>
            </w:tcBorders>
            <w:shd w:val="clear" w:color="auto" w:fill="auto"/>
            <w:noWrap/>
            <w:vAlign w:val="bottom"/>
            <w:hideMark/>
            <w:tcPrChange w:id="2364" w:author="Wambaugh, John (he/him/his)" w:date="2024-05-06T09:54:00Z">
              <w:tcPr>
                <w:tcW w:w="1960" w:type="dxa"/>
                <w:tcBorders>
                  <w:top w:val="single" w:sz="4" w:space="0" w:color="4472C4"/>
                  <w:left w:val="nil"/>
                  <w:bottom w:val="nil"/>
                  <w:right w:val="nil"/>
                </w:tcBorders>
                <w:shd w:val="clear" w:color="auto" w:fill="auto"/>
                <w:noWrap/>
                <w:vAlign w:val="bottom"/>
                <w:hideMark/>
              </w:tcPr>
            </w:tcPrChange>
          </w:tcPr>
          <w:p w14:paraId="7AA48B91" w14:textId="77777777" w:rsidR="00056E8E" w:rsidRPr="00056E8E" w:rsidRDefault="00056E8E" w:rsidP="00056E8E">
            <w:pPr>
              <w:pStyle w:val="Caption"/>
              <w:spacing w:line="360" w:lineRule="auto"/>
              <w:rPr>
                <w:ins w:id="2365" w:author="Wambaugh, John (he/him/his)" w:date="2024-05-06T09:54:00Z"/>
              </w:rPr>
            </w:pPr>
            <w:ins w:id="2366" w:author="Wambaugh, John (he/him/his)" w:date="2024-05-06T09:54:00Z">
              <w:r w:rsidRPr="00056E8E">
                <w:t>1.02</w:t>
              </w:r>
            </w:ins>
          </w:p>
        </w:tc>
        <w:tc>
          <w:tcPr>
            <w:tcW w:w="236" w:type="dxa"/>
            <w:tcBorders>
              <w:top w:val="single" w:sz="4" w:space="0" w:color="4472C4"/>
              <w:left w:val="nil"/>
              <w:bottom w:val="nil"/>
              <w:right w:val="single" w:sz="4" w:space="0" w:color="4472C4"/>
            </w:tcBorders>
            <w:shd w:val="clear" w:color="auto" w:fill="auto"/>
            <w:noWrap/>
            <w:vAlign w:val="bottom"/>
            <w:hideMark/>
            <w:tcPrChange w:id="2367" w:author="Wambaugh, John (he/him/his)" w:date="2024-05-06T09:54:00Z">
              <w:tcPr>
                <w:tcW w:w="2700" w:type="dxa"/>
                <w:tcBorders>
                  <w:top w:val="single" w:sz="4" w:space="0" w:color="4472C4"/>
                  <w:left w:val="nil"/>
                  <w:bottom w:val="nil"/>
                  <w:right w:val="single" w:sz="4" w:space="0" w:color="4472C4"/>
                </w:tcBorders>
                <w:shd w:val="clear" w:color="auto" w:fill="auto"/>
                <w:noWrap/>
                <w:vAlign w:val="bottom"/>
                <w:hideMark/>
              </w:tcPr>
            </w:tcPrChange>
          </w:tcPr>
          <w:p w14:paraId="158B2EA4" w14:textId="77777777" w:rsidR="00056E8E" w:rsidRPr="00056E8E" w:rsidRDefault="00056E8E" w:rsidP="00056E8E">
            <w:pPr>
              <w:pStyle w:val="Caption"/>
              <w:spacing w:line="360" w:lineRule="auto"/>
              <w:rPr>
                <w:ins w:id="2368" w:author="Wambaugh, John (he/him/his)" w:date="2024-05-06T09:54:00Z"/>
              </w:rPr>
            </w:pPr>
            <w:ins w:id="2369" w:author="Wambaugh, John (he/him/his)" w:date="2024-05-06T09:54:00Z">
              <w:r w:rsidRPr="00056E8E">
                <w:t>0.878</w:t>
              </w:r>
            </w:ins>
          </w:p>
        </w:tc>
      </w:tr>
      <w:tr w:rsidR="00056E8E" w:rsidRPr="00056E8E" w14:paraId="76DD4902" w14:textId="77777777" w:rsidTr="00056E8E">
        <w:trPr>
          <w:trHeight w:val="290"/>
          <w:ins w:id="2370" w:author="Wambaugh, John (he/him/his)" w:date="2024-05-06T09:54:00Z"/>
          <w:trPrChange w:id="2371" w:author="Wambaugh, John (he/him/his)" w:date="2024-05-06T09:54:00Z">
            <w:trPr>
              <w:trHeight w:val="290"/>
            </w:trPr>
          </w:trPrChange>
        </w:trPr>
        <w:tc>
          <w:tcPr>
            <w:tcW w:w="236" w:type="dxa"/>
            <w:tcBorders>
              <w:top w:val="single" w:sz="4" w:space="0" w:color="4472C4"/>
              <w:left w:val="single" w:sz="4" w:space="0" w:color="4472C4"/>
              <w:bottom w:val="single" w:sz="4" w:space="0" w:color="4472C4"/>
              <w:right w:val="nil"/>
            </w:tcBorders>
            <w:shd w:val="clear" w:color="auto" w:fill="auto"/>
            <w:noWrap/>
            <w:vAlign w:val="bottom"/>
            <w:hideMark/>
            <w:tcPrChange w:id="2372" w:author="Wambaugh, John (he/him/his)" w:date="2024-05-06T09:54:00Z">
              <w:tcPr>
                <w:tcW w:w="1901" w:type="dxa"/>
                <w:tcBorders>
                  <w:top w:val="single" w:sz="4" w:space="0" w:color="4472C4"/>
                  <w:left w:val="single" w:sz="4" w:space="0" w:color="4472C4"/>
                  <w:bottom w:val="single" w:sz="4" w:space="0" w:color="4472C4"/>
                  <w:right w:val="nil"/>
                </w:tcBorders>
                <w:shd w:val="clear" w:color="auto" w:fill="auto"/>
                <w:noWrap/>
                <w:vAlign w:val="bottom"/>
                <w:hideMark/>
              </w:tcPr>
            </w:tcPrChange>
          </w:tcPr>
          <w:p w14:paraId="007FEFCF" w14:textId="77777777" w:rsidR="00056E8E" w:rsidRPr="00056E8E" w:rsidRDefault="00056E8E" w:rsidP="00056E8E">
            <w:pPr>
              <w:pStyle w:val="Caption"/>
              <w:spacing w:line="360" w:lineRule="auto"/>
              <w:rPr>
                <w:ins w:id="2373" w:author="Wambaugh, John (he/him/his)" w:date="2024-05-06T09:54:00Z"/>
              </w:rPr>
            </w:pPr>
            <w:proofErr w:type="spellStart"/>
            <w:proofErr w:type="gramStart"/>
            <w:ins w:id="2374" w:author="Wambaugh, John (he/him/his)" w:date="2024-05-06T09:54:00Z">
              <w:r w:rsidRPr="00056E8E">
                <w:t>RMSLE.bychem.late</w:t>
              </w:r>
              <w:proofErr w:type="spellEnd"/>
              <w:proofErr w:type="gramEnd"/>
            </w:ins>
          </w:p>
        </w:tc>
        <w:tc>
          <w:tcPr>
            <w:tcW w:w="236" w:type="dxa"/>
            <w:tcBorders>
              <w:top w:val="single" w:sz="4" w:space="0" w:color="4472C4"/>
              <w:left w:val="nil"/>
              <w:bottom w:val="single" w:sz="4" w:space="0" w:color="4472C4"/>
              <w:right w:val="nil"/>
            </w:tcBorders>
            <w:shd w:val="clear" w:color="auto" w:fill="auto"/>
            <w:noWrap/>
            <w:vAlign w:val="bottom"/>
            <w:hideMark/>
            <w:tcPrChange w:id="2375" w:author="Wambaugh, John (he/him/his)" w:date="2024-05-06T09:54:00Z">
              <w:tcPr>
                <w:tcW w:w="1700" w:type="dxa"/>
                <w:tcBorders>
                  <w:top w:val="single" w:sz="4" w:space="0" w:color="4472C4"/>
                  <w:left w:val="nil"/>
                  <w:bottom w:val="single" w:sz="4" w:space="0" w:color="4472C4"/>
                  <w:right w:val="nil"/>
                </w:tcBorders>
                <w:shd w:val="clear" w:color="auto" w:fill="auto"/>
                <w:noWrap/>
                <w:vAlign w:val="bottom"/>
                <w:hideMark/>
              </w:tcPr>
            </w:tcPrChange>
          </w:tcPr>
          <w:p w14:paraId="471F9078" w14:textId="77777777" w:rsidR="00056E8E" w:rsidRPr="00056E8E" w:rsidRDefault="00056E8E" w:rsidP="00056E8E">
            <w:pPr>
              <w:pStyle w:val="Caption"/>
              <w:spacing w:line="360" w:lineRule="auto"/>
              <w:rPr>
                <w:ins w:id="2376" w:author="Wambaugh, John (he/him/his)" w:date="2024-05-06T09:54:00Z"/>
              </w:rPr>
            </w:pPr>
            <w:ins w:id="2377" w:author="Wambaugh, John (he/him/his)" w:date="2024-05-06T09:54:00Z">
              <w:r w:rsidRPr="00056E8E">
                <w:t>1.23</w:t>
              </w:r>
            </w:ins>
          </w:p>
        </w:tc>
        <w:tc>
          <w:tcPr>
            <w:tcW w:w="236" w:type="dxa"/>
            <w:tcBorders>
              <w:top w:val="single" w:sz="4" w:space="0" w:color="4472C4"/>
              <w:left w:val="nil"/>
              <w:bottom w:val="single" w:sz="4" w:space="0" w:color="4472C4"/>
              <w:right w:val="nil"/>
            </w:tcBorders>
            <w:shd w:val="clear" w:color="auto" w:fill="auto"/>
            <w:noWrap/>
            <w:vAlign w:val="bottom"/>
            <w:hideMark/>
            <w:tcPrChange w:id="2378" w:author="Wambaugh, John (he/him/his)" w:date="2024-05-06T09:54:00Z">
              <w:tcPr>
                <w:tcW w:w="2660" w:type="dxa"/>
                <w:tcBorders>
                  <w:top w:val="single" w:sz="4" w:space="0" w:color="4472C4"/>
                  <w:left w:val="nil"/>
                  <w:bottom w:val="single" w:sz="4" w:space="0" w:color="4472C4"/>
                  <w:right w:val="nil"/>
                </w:tcBorders>
                <w:shd w:val="clear" w:color="auto" w:fill="auto"/>
                <w:noWrap/>
                <w:vAlign w:val="bottom"/>
                <w:hideMark/>
              </w:tcPr>
            </w:tcPrChange>
          </w:tcPr>
          <w:p w14:paraId="20F6353F" w14:textId="77777777" w:rsidR="00056E8E" w:rsidRPr="00056E8E" w:rsidRDefault="00056E8E" w:rsidP="00056E8E">
            <w:pPr>
              <w:pStyle w:val="Caption"/>
              <w:spacing w:line="360" w:lineRule="auto"/>
              <w:rPr>
                <w:ins w:id="2379" w:author="Wambaugh, John (he/him/his)" w:date="2024-05-06T09:54:00Z"/>
              </w:rPr>
            </w:pPr>
            <w:ins w:id="2380" w:author="Wambaugh, John (he/him/his)" w:date="2024-05-06T09:54:00Z">
              <w:r w:rsidRPr="00056E8E">
                <w:t>NA</w:t>
              </w:r>
            </w:ins>
          </w:p>
        </w:tc>
        <w:tc>
          <w:tcPr>
            <w:tcW w:w="236" w:type="dxa"/>
            <w:tcBorders>
              <w:top w:val="single" w:sz="4" w:space="0" w:color="4472C4"/>
              <w:left w:val="nil"/>
              <w:bottom w:val="single" w:sz="4" w:space="0" w:color="4472C4"/>
              <w:right w:val="nil"/>
            </w:tcBorders>
            <w:shd w:val="clear" w:color="auto" w:fill="auto"/>
            <w:noWrap/>
            <w:vAlign w:val="bottom"/>
            <w:hideMark/>
            <w:tcPrChange w:id="2381" w:author="Wambaugh, John (he/him/his)" w:date="2024-05-06T09:54:00Z">
              <w:tcPr>
                <w:tcW w:w="2800" w:type="dxa"/>
                <w:tcBorders>
                  <w:top w:val="single" w:sz="4" w:space="0" w:color="4472C4"/>
                  <w:left w:val="nil"/>
                  <w:bottom w:val="single" w:sz="4" w:space="0" w:color="4472C4"/>
                  <w:right w:val="nil"/>
                </w:tcBorders>
                <w:shd w:val="clear" w:color="auto" w:fill="auto"/>
                <w:noWrap/>
                <w:vAlign w:val="bottom"/>
                <w:hideMark/>
              </w:tcPr>
            </w:tcPrChange>
          </w:tcPr>
          <w:p w14:paraId="2065752D" w14:textId="77777777" w:rsidR="00056E8E" w:rsidRPr="00056E8E" w:rsidRDefault="00056E8E" w:rsidP="00056E8E">
            <w:pPr>
              <w:pStyle w:val="Caption"/>
              <w:spacing w:line="360" w:lineRule="auto"/>
              <w:rPr>
                <w:ins w:id="2382" w:author="Wambaugh, John (he/him/his)" w:date="2024-05-06T09:54:00Z"/>
              </w:rPr>
            </w:pPr>
            <w:ins w:id="2383" w:author="Wambaugh, John (he/him/his)" w:date="2024-05-06T09:54:00Z">
              <w:r w:rsidRPr="00056E8E">
                <w:t>NA</w:t>
              </w:r>
            </w:ins>
          </w:p>
        </w:tc>
        <w:tc>
          <w:tcPr>
            <w:tcW w:w="236" w:type="dxa"/>
            <w:tcBorders>
              <w:top w:val="single" w:sz="4" w:space="0" w:color="4472C4"/>
              <w:left w:val="nil"/>
              <w:bottom w:val="single" w:sz="4" w:space="0" w:color="4472C4"/>
              <w:right w:val="nil"/>
            </w:tcBorders>
            <w:shd w:val="clear" w:color="auto" w:fill="auto"/>
            <w:noWrap/>
            <w:vAlign w:val="bottom"/>
            <w:hideMark/>
            <w:tcPrChange w:id="2384" w:author="Wambaugh, John (he/him/his)" w:date="2024-05-06T09:54:00Z">
              <w:tcPr>
                <w:tcW w:w="1720" w:type="dxa"/>
                <w:tcBorders>
                  <w:top w:val="single" w:sz="4" w:space="0" w:color="4472C4"/>
                  <w:left w:val="nil"/>
                  <w:bottom w:val="single" w:sz="4" w:space="0" w:color="4472C4"/>
                  <w:right w:val="nil"/>
                </w:tcBorders>
                <w:shd w:val="clear" w:color="auto" w:fill="auto"/>
                <w:noWrap/>
                <w:vAlign w:val="bottom"/>
                <w:hideMark/>
              </w:tcPr>
            </w:tcPrChange>
          </w:tcPr>
          <w:p w14:paraId="6F4CF72B" w14:textId="77777777" w:rsidR="00056E8E" w:rsidRPr="00056E8E" w:rsidRDefault="00056E8E" w:rsidP="00056E8E">
            <w:pPr>
              <w:pStyle w:val="Caption"/>
              <w:spacing w:line="360" w:lineRule="auto"/>
              <w:rPr>
                <w:ins w:id="2385" w:author="Wambaugh, John (he/him/his)" w:date="2024-05-06T09:54:00Z"/>
              </w:rPr>
            </w:pPr>
            <w:ins w:id="2386" w:author="Wambaugh, John (he/him/his)" w:date="2024-05-06T09:54:00Z">
              <w:r w:rsidRPr="00056E8E">
                <w:t>1.41</w:t>
              </w:r>
            </w:ins>
          </w:p>
        </w:tc>
        <w:tc>
          <w:tcPr>
            <w:tcW w:w="236" w:type="dxa"/>
            <w:tcBorders>
              <w:top w:val="single" w:sz="4" w:space="0" w:color="4472C4"/>
              <w:left w:val="nil"/>
              <w:bottom w:val="single" w:sz="4" w:space="0" w:color="4472C4"/>
              <w:right w:val="nil"/>
            </w:tcBorders>
            <w:shd w:val="clear" w:color="auto" w:fill="auto"/>
            <w:noWrap/>
            <w:vAlign w:val="bottom"/>
            <w:hideMark/>
            <w:tcPrChange w:id="2387" w:author="Wambaugh, John (he/him/his)" w:date="2024-05-06T09:54:00Z">
              <w:tcPr>
                <w:tcW w:w="1820" w:type="dxa"/>
                <w:tcBorders>
                  <w:top w:val="single" w:sz="4" w:space="0" w:color="4472C4"/>
                  <w:left w:val="nil"/>
                  <w:bottom w:val="single" w:sz="4" w:space="0" w:color="4472C4"/>
                  <w:right w:val="nil"/>
                </w:tcBorders>
                <w:shd w:val="clear" w:color="auto" w:fill="auto"/>
                <w:noWrap/>
                <w:vAlign w:val="bottom"/>
                <w:hideMark/>
              </w:tcPr>
            </w:tcPrChange>
          </w:tcPr>
          <w:p w14:paraId="76B312D2" w14:textId="77777777" w:rsidR="00056E8E" w:rsidRPr="00056E8E" w:rsidRDefault="00056E8E" w:rsidP="00056E8E">
            <w:pPr>
              <w:pStyle w:val="Caption"/>
              <w:spacing w:line="360" w:lineRule="auto"/>
              <w:rPr>
                <w:ins w:id="2388" w:author="Wambaugh, John (he/him/his)" w:date="2024-05-06T09:54:00Z"/>
              </w:rPr>
            </w:pPr>
            <w:ins w:id="2389" w:author="Wambaugh, John (he/him/his)" w:date="2024-05-06T09:54:00Z">
              <w:r w:rsidRPr="00056E8E">
                <w:t>1.16</w:t>
              </w:r>
            </w:ins>
          </w:p>
        </w:tc>
        <w:tc>
          <w:tcPr>
            <w:tcW w:w="236" w:type="dxa"/>
            <w:tcBorders>
              <w:top w:val="single" w:sz="4" w:space="0" w:color="4472C4"/>
              <w:left w:val="nil"/>
              <w:bottom w:val="single" w:sz="4" w:space="0" w:color="4472C4"/>
              <w:right w:val="nil"/>
            </w:tcBorders>
            <w:shd w:val="clear" w:color="auto" w:fill="auto"/>
            <w:noWrap/>
            <w:vAlign w:val="bottom"/>
            <w:hideMark/>
            <w:tcPrChange w:id="2390" w:author="Wambaugh, John (he/him/his)" w:date="2024-05-06T09:54:00Z">
              <w:tcPr>
                <w:tcW w:w="1840" w:type="dxa"/>
                <w:tcBorders>
                  <w:top w:val="single" w:sz="4" w:space="0" w:color="4472C4"/>
                  <w:left w:val="nil"/>
                  <w:bottom w:val="single" w:sz="4" w:space="0" w:color="4472C4"/>
                  <w:right w:val="nil"/>
                </w:tcBorders>
                <w:shd w:val="clear" w:color="auto" w:fill="auto"/>
                <w:noWrap/>
                <w:vAlign w:val="bottom"/>
                <w:hideMark/>
              </w:tcPr>
            </w:tcPrChange>
          </w:tcPr>
          <w:p w14:paraId="4EE5F933" w14:textId="77777777" w:rsidR="00056E8E" w:rsidRPr="00056E8E" w:rsidRDefault="00056E8E" w:rsidP="00056E8E">
            <w:pPr>
              <w:pStyle w:val="Caption"/>
              <w:spacing w:line="360" w:lineRule="auto"/>
              <w:rPr>
                <w:ins w:id="2391" w:author="Wambaugh, John (he/him/his)" w:date="2024-05-06T09:54:00Z"/>
              </w:rPr>
            </w:pPr>
            <w:ins w:id="2392" w:author="Wambaugh, John (he/him/his)" w:date="2024-05-06T09:54:00Z">
              <w:r w:rsidRPr="00056E8E">
                <w:t>1.18</w:t>
              </w:r>
            </w:ins>
          </w:p>
        </w:tc>
        <w:tc>
          <w:tcPr>
            <w:tcW w:w="236" w:type="dxa"/>
            <w:tcBorders>
              <w:top w:val="single" w:sz="4" w:space="0" w:color="4472C4"/>
              <w:left w:val="nil"/>
              <w:bottom w:val="single" w:sz="4" w:space="0" w:color="4472C4"/>
              <w:right w:val="nil"/>
            </w:tcBorders>
            <w:shd w:val="clear" w:color="auto" w:fill="auto"/>
            <w:noWrap/>
            <w:vAlign w:val="bottom"/>
            <w:hideMark/>
            <w:tcPrChange w:id="2393" w:author="Wambaugh, John (he/him/his)" w:date="2024-05-06T09:54:00Z">
              <w:tcPr>
                <w:tcW w:w="1700" w:type="dxa"/>
                <w:tcBorders>
                  <w:top w:val="single" w:sz="4" w:space="0" w:color="4472C4"/>
                  <w:left w:val="nil"/>
                  <w:bottom w:val="single" w:sz="4" w:space="0" w:color="4472C4"/>
                  <w:right w:val="nil"/>
                </w:tcBorders>
                <w:shd w:val="clear" w:color="auto" w:fill="auto"/>
                <w:noWrap/>
                <w:vAlign w:val="bottom"/>
                <w:hideMark/>
              </w:tcPr>
            </w:tcPrChange>
          </w:tcPr>
          <w:p w14:paraId="6795FD8E" w14:textId="77777777" w:rsidR="00056E8E" w:rsidRPr="00056E8E" w:rsidRDefault="00056E8E" w:rsidP="00056E8E">
            <w:pPr>
              <w:pStyle w:val="Caption"/>
              <w:spacing w:line="360" w:lineRule="auto"/>
              <w:rPr>
                <w:ins w:id="2394" w:author="Wambaugh, John (he/him/his)" w:date="2024-05-06T09:54:00Z"/>
              </w:rPr>
            </w:pPr>
            <w:ins w:id="2395" w:author="Wambaugh, John (he/him/his)" w:date="2024-05-06T09:54:00Z">
              <w:r w:rsidRPr="00056E8E">
                <w:t>1.29</w:t>
              </w:r>
            </w:ins>
          </w:p>
        </w:tc>
        <w:tc>
          <w:tcPr>
            <w:tcW w:w="236" w:type="dxa"/>
            <w:tcBorders>
              <w:top w:val="single" w:sz="4" w:space="0" w:color="4472C4"/>
              <w:left w:val="nil"/>
              <w:bottom w:val="single" w:sz="4" w:space="0" w:color="4472C4"/>
              <w:right w:val="nil"/>
            </w:tcBorders>
            <w:shd w:val="clear" w:color="auto" w:fill="auto"/>
            <w:noWrap/>
            <w:vAlign w:val="bottom"/>
            <w:hideMark/>
            <w:tcPrChange w:id="2396" w:author="Wambaugh, John (he/him/his)" w:date="2024-05-06T09:54:00Z">
              <w:tcPr>
                <w:tcW w:w="1280" w:type="dxa"/>
                <w:tcBorders>
                  <w:top w:val="single" w:sz="4" w:space="0" w:color="4472C4"/>
                  <w:left w:val="nil"/>
                  <w:bottom w:val="single" w:sz="4" w:space="0" w:color="4472C4"/>
                  <w:right w:val="nil"/>
                </w:tcBorders>
                <w:shd w:val="clear" w:color="auto" w:fill="auto"/>
                <w:noWrap/>
                <w:vAlign w:val="bottom"/>
                <w:hideMark/>
              </w:tcPr>
            </w:tcPrChange>
          </w:tcPr>
          <w:p w14:paraId="002D1D3C" w14:textId="77777777" w:rsidR="00056E8E" w:rsidRPr="00056E8E" w:rsidRDefault="00056E8E" w:rsidP="00056E8E">
            <w:pPr>
              <w:pStyle w:val="Caption"/>
              <w:spacing w:line="360" w:lineRule="auto"/>
              <w:rPr>
                <w:ins w:id="2397" w:author="Wambaugh, John (he/him/his)" w:date="2024-05-06T09:54:00Z"/>
              </w:rPr>
            </w:pPr>
            <w:ins w:id="2398" w:author="Wambaugh, John (he/him/his)" w:date="2024-05-06T09:54:00Z">
              <w:r w:rsidRPr="00056E8E">
                <w:t>0.58</w:t>
              </w:r>
            </w:ins>
          </w:p>
        </w:tc>
        <w:tc>
          <w:tcPr>
            <w:tcW w:w="236" w:type="dxa"/>
            <w:tcBorders>
              <w:top w:val="single" w:sz="4" w:space="0" w:color="4472C4"/>
              <w:left w:val="nil"/>
              <w:bottom w:val="single" w:sz="4" w:space="0" w:color="4472C4"/>
              <w:right w:val="nil"/>
            </w:tcBorders>
            <w:shd w:val="clear" w:color="auto" w:fill="auto"/>
            <w:noWrap/>
            <w:vAlign w:val="bottom"/>
            <w:hideMark/>
            <w:tcPrChange w:id="2399" w:author="Wambaugh, John (he/him/his)" w:date="2024-05-06T09:54:00Z">
              <w:tcPr>
                <w:tcW w:w="1960" w:type="dxa"/>
                <w:tcBorders>
                  <w:top w:val="single" w:sz="4" w:space="0" w:color="4472C4"/>
                  <w:left w:val="nil"/>
                  <w:bottom w:val="single" w:sz="4" w:space="0" w:color="4472C4"/>
                  <w:right w:val="nil"/>
                </w:tcBorders>
                <w:shd w:val="clear" w:color="auto" w:fill="auto"/>
                <w:noWrap/>
                <w:vAlign w:val="bottom"/>
                <w:hideMark/>
              </w:tcPr>
            </w:tcPrChange>
          </w:tcPr>
          <w:p w14:paraId="5DC748CF" w14:textId="77777777" w:rsidR="00056E8E" w:rsidRPr="00056E8E" w:rsidRDefault="00056E8E" w:rsidP="00056E8E">
            <w:pPr>
              <w:pStyle w:val="Caption"/>
              <w:spacing w:line="360" w:lineRule="auto"/>
              <w:rPr>
                <w:ins w:id="2400" w:author="Wambaugh, John (he/him/his)" w:date="2024-05-06T09:54:00Z"/>
              </w:rPr>
            </w:pPr>
            <w:ins w:id="2401" w:author="Wambaugh, John (he/him/his)" w:date="2024-05-06T09:54:00Z">
              <w:r w:rsidRPr="00056E8E">
                <w:t>1.52</w:t>
              </w:r>
            </w:ins>
          </w:p>
        </w:tc>
        <w:tc>
          <w:tcPr>
            <w:tcW w:w="236" w:type="dxa"/>
            <w:tcBorders>
              <w:top w:val="single" w:sz="4" w:space="0" w:color="4472C4"/>
              <w:left w:val="nil"/>
              <w:bottom w:val="single" w:sz="4" w:space="0" w:color="4472C4"/>
              <w:right w:val="single" w:sz="4" w:space="0" w:color="4472C4"/>
            </w:tcBorders>
            <w:shd w:val="clear" w:color="auto" w:fill="auto"/>
            <w:noWrap/>
            <w:vAlign w:val="bottom"/>
            <w:hideMark/>
            <w:tcPrChange w:id="2402" w:author="Wambaugh, John (he/him/his)" w:date="2024-05-06T09:54:00Z">
              <w:tcPr>
                <w:tcW w:w="2700" w:type="dxa"/>
                <w:tcBorders>
                  <w:top w:val="single" w:sz="4" w:space="0" w:color="4472C4"/>
                  <w:left w:val="nil"/>
                  <w:bottom w:val="single" w:sz="4" w:space="0" w:color="4472C4"/>
                  <w:right w:val="single" w:sz="4" w:space="0" w:color="4472C4"/>
                </w:tcBorders>
                <w:shd w:val="clear" w:color="auto" w:fill="auto"/>
                <w:noWrap/>
                <w:vAlign w:val="bottom"/>
                <w:hideMark/>
              </w:tcPr>
            </w:tcPrChange>
          </w:tcPr>
          <w:p w14:paraId="41410804" w14:textId="77777777" w:rsidR="00056E8E" w:rsidRPr="00056E8E" w:rsidRDefault="00056E8E" w:rsidP="00056E8E">
            <w:pPr>
              <w:pStyle w:val="Caption"/>
              <w:spacing w:line="360" w:lineRule="auto"/>
              <w:rPr>
                <w:ins w:id="2403" w:author="Wambaugh, John (he/him/his)" w:date="2024-05-06T09:54:00Z"/>
              </w:rPr>
            </w:pPr>
            <w:ins w:id="2404" w:author="Wambaugh, John (he/him/his)" w:date="2024-05-06T09:54:00Z">
              <w:r w:rsidRPr="00056E8E">
                <w:t>1.24</w:t>
              </w:r>
            </w:ins>
          </w:p>
        </w:tc>
      </w:tr>
    </w:tbl>
    <w:p w14:paraId="1F3E1599" w14:textId="77777777" w:rsidR="00056E8E" w:rsidRDefault="00056E8E" w:rsidP="00F90A00">
      <w:pPr>
        <w:pStyle w:val="Caption"/>
        <w:spacing w:after="0" w:line="360" w:lineRule="auto"/>
        <w:rPr>
          <w:ins w:id="2405" w:author="Wambaugh, John (he/him/his)" w:date="2024-05-06T09:51:00Z"/>
        </w:rPr>
      </w:pPr>
    </w:p>
    <w:p w14:paraId="1EE399A1" w14:textId="77777777" w:rsidR="00056E8E" w:rsidRDefault="00056E8E">
      <w:pPr>
        <w:rPr>
          <w:ins w:id="2406" w:author="Wambaugh, John (he/him/his)" w:date="2024-05-06T09:54:00Z"/>
          <w:i/>
          <w:iCs/>
          <w:color w:val="44546A" w:themeColor="text2"/>
          <w:sz w:val="18"/>
          <w:szCs w:val="18"/>
        </w:rPr>
      </w:pPr>
      <w:ins w:id="2407" w:author="Wambaugh, John (he/him/his)" w:date="2024-05-06T09:54:00Z">
        <w:r>
          <w:br w:type="page"/>
        </w:r>
      </w:ins>
    </w:p>
    <w:p w14:paraId="56A8E008" w14:textId="4F142DB1" w:rsidR="00F90A00" w:rsidRDefault="00CF2720" w:rsidP="00F90A00">
      <w:pPr>
        <w:pStyle w:val="Caption"/>
        <w:spacing w:after="0" w:line="360" w:lineRule="auto"/>
      </w:pPr>
      <w:r>
        <w:lastRenderedPageBreak/>
        <w:t xml:space="preserve">Table </w:t>
      </w:r>
      <w:fldSimple w:instr=" SEQ Table \* ARABIC ">
        <w:ins w:id="2408" w:author="Wambaugh, John (he/him/his)" w:date="2024-05-06T09:54:00Z">
          <w:r w:rsidR="00812061">
            <w:rPr>
              <w:noProof/>
            </w:rPr>
            <w:t>5</w:t>
          </w:r>
        </w:ins>
        <w:del w:id="2409" w:author="Wambaugh, John (he/him/his)" w:date="2024-05-06T09:54:00Z">
          <w:r w:rsidR="008851FA" w:rsidDel="00812061">
            <w:rPr>
              <w:noProof/>
            </w:rPr>
            <w:delText>4</w:delText>
          </w:r>
        </w:del>
      </w:fldSimple>
      <w:bookmarkEnd w:id="1942"/>
      <w:r>
        <w:t xml:space="preserve"> </w:t>
      </w:r>
      <w:ins w:id="2410" w:author="Wambaugh, John (he/him/his)" w:date="2024-05-06T09:52:00Z">
        <w:r w:rsidR="00056E8E">
          <w:t xml:space="preserve">Level 3 </w:t>
        </w:r>
      </w:ins>
      <w:r>
        <w:t xml:space="preserve">Analysis </w:t>
      </w:r>
      <w:r w:rsidR="00040CB4">
        <w:t xml:space="preserve">of predictions based on empirical model fits and a PBPK model (“HTTK”) parameterized with chemical specific values either measured </w:t>
      </w:r>
      <w:r w:rsidR="007C2C18" w:rsidRPr="007C2C18">
        <w:t xml:space="preserve">in </w:t>
      </w:r>
      <w:r w:rsidR="008851FA" w:rsidRPr="007C2C18">
        <w:t>vitro</w:t>
      </w:r>
      <w:r w:rsidR="008851FA">
        <w:t xml:space="preserve"> (</w:t>
      </w:r>
      <w:r w:rsidR="00040CB4">
        <w:t>“HTTK-</w:t>
      </w:r>
      <w:proofErr w:type="spellStart"/>
      <w:r w:rsidR="00040CB4">
        <w:t>InVitro</w:t>
      </w:r>
      <w:proofErr w:type="spellEnd"/>
      <w:r w:rsidR="00040CB4">
        <w:t>”) or predicted with various QSPRs. Both</w:t>
      </w:r>
      <w:r w:rsidR="00986466">
        <w:t xml:space="preserve"> the </w:t>
      </w:r>
      <w:r w:rsidR="00986466" w:rsidRPr="00986466">
        <w:t>coefficient of determination</w:t>
      </w:r>
      <w:r w:rsidR="00986466">
        <w:t xml:space="preserve"> (</w:t>
      </w:r>
      <w:r w:rsidR="00040CB4">
        <w:t>R</w:t>
      </w:r>
      <w:r w:rsidR="00040CB4" w:rsidRPr="00986466">
        <w:rPr>
          <w:vertAlign w:val="superscript"/>
        </w:rPr>
        <w:t>2</w:t>
      </w:r>
      <w:r w:rsidR="00986466">
        <w:t xml:space="preserve">) </w:t>
      </w:r>
      <w:r w:rsidR="00040CB4">
        <w:t xml:space="preserve">and </w:t>
      </w:r>
      <w:r w:rsidR="00986466">
        <w:t>root mean squared error (</w:t>
      </w:r>
      <w:r w:rsidR="00040CB4">
        <w:t>RMSLE</w:t>
      </w:r>
      <w:r w:rsidR="00986466">
        <w:t>)</w:t>
      </w:r>
      <w:r w:rsidR="00040CB4">
        <w:t xml:space="preserve"> are calculated on a log</w:t>
      </w:r>
      <w:r w:rsidR="00040CB4" w:rsidRPr="00986466">
        <w:rPr>
          <w:vertAlign w:val="subscript"/>
        </w:rPr>
        <w:t>10</w:t>
      </w:r>
      <w:r w:rsidR="00040CB4">
        <w:t xml:space="preserve"> scale. “HTTK-</w:t>
      </w:r>
      <w:proofErr w:type="spellStart"/>
      <w:r w:rsidR="00040CB4">
        <w:t>YRandom</w:t>
      </w:r>
      <w:proofErr w:type="spellEnd"/>
      <w:r w:rsidR="00040CB4">
        <w:t xml:space="preserve">” indicates the HTTK PBPK model parameterized with a random permutation of the </w:t>
      </w:r>
      <w:r w:rsidR="007C2C18" w:rsidRPr="007C2C18">
        <w:t>in vitro</w:t>
      </w:r>
      <w:r w:rsidR="00040CB4">
        <w:t xml:space="preserve"> data.</w:t>
      </w:r>
    </w:p>
    <w:tbl>
      <w:tblPr>
        <w:tblW w:w="9398" w:type="dxa"/>
        <w:tblLook w:val="04A0" w:firstRow="1" w:lastRow="0" w:firstColumn="1" w:lastColumn="0" w:noHBand="0" w:noVBand="1"/>
      </w:tblPr>
      <w:tblGrid>
        <w:gridCol w:w="1644"/>
        <w:gridCol w:w="1001"/>
        <w:gridCol w:w="1000"/>
        <w:gridCol w:w="1000"/>
        <w:gridCol w:w="1378"/>
        <w:gridCol w:w="864"/>
        <w:gridCol w:w="912"/>
        <w:gridCol w:w="799"/>
        <w:gridCol w:w="762"/>
        <w:gridCol w:w="38"/>
      </w:tblGrid>
      <w:tr w:rsidR="00F90A00" w:rsidRPr="00030E11" w14:paraId="5715983C" w14:textId="77777777" w:rsidTr="00797774">
        <w:trPr>
          <w:gridAfter w:val="1"/>
          <w:wAfter w:w="38" w:type="dxa"/>
          <w:trHeight w:val="300"/>
        </w:trPr>
        <w:tc>
          <w:tcPr>
            <w:tcW w:w="1644" w:type="dxa"/>
            <w:tcBorders>
              <w:top w:val="nil"/>
              <w:left w:val="nil"/>
              <w:bottom w:val="nil"/>
              <w:right w:val="nil"/>
            </w:tcBorders>
            <w:shd w:val="clear" w:color="auto" w:fill="auto"/>
            <w:noWrap/>
            <w:vAlign w:val="bottom"/>
            <w:hideMark/>
          </w:tcPr>
          <w:p w14:paraId="27A77A62" w14:textId="77777777" w:rsidR="00F90A00" w:rsidRPr="00030E11" w:rsidRDefault="00F90A00" w:rsidP="00797774">
            <w:pPr>
              <w:spacing w:after="0" w:line="240" w:lineRule="auto"/>
              <w:rPr>
                <w:rFonts w:ascii="Times New Roman" w:eastAsia="Times New Roman" w:hAnsi="Times New Roman" w:cs="Times New Roman"/>
                <w:sz w:val="24"/>
                <w:szCs w:val="24"/>
              </w:rPr>
            </w:pPr>
          </w:p>
        </w:tc>
        <w:tc>
          <w:tcPr>
            <w:tcW w:w="3001" w:type="dxa"/>
            <w:gridSpan w:val="3"/>
            <w:tcBorders>
              <w:top w:val="nil"/>
              <w:left w:val="nil"/>
              <w:bottom w:val="nil"/>
              <w:right w:val="single" w:sz="4" w:space="0" w:color="auto"/>
            </w:tcBorders>
            <w:shd w:val="clear" w:color="000000" w:fill="4472C4"/>
            <w:noWrap/>
            <w:vAlign w:val="bottom"/>
            <w:hideMark/>
          </w:tcPr>
          <w:p w14:paraId="5F0ED585"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C</w:t>
            </w:r>
            <w:r w:rsidRPr="00030E11">
              <w:rPr>
                <w:rFonts w:ascii="Calibri" w:eastAsia="Times New Roman" w:hAnsi="Calibri" w:cs="Times New Roman"/>
                <w:b/>
                <w:bCs/>
                <w:color w:val="FFFFFF"/>
                <w:vertAlign w:val="subscript"/>
              </w:rPr>
              <w:t>max</w:t>
            </w:r>
          </w:p>
        </w:tc>
        <w:tc>
          <w:tcPr>
            <w:tcW w:w="4715" w:type="dxa"/>
            <w:gridSpan w:val="5"/>
            <w:tcBorders>
              <w:top w:val="nil"/>
              <w:left w:val="single" w:sz="4" w:space="0" w:color="auto"/>
              <w:bottom w:val="nil"/>
              <w:right w:val="nil"/>
            </w:tcBorders>
            <w:shd w:val="clear" w:color="000000" w:fill="4472C4"/>
            <w:noWrap/>
            <w:vAlign w:val="bottom"/>
            <w:hideMark/>
          </w:tcPr>
          <w:p w14:paraId="572239F0" w14:textId="77777777" w:rsidR="00F90A00" w:rsidRPr="00030E11" w:rsidRDefault="00F90A00" w:rsidP="00797774">
            <w:pPr>
              <w:spacing w:after="0" w:line="240" w:lineRule="auto"/>
              <w:jc w:val="center"/>
              <w:rPr>
                <w:rFonts w:ascii="Calibri" w:eastAsia="Times New Roman" w:hAnsi="Calibri" w:cs="Times New Roman"/>
                <w:b/>
                <w:bCs/>
                <w:color w:val="FFFFFF"/>
              </w:rPr>
            </w:pPr>
            <w:r w:rsidRPr="00030E11">
              <w:rPr>
                <w:rFonts w:ascii="Calibri" w:eastAsia="Times New Roman" w:hAnsi="Calibri" w:cs="Times New Roman"/>
                <w:b/>
                <w:bCs/>
                <w:color w:val="FFFFFF"/>
              </w:rPr>
              <w:t>AUC</w:t>
            </w:r>
          </w:p>
        </w:tc>
      </w:tr>
      <w:tr w:rsidR="00F90A00" w:rsidRPr="00030E11" w14:paraId="4D956546"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4472C4" w:fill="4472C4"/>
            <w:noWrap/>
            <w:vAlign w:val="bottom"/>
            <w:hideMark/>
          </w:tcPr>
          <w:p w14:paraId="727E0CC9" w14:textId="77777777" w:rsidR="00F90A00" w:rsidRPr="00030E11" w:rsidRDefault="00F90A00" w:rsidP="00797774">
            <w:pPr>
              <w:spacing w:after="0" w:line="240" w:lineRule="auto"/>
              <w:jc w:val="right"/>
              <w:rPr>
                <w:rFonts w:ascii="Calibri" w:eastAsia="Times New Roman" w:hAnsi="Calibri" w:cs="Times New Roman"/>
                <w:b/>
                <w:bCs/>
                <w:color w:val="FFFFFF"/>
              </w:rPr>
            </w:pPr>
            <w:r w:rsidRPr="00030E11">
              <w:rPr>
                <w:rFonts w:ascii="Calibri" w:eastAsia="Times New Roman" w:hAnsi="Calibri" w:cs="Times New Roman"/>
                <w:b/>
                <w:bCs/>
                <w:color w:val="FFFFFF"/>
              </w:rPr>
              <w:t>Predictor</w:t>
            </w:r>
          </w:p>
        </w:tc>
        <w:tc>
          <w:tcPr>
            <w:tcW w:w="1001" w:type="dxa"/>
            <w:tcBorders>
              <w:top w:val="single" w:sz="4" w:space="0" w:color="8EA9DB"/>
              <w:left w:val="nil"/>
              <w:bottom w:val="single" w:sz="4" w:space="0" w:color="8EA9DB"/>
              <w:right w:val="nil"/>
            </w:tcBorders>
            <w:shd w:val="clear" w:color="4472C4" w:fill="4472C4"/>
            <w:noWrap/>
            <w:vAlign w:val="bottom"/>
            <w:hideMark/>
          </w:tcPr>
          <w:p w14:paraId="68BD76CD"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1000" w:type="dxa"/>
            <w:tcBorders>
              <w:top w:val="single" w:sz="4" w:space="0" w:color="8EA9DB"/>
              <w:left w:val="nil"/>
              <w:bottom w:val="single" w:sz="4" w:space="0" w:color="8EA9DB"/>
              <w:right w:val="nil"/>
            </w:tcBorders>
            <w:shd w:val="clear" w:color="4472C4" w:fill="4472C4"/>
            <w:noWrap/>
            <w:vAlign w:val="bottom"/>
            <w:hideMark/>
          </w:tcPr>
          <w:p w14:paraId="4783730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1000" w:type="dxa"/>
            <w:tcBorders>
              <w:top w:val="single" w:sz="4" w:space="0" w:color="8EA9DB"/>
              <w:left w:val="nil"/>
              <w:bottom w:val="single" w:sz="4" w:space="0" w:color="8EA9DB"/>
              <w:right w:val="single" w:sz="4" w:space="0" w:color="auto"/>
            </w:tcBorders>
            <w:shd w:val="clear" w:color="4472C4" w:fill="4472C4"/>
            <w:noWrap/>
            <w:vAlign w:val="bottom"/>
            <w:hideMark/>
          </w:tcPr>
          <w:p w14:paraId="18DFFA15"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1378" w:type="dxa"/>
            <w:tcBorders>
              <w:top w:val="single" w:sz="4" w:space="0" w:color="8EA9DB"/>
              <w:left w:val="single" w:sz="4" w:space="0" w:color="auto"/>
              <w:bottom w:val="single" w:sz="4" w:space="0" w:color="8EA9DB"/>
              <w:right w:val="nil"/>
            </w:tcBorders>
            <w:shd w:val="clear" w:color="4472C4" w:fill="4472C4"/>
            <w:noWrap/>
            <w:vAlign w:val="bottom"/>
            <w:hideMark/>
          </w:tcPr>
          <w:p w14:paraId="6389AFC0"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w:t>
            </w:r>
            <w:r w:rsidRPr="0084778A">
              <w:rPr>
                <w:b/>
                <w:bCs/>
                <w:color w:val="FFFFFF" w:themeColor="background1"/>
                <w:vertAlign w:val="superscript"/>
              </w:rPr>
              <w:t>2</w:t>
            </w:r>
          </w:p>
        </w:tc>
        <w:tc>
          <w:tcPr>
            <w:tcW w:w="864" w:type="dxa"/>
            <w:tcBorders>
              <w:top w:val="single" w:sz="4" w:space="0" w:color="8EA9DB"/>
              <w:left w:val="nil"/>
              <w:bottom w:val="single" w:sz="4" w:space="0" w:color="8EA9DB"/>
              <w:right w:val="nil"/>
            </w:tcBorders>
            <w:shd w:val="clear" w:color="4472C4" w:fill="4472C4"/>
            <w:noWrap/>
            <w:vAlign w:val="bottom"/>
            <w:hideMark/>
          </w:tcPr>
          <w:p w14:paraId="34283477"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RMSLE</w:t>
            </w:r>
          </w:p>
        </w:tc>
        <w:tc>
          <w:tcPr>
            <w:tcW w:w="912" w:type="dxa"/>
            <w:tcBorders>
              <w:top w:val="single" w:sz="4" w:space="0" w:color="8EA9DB"/>
              <w:left w:val="nil"/>
              <w:bottom w:val="single" w:sz="4" w:space="0" w:color="8EA9DB"/>
              <w:right w:val="nil"/>
            </w:tcBorders>
            <w:shd w:val="clear" w:color="4472C4" w:fill="4472C4"/>
            <w:noWrap/>
            <w:vAlign w:val="bottom"/>
            <w:hideMark/>
          </w:tcPr>
          <w:p w14:paraId="0571794C"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w:t>
            </w:r>
          </w:p>
        </w:tc>
        <w:tc>
          <w:tcPr>
            <w:tcW w:w="799" w:type="dxa"/>
            <w:tcBorders>
              <w:top w:val="single" w:sz="4" w:space="0" w:color="8EA9DB"/>
              <w:left w:val="nil"/>
              <w:bottom w:val="single" w:sz="4" w:space="0" w:color="8EA9DB"/>
              <w:right w:val="nil"/>
            </w:tcBorders>
            <w:shd w:val="clear" w:color="4472C4" w:fill="4472C4"/>
            <w:noWrap/>
            <w:vAlign w:val="bottom"/>
            <w:hideMark/>
          </w:tcPr>
          <w:p w14:paraId="6D4717B2"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Low</w:t>
            </w:r>
          </w:p>
        </w:tc>
        <w:tc>
          <w:tcPr>
            <w:tcW w:w="800" w:type="dxa"/>
            <w:gridSpan w:val="2"/>
            <w:tcBorders>
              <w:top w:val="single" w:sz="4" w:space="0" w:color="8EA9DB"/>
              <w:left w:val="nil"/>
              <w:bottom w:val="single" w:sz="4" w:space="0" w:color="8EA9DB"/>
              <w:right w:val="single" w:sz="4" w:space="0" w:color="8EA9DB"/>
            </w:tcBorders>
            <w:shd w:val="clear" w:color="4472C4" w:fill="4472C4"/>
            <w:noWrap/>
            <w:vAlign w:val="bottom"/>
            <w:hideMark/>
          </w:tcPr>
          <w:p w14:paraId="5B65059E" w14:textId="77777777" w:rsidR="00F90A00" w:rsidRPr="00030E11" w:rsidRDefault="00F90A00" w:rsidP="00797774">
            <w:pPr>
              <w:spacing w:after="0" w:line="240" w:lineRule="auto"/>
              <w:jc w:val="center"/>
              <w:rPr>
                <w:rFonts w:ascii="Calibri" w:eastAsia="Times New Roman" w:hAnsi="Calibri" w:cs="Times New Roman"/>
                <w:b/>
                <w:bCs/>
                <w:color w:val="FFFFFF" w:themeColor="background1"/>
              </w:rPr>
            </w:pPr>
            <w:r w:rsidRPr="00030E11">
              <w:rPr>
                <w:b/>
                <w:bCs/>
                <w:color w:val="FFFFFF" w:themeColor="background1"/>
              </w:rPr>
              <w:t>RPE High</w:t>
            </w:r>
          </w:p>
        </w:tc>
      </w:tr>
      <w:tr w:rsidR="00B24AA6" w:rsidRPr="00030E11" w14:paraId="6C774DF1"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775B1754"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Empirical Fits</w:t>
            </w:r>
          </w:p>
        </w:tc>
        <w:tc>
          <w:tcPr>
            <w:tcW w:w="1001" w:type="dxa"/>
            <w:tcBorders>
              <w:top w:val="single" w:sz="4" w:space="0" w:color="8EA9DB"/>
              <w:left w:val="nil"/>
              <w:bottom w:val="single" w:sz="4" w:space="0" w:color="8EA9DB"/>
              <w:right w:val="nil"/>
            </w:tcBorders>
            <w:shd w:val="clear" w:color="D9E1F2" w:fill="D9E1F2"/>
            <w:noWrap/>
            <w:vAlign w:val="center"/>
            <w:hideMark/>
          </w:tcPr>
          <w:p w14:paraId="7C9AD6BE" w14:textId="1E51980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nil"/>
            </w:tcBorders>
            <w:shd w:val="clear" w:color="D9E1F2" w:fill="D9E1F2"/>
            <w:noWrap/>
            <w:vAlign w:val="center"/>
            <w:hideMark/>
          </w:tcPr>
          <w:p w14:paraId="5B2D2026" w14:textId="10CBAB4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0.95</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6D3725A6" w14:textId="7429752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-0.09</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77AC34F5" w14:textId="5B723AE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0.96</w:t>
            </w:r>
          </w:p>
        </w:tc>
        <w:tc>
          <w:tcPr>
            <w:tcW w:w="864" w:type="dxa"/>
            <w:tcBorders>
              <w:top w:val="single" w:sz="4" w:space="0" w:color="8EA9DB"/>
              <w:left w:val="nil"/>
              <w:bottom w:val="single" w:sz="4" w:space="0" w:color="8EA9DB"/>
              <w:right w:val="nil"/>
            </w:tcBorders>
            <w:shd w:val="clear" w:color="D9E1F2" w:fill="D9E1F2"/>
            <w:noWrap/>
            <w:vAlign w:val="center"/>
            <w:hideMark/>
          </w:tcPr>
          <w:p w14:paraId="24788B53" w14:textId="78193B7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0.31</w:t>
            </w:r>
          </w:p>
        </w:tc>
        <w:tc>
          <w:tcPr>
            <w:tcW w:w="912" w:type="dxa"/>
            <w:tcBorders>
              <w:top w:val="single" w:sz="4" w:space="0" w:color="8EA9DB"/>
              <w:left w:val="nil"/>
              <w:bottom w:val="single" w:sz="4" w:space="0" w:color="8EA9DB"/>
              <w:right w:val="nil"/>
            </w:tcBorders>
            <w:shd w:val="clear" w:color="D9E1F2" w:fill="D9E1F2"/>
            <w:noWrap/>
            <w:vAlign w:val="center"/>
            <w:hideMark/>
          </w:tcPr>
          <w:p w14:paraId="3F85AD6B" w14:textId="0AF1286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0.32</w:t>
            </w:r>
          </w:p>
        </w:tc>
        <w:tc>
          <w:tcPr>
            <w:tcW w:w="799" w:type="dxa"/>
            <w:tcBorders>
              <w:top w:val="single" w:sz="4" w:space="0" w:color="8EA9DB"/>
              <w:left w:val="nil"/>
              <w:bottom w:val="single" w:sz="4" w:space="0" w:color="8EA9DB"/>
              <w:right w:val="nil"/>
            </w:tcBorders>
            <w:shd w:val="clear" w:color="D9E1F2" w:fill="D9E1F2"/>
            <w:noWrap/>
            <w:vAlign w:val="center"/>
            <w:hideMark/>
          </w:tcPr>
          <w:p w14:paraId="065AB98B" w14:textId="2C6AE00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0.41</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618CAA8A" w14:textId="696A4EA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0.06</w:t>
            </w:r>
          </w:p>
        </w:tc>
      </w:tr>
      <w:tr w:rsidR="00B24AA6" w:rsidRPr="00030E11" w14:paraId="742E134D"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37F60047"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w:t>
            </w:r>
            <w:proofErr w:type="spellStart"/>
            <w:r w:rsidRPr="00030E11">
              <w:rPr>
                <w:rFonts w:ascii="Calibri" w:eastAsia="Times New Roman" w:hAnsi="Calibri" w:cs="Times New Roman"/>
                <w:color w:val="000000"/>
              </w:rPr>
              <w:t>InVitro</w:t>
            </w:r>
            <w:proofErr w:type="spellEnd"/>
          </w:p>
        </w:tc>
        <w:tc>
          <w:tcPr>
            <w:tcW w:w="1001" w:type="dxa"/>
            <w:tcBorders>
              <w:top w:val="single" w:sz="4" w:space="0" w:color="8EA9DB"/>
              <w:left w:val="nil"/>
              <w:bottom w:val="single" w:sz="4" w:space="0" w:color="8EA9DB"/>
              <w:right w:val="nil"/>
            </w:tcBorders>
            <w:shd w:val="clear" w:color="auto" w:fill="auto"/>
            <w:noWrap/>
            <w:vAlign w:val="center"/>
            <w:hideMark/>
          </w:tcPr>
          <w:p w14:paraId="737562A8" w14:textId="36B51E9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auto" w:fill="auto"/>
            <w:noWrap/>
            <w:vAlign w:val="center"/>
            <w:hideMark/>
          </w:tcPr>
          <w:p w14:paraId="7956B014" w14:textId="681FF22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0.84</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0DADE295" w14:textId="1ED16A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62DA3695" w14:textId="1D3B2A55"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0.50</w:t>
            </w:r>
          </w:p>
        </w:tc>
        <w:tc>
          <w:tcPr>
            <w:tcW w:w="864" w:type="dxa"/>
            <w:tcBorders>
              <w:top w:val="single" w:sz="4" w:space="0" w:color="8EA9DB"/>
              <w:left w:val="nil"/>
              <w:bottom w:val="single" w:sz="4" w:space="0" w:color="8EA9DB"/>
              <w:right w:val="nil"/>
            </w:tcBorders>
            <w:shd w:val="clear" w:color="auto" w:fill="auto"/>
            <w:noWrap/>
            <w:vAlign w:val="center"/>
            <w:hideMark/>
          </w:tcPr>
          <w:p w14:paraId="686CE4C4" w14:textId="355C317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1.11</w:t>
            </w:r>
          </w:p>
        </w:tc>
        <w:tc>
          <w:tcPr>
            <w:tcW w:w="912" w:type="dxa"/>
            <w:tcBorders>
              <w:top w:val="single" w:sz="4" w:space="0" w:color="8EA9DB"/>
              <w:left w:val="nil"/>
              <w:bottom w:val="single" w:sz="4" w:space="0" w:color="8EA9DB"/>
              <w:right w:val="nil"/>
            </w:tcBorders>
            <w:shd w:val="clear" w:color="auto" w:fill="auto"/>
            <w:noWrap/>
            <w:vAlign w:val="center"/>
            <w:hideMark/>
          </w:tcPr>
          <w:p w14:paraId="34912FF6" w14:textId="09FD8D5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3.44</w:t>
            </w:r>
          </w:p>
        </w:tc>
        <w:tc>
          <w:tcPr>
            <w:tcW w:w="799" w:type="dxa"/>
            <w:tcBorders>
              <w:top w:val="single" w:sz="4" w:space="0" w:color="8EA9DB"/>
              <w:left w:val="nil"/>
              <w:bottom w:val="single" w:sz="4" w:space="0" w:color="8EA9DB"/>
              <w:right w:val="nil"/>
            </w:tcBorders>
            <w:shd w:val="clear" w:color="auto" w:fill="auto"/>
            <w:noWrap/>
            <w:vAlign w:val="center"/>
            <w:hideMark/>
          </w:tcPr>
          <w:p w14:paraId="40E9B467" w14:textId="146D5CF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6.72</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60BAAA8F" w14:textId="272895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r>
      <w:tr w:rsidR="00B24AA6" w:rsidRPr="00030E11" w14:paraId="77961A4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6A76BA2"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w:t>
            </w:r>
            <w:proofErr w:type="spellStart"/>
            <w:r w:rsidRPr="00030E11">
              <w:rPr>
                <w:rFonts w:ascii="Calibri" w:eastAsia="Times New Roman" w:hAnsi="Calibri" w:cs="Times New Roman"/>
                <w:color w:val="000000"/>
              </w:rPr>
              <w:t>ADmet</w:t>
            </w:r>
            <w:proofErr w:type="spellEnd"/>
          </w:p>
        </w:tc>
        <w:tc>
          <w:tcPr>
            <w:tcW w:w="1001" w:type="dxa"/>
            <w:tcBorders>
              <w:top w:val="single" w:sz="4" w:space="0" w:color="8EA9DB"/>
              <w:left w:val="nil"/>
              <w:bottom w:val="single" w:sz="4" w:space="0" w:color="8EA9DB"/>
              <w:right w:val="nil"/>
            </w:tcBorders>
            <w:shd w:val="clear" w:color="D9E1F2" w:fill="D9E1F2"/>
            <w:noWrap/>
            <w:vAlign w:val="center"/>
            <w:hideMark/>
          </w:tcPr>
          <w:p w14:paraId="7FD8E6A9" w14:textId="15EF70ED"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1000" w:type="dxa"/>
            <w:tcBorders>
              <w:top w:val="single" w:sz="4" w:space="0" w:color="8EA9DB"/>
              <w:left w:val="nil"/>
              <w:bottom w:val="single" w:sz="4" w:space="0" w:color="8EA9DB"/>
              <w:right w:val="nil"/>
            </w:tcBorders>
            <w:shd w:val="clear" w:color="D9E1F2" w:fill="D9E1F2"/>
            <w:noWrap/>
            <w:vAlign w:val="center"/>
            <w:hideMark/>
          </w:tcPr>
          <w:p w14:paraId="3F15E62B" w14:textId="31C4EC7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0.78</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62BD45D" w14:textId="23DC3C4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0.15</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1A7EDE56" w14:textId="08244F2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0.62</w:t>
            </w:r>
          </w:p>
        </w:tc>
        <w:tc>
          <w:tcPr>
            <w:tcW w:w="864" w:type="dxa"/>
            <w:tcBorders>
              <w:top w:val="single" w:sz="4" w:space="0" w:color="8EA9DB"/>
              <w:left w:val="nil"/>
              <w:bottom w:val="single" w:sz="4" w:space="0" w:color="8EA9DB"/>
              <w:right w:val="nil"/>
            </w:tcBorders>
            <w:shd w:val="clear" w:color="D9E1F2" w:fill="D9E1F2"/>
            <w:noWrap/>
            <w:vAlign w:val="center"/>
            <w:hideMark/>
          </w:tcPr>
          <w:p w14:paraId="102447F6" w14:textId="7DA5A17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0.97</w:t>
            </w:r>
          </w:p>
        </w:tc>
        <w:tc>
          <w:tcPr>
            <w:tcW w:w="912" w:type="dxa"/>
            <w:tcBorders>
              <w:top w:val="single" w:sz="4" w:space="0" w:color="8EA9DB"/>
              <w:left w:val="nil"/>
              <w:bottom w:val="single" w:sz="4" w:space="0" w:color="8EA9DB"/>
              <w:right w:val="nil"/>
            </w:tcBorders>
            <w:shd w:val="clear" w:color="D9E1F2" w:fill="D9E1F2"/>
            <w:noWrap/>
            <w:vAlign w:val="center"/>
            <w:hideMark/>
          </w:tcPr>
          <w:p w14:paraId="5AE95D1E" w14:textId="0DF2A48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5.88</w:t>
            </w:r>
          </w:p>
        </w:tc>
        <w:tc>
          <w:tcPr>
            <w:tcW w:w="799" w:type="dxa"/>
            <w:tcBorders>
              <w:top w:val="single" w:sz="4" w:space="0" w:color="8EA9DB"/>
              <w:left w:val="nil"/>
              <w:bottom w:val="single" w:sz="4" w:space="0" w:color="8EA9DB"/>
              <w:right w:val="nil"/>
            </w:tcBorders>
            <w:shd w:val="clear" w:color="D9E1F2" w:fill="D9E1F2"/>
            <w:noWrap/>
            <w:vAlign w:val="center"/>
            <w:hideMark/>
          </w:tcPr>
          <w:p w14:paraId="45A61CF1" w14:textId="2530D91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10.50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10B1299D" w14:textId="6555A33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-0.44</w:t>
            </w:r>
          </w:p>
        </w:tc>
      </w:tr>
      <w:tr w:rsidR="00B24AA6" w:rsidRPr="00030E11" w14:paraId="0206BA73"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547A7F50"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HTTK-Dawson</w:t>
            </w:r>
          </w:p>
        </w:tc>
        <w:tc>
          <w:tcPr>
            <w:tcW w:w="1001" w:type="dxa"/>
            <w:tcBorders>
              <w:top w:val="single" w:sz="4" w:space="0" w:color="8EA9DB"/>
              <w:left w:val="nil"/>
              <w:bottom w:val="single" w:sz="4" w:space="0" w:color="8EA9DB"/>
              <w:right w:val="nil"/>
            </w:tcBorders>
            <w:shd w:val="clear" w:color="auto" w:fill="auto"/>
            <w:noWrap/>
            <w:vAlign w:val="center"/>
            <w:hideMark/>
          </w:tcPr>
          <w:p w14:paraId="7A730D61" w14:textId="166CF69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0.60</w:t>
            </w:r>
          </w:p>
        </w:tc>
        <w:tc>
          <w:tcPr>
            <w:tcW w:w="1000" w:type="dxa"/>
            <w:tcBorders>
              <w:top w:val="single" w:sz="4" w:space="0" w:color="8EA9DB"/>
              <w:left w:val="nil"/>
              <w:bottom w:val="single" w:sz="4" w:space="0" w:color="8EA9DB"/>
              <w:right w:val="nil"/>
            </w:tcBorders>
            <w:shd w:val="clear" w:color="auto" w:fill="auto"/>
            <w:noWrap/>
            <w:vAlign w:val="center"/>
            <w:hideMark/>
          </w:tcPr>
          <w:p w14:paraId="2AD542F7" w14:textId="3209CA2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0.81</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5276D9F7" w14:textId="6A58AF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0.02</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494C993" w14:textId="17AA35F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864" w:type="dxa"/>
            <w:tcBorders>
              <w:top w:val="single" w:sz="4" w:space="0" w:color="8EA9DB"/>
              <w:left w:val="nil"/>
              <w:bottom w:val="single" w:sz="4" w:space="0" w:color="8EA9DB"/>
              <w:right w:val="nil"/>
            </w:tcBorders>
            <w:shd w:val="clear" w:color="auto" w:fill="auto"/>
            <w:noWrap/>
            <w:vAlign w:val="center"/>
            <w:hideMark/>
          </w:tcPr>
          <w:p w14:paraId="4B05D502" w14:textId="412822F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1.01</w:t>
            </w:r>
          </w:p>
        </w:tc>
        <w:tc>
          <w:tcPr>
            <w:tcW w:w="912" w:type="dxa"/>
            <w:tcBorders>
              <w:top w:val="single" w:sz="4" w:space="0" w:color="8EA9DB"/>
              <w:left w:val="nil"/>
              <w:bottom w:val="single" w:sz="4" w:space="0" w:color="8EA9DB"/>
              <w:right w:val="nil"/>
            </w:tcBorders>
            <w:shd w:val="clear" w:color="auto" w:fill="auto"/>
            <w:noWrap/>
            <w:vAlign w:val="center"/>
            <w:hideMark/>
          </w:tcPr>
          <w:p w14:paraId="39C987F1" w14:textId="3247E57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3.32</w:t>
            </w:r>
          </w:p>
        </w:tc>
        <w:tc>
          <w:tcPr>
            <w:tcW w:w="799" w:type="dxa"/>
            <w:tcBorders>
              <w:top w:val="single" w:sz="4" w:space="0" w:color="8EA9DB"/>
              <w:left w:val="nil"/>
              <w:bottom w:val="single" w:sz="4" w:space="0" w:color="8EA9DB"/>
              <w:right w:val="nil"/>
            </w:tcBorders>
            <w:shd w:val="clear" w:color="auto" w:fill="auto"/>
            <w:noWrap/>
            <w:vAlign w:val="center"/>
            <w:hideMark/>
          </w:tcPr>
          <w:p w14:paraId="0370F6B4" w14:textId="55B9ACD0"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5.00</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1FB51C2D" w14:textId="384EAD1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-0.04</w:t>
            </w:r>
          </w:p>
        </w:tc>
      </w:tr>
      <w:tr w:rsidR="00B24AA6" w:rsidRPr="00030E11" w14:paraId="7422E90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572B87EC"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HTTK-Pradeep</w:t>
            </w:r>
          </w:p>
        </w:tc>
        <w:tc>
          <w:tcPr>
            <w:tcW w:w="1001" w:type="dxa"/>
            <w:tcBorders>
              <w:top w:val="single" w:sz="4" w:space="0" w:color="8EA9DB"/>
              <w:left w:val="nil"/>
              <w:bottom w:val="single" w:sz="4" w:space="0" w:color="8EA9DB"/>
              <w:right w:val="nil"/>
            </w:tcBorders>
            <w:shd w:val="clear" w:color="D9E1F2" w:fill="D9E1F2"/>
            <w:noWrap/>
            <w:vAlign w:val="center"/>
            <w:hideMark/>
          </w:tcPr>
          <w:p w14:paraId="3C0A40C7" w14:textId="3C5BE31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0.57</w:t>
            </w:r>
          </w:p>
        </w:tc>
        <w:tc>
          <w:tcPr>
            <w:tcW w:w="1000" w:type="dxa"/>
            <w:tcBorders>
              <w:top w:val="single" w:sz="4" w:space="0" w:color="8EA9DB"/>
              <w:left w:val="nil"/>
              <w:bottom w:val="single" w:sz="4" w:space="0" w:color="8EA9DB"/>
              <w:right w:val="nil"/>
            </w:tcBorders>
            <w:shd w:val="clear" w:color="D9E1F2" w:fill="D9E1F2"/>
            <w:noWrap/>
            <w:vAlign w:val="center"/>
            <w:hideMark/>
          </w:tcPr>
          <w:p w14:paraId="7063ED2E" w14:textId="74A2143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48EE436" w14:textId="388238DA"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8D5D80A" w14:textId="03986EB7"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0.40</w:t>
            </w:r>
          </w:p>
        </w:tc>
        <w:tc>
          <w:tcPr>
            <w:tcW w:w="864" w:type="dxa"/>
            <w:tcBorders>
              <w:top w:val="single" w:sz="4" w:space="0" w:color="8EA9DB"/>
              <w:left w:val="nil"/>
              <w:bottom w:val="single" w:sz="4" w:space="0" w:color="8EA9DB"/>
              <w:right w:val="nil"/>
            </w:tcBorders>
            <w:shd w:val="clear" w:color="D9E1F2" w:fill="D9E1F2"/>
            <w:noWrap/>
            <w:vAlign w:val="center"/>
            <w:hideMark/>
          </w:tcPr>
          <w:p w14:paraId="7ECDCB19" w14:textId="5C909AA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1.22</w:t>
            </w:r>
          </w:p>
        </w:tc>
        <w:tc>
          <w:tcPr>
            <w:tcW w:w="912" w:type="dxa"/>
            <w:tcBorders>
              <w:top w:val="single" w:sz="4" w:space="0" w:color="8EA9DB"/>
              <w:left w:val="nil"/>
              <w:bottom w:val="single" w:sz="4" w:space="0" w:color="8EA9DB"/>
              <w:right w:val="nil"/>
            </w:tcBorders>
            <w:shd w:val="clear" w:color="D9E1F2" w:fill="D9E1F2"/>
            <w:noWrap/>
            <w:vAlign w:val="center"/>
            <w:hideMark/>
          </w:tcPr>
          <w:p w14:paraId="37F58B9F" w14:textId="0C2468E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2.29</w:t>
            </w:r>
          </w:p>
        </w:tc>
        <w:tc>
          <w:tcPr>
            <w:tcW w:w="799" w:type="dxa"/>
            <w:tcBorders>
              <w:top w:val="single" w:sz="4" w:space="0" w:color="8EA9DB"/>
              <w:left w:val="nil"/>
              <w:bottom w:val="single" w:sz="4" w:space="0" w:color="8EA9DB"/>
              <w:right w:val="nil"/>
            </w:tcBorders>
            <w:shd w:val="clear" w:color="D9E1F2" w:fill="D9E1F2"/>
            <w:noWrap/>
            <w:vAlign w:val="center"/>
            <w:hideMark/>
          </w:tcPr>
          <w:p w14:paraId="61FA313F" w14:textId="0E1885F9"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5.99</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6401999" w14:textId="4E64B053"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-0.80</w:t>
            </w:r>
          </w:p>
        </w:tc>
      </w:tr>
      <w:tr w:rsidR="00B24AA6" w:rsidRPr="00030E11" w14:paraId="5FCBD86C" w14:textId="77777777" w:rsidTr="00797774">
        <w:trPr>
          <w:trHeight w:val="53"/>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7A51D72D"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HTTK-OPERA</w:t>
            </w:r>
          </w:p>
        </w:tc>
        <w:tc>
          <w:tcPr>
            <w:tcW w:w="1001" w:type="dxa"/>
            <w:tcBorders>
              <w:top w:val="single" w:sz="4" w:space="0" w:color="8EA9DB"/>
              <w:left w:val="nil"/>
              <w:bottom w:val="single" w:sz="4" w:space="0" w:color="8EA9DB"/>
              <w:right w:val="nil"/>
            </w:tcBorders>
            <w:shd w:val="clear" w:color="auto" w:fill="auto"/>
            <w:noWrap/>
            <w:vAlign w:val="center"/>
            <w:hideMark/>
          </w:tcPr>
          <w:p w14:paraId="30B8D774" w14:textId="6816CC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0.58</w:t>
            </w:r>
          </w:p>
        </w:tc>
        <w:tc>
          <w:tcPr>
            <w:tcW w:w="1000" w:type="dxa"/>
            <w:tcBorders>
              <w:top w:val="single" w:sz="4" w:space="0" w:color="8EA9DB"/>
              <w:left w:val="nil"/>
              <w:bottom w:val="single" w:sz="4" w:space="0" w:color="8EA9DB"/>
              <w:right w:val="nil"/>
            </w:tcBorders>
            <w:shd w:val="clear" w:color="auto" w:fill="auto"/>
            <w:noWrap/>
            <w:vAlign w:val="center"/>
            <w:hideMark/>
          </w:tcPr>
          <w:p w14:paraId="3E2E4B97" w14:textId="08183D61"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0.83</w:t>
            </w:r>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1116C084" w14:textId="44BD8FD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0.11</w:t>
            </w:r>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0E44792" w14:textId="5E72013E"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0.56</w:t>
            </w:r>
          </w:p>
        </w:tc>
        <w:tc>
          <w:tcPr>
            <w:tcW w:w="864" w:type="dxa"/>
            <w:tcBorders>
              <w:top w:val="single" w:sz="4" w:space="0" w:color="8EA9DB"/>
              <w:left w:val="nil"/>
              <w:bottom w:val="single" w:sz="4" w:space="0" w:color="8EA9DB"/>
              <w:right w:val="nil"/>
            </w:tcBorders>
            <w:shd w:val="clear" w:color="auto" w:fill="auto"/>
            <w:noWrap/>
            <w:vAlign w:val="center"/>
            <w:hideMark/>
          </w:tcPr>
          <w:p w14:paraId="409A67AF" w14:textId="4F24C2C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1.04</w:t>
            </w:r>
          </w:p>
        </w:tc>
        <w:tc>
          <w:tcPr>
            <w:tcW w:w="912" w:type="dxa"/>
            <w:tcBorders>
              <w:top w:val="single" w:sz="4" w:space="0" w:color="8EA9DB"/>
              <w:left w:val="nil"/>
              <w:bottom w:val="single" w:sz="4" w:space="0" w:color="8EA9DB"/>
              <w:right w:val="nil"/>
            </w:tcBorders>
            <w:shd w:val="clear" w:color="auto" w:fill="auto"/>
            <w:noWrap/>
            <w:vAlign w:val="center"/>
            <w:hideMark/>
          </w:tcPr>
          <w:p w14:paraId="7E886E86" w14:textId="59F075C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4.67</w:t>
            </w:r>
          </w:p>
        </w:tc>
        <w:tc>
          <w:tcPr>
            <w:tcW w:w="799" w:type="dxa"/>
            <w:tcBorders>
              <w:top w:val="single" w:sz="4" w:space="0" w:color="8EA9DB"/>
              <w:left w:val="nil"/>
              <w:bottom w:val="single" w:sz="4" w:space="0" w:color="8EA9DB"/>
              <w:right w:val="nil"/>
            </w:tcBorders>
            <w:shd w:val="clear" w:color="auto" w:fill="auto"/>
            <w:noWrap/>
            <w:vAlign w:val="center"/>
            <w:hideMark/>
          </w:tcPr>
          <w:p w14:paraId="53051599" w14:textId="6C33F214"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7.93</w:t>
            </w:r>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051A5F6F" w14:textId="2A1F0AA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0.39</w:t>
            </w:r>
          </w:p>
        </w:tc>
      </w:tr>
      <w:tr w:rsidR="00B24AA6" w:rsidRPr="00030E11" w14:paraId="2D61E842" w14:textId="77777777" w:rsidTr="00797774">
        <w:trPr>
          <w:trHeight w:val="300"/>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A3AA2CB" w14:textId="77777777" w:rsidR="00B24AA6" w:rsidRPr="00030E11" w:rsidRDefault="00B24AA6" w:rsidP="00B24AA6">
            <w:pPr>
              <w:spacing w:after="0" w:line="240" w:lineRule="auto"/>
              <w:jc w:val="right"/>
              <w:rPr>
                <w:rFonts w:ascii="Calibri" w:eastAsia="Times New Roman" w:hAnsi="Calibri" w:cs="Times New Roman"/>
                <w:color w:val="000000"/>
              </w:rPr>
            </w:pPr>
            <w:r w:rsidRPr="00030E11">
              <w:rPr>
                <w:rFonts w:ascii="Calibri" w:eastAsia="Times New Roman" w:hAnsi="Calibri" w:cs="Times New Roman"/>
                <w:color w:val="000000"/>
              </w:rPr>
              <w:t>HTTK-</w:t>
            </w:r>
            <w:proofErr w:type="spellStart"/>
            <w:r w:rsidRPr="00030E11">
              <w:rPr>
                <w:rFonts w:ascii="Calibri" w:eastAsia="Times New Roman" w:hAnsi="Calibri" w:cs="Times New Roman"/>
                <w:color w:val="000000"/>
              </w:rPr>
              <w:t>YRandom</w:t>
            </w:r>
            <w:proofErr w:type="spellEnd"/>
          </w:p>
        </w:tc>
        <w:tc>
          <w:tcPr>
            <w:tcW w:w="1001" w:type="dxa"/>
            <w:tcBorders>
              <w:top w:val="single" w:sz="4" w:space="0" w:color="8EA9DB"/>
              <w:left w:val="nil"/>
              <w:bottom w:val="single" w:sz="4" w:space="0" w:color="8EA9DB"/>
              <w:right w:val="nil"/>
            </w:tcBorders>
            <w:shd w:val="clear" w:color="D9E1F2" w:fill="D9E1F2"/>
            <w:noWrap/>
            <w:vAlign w:val="center"/>
            <w:hideMark/>
          </w:tcPr>
          <w:p w14:paraId="26840D61" w14:textId="0BFD0EB8"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0.46</w:t>
            </w:r>
          </w:p>
        </w:tc>
        <w:tc>
          <w:tcPr>
            <w:tcW w:w="1000" w:type="dxa"/>
            <w:tcBorders>
              <w:top w:val="single" w:sz="4" w:space="0" w:color="8EA9DB"/>
              <w:left w:val="nil"/>
              <w:bottom w:val="single" w:sz="4" w:space="0" w:color="8EA9DB"/>
              <w:right w:val="nil"/>
            </w:tcBorders>
            <w:shd w:val="clear" w:color="D9E1F2" w:fill="D9E1F2"/>
            <w:noWrap/>
            <w:vAlign w:val="center"/>
            <w:hideMark/>
          </w:tcPr>
          <w:p w14:paraId="33020E97" w14:textId="2191EE0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0.93</w:t>
            </w:r>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70F69437" w14:textId="54831EDC"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0.53</w:t>
            </w:r>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EA0E842" w14:textId="53BF308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0.10</w:t>
            </w:r>
          </w:p>
        </w:tc>
        <w:tc>
          <w:tcPr>
            <w:tcW w:w="864" w:type="dxa"/>
            <w:tcBorders>
              <w:top w:val="single" w:sz="4" w:space="0" w:color="8EA9DB"/>
              <w:left w:val="nil"/>
              <w:bottom w:val="single" w:sz="4" w:space="0" w:color="8EA9DB"/>
              <w:right w:val="nil"/>
            </w:tcBorders>
            <w:shd w:val="clear" w:color="D9E1F2" w:fill="D9E1F2"/>
            <w:noWrap/>
            <w:vAlign w:val="center"/>
            <w:hideMark/>
          </w:tcPr>
          <w:p w14:paraId="3DFB0391" w14:textId="4813EB42"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1.48</w:t>
            </w:r>
          </w:p>
        </w:tc>
        <w:tc>
          <w:tcPr>
            <w:tcW w:w="912" w:type="dxa"/>
            <w:tcBorders>
              <w:top w:val="single" w:sz="4" w:space="0" w:color="8EA9DB"/>
              <w:left w:val="nil"/>
              <w:bottom w:val="single" w:sz="4" w:space="0" w:color="8EA9DB"/>
              <w:right w:val="nil"/>
            </w:tcBorders>
            <w:shd w:val="clear" w:color="D9E1F2" w:fill="D9E1F2"/>
            <w:noWrap/>
            <w:vAlign w:val="center"/>
            <w:hideMark/>
          </w:tcPr>
          <w:p w14:paraId="61C4B87A" w14:textId="72409F5F"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5.10</w:t>
            </w:r>
          </w:p>
        </w:tc>
        <w:tc>
          <w:tcPr>
            <w:tcW w:w="799" w:type="dxa"/>
            <w:tcBorders>
              <w:top w:val="single" w:sz="4" w:space="0" w:color="8EA9DB"/>
              <w:left w:val="nil"/>
              <w:bottom w:val="single" w:sz="4" w:space="0" w:color="8EA9DB"/>
              <w:right w:val="nil"/>
            </w:tcBorders>
            <w:shd w:val="clear" w:color="D9E1F2" w:fill="D9E1F2"/>
            <w:noWrap/>
            <w:vAlign w:val="center"/>
            <w:hideMark/>
          </w:tcPr>
          <w:p w14:paraId="52E60240" w14:textId="0A9EDB06"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12.10</w:t>
            </w:r>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CF13A99" w14:textId="7749A5CB" w:rsidR="00B24AA6" w:rsidRPr="00030E11" w:rsidRDefault="00B24AA6" w:rsidP="00B24AA6">
            <w:pPr>
              <w:spacing w:after="0" w:line="240" w:lineRule="auto"/>
              <w:jc w:val="center"/>
              <w:rPr>
                <w:rFonts w:ascii="Calibri" w:eastAsia="Times New Roman" w:hAnsi="Calibri" w:cs="Times New Roman"/>
                <w:color w:val="000000"/>
              </w:rPr>
            </w:pPr>
            <w:r>
              <w:rPr>
                <w:rFonts w:ascii="Calibri" w:hAnsi="Calibri" w:cs="Calibri"/>
                <w:color w:val="000000"/>
              </w:rPr>
              <w:t>-0.88</w:t>
            </w:r>
          </w:p>
        </w:tc>
      </w:tr>
    </w:tbl>
    <w:p w14:paraId="7BFCE2DB" w14:textId="77777777" w:rsidR="00F90A00" w:rsidRDefault="00F90A00" w:rsidP="00F90A00">
      <w:pPr>
        <w:pStyle w:val="Caption"/>
        <w:spacing w:after="0" w:line="360" w:lineRule="auto"/>
      </w:pPr>
    </w:p>
    <w:p w14:paraId="6F1D4D89" w14:textId="77777777" w:rsidR="00F90A00" w:rsidRDefault="00F90A00">
      <w:pPr>
        <w:rPr>
          <w:i/>
          <w:iCs/>
          <w:color w:val="44546A" w:themeColor="text2"/>
          <w:sz w:val="18"/>
          <w:szCs w:val="18"/>
        </w:rPr>
      </w:pPr>
      <w:r>
        <w:br w:type="page"/>
      </w:r>
    </w:p>
    <w:p w14:paraId="53CDC642" w14:textId="4119E5FD" w:rsidR="00F90A00" w:rsidRDefault="008851FA" w:rsidP="00F90A00">
      <w:pPr>
        <w:pStyle w:val="Caption"/>
        <w:spacing w:after="0" w:line="360" w:lineRule="auto"/>
      </w:pPr>
      <w:r>
        <w:lastRenderedPageBreak/>
        <w:t xml:space="preserve">Table </w:t>
      </w:r>
      <w:fldSimple w:instr=" SEQ Table \* ARABIC ">
        <w:ins w:id="2411" w:author="Wambaugh, John (he/him/his)" w:date="2024-05-06T09:54:00Z">
          <w:r w:rsidR="00812061">
            <w:rPr>
              <w:noProof/>
            </w:rPr>
            <w:t>6</w:t>
          </w:r>
        </w:ins>
        <w:del w:id="2412" w:author="Wambaugh, John (he/him/his)" w:date="2024-05-06T09:54:00Z">
          <w:r w:rsidDel="00812061">
            <w:rPr>
              <w:noProof/>
            </w:rPr>
            <w:delText>5</w:delText>
          </w:r>
        </w:del>
      </w:fldSimple>
      <w:r>
        <w:t xml:space="preserve"> Analysis of predictions based on empirical model fits and a PBPK model (“HTTK”) parameterized with chemical specific values either measured </w:t>
      </w:r>
      <w:r w:rsidRPr="007C2C18">
        <w:t>in vitro</w:t>
      </w:r>
      <w:r>
        <w:t xml:space="preserve"> (“HTTK-</w:t>
      </w:r>
      <w:proofErr w:type="spellStart"/>
      <w:r>
        <w:t>InVitro</w:t>
      </w:r>
      <w:proofErr w:type="spellEnd"/>
      <w:r>
        <w:t xml:space="preserve">”)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w:t>
      </w:r>
      <w:proofErr w:type="spellStart"/>
      <w:r>
        <w:t>YRandom</w:t>
      </w:r>
      <w:proofErr w:type="spellEnd"/>
      <w:r>
        <w:t xml:space="preserve">” indicates the HTTK PBPK model parameterized with a random permutation of the </w:t>
      </w:r>
      <w:r w:rsidRPr="007C2C18">
        <w:t>in vitro</w:t>
      </w:r>
      <w:r>
        <w:t xml:space="preserve"> data.</w:t>
      </w:r>
      <w:r w:rsidR="00F90A00">
        <w:t xml:space="preserve"> </w:t>
      </w:r>
    </w:p>
    <w:tbl>
      <w:tblPr>
        <w:tblW w:w="7621" w:type="dxa"/>
        <w:tblLook w:val="04A0" w:firstRow="1" w:lastRow="0" w:firstColumn="1" w:lastColumn="0" w:noHBand="0" w:noVBand="1"/>
      </w:tblPr>
      <w:tblGrid>
        <w:gridCol w:w="1700"/>
        <w:gridCol w:w="837"/>
        <w:gridCol w:w="1109"/>
        <w:gridCol w:w="837"/>
        <w:gridCol w:w="972"/>
        <w:gridCol w:w="837"/>
        <w:gridCol w:w="1329"/>
      </w:tblGrid>
      <w:tr w:rsidR="00F90A00" w:rsidRPr="00F90A00" w14:paraId="3DC6FD6B" w14:textId="77777777" w:rsidTr="00F90A00">
        <w:trPr>
          <w:trHeight w:val="300"/>
        </w:trPr>
        <w:tc>
          <w:tcPr>
            <w:tcW w:w="1700" w:type="dxa"/>
            <w:tcBorders>
              <w:top w:val="nil"/>
              <w:left w:val="nil"/>
              <w:bottom w:val="nil"/>
              <w:right w:val="nil"/>
            </w:tcBorders>
            <w:shd w:val="clear" w:color="auto" w:fill="auto"/>
            <w:noWrap/>
            <w:vAlign w:val="bottom"/>
            <w:hideMark/>
          </w:tcPr>
          <w:p w14:paraId="183BBEB3" w14:textId="77777777" w:rsidR="00F90A00" w:rsidRPr="00F90A00" w:rsidRDefault="00F90A00" w:rsidP="00F90A00">
            <w:pPr>
              <w:spacing w:after="0" w:line="240" w:lineRule="auto"/>
              <w:rPr>
                <w:rFonts w:ascii="Times New Roman" w:eastAsia="Times New Roman" w:hAnsi="Times New Roman" w:cs="Times New Roman"/>
                <w:sz w:val="24"/>
                <w:szCs w:val="24"/>
              </w:rPr>
            </w:pPr>
          </w:p>
        </w:tc>
        <w:tc>
          <w:tcPr>
            <w:tcW w:w="5921" w:type="dxa"/>
            <w:gridSpan w:val="6"/>
            <w:tcBorders>
              <w:top w:val="nil"/>
              <w:left w:val="nil"/>
              <w:bottom w:val="nil"/>
              <w:right w:val="nil"/>
            </w:tcBorders>
            <w:shd w:val="clear" w:color="000000" w:fill="4472C4"/>
            <w:noWrap/>
            <w:vAlign w:val="bottom"/>
            <w:hideMark/>
          </w:tcPr>
          <w:p w14:paraId="470FA202"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Level 3</w:t>
            </w:r>
          </w:p>
        </w:tc>
      </w:tr>
      <w:tr w:rsidR="00F90A00" w:rsidRPr="00F90A00" w14:paraId="05CEBCEB" w14:textId="77777777" w:rsidTr="00F90A00">
        <w:trPr>
          <w:trHeight w:val="300"/>
        </w:trPr>
        <w:tc>
          <w:tcPr>
            <w:tcW w:w="1700" w:type="dxa"/>
            <w:tcBorders>
              <w:top w:val="nil"/>
              <w:left w:val="nil"/>
              <w:bottom w:val="nil"/>
              <w:right w:val="nil"/>
            </w:tcBorders>
            <w:shd w:val="clear" w:color="auto" w:fill="auto"/>
            <w:noWrap/>
            <w:vAlign w:val="bottom"/>
            <w:hideMark/>
          </w:tcPr>
          <w:p w14:paraId="15F4D1C8" w14:textId="77777777" w:rsidR="00F90A00" w:rsidRPr="00F90A00" w:rsidRDefault="00F90A00" w:rsidP="00F90A00">
            <w:pPr>
              <w:spacing w:after="0" w:line="240" w:lineRule="auto"/>
              <w:jc w:val="center"/>
              <w:rPr>
                <w:rFonts w:ascii="Calibri" w:eastAsia="Times New Roman" w:hAnsi="Calibri" w:cs="Times New Roman"/>
                <w:b/>
                <w:bCs/>
                <w:color w:val="FFFFFF"/>
              </w:rPr>
            </w:pPr>
          </w:p>
        </w:tc>
        <w:tc>
          <w:tcPr>
            <w:tcW w:w="1946" w:type="dxa"/>
            <w:gridSpan w:val="2"/>
            <w:tcBorders>
              <w:top w:val="nil"/>
              <w:left w:val="nil"/>
              <w:bottom w:val="nil"/>
              <w:right w:val="nil"/>
            </w:tcBorders>
            <w:shd w:val="clear" w:color="000000" w:fill="4472C4"/>
            <w:noWrap/>
            <w:vAlign w:val="bottom"/>
            <w:hideMark/>
          </w:tcPr>
          <w:p w14:paraId="6C20AC50" w14:textId="77777777" w:rsidR="00F90A00" w:rsidRPr="00F90A00" w:rsidRDefault="00F90A00" w:rsidP="00F90A00">
            <w:pPr>
              <w:spacing w:after="0" w:line="240" w:lineRule="auto"/>
              <w:jc w:val="center"/>
              <w:rPr>
                <w:rFonts w:ascii="Calibri" w:eastAsia="Times New Roman" w:hAnsi="Calibri" w:cs="Times New Roman"/>
                <w:b/>
                <w:bCs/>
                <w:color w:val="FFFFFF"/>
              </w:rPr>
            </w:pPr>
            <w:proofErr w:type="spellStart"/>
            <w:r w:rsidRPr="00F90A00">
              <w:rPr>
                <w:rFonts w:ascii="Calibri" w:eastAsia="Times New Roman" w:hAnsi="Calibri" w:cs="Times New Roman"/>
                <w:b/>
                <w:bCs/>
                <w:color w:val="FFFFFF"/>
              </w:rPr>
              <w:t>t</w:t>
            </w:r>
            <w:r w:rsidRPr="00F90A00">
              <w:rPr>
                <w:rFonts w:ascii="Calibri" w:eastAsia="Times New Roman" w:hAnsi="Calibri" w:cs="Times New Roman"/>
                <w:b/>
                <w:bCs/>
                <w:color w:val="FFFFFF"/>
                <w:vertAlign w:val="subscript"/>
              </w:rPr>
              <w:t>half</w:t>
            </w:r>
            <w:proofErr w:type="spellEnd"/>
          </w:p>
        </w:tc>
        <w:tc>
          <w:tcPr>
            <w:tcW w:w="1809" w:type="dxa"/>
            <w:gridSpan w:val="2"/>
            <w:tcBorders>
              <w:top w:val="nil"/>
              <w:left w:val="nil"/>
              <w:bottom w:val="nil"/>
              <w:right w:val="nil"/>
            </w:tcBorders>
            <w:shd w:val="clear" w:color="000000" w:fill="4472C4"/>
            <w:noWrap/>
            <w:vAlign w:val="bottom"/>
            <w:hideMark/>
          </w:tcPr>
          <w:p w14:paraId="3C7F5DEB"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V</w:t>
            </w:r>
            <w:r w:rsidRPr="00F90A00">
              <w:rPr>
                <w:rFonts w:ascii="Calibri" w:eastAsia="Times New Roman" w:hAnsi="Calibri" w:cs="Times New Roman"/>
                <w:b/>
                <w:bCs/>
                <w:color w:val="FFFFFF"/>
                <w:vertAlign w:val="subscript"/>
              </w:rPr>
              <w:t>d</w:t>
            </w:r>
          </w:p>
        </w:tc>
        <w:tc>
          <w:tcPr>
            <w:tcW w:w="2166" w:type="dxa"/>
            <w:gridSpan w:val="2"/>
            <w:tcBorders>
              <w:top w:val="nil"/>
              <w:left w:val="nil"/>
              <w:bottom w:val="nil"/>
              <w:right w:val="nil"/>
            </w:tcBorders>
            <w:shd w:val="clear" w:color="000000" w:fill="4472C4"/>
            <w:noWrap/>
            <w:vAlign w:val="bottom"/>
            <w:hideMark/>
          </w:tcPr>
          <w:p w14:paraId="7D42C6BA" w14:textId="77777777" w:rsidR="00F90A00" w:rsidRPr="00F90A00" w:rsidRDefault="00F90A00" w:rsidP="00F90A00">
            <w:pPr>
              <w:spacing w:after="0" w:line="240" w:lineRule="auto"/>
              <w:jc w:val="center"/>
              <w:rPr>
                <w:rFonts w:ascii="Calibri" w:eastAsia="Times New Roman" w:hAnsi="Calibri" w:cs="Times New Roman"/>
                <w:b/>
                <w:bCs/>
                <w:color w:val="FFFFFF"/>
              </w:rPr>
            </w:pPr>
            <w:proofErr w:type="spellStart"/>
            <w:r w:rsidRPr="00F90A00">
              <w:rPr>
                <w:rFonts w:ascii="Calibri" w:eastAsia="Times New Roman" w:hAnsi="Calibri" w:cs="Times New Roman"/>
                <w:b/>
                <w:bCs/>
                <w:color w:val="FFFFFF"/>
              </w:rPr>
              <w:t>Cl</w:t>
            </w:r>
            <w:r w:rsidRPr="00F90A00">
              <w:rPr>
                <w:rFonts w:ascii="Calibri" w:eastAsia="Times New Roman" w:hAnsi="Calibri" w:cs="Times New Roman"/>
                <w:b/>
                <w:bCs/>
                <w:color w:val="FFFFFF"/>
                <w:vertAlign w:val="subscript"/>
              </w:rPr>
              <w:t>tot</w:t>
            </w:r>
            <w:proofErr w:type="spellEnd"/>
          </w:p>
        </w:tc>
      </w:tr>
      <w:tr w:rsidR="00F90A00" w:rsidRPr="00F90A00" w14:paraId="314F092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4472C4" w:fill="4472C4"/>
            <w:noWrap/>
            <w:vAlign w:val="bottom"/>
            <w:hideMark/>
          </w:tcPr>
          <w:p w14:paraId="673233D9" w14:textId="77777777" w:rsidR="00F90A00" w:rsidRPr="00F90A00" w:rsidRDefault="00F90A00" w:rsidP="00F90A00">
            <w:pPr>
              <w:spacing w:after="0" w:line="240" w:lineRule="auto"/>
              <w:jc w:val="right"/>
              <w:rPr>
                <w:rFonts w:ascii="Calibri" w:eastAsia="Times New Roman" w:hAnsi="Calibri" w:cs="Times New Roman"/>
                <w:b/>
                <w:bCs/>
                <w:color w:val="FFFFFF"/>
              </w:rPr>
            </w:pPr>
            <w:r w:rsidRPr="00F90A00">
              <w:rPr>
                <w:rFonts w:ascii="Calibri" w:eastAsia="Times New Roman" w:hAnsi="Calibri" w:cs="Times New Roman"/>
                <w:b/>
                <w:bCs/>
                <w:color w:val="FFFFFF"/>
              </w:rPr>
              <w:t>Predictor</w:t>
            </w:r>
          </w:p>
        </w:tc>
        <w:tc>
          <w:tcPr>
            <w:tcW w:w="837" w:type="dxa"/>
            <w:tcBorders>
              <w:top w:val="single" w:sz="4" w:space="0" w:color="8EA9DB"/>
              <w:left w:val="nil"/>
              <w:bottom w:val="single" w:sz="4" w:space="0" w:color="8EA9DB"/>
              <w:right w:val="nil"/>
            </w:tcBorders>
            <w:shd w:val="clear" w:color="4472C4" w:fill="4472C4"/>
            <w:noWrap/>
            <w:vAlign w:val="bottom"/>
            <w:hideMark/>
          </w:tcPr>
          <w:p w14:paraId="0BFBF9AE"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w:t>
            </w:r>
          </w:p>
        </w:tc>
        <w:tc>
          <w:tcPr>
            <w:tcW w:w="1109" w:type="dxa"/>
            <w:tcBorders>
              <w:top w:val="single" w:sz="4" w:space="0" w:color="8EA9DB"/>
              <w:left w:val="nil"/>
              <w:bottom w:val="single" w:sz="4" w:space="0" w:color="8EA9DB"/>
              <w:right w:val="nil"/>
            </w:tcBorders>
            <w:shd w:val="clear" w:color="4472C4" w:fill="4472C4"/>
            <w:noWrap/>
            <w:vAlign w:val="bottom"/>
            <w:hideMark/>
          </w:tcPr>
          <w:p w14:paraId="5CA646A0"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w:t>
            </w:r>
          </w:p>
        </w:tc>
        <w:tc>
          <w:tcPr>
            <w:tcW w:w="837" w:type="dxa"/>
            <w:tcBorders>
              <w:top w:val="single" w:sz="4" w:space="0" w:color="8EA9DB"/>
              <w:left w:val="nil"/>
              <w:bottom w:val="single" w:sz="4" w:space="0" w:color="8EA9DB"/>
              <w:right w:val="nil"/>
            </w:tcBorders>
            <w:shd w:val="clear" w:color="4472C4" w:fill="4472C4"/>
            <w:noWrap/>
            <w:vAlign w:val="bottom"/>
            <w:hideMark/>
          </w:tcPr>
          <w:p w14:paraId="71F04DB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w:t>
            </w:r>
          </w:p>
        </w:tc>
        <w:tc>
          <w:tcPr>
            <w:tcW w:w="972" w:type="dxa"/>
            <w:tcBorders>
              <w:top w:val="single" w:sz="4" w:space="0" w:color="8EA9DB"/>
              <w:left w:val="nil"/>
              <w:bottom w:val="single" w:sz="4" w:space="0" w:color="8EA9DB"/>
              <w:right w:val="nil"/>
            </w:tcBorders>
            <w:shd w:val="clear" w:color="4472C4" w:fill="4472C4"/>
            <w:noWrap/>
            <w:vAlign w:val="bottom"/>
            <w:hideMark/>
          </w:tcPr>
          <w:p w14:paraId="2AE2BE1A"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R222</w:t>
            </w:r>
          </w:p>
        </w:tc>
        <w:tc>
          <w:tcPr>
            <w:tcW w:w="837" w:type="dxa"/>
            <w:tcBorders>
              <w:top w:val="single" w:sz="4" w:space="0" w:color="8EA9DB"/>
              <w:left w:val="nil"/>
              <w:bottom w:val="single" w:sz="4" w:space="0" w:color="8EA9DB"/>
              <w:right w:val="nil"/>
            </w:tcBorders>
            <w:shd w:val="clear" w:color="4472C4" w:fill="4472C4"/>
            <w:noWrap/>
            <w:vAlign w:val="bottom"/>
            <w:hideMark/>
          </w:tcPr>
          <w:p w14:paraId="57A3A3B7"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R23</w:t>
            </w:r>
          </w:p>
        </w:tc>
        <w:tc>
          <w:tcPr>
            <w:tcW w:w="1329" w:type="dxa"/>
            <w:tcBorders>
              <w:top w:val="single" w:sz="4" w:space="0" w:color="8EA9DB"/>
              <w:left w:val="nil"/>
              <w:bottom w:val="single" w:sz="4" w:space="0" w:color="8EA9DB"/>
              <w:right w:val="single" w:sz="4" w:space="0" w:color="8EA9DB"/>
            </w:tcBorders>
            <w:shd w:val="clear" w:color="4472C4" w:fill="4472C4"/>
            <w:noWrap/>
            <w:vAlign w:val="bottom"/>
            <w:hideMark/>
          </w:tcPr>
          <w:p w14:paraId="3BCC8D21" w14:textId="77777777" w:rsidR="00F90A00" w:rsidRPr="00F90A00" w:rsidRDefault="00F90A00" w:rsidP="00F90A00">
            <w:pPr>
              <w:spacing w:after="0" w:line="240" w:lineRule="auto"/>
              <w:jc w:val="center"/>
              <w:rPr>
                <w:rFonts w:ascii="Calibri" w:eastAsia="Times New Roman" w:hAnsi="Calibri" w:cs="Times New Roman"/>
                <w:b/>
                <w:bCs/>
                <w:color w:val="FFFFFF"/>
              </w:rPr>
            </w:pPr>
            <w:r w:rsidRPr="00F90A00">
              <w:rPr>
                <w:rFonts w:ascii="Calibri" w:eastAsia="Times New Roman" w:hAnsi="Calibri" w:cs="Times New Roman"/>
                <w:b/>
                <w:bCs/>
                <w:color w:val="FFFFFF"/>
              </w:rPr>
              <w:t>RMSE3</w:t>
            </w:r>
          </w:p>
        </w:tc>
      </w:tr>
      <w:tr w:rsidR="00F90A00" w:rsidRPr="00F90A00" w14:paraId="7B8FBE06"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01FC33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w:t>
            </w:r>
            <w:proofErr w:type="spellStart"/>
            <w:r w:rsidRPr="00F90A00">
              <w:rPr>
                <w:rFonts w:ascii="Calibri" w:eastAsia="Times New Roman" w:hAnsi="Calibri" w:cs="Times New Roman"/>
                <w:color w:val="000000"/>
              </w:rPr>
              <w:t>InVitro</w:t>
            </w:r>
            <w:proofErr w:type="spellEnd"/>
          </w:p>
        </w:tc>
        <w:tc>
          <w:tcPr>
            <w:tcW w:w="837" w:type="dxa"/>
            <w:tcBorders>
              <w:top w:val="single" w:sz="4" w:space="0" w:color="8EA9DB"/>
              <w:left w:val="nil"/>
              <w:bottom w:val="single" w:sz="4" w:space="0" w:color="8EA9DB"/>
              <w:right w:val="nil"/>
            </w:tcBorders>
            <w:shd w:val="clear" w:color="D9E1F2" w:fill="D9E1F2"/>
            <w:noWrap/>
            <w:vAlign w:val="center"/>
            <w:hideMark/>
          </w:tcPr>
          <w:p w14:paraId="1D8FD8F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1109" w:type="dxa"/>
            <w:tcBorders>
              <w:top w:val="single" w:sz="4" w:space="0" w:color="8EA9DB"/>
              <w:left w:val="nil"/>
              <w:bottom w:val="single" w:sz="4" w:space="0" w:color="8EA9DB"/>
              <w:right w:val="nil"/>
            </w:tcBorders>
            <w:shd w:val="clear" w:color="D9E1F2" w:fill="D9E1F2"/>
            <w:noWrap/>
            <w:vAlign w:val="center"/>
            <w:hideMark/>
          </w:tcPr>
          <w:p w14:paraId="32841F8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1.43</w:t>
            </w:r>
          </w:p>
        </w:tc>
        <w:tc>
          <w:tcPr>
            <w:tcW w:w="837" w:type="dxa"/>
            <w:tcBorders>
              <w:top w:val="single" w:sz="4" w:space="0" w:color="8EA9DB"/>
              <w:left w:val="nil"/>
              <w:bottom w:val="single" w:sz="4" w:space="0" w:color="8EA9DB"/>
              <w:right w:val="nil"/>
            </w:tcBorders>
            <w:shd w:val="clear" w:color="D9E1F2" w:fill="D9E1F2"/>
            <w:noWrap/>
            <w:vAlign w:val="center"/>
            <w:hideMark/>
          </w:tcPr>
          <w:p w14:paraId="11B957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0E5245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054E49E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0.03</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7762C5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2D8214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5479E3C4"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w:t>
            </w:r>
            <w:proofErr w:type="spellStart"/>
            <w:r w:rsidRPr="00F90A00">
              <w:rPr>
                <w:rFonts w:ascii="Calibri" w:eastAsia="Times New Roman" w:hAnsi="Calibri" w:cs="Times New Roman"/>
                <w:color w:val="000000"/>
              </w:rPr>
              <w:t>ADmet</w:t>
            </w:r>
            <w:proofErr w:type="spellEnd"/>
          </w:p>
        </w:tc>
        <w:tc>
          <w:tcPr>
            <w:tcW w:w="837" w:type="dxa"/>
            <w:tcBorders>
              <w:top w:val="single" w:sz="4" w:space="0" w:color="8EA9DB"/>
              <w:left w:val="nil"/>
              <w:bottom w:val="single" w:sz="4" w:space="0" w:color="8EA9DB"/>
              <w:right w:val="nil"/>
            </w:tcBorders>
            <w:shd w:val="clear" w:color="auto" w:fill="auto"/>
            <w:noWrap/>
            <w:vAlign w:val="center"/>
            <w:hideMark/>
          </w:tcPr>
          <w:p w14:paraId="6323AC2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109" w:type="dxa"/>
            <w:tcBorders>
              <w:top w:val="single" w:sz="4" w:space="0" w:color="8EA9DB"/>
              <w:left w:val="nil"/>
              <w:bottom w:val="single" w:sz="4" w:space="0" w:color="8EA9DB"/>
              <w:right w:val="nil"/>
            </w:tcBorders>
            <w:shd w:val="clear" w:color="auto" w:fill="auto"/>
            <w:noWrap/>
            <w:vAlign w:val="center"/>
            <w:hideMark/>
          </w:tcPr>
          <w:p w14:paraId="6A8FEE6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2EB9623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18F8F94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27FB57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8626C0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6E338F0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0881E34F"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HTTK-Dawson</w:t>
            </w:r>
          </w:p>
        </w:tc>
        <w:tc>
          <w:tcPr>
            <w:tcW w:w="837" w:type="dxa"/>
            <w:tcBorders>
              <w:top w:val="single" w:sz="4" w:space="0" w:color="8EA9DB"/>
              <w:left w:val="nil"/>
              <w:bottom w:val="single" w:sz="4" w:space="0" w:color="8EA9DB"/>
              <w:right w:val="nil"/>
            </w:tcBorders>
            <w:shd w:val="clear" w:color="D9E1F2" w:fill="D9E1F2"/>
            <w:noWrap/>
            <w:vAlign w:val="center"/>
            <w:hideMark/>
          </w:tcPr>
          <w:p w14:paraId="79FA15D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0A25495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537ADC2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0.11</w:t>
            </w:r>
          </w:p>
        </w:tc>
        <w:tc>
          <w:tcPr>
            <w:tcW w:w="972" w:type="dxa"/>
            <w:tcBorders>
              <w:top w:val="single" w:sz="4" w:space="0" w:color="8EA9DB"/>
              <w:left w:val="nil"/>
              <w:bottom w:val="single" w:sz="4" w:space="0" w:color="8EA9DB"/>
              <w:right w:val="nil"/>
            </w:tcBorders>
            <w:shd w:val="clear" w:color="D9E1F2" w:fill="D9E1F2"/>
            <w:noWrap/>
            <w:vAlign w:val="center"/>
            <w:hideMark/>
          </w:tcPr>
          <w:p w14:paraId="2B5DA12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0.86</w:t>
            </w:r>
          </w:p>
        </w:tc>
        <w:tc>
          <w:tcPr>
            <w:tcW w:w="837" w:type="dxa"/>
            <w:tcBorders>
              <w:top w:val="single" w:sz="4" w:space="0" w:color="8EA9DB"/>
              <w:left w:val="nil"/>
              <w:bottom w:val="single" w:sz="4" w:space="0" w:color="8EA9DB"/>
              <w:right w:val="nil"/>
            </w:tcBorders>
            <w:shd w:val="clear" w:color="D9E1F2" w:fill="D9E1F2"/>
            <w:noWrap/>
            <w:vAlign w:val="center"/>
            <w:hideMark/>
          </w:tcPr>
          <w:p w14:paraId="41FD650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0.20</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311ADA40"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1.42</w:t>
            </w:r>
          </w:p>
        </w:tc>
      </w:tr>
      <w:tr w:rsidR="00F90A00" w:rsidRPr="00F90A00" w14:paraId="3F07AC61"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4B021DB0"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HTTK-Pradeep</w:t>
            </w:r>
          </w:p>
        </w:tc>
        <w:tc>
          <w:tcPr>
            <w:tcW w:w="837" w:type="dxa"/>
            <w:tcBorders>
              <w:top w:val="single" w:sz="4" w:space="0" w:color="8EA9DB"/>
              <w:left w:val="nil"/>
              <w:bottom w:val="single" w:sz="4" w:space="0" w:color="8EA9DB"/>
              <w:right w:val="nil"/>
            </w:tcBorders>
            <w:shd w:val="clear" w:color="auto" w:fill="auto"/>
            <w:noWrap/>
            <w:vAlign w:val="center"/>
            <w:hideMark/>
          </w:tcPr>
          <w:p w14:paraId="2B39BA6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1109" w:type="dxa"/>
            <w:tcBorders>
              <w:top w:val="single" w:sz="4" w:space="0" w:color="8EA9DB"/>
              <w:left w:val="nil"/>
              <w:bottom w:val="single" w:sz="4" w:space="0" w:color="8EA9DB"/>
              <w:right w:val="nil"/>
            </w:tcBorders>
            <w:shd w:val="clear" w:color="auto" w:fill="auto"/>
            <w:noWrap/>
            <w:vAlign w:val="center"/>
            <w:hideMark/>
          </w:tcPr>
          <w:p w14:paraId="60B02C7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1.46</w:t>
            </w:r>
          </w:p>
        </w:tc>
        <w:tc>
          <w:tcPr>
            <w:tcW w:w="837" w:type="dxa"/>
            <w:tcBorders>
              <w:top w:val="single" w:sz="4" w:space="0" w:color="8EA9DB"/>
              <w:left w:val="nil"/>
              <w:bottom w:val="single" w:sz="4" w:space="0" w:color="8EA9DB"/>
              <w:right w:val="nil"/>
            </w:tcBorders>
            <w:shd w:val="clear" w:color="auto" w:fill="auto"/>
            <w:noWrap/>
            <w:vAlign w:val="center"/>
            <w:hideMark/>
          </w:tcPr>
          <w:p w14:paraId="61A612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0.13</w:t>
            </w:r>
          </w:p>
        </w:tc>
        <w:tc>
          <w:tcPr>
            <w:tcW w:w="972" w:type="dxa"/>
            <w:tcBorders>
              <w:top w:val="single" w:sz="4" w:space="0" w:color="8EA9DB"/>
              <w:left w:val="nil"/>
              <w:bottom w:val="single" w:sz="4" w:space="0" w:color="8EA9DB"/>
              <w:right w:val="nil"/>
            </w:tcBorders>
            <w:shd w:val="clear" w:color="auto" w:fill="auto"/>
            <w:noWrap/>
            <w:vAlign w:val="center"/>
            <w:hideMark/>
          </w:tcPr>
          <w:p w14:paraId="3B1B6AC7"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0.85</w:t>
            </w:r>
          </w:p>
        </w:tc>
        <w:tc>
          <w:tcPr>
            <w:tcW w:w="837" w:type="dxa"/>
            <w:tcBorders>
              <w:top w:val="single" w:sz="4" w:space="0" w:color="8EA9DB"/>
              <w:left w:val="nil"/>
              <w:bottom w:val="single" w:sz="4" w:space="0" w:color="8EA9DB"/>
              <w:right w:val="nil"/>
            </w:tcBorders>
            <w:shd w:val="clear" w:color="auto" w:fill="auto"/>
            <w:noWrap/>
            <w:vAlign w:val="center"/>
            <w:hideMark/>
          </w:tcPr>
          <w:p w14:paraId="25DC2AD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0A6425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135B47AD"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246CE958"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HTTK-OPERA</w:t>
            </w:r>
          </w:p>
        </w:tc>
        <w:tc>
          <w:tcPr>
            <w:tcW w:w="837" w:type="dxa"/>
            <w:tcBorders>
              <w:top w:val="single" w:sz="4" w:space="0" w:color="8EA9DB"/>
              <w:left w:val="nil"/>
              <w:bottom w:val="single" w:sz="4" w:space="0" w:color="8EA9DB"/>
              <w:right w:val="nil"/>
            </w:tcBorders>
            <w:shd w:val="clear" w:color="D9E1F2" w:fill="D9E1F2"/>
            <w:noWrap/>
            <w:vAlign w:val="center"/>
            <w:hideMark/>
          </w:tcPr>
          <w:p w14:paraId="0140A23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109" w:type="dxa"/>
            <w:tcBorders>
              <w:top w:val="single" w:sz="4" w:space="0" w:color="8EA9DB"/>
              <w:left w:val="nil"/>
              <w:bottom w:val="single" w:sz="4" w:space="0" w:color="8EA9DB"/>
              <w:right w:val="nil"/>
            </w:tcBorders>
            <w:shd w:val="clear" w:color="D9E1F2" w:fill="D9E1F2"/>
            <w:noWrap/>
            <w:vAlign w:val="center"/>
            <w:hideMark/>
          </w:tcPr>
          <w:p w14:paraId="279C22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1.39</w:t>
            </w:r>
          </w:p>
        </w:tc>
        <w:tc>
          <w:tcPr>
            <w:tcW w:w="837" w:type="dxa"/>
            <w:tcBorders>
              <w:top w:val="single" w:sz="4" w:space="0" w:color="8EA9DB"/>
              <w:left w:val="nil"/>
              <w:bottom w:val="single" w:sz="4" w:space="0" w:color="8EA9DB"/>
              <w:right w:val="nil"/>
            </w:tcBorders>
            <w:shd w:val="clear" w:color="D9E1F2" w:fill="D9E1F2"/>
            <w:noWrap/>
            <w:vAlign w:val="center"/>
            <w:hideMark/>
          </w:tcPr>
          <w:p w14:paraId="2BE822C6"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0.05</w:t>
            </w:r>
          </w:p>
        </w:tc>
        <w:tc>
          <w:tcPr>
            <w:tcW w:w="972" w:type="dxa"/>
            <w:tcBorders>
              <w:top w:val="single" w:sz="4" w:space="0" w:color="8EA9DB"/>
              <w:left w:val="nil"/>
              <w:bottom w:val="single" w:sz="4" w:space="0" w:color="8EA9DB"/>
              <w:right w:val="nil"/>
            </w:tcBorders>
            <w:shd w:val="clear" w:color="D9E1F2" w:fill="D9E1F2"/>
            <w:noWrap/>
            <w:vAlign w:val="center"/>
            <w:hideMark/>
          </w:tcPr>
          <w:p w14:paraId="038AC71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7E0434D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026C649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1.52</w:t>
            </w:r>
          </w:p>
        </w:tc>
      </w:tr>
      <w:tr w:rsidR="00F90A00" w:rsidRPr="00F90A00" w14:paraId="1708D22E"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FD97D6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HTTK-</w:t>
            </w:r>
            <w:proofErr w:type="spellStart"/>
            <w:r w:rsidRPr="00F90A00">
              <w:rPr>
                <w:rFonts w:ascii="Calibri" w:eastAsia="Times New Roman" w:hAnsi="Calibri" w:cs="Times New Roman"/>
                <w:color w:val="000000"/>
              </w:rPr>
              <w:t>YRandom</w:t>
            </w:r>
            <w:proofErr w:type="spellEnd"/>
          </w:p>
        </w:tc>
        <w:tc>
          <w:tcPr>
            <w:tcW w:w="837" w:type="dxa"/>
            <w:tcBorders>
              <w:top w:val="single" w:sz="4" w:space="0" w:color="8EA9DB"/>
              <w:left w:val="nil"/>
              <w:bottom w:val="single" w:sz="4" w:space="0" w:color="8EA9DB"/>
              <w:right w:val="nil"/>
            </w:tcBorders>
            <w:shd w:val="clear" w:color="auto" w:fill="auto"/>
            <w:noWrap/>
            <w:vAlign w:val="center"/>
            <w:hideMark/>
          </w:tcPr>
          <w:p w14:paraId="45ABF8A9"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0.01</w:t>
            </w:r>
          </w:p>
        </w:tc>
        <w:tc>
          <w:tcPr>
            <w:tcW w:w="1109" w:type="dxa"/>
            <w:tcBorders>
              <w:top w:val="single" w:sz="4" w:space="0" w:color="8EA9DB"/>
              <w:left w:val="nil"/>
              <w:bottom w:val="single" w:sz="4" w:space="0" w:color="8EA9DB"/>
              <w:right w:val="nil"/>
            </w:tcBorders>
            <w:shd w:val="clear" w:color="auto" w:fill="auto"/>
            <w:noWrap/>
            <w:vAlign w:val="center"/>
            <w:hideMark/>
          </w:tcPr>
          <w:p w14:paraId="716F3FFC"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1.45</w:t>
            </w:r>
          </w:p>
        </w:tc>
        <w:tc>
          <w:tcPr>
            <w:tcW w:w="837" w:type="dxa"/>
            <w:tcBorders>
              <w:top w:val="single" w:sz="4" w:space="0" w:color="8EA9DB"/>
              <w:left w:val="nil"/>
              <w:bottom w:val="single" w:sz="4" w:space="0" w:color="8EA9DB"/>
              <w:right w:val="nil"/>
            </w:tcBorders>
            <w:shd w:val="clear" w:color="auto" w:fill="auto"/>
            <w:noWrap/>
            <w:vAlign w:val="center"/>
            <w:hideMark/>
          </w:tcPr>
          <w:p w14:paraId="53F6A985"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0.00</w:t>
            </w:r>
          </w:p>
        </w:tc>
        <w:tc>
          <w:tcPr>
            <w:tcW w:w="972" w:type="dxa"/>
            <w:tcBorders>
              <w:top w:val="single" w:sz="4" w:space="0" w:color="8EA9DB"/>
              <w:left w:val="nil"/>
              <w:bottom w:val="single" w:sz="4" w:space="0" w:color="8EA9DB"/>
              <w:right w:val="nil"/>
            </w:tcBorders>
            <w:shd w:val="clear" w:color="auto" w:fill="auto"/>
            <w:noWrap/>
            <w:vAlign w:val="center"/>
            <w:hideMark/>
          </w:tcPr>
          <w:p w14:paraId="38D240A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0.91</w:t>
            </w:r>
          </w:p>
        </w:tc>
        <w:tc>
          <w:tcPr>
            <w:tcW w:w="837" w:type="dxa"/>
            <w:tcBorders>
              <w:top w:val="single" w:sz="4" w:space="0" w:color="8EA9DB"/>
              <w:left w:val="nil"/>
              <w:bottom w:val="single" w:sz="4" w:space="0" w:color="8EA9DB"/>
              <w:right w:val="nil"/>
            </w:tcBorders>
            <w:shd w:val="clear" w:color="auto" w:fill="auto"/>
            <w:noWrap/>
            <w:vAlign w:val="center"/>
            <w:hideMark/>
          </w:tcPr>
          <w:p w14:paraId="7506879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0.02</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168C14DB"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1.57</w:t>
            </w:r>
          </w:p>
        </w:tc>
      </w:tr>
      <w:tr w:rsidR="00F90A00" w:rsidRPr="00F90A00" w14:paraId="6B974E6B"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D9E1F2" w:fill="D9E1F2"/>
            <w:noWrap/>
            <w:vAlign w:val="center"/>
            <w:hideMark/>
          </w:tcPr>
          <w:p w14:paraId="4873E02A"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QSARINS</w:t>
            </w:r>
          </w:p>
        </w:tc>
        <w:tc>
          <w:tcPr>
            <w:tcW w:w="837" w:type="dxa"/>
            <w:tcBorders>
              <w:top w:val="single" w:sz="4" w:space="0" w:color="8EA9DB"/>
              <w:left w:val="nil"/>
              <w:bottom w:val="single" w:sz="4" w:space="0" w:color="8EA9DB"/>
              <w:right w:val="nil"/>
            </w:tcBorders>
            <w:shd w:val="clear" w:color="D9E1F2" w:fill="D9E1F2"/>
            <w:noWrap/>
            <w:vAlign w:val="center"/>
            <w:hideMark/>
          </w:tcPr>
          <w:p w14:paraId="206B809A"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0.10</w:t>
            </w:r>
          </w:p>
        </w:tc>
        <w:tc>
          <w:tcPr>
            <w:tcW w:w="1109" w:type="dxa"/>
            <w:tcBorders>
              <w:top w:val="single" w:sz="4" w:space="0" w:color="8EA9DB"/>
              <w:left w:val="nil"/>
              <w:bottom w:val="single" w:sz="4" w:space="0" w:color="8EA9DB"/>
              <w:right w:val="nil"/>
            </w:tcBorders>
            <w:shd w:val="clear" w:color="D9E1F2" w:fill="D9E1F2"/>
            <w:noWrap/>
            <w:vAlign w:val="center"/>
            <w:hideMark/>
          </w:tcPr>
          <w:p w14:paraId="57316983"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1.00</w:t>
            </w:r>
          </w:p>
        </w:tc>
        <w:tc>
          <w:tcPr>
            <w:tcW w:w="837" w:type="dxa"/>
            <w:tcBorders>
              <w:top w:val="single" w:sz="4" w:space="0" w:color="8EA9DB"/>
              <w:left w:val="nil"/>
              <w:bottom w:val="single" w:sz="4" w:space="0" w:color="8EA9DB"/>
              <w:right w:val="nil"/>
            </w:tcBorders>
            <w:shd w:val="clear" w:color="D9E1F2" w:fill="D9E1F2"/>
            <w:noWrap/>
            <w:vAlign w:val="center"/>
            <w:hideMark/>
          </w:tcPr>
          <w:p w14:paraId="1DA9B11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D9E1F2" w:fill="D9E1F2"/>
            <w:noWrap/>
            <w:vAlign w:val="center"/>
            <w:hideMark/>
          </w:tcPr>
          <w:p w14:paraId="11FA90E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D9E1F2" w:fill="D9E1F2"/>
            <w:noWrap/>
            <w:vAlign w:val="center"/>
            <w:hideMark/>
          </w:tcPr>
          <w:p w14:paraId="54968CF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0.19</w:t>
            </w:r>
          </w:p>
        </w:tc>
        <w:tc>
          <w:tcPr>
            <w:tcW w:w="1329" w:type="dxa"/>
            <w:tcBorders>
              <w:top w:val="single" w:sz="4" w:space="0" w:color="8EA9DB"/>
              <w:left w:val="nil"/>
              <w:bottom w:val="single" w:sz="4" w:space="0" w:color="8EA9DB"/>
              <w:right w:val="single" w:sz="4" w:space="0" w:color="8EA9DB"/>
            </w:tcBorders>
            <w:shd w:val="clear" w:color="D9E1F2" w:fill="D9E1F2"/>
            <w:noWrap/>
            <w:vAlign w:val="center"/>
            <w:hideMark/>
          </w:tcPr>
          <w:p w14:paraId="2EAADAC4"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1.17</w:t>
            </w:r>
          </w:p>
        </w:tc>
      </w:tr>
      <w:tr w:rsidR="00F90A00" w:rsidRPr="00F90A00" w14:paraId="0BCA77BA" w14:textId="77777777" w:rsidTr="00F90A00">
        <w:trPr>
          <w:trHeight w:val="300"/>
        </w:trPr>
        <w:tc>
          <w:tcPr>
            <w:tcW w:w="1700" w:type="dxa"/>
            <w:tcBorders>
              <w:top w:val="single" w:sz="4" w:space="0" w:color="8EA9DB"/>
              <w:left w:val="single" w:sz="4" w:space="0" w:color="8EA9DB"/>
              <w:bottom w:val="single" w:sz="4" w:space="0" w:color="8EA9DB"/>
              <w:right w:val="nil"/>
            </w:tcBorders>
            <w:shd w:val="clear" w:color="auto" w:fill="auto"/>
            <w:noWrap/>
            <w:vAlign w:val="center"/>
            <w:hideMark/>
          </w:tcPr>
          <w:p w14:paraId="26A84813" w14:textId="77777777" w:rsidR="00F90A00" w:rsidRPr="00F90A00" w:rsidRDefault="00F90A00" w:rsidP="00F90A00">
            <w:pPr>
              <w:spacing w:after="0" w:line="240" w:lineRule="auto"/>
              <w:jc w:val="right"/>
              <w:rPr>
                <w:rFonts w:ascii="Calibri" w:eastAsia="Times New Roman" w:hAnsi="Calibri" w:cs="Times New Roman"/>
                <w:color w:val="000000"/>
              </w:rPr>
            </w:pPr>
            <w:r w:rsidRPr="00F90A00">
              <w:rPr>
                <w:rFonts w:ascii="Calibri" w:eastAsia="Times New Roman" w:hAnsi="Calibri" w:cs="Times New Roman"/>
                <w:color w:val="000000"/>
              </w:rPr>
              <w:t>IFS-QAPR</w:t>
            </w:r>
          </w:p>
        </w:tc>
        <w:tc>
          <w:tcPr>
            <w:tcW w:w="837" w:type="dxa"/>
            <w:tcBorders>
              <w:top w:val="single" w:sz="4" w:space="0" w:color="8EA9DB"/>
              <w:left w:val="nil"/>
              <w:bottom w:val="single" w:sz="4" w:space="0" w:color="8EA9DB"/>
              <w:right w:val="nil"/>
            </w:tcBorders>
            <w:shd w:val="clear" w:color="auto" w:fill="auto"/>
            <w:noWrap/>
            <w:vAlign w:val="center"/>
            <w:hideMark/>
          </w:tcPr>
          <w:p w14:paraId="20E1B54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0.15</w:t>
            </w:r>
          </w:p>
        </w:tc>
        <w:tc>
          <w:tcPr>
            <w:tcW w:w="1109" w:type="dxa"/>
            <w:tcBorders>
              <w:top w:val="single" w:sz="4" w:space="0" w:color="8EA9DB"/>
              <w:left w:val="nil"/>
              <w:bottom w:val="single" w:sz="4" w:space="0" w:color="8EA9DB"/>
              <w:right w:val="nil"/>
            </w:tcBorders>
            <w:shd w:val="clear" w:color="auto" w:fill="auto"/>
            <w:noWrap/>
            <w:vAlign w:val="center"/>
            <w:hideMark/>
          </w:tcPr>
          <w:p w14:paraId="0DF43D5D"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0.97</w:t>
            </w:r>
          </w:p>
        </w:tc>
        <w:tc>
          <w:tcPr>
            <w:tcW w:w="837" w:type="dxa"/>
            <w:tcBorders>
              <w:top w:val="single" w:sz="4" w:space="0" w:color="8EA9DB"/>
              <w:left w:val="nil"/>
              <w:bottom w:val="single" w:sz="4" w:space="0" w:color="8EA9DB"/>
              <w:right w:val="nil"/>
            </w:tcBorders>
            <w:shd w:val="clear" w:color="auto" w:fill="auto"/>
            <w:noWrap/>
            <w:vAlign w:val="center"/>
            <w:hideMark/>
          </w:tcPr>
          <w:p w14:paraId="6DE2C0B8"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0.04</w:t>
            </w:r>
          </w:p>
        </w:tc>
        <w:tc>
          <w:tcPr>
            <w:tcW w:w="972" w:type="dxa"/>
            <w:tcBorders>
              <w:top w:val="single" w:sz="4" w:space="0" w:color="8EA9DB"/>
              <w:left w:val="nil"/>
              <w:bottom w:val="single" w:sz="4" w:space="0" w:color="8EA9DB"/>
              <w:right w:val="nil"/>
            </w:tcBorders>
            <w:shd w:val="clear" w:color="auto" w:fill="auto"/>
            <w:noWrap/>
            <w:vAlign w:val="center"/>
            <w:hideMark/>
          </w:tcPr>
          <w:p w14:paraId="2F084BEE"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0.89</w:t>
            </w:r>
          </w:p>
        </w:tc>
        <w:tc>
          <w:tcPr>
            <w:tcW w:w="837" w:type="dxa"/>
            <w:tcBorders>
              <w:top w:val="single" w:sz="4" w:space="0" w:color="8EA9DB"/>
              <w:left w:val="nil"/>
              <w:bottom w:val="single" w:sz="4" w:space="0" w:color="8EA9DB"/>
              <w:right w:val="nil"/>
            </w:tcBorders>
            <w:shd w:val="clear" w:color="auto" w:fill="auto"/>
            <w:noWrap/>
            <w:vAlign w:val="center"/>
            <w:hideMark/>
          </w:tcPr>
          <w:p w14:paraId="6C55B151"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0.25</w:t>
            </w:r>
          </w:p>
        </w:tc>
        <w:tc>
          <w:tcPr>
            <w:tcW w:w="1329" w:type="dxa"/>
            <w:tcBorders>
              <w:top w:val="single" w:sz="4" w:space="0" w:color="8EA9DB"/>
              <w:left w:val="nil"/>
              <w:bottom w:val="single" w:sz="4" w:space="0" w:color="8EA9DB"/>
              <w:right w:val="single" w:sz="4" w:space="0" w:color="8EA9DB"/>
            </w:tcBorders>
            <w:shd w:val="clear" w:color="auto" w:fill="auto"/>
            <w:noWrap/>
            <w:vAlign w:val="center"/>
            <w:hideMark/>
          </w:tcPr>
          <w:p w14:paraId="2E8051AF" w14:textId="77777777" w:rsidR="00F90A00" w:rsidRPr="00F90A00" w:rsidRDefault="00F90A00" w:rsidP="00F90A00">
            <w:pPr>
              <w:spacing w:after="0" w:line="240" w:lineRule="auto"/>
              <w:jc w:val="center"/>
              <w:rPr>
                <w:rFonts w:ascii="Calibri" w:eastAsia="Times New Roman" w:hAnsi="Calibri" w:cs="Times New Roman"/>
                <w:color w:val="000000"/>
              </w:rPr>
            </w:pPr>
            <w:r w:rsidRPr="00F90A00">
              <w:rPr>
                <w:rFonts w:ascii="Calibri" w:eastAsia="Times New Roman" w:hAnsi="Calibri" w:cs="Times New Roman"/>
                <w:color w:val="000000"/>
              </w:rPr>
              <w:t>1.12</w:t>
            </w:r>
          </w:p>
        </w:tc>
      </w:tr>
    </w:tbl>
    <w:p w14:paraId="116FE6F4" w14:textId="69D96392" w:rsidR="00030E11" w:rsidRDefault="00030E11"/>
    <w:p w14:paraId="3EF81B7A" w14:textId="77777777" w:rsidR="00F90A00" w:rsidRDefault="00F90A00">
      <w:pPr>
        <w:rPr>
          <w:rFonts w:asciiTheme="majorHAnsi" w:eastAsiaTheme="majorEastAsia" w:hAnsiTheme="majorHAnsi" w:cstheme="majorBidi"/>
          <w:color w:val="2F5496" w:themeColor="accent1" w:themeShade="BF"/>
          <w:sz w:val="32"/>
          <w:szCs w:val="32"/>
        </w:rPr>
      </w:pPr>
      <w:r>
        <w:br w:type="page"/>
      </w:r>
    </w:p>
    <w:p w14:paraId="08D762E1" w14:textId="77777777" w:rsidR="00D472C2" w:rsidRDefault="00D472C2" w:rsidP="006F4886">
      <w:pPr>
        <w:pStyle w:val="Heading1"/>
        <w:spacing w:line="360" w:lineRule="auto"/>
        <w:rPr>
          <w:ins w:id="2413" w:author="Wambaugh, John (he/him/his)" w:date="2024-05-16T09:20:00Z"/>
        </w:rPr>
      </w:pPr>
      <w:ins w:id="2414" w:author="Wambaugh, John (he/him/his)" w:date="2024-05-16T09:20:00Z">
        <w:r>
          <w:lastRenderedPageBreak/>
          <w:t>Supplemental Figures</w:t>
        </w:r>
      </w:ins>
    </w:p>
    <w:p w14:paraId="2AD9D39C" w14:textId="77777777" w:rsidR="00D472C2" w:rsidRDefault="00D472C2" w:rsidP="00D472C2">
      <w:pPr>
        <w:pStyle w:val="NormalWeb"/>
        <w:jc w:val="center"/>
        <w:rPr>
          <w:ins w:id="2415" w:author="Wambaugh, John (he/him/his)" w:date="2024-05-16T09:20:00Z"/>
        </w:rPr>
      </w:pPr>
      <w:ins w:id="2416" w:author="Wambaugh, John (he/him/his)" w:date="2024-05-16T09:20:00Z">
        <w:r>
          <w:rPr>
            <w:noProof/>
          </w:rPr>
          <w:drawing>
            <wp:inline distT="0" distB="0" distL="0" distR="0" wp14:anchorId="1432E73D" wp14:editId="3E4CCFDC">
              <wp:extent cx="4572000" cy="3054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0197D53A" w14:textId="77777777" w:rsidR="00D472C2" w:rsidRDefault="00D472C2" w:rsidP="00D472C2">
      <w:pPr>
        <w:pStyle w:val="NormalWeb"/>
        <w:rPr>
          <w:ins w:id="2417" w:author="Wambaugh, John (he/him/his)" w:date="2024-05-16T09:20:00Z"/>
        </w:rPr>
      </w:pPr>
    </w:p>
    <w:p w14:paraId="38DBC579" w14:textId="77777777" w:rsidR="00D472C2" w:rsidRDefault="00D472C2" w:rsidP="00D472C2">
      <w:pPr>
        <w:spacing w:after="0" w:line="360" w:lineRule="auto"/>
        <w:jc w:val="center"/>
        <w:rPr>
          <w:ins w:id="2418" w:author="Wambaugh, John (he/him/his)" w:date="2024-05-16T09:20:00Z"/>
        </w:rPr>
      </w:pPr>
    </w:p>
    <w:p w14:paraId="62337DA9" w14:textId="77777777" w:rsidR="00D472C2" w:rsidRDefault="00D472C2" w:rsidP="00D472C2">
      <w:pPr>
        <w:pStyle w:val="Caption"/>
        <w:spacing w:after="0" w:line="360" w:lineRule="auto"/>
        <w:rPr>
          <w:ins w:id="2419" w:author="Wambaugh, John (he/him/his)" w:date="2024-05-16T09:20:00Z"/>
        </w:rPr>
      </w:pPr>
      <w:commentRangeStart w:id="2420"/>
      <w:ins w:id="2421" w:author="Wambaugh, John (he/him/his)" w:date="2024-05-16T09:20:00Z">
        <w:r>
          <w:t xml:space="preserve">Figure </w:t>
        </w:r>
        <w:r>
          <w:fldChar w:fldCharType="begin"/>
        </w:r>
        <w:r>
          <w:instrText xml:space="preserve"> SEQ Figure \* ARABIC </w:instrText>
        </w:r>
        <w:r>
          <w:fldChar w:fldCharType="separate"/>
        </w:r>
        <w:r>
          <w:rPr>
            <w:noProof/>
          </w:rPr>
          <w:t>6</w:t>
        </w:r>
        <w:r>
          <w:rPr>
            <w:noProof/>
          </w:rPr>
          <w:fldChar w:fldCharType="end"/>
        </w:r>
        <w:r>
          <w:t xml:space="preserve">: Evaluation of Predictions for Cmax based on empirical model fits (“1CompFits”), and a PBPK model (“HTTK”) parameterized </w:t>
        </w:r>
        <w:commentRangeEnd w:id="2420"/>
        <w:r>
          <w:rPr>
            <w:rStyle w:val="CommentReference"/>
            <w:i w:val="0"/>
            <w:iCs w:val="0"/>
            <w:color w:val="auto"/>
          </w:rPr>
          <w:commentReference w:id="2420"/>
        </w:r>
        <w:r>
          <w:t xml:space="preserve">with chemical specific values either measured </w:t>
        </w:r>
        <w:r w:rsidRPr="007C2C18">
          <w:t>in vitro</w:t>
        </w:r>
        <w:r>
          <w:t xml:space="preserve"> (“HTTK-</w:t>
        </w:r>
        <w:proofErr w:type="spellStart"/>
        <w:r>
          <w:t>InVitro</w:t>
        </w:r>
        <w:proofErr w:type="spellEnd"/>
        <w:r>
          <w:t>”) or predicted with various QSPRs.</w:t>
        </w:r>
      </w:ins>
    </w:p>
    <w:p w14:paraId="6C68A55E" w14:textId="77777777" w:rsidR="00D472C2" w:rsidRDefault="00D472C2" w:rsidP="00D472C2">
      <w:pPr>
        <w:spacing w:line="360" w:lineRule="auto"/>
        <w:rPr>
          <w:ins w:id="2422" w:author="Wambaugh, John (he/him/his)" w:date="2024-05-16T09:20:00Z"/>
          <w:i/>
          <w:iCs/>
          <w:color w:val="44546A" w:themeColor="text2"/>
          <w:sz w:val="18"/>
          <w:szCs w:val="18"/>
        </w:rPr>
      </w:pPr>
      <w:ins w:id="2423" w:author="Wambaugh, John (he/him/his)" w:date="2024-05-16T09:20:00Z">
        <w:r>
          <w:br w:type="page"/>
        </w:r>
      </w:ins>
    </w:p>
    <w:p w14:paraId="059CF359" w14:textId="77777777" w:rsidR="00D472C2" w:rsidRDefault="00D472C2" w:rsidP="00D472C2">
      <w:pPr>
        <w:pStyle w:val="NormalWeb"/>
        <w:jc w:val="center"/>
        <w:rPr>
          <w:ins w:id="2424" w:author="Wambaugh, John (he/him/his)" w:date="2024-05-16T09:20:00Z"/>
        </w:rPr>
      </w:pPr>
      <w:ins w:id="2425" w:author="Wambaugh, John (he/him/his)" w:date="2024-05-16T09:20:00Z">
        <w:r>
          <w:rPr>
            <w:noProof/>
          </w:rPr>
          <w:lastRenderedPageBreak/>
          <w:drawing>
            <wp:inline distT="0" distB="0" distL="0" distR="0" wp14:anchorId="7C8BCCD7" wp14:editId="1FF96963">
              <wp:extent cx="4572000" cy="30540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ins>
    </w:p>
    <w:p w14:paraId="71305BE5" w14:textId="77777777" w:rsidR="00D472C2" w:rsidRDefault="00D472C2" w:rsidP="00D472C2">
      <w:pPr>
        <w:pStyle w:val="NormalWeb"/>
        <w:rPr>
          <w:ins w:id="2426" w:author="Wambaugh, John (he/him/his)" w:date="2024-05-16T09:20:00Z"/>
        </w:rPr>
      </w:pPr>
    </w:p>
    <w:p w14:paraId="674253BB" w14:textId="77777777" w:rsidR="00D472C2" w:rsidRDefault="00D472C2" w:rsidP="00D472C2">
      <w:pPr>
        <w:spacing w:after="0" w:line="360" w:lineRule="auto"/>
        <w:jc w:val="center"/>
        <w:rPr>
          <w:ins w:id="2427" w:author="Wambaugh, John (he/him/his)" w:date="2024-05-16T09:20:00Z"/>
        </w:rPr>
      </w:pPr>
    </w:p>
    <w:p w14:paraId="76930A5E" w14:textId="77777777" w:rsidR="00D472C2" w:rsidRDefault="00D472C2" w:rsidP="00D472C2">
      <w:pPr>
        <w:pStyle w:val="Caption"/>
        <w:spacing w:after="0" w:line="360" w:lineRule="auto"/>
        <w:rPr>
          <w:ins w:id="2428" w:author="Wambaugh, John (he/him/his)" w:date="2024-05-16T09:20:00Z"/>
        </w:rPr>
      </w:pPr>
      <w:ins w:id="2429" w:author="Wambaugh, John (he/him/his)" w:date="2024-05-16T09:20:00Z">
        <w:r>
          <w:t xml:space="preserve">Figure </w:t>
        </w:r>
        <w:r>
          <w:fldChar w:fldCharType="begin"/>
        </w:r>
        <w:r>
          <w:instrText xml:space="preserve"> SEQ Figure \* ARABIC </w:instrText>
        </w:r>
        <w:r>
          <w:fldChar w:fldCharType="separate"/>
        </w:r>
        <w:r>
          <w:rPr>
            <w:noProof/>
          </w:rPr>
          <w:t>7</w:t>
        </w:r>
        <w:r>
          <w:rPr>
            <w:noProof/>
          </w:rPr>
          <w:fldChar w:fldCharType="end"/>
        </w:r>
        <w:r>
          <w:t xml:space="preserve">: Evaluation of Predictions for AUC based on empirical model fits (“1CompFits”), and a PBPK model (“HTTK”) parameterized with chemical specific values either measured </w:t>
        </w:r>
        <w:r w:rsidRPr="007C2C18">
          <w:t>in vitro</w:t>
        </w:r>
        <w:r>
          <w:t xml:space="preserve"> (“HTTK-</w:t>
        </w:r>
        <w:proofErr w:type="spellStart"/>
        <w:r>
          <w:t>InVitro</w:t>
        </w:r>
        <w:proofErr w:type="spellEnd"/>
        <w:r>
          <w:t>”) or predicted with various QSPRs.</w:t>
        </w:r>
      </w:ins>
    </w:p>
    <w:p w14:paraId="0201A566" w14:textId="77777777" w:rsidR="00D472C2" w:rsidRDefault="00D472C2" w:rsidP="00D472C2">
      <w:pPr>
        <w:spacing w:after="0" w:line="360" w:lineRule="auto"/>
        <w:rPr>
          <w:ins w:id="2430" w:author="Wambaugh, John (he/him/his)" w:date="2024-05-16T09:20:00Z"/>
        </w:rPr>
      </w:pPr>
      <w:ins w:id="2431" w:author="Wambaugh, John (he/him/his)" w:date="2024-05-16T09:20:00Z">
        <w:r>
          <w:br w:type="page"/>
        </w:r>
      </w:ins>
    </w:p>
    <w:p w14:paraId="400C7854" w14:textId="77777777" w:rsidR="00D472C2" w:rsidRDefault="00D472C2" w:rsidP="006F4886">
      <w:pPr>
        <w:pStyle w:val="Heading1"/>
        <w:spacing w:line="360" w:lineRule="auto"/>
        <w:rPr>
          <w:ins w:id="2432" w:author="Wambaugh, John (he/him/his)" w:date="2024-05-16T09:20:00Z"/>
        </w:rPr>
      </w:pPr>
    </w:p>
    <w:p w14:paraId="67B5E0FB" w14:textId="26810E40" w:rsidR="001F7BDE" w:rsidRDefault="001F7BDE" w:rsidP="006F4886">
      <w:pPr>
        <w:pStyle w:val="Heading1"/>
        <w:spacing w:line="360" w:lineRule="auto"/>
      </w:pPr>
      <w:r>
        <w:t>Supplemental Tables</w:t>
      </w:r>
    </w:p>
    <w:p w14:paraId="5FEF5C7F" w14:textId="7D8821FD" w:rsidR="001F7BDE" w:rsidRDefault="001F7BDE" w:rsidP="006F4886">
      <w:pPr>
        <w:spacing w:after="0" w:line="360" w:lineRule="auto"/>
      </w:pPr>
      <w:r>
        <w:t>Supplemental Table 1: List of 10</w:t>
      </w:r>
      <w:r w:rsidR="00074A7A">
        <w:t>2</w:t>
      </w:r>
      <w:r>
        <w:t xml:space="preserve"> chemicals</w:t>
      </w:r>
      <w:r w:rsidR="00645386">
        <w:t xml:space="preserve">, </w:t>
      </w:r>
      <w:r>
        <w:t>physico-chemical descriptors</w:t>
      </w:r>
      <w:r w:rsidR="00645386">
        <w:t xml:space="preserve">, and </w:t>
      </w:r>
      <w:r w:rsidR="007C2C18" w:rsidRPr="007C2C18">
        <w:rPr>
          <w:i/>
        </w:rPr>
        <w:t>in vitro</w:t>
      </w:r>
      <w:r w:rsidR="00645386">
        <w:t xml:space="preserve"> measured values</w:t>
      </w:r>
      <w:r w:rsidR="000F00B6">
        <w:t>, and QSPR predictions</w:t>
      </w:r>
    </w:p>
    <w:p w14:paraId="6A8CD8F3" w14:textId="77777777" w:rsidR="00345AC7" w:rsidRDefault="00345AC7" w:rsidP="006F4886">
      <w:pPr>
        <w:spacing w:after="0" w:line="360" w:lineRule="auto"/>
      </w:pPr>
    </w:p>
    <w:p w14:paraId="0577793A" w14:textId="386BCDCD" w:rsidR="00074A7A" w:rsidRDefault="00074A7A" w:rsidP="006F4886">
      <w:pPr>
        <w:spacing w:after="0" w:line="360" w:lineRule="auto"/>
        <w:rPr>
          <w:i/>
          <w:iCs/>
        </w:rPr>
      </w:pPr>
      <w:r w:rsidRPr="00074A7A">
        <w:rPr>
          <w:i/>
          <w:iCs/>
        </w:rPr>
        <w:t>SupTable-QSPRPredsandInVitroData.xlsx</w:t>
      </w:r>
    </w:p>
    <w:p w14:paraId="1AC2FE0D" w14:textId="77777777" w:rsidR="00345AC7" w:rsidRPr="00074A7A" w:rsidRDefault="00345AC7" w:rsidP="006F4886">
      <w:pPr>
        <w:spacing w:after="0" w:line="360" w:lineRule="auto"/>
        <w:rPr>
          <w:i/>
          <w:iCs/>
        </w:rPr>
      </w:pPr>
    </w:p>
    <w:p w14:paraId="0512B216" w14:textId="459904A0" w:rsidR="001A77AE" w:rsidRDefault="001A77AE" w:rsidP="006F4886">
      <w:pPr>
        <w:spacing w:after="0" w:line="360" w:lineRule="auto"/>
      </w:pPr>
      <w:r>
        <w:t>Supplemental Table 2: Concentration vs. time data (Sayre et al., 2020)</w:t>
      </w:r>
    </w:p>
    <w:p w14:paraId="1A53480B" w14:textId="77777777" w:rsidR="00345AC7" w:rsidRDefault="00345AC7" w:rsidP="006F4886">
      <w:pPr>
        <w:spacing w:after="0" w:line="360" w:lineRule="auto"/>
      </w:pPr>
    </w:p>
    <w:p w14:paraId="4C7CDBE5" w14:textId="07FF8047" w:rsidR="008A3B67" w:rsidRDefault="008A3B67" w:rsidP="006F4886">
      <w:pPr>
        <w:spacing w:after="0" w:line="360" w:lineRule="auto"/>
        <w:rPr>
          <w:i/>
          <w:iCs/>
        </w:rPr>
      </w:pPr>
      <w:r w:rsidRPr="008A3B67">
        <w:rPr>
          <w:i/>
          <w:iCs/>
        </w:rPr>
        <w:t>SupTable-CvTData.xlsx</w:t>
      </w:r>
    </w:p>
    <w:p w14:paraId="6FE8D2B2" w14:textId="77777777" w:rsidR="00345AC7" w:rsidRPr="008A3B67" w:rsidRDefault="00345AC7" w:rsidP="006F4886">
      <w:pPr>
        <w:spacing w:after="0" w:line="360" w:lineRule="auto"/>
        <w:rPr>
          <w:i/>
          <w:iCs/>
        </w:rPr>
      </w:pPr>
    </w:p>
    <w:p w14:paraId="749D5288" w14:textId="77777777" w:rsidR="0069625F" w:rsidRDefault="0069625F">
      <w:r>
        <w:br w:type="page"/>
      </w:r>
    </w:p>
    <w:p w14:paraId="1A9560B3" w14:textId="308B30DD" w:rsidR="0069625F" w:rsidRPr="00D638C2" w:rsidRDefault="001A77AE" w:rsidP="00D638C2">
      <w:pPr>
        <w:spacing w:after="0" w:line="360" w:lineRule="auto"/>
        <w:rPr>
          <w:sz w:val="12"/>
          <w:szCs w:val="12"/>
        </w:rPr>
      </w:pPr>
      <w:r>
        <w:lastRenderedPageBreak/>
        <w:t>Supplemental Table 3: Empirical (one and two compartment model) toxicokinetic parameter estimates</w:t>
      </w:r>
    </w:p>
    <w:tbl>
      <w:tblPr>
        <w:tblStyle w:val="TableGrid"/>
        <w:tblW w:w="0" w:type="auto"/>
        <w:tblLook w:val="04A0" w:firstRow="1" w:lastRow="0" w:firstColumn="1" w:lastColumn="0" w:noHBand="0" w:noVBand="1"/>
      </w:tblPr>
      <w:tblGrid>
        <w:gridCol w:w="2911"/>
        <w:gridCol w:w="809"/>
        <w:gridCol w:w="679"/>
        <w:gridCol w:w="1055"/>
        <w:gridCol w:w="703"/>
        <w:gridCol w:w="703"/>
        <w:gridCol w:w="679"/>
        <w:gridCol w:w="679"/>
        <w:gridCol w:w="679"/>
        <w:gridCol w:w="679"/>
      </w:tblGrid>
      <w:tr w:rsidR="00D638C2" w:rsidRPr="00D638C2" w14:paraId="798DC7A3" w14:textId="77777777" w:rsidTr="00D638C2">
        <w:trPr>
          <w:trHeight w:val="300"/>
        </w:trPr>
        <w:tc>
          <w:tcPr>
            <w:tcW w:w="4543" w:type="dxa"/>
            <w:noWrap/>
            <w:hideMark/>
          </w:tcPr>
          <w:p w14:paraId="75A87FE9" w14:textId="77777777" w:rsidR="00D638C2" w:rsidRPr="00D638C2" w:rsidRDefault="00D638C2" w:rsidP="00D638C2">
            <w:pPr>
              <w:spacing w:line="360" w:lineRule="auto"/>
              <w:rPr>
                <w:sz w:val="12"/>
                <w:szCs w:val="12"/>
              </w:rPr>
            </w:pPr>
            <w:r w:rsidRPr="00D638C2">
              <w:rPr>
                <w:sz w:val="12"/>
                <w:szCs w:val="12"/>
              </w:rPr>
              <w:t>Compound</w:t>
            </w:r>
          </w:p>
        </w:tc>
        <w:tc>
          <w:tcPr>
            <w:tcW w:w="1169" w:type="dxa"/>
            <w:noWrap/>
            <w:hideMark/>
          </w:tcPr>
          <w:p w14:paraId="5C4012A4" w14:textId="77777777" w:rsidR="00D638C2" w:rsidRPr="00D638C2" w:rsidRDefault="00D638C2" w:rsidP="00D638C2">
            <w:pPr>
              <w:spacing w:line="360" w:lineRule="auto"/>
              <w:rPr>
                <w:sz w:val="12"/>
                <w:szCs w:val="12"/>
              </w:rPr>
            </w:pPr>
            <w:r w:rsidRPr="00D638C2">
              <w:rPr>
                <w:sz w:val="12"/>
                <w:szCs w:val="12"/>
              </w:rPr>
              <w:t>CAS</w:t>
            </w:r>
          </w:p>
        </w:tc>
        <w:tc>
          <w:tcPr>
            <w:tcW w:w="960" w:type="dxa"/>
            <w:noWrap/>
            <w:hideMark/>
          </w:tcPr>
          <w:p w14:paraId="2118074E" w14:textId="77777777" w:rsidR="00D638C2" w:rsidRPr="00D638C2" w:rsidRDefault="00D638C2" w:rsidP="00D638C2">
            <w:pPr>
              <w:spacing w:line="360" w:lineRule="auto"/>
              <w:rPr>
                <w:sz w:val="12"/>
                <w:szCs w:val="12"/>
              </w:rPr>
            </w:pPr>
            <w:r w:rsidRPr="00D638C2">
              <w:rPr>
                <w:sz w:val="12"/>
                <w:szCs w:val="12"/>
              </w:rPr>
              <w:t>Species</w:t>
            </w:r>
          </w:p>
        </w:tc>
        <w:tc>
          <w:tcPr>
            <w:tcW w:w="1564" w:type="dxa"/>
            <w:noWrap/>
            <w:hideMark/>
          </w:tcPr>
          <w:p w14:paraId="31DCFA21" w14:textId="77777777" w:rsidR="00D638C2" w:rsidRPr="00D638C2" w:rsidRDefault="00D638C2" w:rsidP="00D638C2">
            <w:pPr>
              <w:spacing w:line="360" w:lineRule="auto"/>
              <w:rPr>
                <w:sz w:val="12"/>
                <w:szCs w:val="12"/>
              </w:rPr>
            </w:pPr>
            <w:r w:rsidRPr="00D638C2">
              <w:rPr>
                <w:sz w:val="12"/>
                <w:szCs w:val="12"/>
              </w:rPr>
              <w:t>Reference</w:t>
            </w:r>
          </w:p>
        </w:tc>
        <w:tc>
          <w:tcPr>
            <w:tcW w:w="998" w:type="dxa"/>
            <w:noWrap/>
            <w:hideMark/>
          </w:tcPr>
          <w:p w14:paraId="05747FB6" w14:textId="77777777" w:rsidR="00D638C2" w:rsidRPr="00D638C2" w:rsidRDefault="00D638C2" w:rsidP="00D638C2">
            <w:pPr>
              <w:spacing w:line="360" w:lineRule="auto"/>
              <w:rPr>
                <w:sz w:val="12"/>
                <w:szCs w:val="12"/>
              </w:rPr>
            </w:pPr>
            <w:r w:rsidRPr="00D638C2">
              <w:rPr>
                <w:sz w:val="12"/>
                <w:szCs w:val="12"/>
              </w:rPr>
              <w:t>AIC.1comp</w:t>
            </w:r>
          </w:p>
        </w:tc>
        <w:tc>
          <w:tcPr>
            <w:tcW w:w="998" w:type="dxa"/>
            <w:noWrap/>
            <w:hideMark/>
          </w:tcPr>
          <w:p w14:paraId="615413AD" w14:textId="77777777" w:rsidR="00D638C2" w:rsidRPr="00D638C2" w:rsidRDefault="00D638C2" w:rsidP="00D638C2">
            <w:pPr>
              <w:spacing w:line="360" w:lineRule="auto"/>
              <w:rPr>
                <w:sz w:val="12"/>
                <w:szCs w:val="12"/>
              </w:rPr>
            </w:pPr>
            <w:r w:rsidRPr="00D638C2">
              <w:rPr>
                <w:sz w:val="12"/>
                <w:szCs w:val="12"/>
              </w:rPr>
              <w:t>AIC.2comp</w:t>
            </w:r>
          </w:p>
        </w:tc>
        <w:tc>
          <w:tcPr>
            <w:tcW w:w="960" w:type="dxa"/>
            <w:noWrap/>
            <w:hideMark/>
          </w:tcPr>
          <w:p w14:paraId="7183B447" w14:textId="77777777" w:rsidR="00D638C2" w:rsidRPr="00D638C2" w:rsidRDefault="00D638C2" w:rsidP="00D638C2">
            <w:pPr>
              <w:spacing w:line="360" w:lineRule="auto"/>
              <w:rPr>
                <w:sz w:val="12"/>
                <w:szCs w:val="12"/>
              </w:rPr>
            </w:pPr>
            <w:r w:rsidRPr="00D638C2">
              <w:rPr>
                <w:sz w:val="12"/>
                <w:szCs w:val="12"/>
              </w:rPr>
              <w:t>Model</w:t>
            </w:r>
          </w:p>
        </w:tc>
        <w:tc>
          <w:tcPr>
            <w:tcW w:w="960" w:type="dxa"/>
            <w:noWrap/>
            <w:hideMark/>
          </w:tcPr>
          <w:p w14:paraId="64A7FF3A" w14:textId="77777777" w:rsidR="00D638C2" w:rsidRPr="00D638C2" w:rsidRDefault="00D638C2" w:rsidP="00D638C2">
            <w:pPr>
              <w:spacing w:line="360" w:lineRule="auto"/>
              <w:rPr>
                <w:sz w:val="12"/>
                <w:szCs w:val="12"/>
              </w:rPr>
            </w:pPr>
            <w:proofErr w:type="spellStart"/>
            <w:r w:rsidRPr="00D638C2">
              <w:rPr>
                <w:sz w:val="12"/>
                <w:szCs w:val="12"/>
              </w:rPr>
              <w:t>Vdist</w:t>
            </w:r>
            <w:proofErr w:type="spellEnd"/>
          </w:p>
        </w:tc>
        <w:tc>
          <w:tcPr>
            <w:tcW w:w="960" w:type="dxa"/>
            <w:noWrap/>
            <w:hideMark/>
          </w:tcPr>
          <w:p w14:paraId="1BF74298" w14:textId="77777777" w:rsidR="00D638C2" w:rsidRPr="00D638C2" w:rsidRDefault="00D638C2" w:rsidP="00D638C2">
            <w:pPr>
              <w:spacing w:line="360" w:lineRule="auto"/>
              <w:rPr>
                <w:sz w:val="12"/>
                <w:szCs w:val="12"/>
              </w:rPr>
            </w:pPr>
            <w:r w:rsidRPr="00D638C2">
              <w:rPr>
                <w:sz w:val="12"/>
                <w:szCs w:val="12"/>
              </w:rPr>
              <w:t>kelim</w:t>
            </w:r>
          </w:p>
        </w:tc>
        <w:tc>
          <w:tcPr>
            <w:tcW w:w="960" w:type="dxa"/>
            <w:noWrap/>
            <w:hideMark/>
          </w:tcPr>
          <w:p w14:paraId="77C2719F" w14:textId="77777777" w:rsidR="00D638C2" w:rsidRPr="00D638C2" w:rsidRDefault="00D638C2" w:rsidP="00D638C2">
            <w:pPr>
              <w:spacing w:line="360" w:lineRule="auto"/>
              <w:rPr>
                <w:sz w:val="12"/>
                <w:szCs w:val="12"/>
              </w:rPr>
            </w:pPr>
            <w:proofErr w:type="spellStart"/>
            <w:r w:rsidRPr="00D638C2">
              <w:rPr>
                <w:sz w:val="12"/>
                <w:szCs w:val="12"/>
              </w:rPr>
              <w:t>halflife</w:t>
            </w:r>
            <w:proofErr w:type="spellEnd"/>
          </w:p>
        </w:tc>
      </w:tr>
      <w:tr w:rsidR="00D638C2" w:rsidRPr="00D638C2" w14:paraId="3EE2844C" w14:textId="77777777" w:rsidTr="00D638C2">
        <w:trPr>
          <w:trHeight w:val="300"/>
        </w:trPr>
        <w:tc>
          <w:tcPr>
            <w:tcW w:w="4543" w:type="dxa"/>
            <w:noWrap/>
            <w:hideMark/>
          </w:tcPr>
          <w:p w14:paraId="4F30A130" w14:textId="77777777" w:rsidR="00D638C2" w:rsidRPr="00D638C2" w:rsidRDefault="00D638C2" w:rsidP="00D638C2">
            <w:pPr>
              <w:spacing w:line="360" w:lineRule="auto"/>
              <w:rPr>
                <w:sz w:val="12"/>
                <w:szCs w:val="12"/>
              </w:rPr>
            </w:pPr>
            <w:r w:rsidRPr="00D638C2">
              <w:rPr>
                <w:sz w:val="12"/>
                <w:szCs w:val="12"/>
              </w:rPr>
              <w:t>1,2-dichloroethane</w:t>
            </w:r>
          </w:p>
        </w:tc>
        <w:tc>
          <w:tcPr>
            <w:tcW w:w="1169" w:type="dxa"/>
            <w:noWrap/>
            <w:hideMark/>
          </w:tcPr>
          <w:p w14:paraId="17A49AB6" w14:textId="77777777" w:rsidR="00D638C2" w:rsidRPr="00D638C2" w:rsidRDefault="00D638C2" w:rsidP="00D638C2">
            <w:pPr>
              <w:spacing w:line="360" w:lineRule="auto"/>
              <w:rPr>
                <w:sz w:val="12"/>
                <w:szCs w:val="12"/>
              </w:rPr>
            </w:pPr>
            <w:r w:rsidRPr="00D638C2">
              <w:rPr>
                <w:sz w:val="12"/>
                <w:szCs w:val="12"/>
              </w:rPr>
              <w:t>107-06-2</w:t>
            </w:r>
          </w:p>
        </w:tc>
        <w:tc>
          <w:tcPr>
            <w:tcW w:w="960" w:type="dxa"/>
            <w:noWrap/>
            <w:hideMark/>
          </w:tcPr>
          <w:p w14:paraId="20CFFDA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642B8B9" w14:textId="77777777" w:rsidR="00D638C2" w:rsidRPr="00D638C2" w:rsidRDefault="00D638C2" w:rsidP="00D638C2">
            <w:pPr>
              <w:spacing w:line="360" w:lineRule="auto"/>
              <w:rPr>
                <w:sz w:val="12"/>
                <w:szCs w:val="12"/>
              </w:rPr>
            </w:pPr>
            <w:r w:rsidRPr="00D638C2">
              <w:rPr>
                <w:sz w:val="12"/>
                <w:szCs w:val="12"/>
              </w:rPr>
              <w:t>18</w:t>
            </w:r>
          </w:p>
        </w:tc>
        <w:tc>
          <w:tcPr>
            <w:tcW w:w="998" w:type="dxa"/>
            <w:noWrap/>
            <w:hideMark/>
          </w:tcPr>
          <w:p w14:paraId="28B56EDF" w14:textId="77777777" w:rsidR="00D638C2" w:rsidRPr="00D638C2" w:rsidRDefault="00D638C2" w:rsidP="00D638C2">
            <w:pPr>
              <w:spacing w:line="360" w:lineRule="auto"/>
              <w:rPr>
                <w:sz w:val="12"/>
                <w:szCs w:val="12"/>
              </w:rPr>
            </w:pPr>
            <w:r w:rsidRPr="00D638C2">
              <w:rPr>
                <w:sz w:val="12"/>
                <w:szCs w:val="12"/>
              </w:rPr>
              <w:t>286.7</w:t>
            </w:r>
          </w:p>
        </w:tc>
        <w:tc>
          <w:tcPr>
            <w:tcW w:w="998" w:type="dxa"/>
            <w:noWrap/>
            <w:hideMark/>
          </w:tcPr>
          <w:p w14:paraId="536B166F" w14:textId="77777777" w:rsidR="00D638C2" w:rsidRPr="00D638C2" w:rsidRDefault="00D638C2" w:rsidP="00D638C2">
            <w:pPr>
              <w:spacing w:line="360" w:lineRule="auto"/>
              <w:rPr>
                <w:sz w:val="12"/>
                <w:szCs w:val="12"/>
              </w:rPr>
            </w:pPr>
            <w:r w:rsidRPr="00D638C2">
              <w:rPr>
                <w:sz w:val="12"/>
                <w:szCs w:val="12"/>
              </w:rPr>
              <w:t>290.7</w:t>
            </w:r>
          </w:p>
        </w:tc>
        <w:tc>
          <w:tcPr>
            <w:tcW w:w="960" w:type="dxa"/>
            <w:noWrap/>
            <w:hideMark/>
          </w:tcPr>
          <w:p w14:paraId="4E488DB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071AD2D" w14:textId="77777777" w:rsidR="00D638C2" w:rsidRPr="00D638C2" w:rsidRDefault="00D638C2" w:rsidP="00D638C2">
            <w:pPr>
              <w:spacing w:line="360" w:lineRule="auto"/>
              <w:rPr>
                <w:sz w:val="12"/>
                <w:szCs w:val="12"/>
              </w:rPr>
            </w:pPr>
            <w:r w:rsidRPr="00D638C2">
              <w:rPr>
                <w:sz w:val="12"/>
                <w:szCs w:val="12"/>
              </w:rPr>
              <w:t>3.65</w:t>
            </w:r>
          </w:p>
        </w:tc>
        <w:tc>
          <w:tcPr>
            <w:tcW w:w="960" w:type="dxa"/>
            <w:noWrap/>
            <w:hideMark/>
          </w:tcPr>
          <w:p w14:paraId="340D6F51" w14:textId="77777777" w:rsidR="00D638C2" w:rsidRPr="00D638C2" w:rsidRDefault="00D638C2" w:rsidP="00D638C2">
            <w:pPr>
              <w:spacing w:line="360" w:lineRule="auto"/>
              <w:rPr>
                <w:sz w:val="12"/>
                <w:szCs w:val="12"/>
              </w:rPr>
            </w:pPr>
            <w:r w:rsidRPr="00D638C2">
              <w:rPr>
                <w:sz w:val="12"/>
                <w:szCs w:val="12"/>
              </w:rPr>
              <w:t>0.3431</w:t>
            </w:r>
          </w:p>
        </w:tc>
        <w:tc>
          <w:tcPr>
            <w:tcW w:w="960" w:type="dxa"/>
            <w:noWrap/>
            <w:hideMark/>
          </w:tcPr>
          <w:p w14:paraId="02743359" w14:textId="77777777" w:rsidR="00D638C2" w:rsidRPr="00D638C2" w:rsidRDefault="00D638C2" w:rsidP="00D638C2">
            <w:pPr>
              <w:spacing w:line="360" w:lineRule="auto"/>
              <w:rPr>
                <w:sz w:val="12"/>
                <w:szCs w:val="12"/>
              </w:rPr>
            </w:pPr>
            <w:r w:rsidRPr="00D638C2">
              <w:rPr>
                <w:sz w:val="12"/>
                <w:szCs w:val="12"/>
              </w:rPr>
              <w:t>2.02</w:t>
            </w:r>
          </w:p>
        </w:tc>
      </w:tr>
      <w:tr w:rsidR="00D638C2" w:rsidRPr="00D638C2" w14:paraId="17619B60" w14:textId="77777777" w:rsidTr="00D638C2">
        <w:trPr>
          <w:trHeight w:val="300"/>
        </w:trPr>
        <w:tc>
          <w:tcPr>
            <w:tcW w:w="4543" w:type="dxa"/>
            <w:noWrap/>
            <w:hideMark/>
          </w:tcPr>
          <w:p w14:paraId="12FA1C79" w14:textId="77777777" w:rsidR="00D638C2" w:rsidRPr="00D638C2" w:rsidRDefault="00D638C2" w:rsidP="00D638C2">
            <w:pPr>
              <w:spacing w:line="360" w:lineRule="auto"/>
              <w:rPr>
                <w:sz w:val="12"/>
                <w:szCs w:val="12"/>
              </w:rPr>
            </w:pPr>
            <w:r w:rsidRPr="00D638C2">
              <w:rPr>
                <w:sz w:val="12"/>
                <w:szCs w:val="12"/>
              </w:rPr>
              <w:t>1,4-dioxane</w:t>
            </w:r>
          </w:p>
        </w:tc>
        <w:tc>
          <w:tcPr>
            <w:tcW w:w="1169" w:type="dxa"/>
            <w:noWrap/>
            <w:hideMark/>
          </w:tcPr>
          <w:p w14:paraId="202315AA" w14:textId="77777777" w:rsidR="00D638C2" w:rsidRPr="00D638C2" w:rsidRDefault="00D638C2" w:rsidP="00D638C2">
            <w:pPr>
              <w:spacing w:line="360" w:lineRule="auto"/>
              <w:rPr>
                <w:sz w:val="12"/>
                <w:szCs w:val="12"/>
              </w:rPr>
            </w:pPr>
            <w:r w:rsidRPr="00D638C2">
              <w:rPr>
                <w:sz w:val="12"/>
                <w:szCs w:val="12"/>
              </w:rPr>
              <w:t>123-91-1</w:t>
            </w:r>
          </w:p>
        </w:tc>
        <w:tc>
          <w:tcPr>
            <w:tcW w:w="960" w:type="dxa"/>
            <w:noWrap/>
            <w:hideMark/>
          </w:tcPr>
          <w:p w14:paraId="7D02EE1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744E81" w14:textId="77777777" w:rsidR="00D638C2" w:rsidRPr="00D638C2" w:rsidRDefault="00D638C2" w:rsidP="00D638C2">
            <w:pPr>
              <w:spacing w:line="360" w:lineRule="auto"/>
              <w:rPr>
                <w:sz w:val="12"/>
                <w:szCs w:val="12"/>
              </w:rPr>
            </w:pPr>
            <w:r w:rsidRPr="00D638C2">
              <w:rPr>
                <w:sz w:val="12"/>
                <w:szCs w:val="12"/>
              </w:rPr>
              <w:t>24, 6</w:t>
            </w:r>
          </w:p>
        </w:tc>
        <w:tc>
          <w:tcPr>
            <w:tcW w:w="998" w:type="dxa"/>
            <w:noWrap/>
            <w:hideMark/>
          </w:tcPr>
          <w:p w14:paraId="2CF49197" w14:textId="77777777" w:rsidR="00D638C2" w:rsidRPr="00D638C2" w:rsidRDefault="00D638C2" w:rsidP="00D638C2">
            <w:pPr>
              <w:spacing w:line="360" w:lineRule="auto"/>
              <w:rPr>
                <w:sz w:val="12"/>
                <w:szCs w:val="12"/>
              </w:rPr>
            </w:pPr>
            <w:r w:rsidRPr="00D638C2">
              <w:rPr>
                <w:sz w:val="12"/>
                <w:szCs w:val="12"/>
              </w:rPr>
              <w:t>1373</w:t>
            </w:r>
          </w:p>
        </w:tc>
        <w:tc>
          <w:tcPr>
            <w:tcW w:w="998" w:type="dxa"/>
            <w:noWrap/>
            <w:hideMark/>
          </w:tcPr>
          <w:p w14:paraId="3D8228E5" w14:textId="77777777" w:rsidR="00D638C2" w:rsidRPr="00D638C2" w:rsidRDefault="00D638C2" w:rsidP="00D638C2">
            <w:pPr>
              <w:spacing w:line="360" w:lineRule="auto"/>
              <w:rPr>
                <w:sz w:val="12"/>
                <w:szCs w:val="12"/>
              </w:rPr>
            </w:pPr>
            <w:r w:rsidRPr="00D638C2">
              <w:rPr>
                <w:sz w:val="12"/>
                <w:szCs w:val="12"/>
              </w:rPr>
              <w:t>1373</w:t>
            </w:r>
          </w:p>
        </w:tc>
        <w:tc>
          <w:tcPr>
            <w:tcW w:w="960" w:type="dxa"/>
            <w:noWrap/>
            <w:hideMark/>
          </w:tcPr>
          <w:p w14:paraId="4567A74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488BFE2" w14:textId="77777777" w:rsidR="00D638C2" w:rsidRPr="00D638C2" w:rsidRDefault="00D638C2" w:rsidP="00D638C2">
            <w:pPr>
              <w:spacing w:line="360" w:lineRule="auto"/>
              <w:rPr>
                <w:sz w:val="12"/>
                <w:szCs w:val="12"/>
              </w:rPr>
            </w:pPr>
            <w:r w:rsidRPr="00D638C2">
              <w:rPr>
                <w:sz w:val="12"/>
                <w:szCs w:val="12"/>
              </w:rPr>
              <w:t>0.4464</w:t>
            </w:r>
          </w:p>
        </w:tc>
        <w:tc>
          <w:tcPr>
            <w:tcW w:w="960" w:type="dxa"/>
            <w:noWrap/>
            <w:hideMark/>
          </w:tcPr>
          <w:p w14:paraId="7D361551" w14:textId="77777777" w:rsidR="00D638C2" w:rsidRPr="00D638C2" w:rsidRDefault="00D638C2" w:rsidP="00D638C2">
            <w:pPr>
              <w:spacing w:line="360" w:lineRule="auto"/>
              <w:rPr>
                <w:sz w:val="12"/>
                <w:szCs w:val="12"/>
              </w:rPr>
            </w:pPr>
            <w:r w:rsidRPr="00D638C2">
              <w:rPr>
                <w:sz w:val="12"/>
                <w:szCs w:val="12"/>
              </w:rPr>
              <w:t>0.01508</w:t>
            </w:r>
          </w:p>
        </w:tc>
        <w:tc>
          <w:tcPr>
            <w:tcW w:w="960" w:type="dxa"/>
            <w:noWrap/>
            <w:hideMark/>
          </w:tcPr>
          <w:p w14:paraId="1EDCCAED" w14:textId="77777777" w:rsidR="00D638C2" w:rsidRPr="00D638C2" w:rsidRDefault="00D638C2" w:rsidP="00D638C2">
            <w:pPr>
              <w:spacing w:line="360" w:lineRule="auto"/>
              <w:rPr>
                <w:sz w:val="12"/>
                <w:szCs w:val="12"/>
              </w:rPr>
            </w:pPr>
            <w:r w:rsidRPr="00D638C2">
              <w:rPr>
                <w:sz w:val="12"/>
                <w:szCs w:val="12"/>
              </w:rPr>
              <w:t>45.97</w:t>
            </w:r>
          </w:p>
        </w:tc>
      </w:tr>
      <w:tr w:rsidR="00D638C2" w:rsidRPr="00D638C2" w14:paraId="14641E08" w14:textId="77777777" w:rsidTr="00D638C2">
        <w:trPr>
          <w:trHeight w:val="300"/>
        </w:trPr>
        <w:tc>
          <w:tcPr>
            <w:tcW w:w="4543" w:type="dxa"/>
            <w:noWrap/>
            <w:hideMark/>
          </w:tcPr>
          <w:p w14:paraId="16926AF9" w14:textId="77777777" w:rsidR="00D638C2" w:rsidRPr="00D638C2" w:rsidRDefault="00D638C2" w:rsidP="00D638C2">
            <w:pPr>
              <w:spacing w:line="360" w:lineRule="auto"/>
              <w:rPr>
                <w:sz w:val="12"/>
                <w:szCs w:val="12"/>
              </w:rPr>
            </w:pPr>
            <w:r w:rsidRPr="00D638C2">
              <w:rPr>
                <w:sz w:val="12"/>
                <w:szCs w:val="12"/>
              </w:rPr>
              <w:t>1-chloro-2-propanol</w:t>
            </w:r>
          </w:p>
        </w:tc>
        <w:tc>
          <w:tcPr>
            <w:tcW w:w="1169" w:type="dxa"/>
            <w:noWrap/>
            <w:hideMark/>
          </w:tcPr>
          <w:p w14:paraId="0A1E95AC" w14:textId="77777777" w:rsidR="00D638C2" w:rsidRPr="00D638C2" w:rsidRDefault="00D638C2" w:rsidP="00D638C2">
            <w:pPr>
              <w:spacing w:line="360" w:lineRule="auto"/>
              <w:rPr>
                <w:sz w:val="12"/>
                <w:szCs w:val="12"/>
              </w:rPr>
            </w:pPr>
            <w:r w:rsidRPr="00D638C2">
              <w:rPr>
                <w:sz w:val="12"/>
                <w:szCs w:val="12"/>
              </w:rPr>
              <w:t>127-00-4</w:t>
            </w:r>
          </w:p>
        </w:tc>
        <w:tc>
          <w:tcPr>
            <w:tcW w:w="960" w:type="dxa"/>
            <w:noWrap/>
            <w:hideMark/>
          </w:tcPr>
          <w:p w14:paraId="5260985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EC10590" w14:textId="77777777" w:rsidR="00D638C2" w:rsidRPr="00D638C2" w:rsidRDefault="00D638C2" w:rsidP="00D638C2">
            <w:pPr>
              <w:spacing w:line="360" w:lineRule="auto"/>
              <w:rPr>
                <w:sz w:val="12"/>
                <w:szCs w:val="12"/>
              </w:rPr>
            </w:pPr>
            <w:r w:rsidRPr="00D638C2">
              <w:rPr>
                <w:sz w:val="12"/>
                <w:szCs w:val="12"/>
              </w:rPr>
              <w:t>176</w:t>
            </w:r>
          </w:p>
        </w:tc>
        <w:tc>
          <w:tcPr>
            <w:tcW w:w="998" w:type="dxa"/>
            <w:noWrap/>
            <w:hideMark/>
          </w:tcPr>
          <w:p w14:paraId="2DFF5BDA" w14:textId="77777777" w:rsidR="00D638C2" w:rsidRPr="00D638C2" w:rsidRDefault="00D638C2" w:rsidP="00D638C2">
            <w:pPr>
              <w:spacing w:line="360" w:lineRule="auto"/>
              <w:rPr>
                <w:sz w:val="12"/>
                <w:szCs w:val="12"/>
              </w:rPr>
            </w:pPr>
            <w:r w:rsidRPr="00D638C2">
              <w:rPr>
                <w:sz w:val="12"/>
                <w:szCs w:val="12"/>
              </w:rPr>
              <w:t>5.553</w:t>
            </w:r>
          </w:p>
        </w:tc>
        <w:tc>
          <w:tcPr>
            <w:tcW w:w="998" w:type="dxa"/>
            <w:noWrap/>
            <w:hideMark/>
          </w:tcPr>
          <w:p w14:paraId="38737B4F" w14:textId="77777777" w:rsidR="00D638C2" w:rsidRPr="00D638C2" w:rsidRDefault="00D638C2" w:rsidP="00D638C2">
            <w:pPr>
              <w:spacing w:line="360" w:lineRule="auto"/>
              <w:rPr>
                <w:sz w:val="12"/>
                <w:szCs w:val="12"/>
              </w:rPr>
            </w:pPr>
            <w:r w:rsidRPr="00D638C2">
              <w:rPr>
                <w:sz w:val="12"/>
                <w:szCs w:val="12"/>
              </w:rPr>
              <w:t>10.39</w:t>
            </w:r>
          </w:p>
        </w:tc>
        <w:tc>
          <w:tcPr>
            <w:tcW w:w="960" w:type="dxa"/>
            <w:noWrap/>
            <w:hideMark/>
          </w:tcPr>
          <w:p w14:paraId="414E599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5D0ED05" w14:textId="77777777" w:rsidR="00D638C2" w:rsidRPr="00D638C2" w:rsidRDefault="00D638C2" w:rsidP="00D638C2">
            <w:pPr>
              <w:spacing w:line="360" w:lineRule="auto"/>
              <w:rPr>
                <w:sz w:val="12"/>
                <w:szCs w:val="12"/>
              </w:rPr>
            </w:pPr>
            <w:r w:rsidRPr="00D638C2">
              <w:rPr>
                <w:sz w:val="12"/>
                <w:szCs w:val="12"/>
              </w:rPr>
              <w:t>2.835</w:t>
            </w:r>
          </w:p>
        </w:tc>
        <w:tc>
          <w:tcPr>
            <w:tcW w:w="960" w:type="dxa"/>
            <w:noWrap/>
            <w:hideMark/>
          </w:tcPr>
          <w:p w14:paraId="6B21C4DC" w14:textId="77777777" w:rsidR="00D638C2" w:rsidRPr="00D638C2" w:rsidRDefault="00D638C2" w:rsidP="00D638C2">
            <w:pPr>
              <w:spacing w:line="360" w:lineRule="auto"/>
              <w:rPr>
                <w:sz w:val="12"/>
                <w:szCs w:val="12"/>
              </w:rPr>
            </w:pPr>
            <w:r w:rsidRPr="00D638C2">
              <w:rPr>
                <w:sz w:val="12"/>
                <w:szCs w:val="12"/>
              </w:rPr>
              <w:t>1.344</w:t>
            </w:r>
          </w:p>
        </w:tc>
        <w:tc>
          <w:tcPr>
            <w:tcW w:w="960" w:type="dxa"/>
            <w:noWrap/>
            <w:hideMark/>
          </w:tcPr>
          <w:p w14:paraId="098A296E" w14:textId="77777777" w:rsidR="00D638C2" w:rsidRPr="00D638C2" w:rsidRDefault="00D638C2" w:rsidP="00D638C2">
            <w:pPr>
              <w:spacing w:line="360" w:lineRule="auto"/>
              <w:rPr>
                <w:sz w:val="12"/>
                <w:szCs w:val="12"/>
              </w:rPr>
            </w:pPr>
            <w:r w:rsidRPr="00D638C2">
              <w:rPr>
                <w:sz w:val="12"/>
                <w:szCs w:val="12"/>
              </w:rPr>
              <w:t>0.5157</w:t>
            </w:r>
          </w:p>
        </w:tc>
      </w:tr>
      <w:tr w:rsidR="00D638C2" w:rsidRPr="00D638C2" w14:paraId="62D7C026" w14:textId="77777777" w:rsidTr="00D638C2">
        <w:trPr>
          <w:trHeight w:val="300"/>
        </w:trPr>
        <w:tc>
          <w:tcPr>
            <w:tcW w:w="4543" w:type="dxa"/>
            <w:noWrap/>
            <w:hideMark/>
          </w:tcPr>
          <w:p w14:paraId="5FE0CDCE" w14:textId="77777777" w:rsidR="00D638C2" w:rsidRPr="00D638C2" w:rsidRDefault="00D638C2" w:rsidP="00D638C2">
            <w:pPr>
              <w:spacing w:line="360" w:lineRule="auto"/>
              <w:rPr>
                <w:sz w:val="12"/>
                <w:szCs w:val="12"/>
              </w:rPr>
            </w:pPr>
            <w:r w:rsidRPr="00D638C2">
              <w:rPr>
                <w:sz w:val="12"/>
                <w:szCs w:val="12"/>
              </w:rPr>
              <w:t>2,3,7,8-tetrachlorodibenzo-p-dioxin</w:t>
            </w:r>
          </w:p>
        </w:tc>
        <w:tc>
          <w:tcPr>
            <w:tcW w:w="1169" w:type="dxa"/>
            <w:noWrap/>
            <w:hideMark/>
          </w:tcPr>
          <w:p w14:paraId="4E443AD1" w14:textId="77777777" w:rsidR="00D638C2" w:rsidRPr="00D638C2" w:rsidRDefault="00D638C2" w:rsidP="00D638C2">
            <w:pPr>
              <w:spacing w:line="360" w:lineRule="auto"/>
              <w:rPr>
                <w:sz w:val="12"/>
                <w:szCs w:val="12"/>
              </w:rPr>
            </w:pPr>
            <w:r w:rsidRPr="00D638C2">
              <w:rPr>
                <w:sz w:val="12"/>
                <w:szCs w:val="12"/>
              </w:rPr>
              <w:t>1746-01-6</w:t>
            </w:r>
          </w:p>
        </w:tc>
        <w:tc>
          <w:tcPr>
            <w:tcW w:w="960" w:type="dxa"/>
            <w:noWrap/>
            <w:hideMark/>
          </w:tcPr>
          <w:p w14:paraId="2A913BB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0ADBD5E" w14:textId="77777777" w:rsidR="00D638C2" w:rsidRPr="00D638C2" w:rsidRDefault="00D638C2" w:rsidP="00D638C2">
            <w:pPr>
              <w:spacing w:line="360" w:lineRule="auto"/>
              <w:rPr>
                <w:sz w:val="12"/>
                <w:szCs w:val="12"/>
              </w:rPr>
            </w:pPr>
            <w:r w:rsidRPr="00D638C2">
              <w:rPr>
                <w:sz w:val="12"/>
                <w:szCs w:val="12"/>
              </w:rPr>
              <w:t>177</w:t>
            </w:r>
          </w:p>
        </w:tc>
        <w:tc>
          <w:tcPr>
            <w:tcW w:w="998" w:type="dxa"/>
            <w:noWrap/>
            <w:hideMark/>
          </w:tcPr>
          <w:p w14:paraId="444694B7" w14:textId="77777777" w:rsidR="00D638C2" w:rsidRPr="00D638C2" w:rsidRDefault="00D638C2" w:rsidP="00D638C2">
            <w:pPr>
              <w:spacing w:line="360" w:lineRule="auto"/>
              <w:rPr>
                <w:sz w:val="12"/>
                <w:szCs w:val="12"/>
              </w:rPr>
            </w:pPr>
            <w:r w:rsidRPr="00D638C2">
              <w:rPr>
                <w:sz w:val="12"/>
                <w:szCs w:val="12"/>
              </w:rPr>
              <w:t>-49.13</w:t>
            </w:r>
          </w:p>
        </w:tc>
        <w:tc>
          <w:tcPr>
            <w:tcW w:w="998" w:type="dxa"/>
            <w:noWrap/>
            <w:hideMark/>
          </w:tcPr>
          <w:p w14:paraId="62C41AF4" w14:textId="77777777" w:rsidR="00D638C2" w:rsidRPr="00D638C2" w:rsidRDefault="00D638C2" w:rsidP="00D638C2">
            <w:pPr>
              <w:spacing w:line="360" w:lineRule="auto"/>
              <w:rPr>
                <w:sz w:val="12"/>
                <w:szCs w:val="12"/>
              </w:rPr>
            </w:pPr>
            <w:r w:rsidRPr="00D638C2">
              <w:rPr>
                <w:sz w:val="12"/>
                <w:szCs w:val="12"/>
              </w:rPr>
              <w:t>-45.42</w:t>
            </w:r>
          </w:p>
        </w:tc>
        <w:tc>
          <w:tcPr>
            <w:tcW w:w="960" w:type="dxa"/>
            <w:noWrap/>
            <w:hideMark/>
          </w:tcPr>
          <w:p w14:paraId="184AE0C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B9D04FD" w14:textId="77777777" w:rsidR="00D638C2" w:rsidRPr="00D638C2" w:rsidRDefault="00D638C2" w:rsidP="00D638C2">
            <w:pPr>
              <w:spacing w:line="360" w:lineRule="auto"/>
              <w:rPr>
                <w:sz w:val="12"/>
                <w:szCs w:val="12"/>
              </w:rPr>
            </w:pPr>
            <w:r w:rsidRPr="00D638C2">
              <w:rPr>
                <w:sz w:val="12"/>
                <w:szCs w:val="12"/>
              </w:rPr>
              <w:t>0.2341</w:t>
            </w:r>
          </w:p>
        </w:tc>
        <w:tc>
          <w:tcPr>
            <w:tcW w:w="960" w:type="dxa"/>
            <w:noWrap/>
            <w:hideMark/>
          </w:tcPr>
          <w:p w14:paraId="21D50C38" w14:textId="77777777" w:rsidR="00D638C2" w:rsidRPr="00D638C2" w:rsidRDefault="00D638C2" w:rsidP="00D638C2">
            <w:pPr>
              <w:spacing w:line="360" w:lineRule="auto"/>
              <w:rPr>
                <w:sz w:val="12"/>
                <w:szCs w:val="12"/>
              </w:rPr>
            </w:pPr>
            <w:r w:rsidRPr="00D638C2">
              <w:rPr>
                <w:sz w:val="12"/>
                <w:szCs w:val="12"/>
              </w:rPr>
              <w:t>0.001496</w:t>
            </w:r>
          </w:p>
        </w:tc>
        <w:tc>
          <w:tcPr>
            <w:tcW w:w="960" w:type="dxa"/>
            <w:noWrap/>
            <w:hideMark/>
          </w:tcPr>
          <w:p w14:paraId="05427D90" w14:textId="77777777" w:rsidR="00D638C2" w:rsidRPr="00D638C2" w:rsidRDefault="00D638C2" w:rsidP="00D638C2">
            <w:pPr>
              <w:spacing w:line="360" w:lineRule="auto"/>
              <w:rPr>
                <w:sz w:val="12"/>
                <w:szCs w:val="12"/>
              </w:rPr>
            </w:pPr>
            <w:r w:rsidRPr="00D638C2">
              <w:rPr>
                <w:sz w:val="12"/>
                <w:szCs w:val="12"/>
              </w:rPr>
              <w:t>463.4</w:t>
            </w:r>
          </w:p>
        </w:tc>
      </w:tr>
      <w:tr w:rsidR="00D638C2" w:rsidRPr="00D638C2" w14:paraId="18E76CCB" w14:textId="77777777" w:rsidTr="00D638C2">
        <w:trPr>
          <w:trHeight w:val="300"/>
        </w:trPr>
        <w:tc>
          <w:tcPr>
            <w:tcW w:w="4543" w:type="dxa"/>
            <w:noWrap/>
            <w:hideMark/>
          </w:tcPr>
          <w:p w14:paraId="09F34C8C" w14:textId="77777777" w:rsidR="00D638C2" w:rsidRPr="00D638C2" w:rsidRDefault="00D638C2" w:rsidP="00D638C2">
            <w:pPr>
              <w:spacing w:line="360" w:lineRule="auto"/>
              <w:rPr>
                <w:sz w:val="12"/>
                <w:szCs w:val="12"/>
              </w:rPr>
            </w:pPr>
            <w:r w:rsidRPr="00D638C2">
              <w:rPr>
                <w:sz w:val="12"/>
                <w:szCs w:val="12"/>
              </w:rPr>
              <w:t>2,4-dichlorophenoxyacetic acid</w:t>
            </w:r>
          </w:p>
        </w:tc>
        <w:tc>
          <w:tcPr>
            <w:tcW w:w="1169" w:type="dxa"/>
            <w:noWrap/>
            <w:hideMark/>
          </w:tcPr>
          <w:p w14:paraId="55CC490F" w14:textId="77777777" w:rsidR="00D638C2" w:rsidRPr="00D638C2" w:rsidRDefault="00D638C2" w:rsidP="00D638C2">
            <w:pPr>
              <w:spacing w:line="360" w:lineRule="auto"/>
              <w:rPr>
                <w:sz w:val="12"/>
                <w:szCs w:val="12"/>
              </w:rPr>
            </w:pPr>
            <w:r w:rsidRPr="00D638C2">
              <w:rPr>
                <w:sz w:val="12"/>
                <w:szCs w:val="12"/>
              </w:rPr>
              <w:t>94-75-7</w:t>
            </w:r>
          </w:p>
        </w:tc>
        <w:tc>
          <w:tcPr>
            <w:tcW w:w="960" w:type="dxa"/>
            <w:noWrap/>
            <w:hideMark/>
          </w:tcPr>
          <w:p w14:paraId="191BB91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7996041" w14:textId="77777777" w:rsidR="00D638C2" w:rsidRPr="00D638C2" w:rsidRDefault="00D638C2" w:rsidP="00D638C2">
            <w:pPr>
              <w:spacing w:line="360" w:lineRule="auto"/>
              <w:rPr>
                <w:sz w:val="12"/>
                <w:szCs w:val="12"/>
              </w:rPr>
            </w:pPr>
            <w:r w:rsidRPr="00D638C2">
              <w:rPr>
                <w:sz w:val="12"/>
                <w:szCs w:val="12"/>
              </w:rPr>
              <w:t>164, 192</w:t>
            </w:r>
          </w:p>
        </w:tc>
        <w:tc>
          <w:tcPr>
            <w:tcW w:w="998" w:type="dxa"/>
            <w:noWrap/>
            <w:hideMark/>
          </w:tcPr>
          <w:p w14:paraId="320E8BD5" w14:textId="77777777" w:rsidR="00D638C2" w:rsidRPr="00D638C2" w:rsidRDefault="00D638C2" w:rsidP="00D638C2">
            <w:pPr>
              <w:spacing w:line="360" w:lineRule="auto"/>
              <w:rPr>
                <w:sz w:val="12"/>
                <w:szCs w:val="12"/>
              </w:rPr>
            </w:pPr>
            <w:r w:rsidRPr="00D638C2">
              <w:rPr>
                <w:sz w:val="12"/>
                <w:szCs w:val="12"/>
              </w:rPr>
              <w:t>238.4</w:t>
            </w:r>
          </w:p>
        </w:tc>
        <w:tc>
          <w:tcPr>
            <w:tcW w:w="998" w:type="dxa"/>
            <w:noWrap/>
            <w:hideMark/>
          </w:tcPr>
          <w:p w14:paraId="73174BA2" w14:textId="77777777" w:rsidR="00D638C2" w:rsidRPr="00D638C2" w:rsidRDefault="00D638C2" w:rsidP="00D638C2">
            <w:pPr>
              <w:spacing w:line="360" w:lineRule="auto"/>
              <w:rPr>
                <w:sz w:val="12"/>
                <w:szCs w:val="12"/>
              </w:rPr>
            </w:pPr>
            <w:r w:rsidRPr="00D638C2">
              <w:rPr>
                <w:sz w:val="12"/>
                <w:szCs w:val="12"/>
              </w:rPr>
              <w:t>242.4</w:t>
            </w:r>
          </w:p>
        </w:tc>
        <w:tc>
          <w:tcPr>
            <w:tcW w:w="960" w:type="dxa"/>
            <w:noWrap/>
            <w:hideMark/>
          </w:tcPr>
          <w:p w14:paraId="5FBD7D3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3796819" w14:textId="77777777" w:rsidR="00D638C2" w:rsidRPr="00D638C2" w:rsidRDefault="00D638C2" w:rsidP="00D638C2">
            <w:pPr>
              <w:spacing w:line="360" w:lineRule="auto"/>
              <w:rPr>
                <w:sz w:val="12"/>
                <w:szCs w:val="12"/>
              </w:rPr>
            </w:pPr>
            <w:r w:rsidRPr="00D638C2">
              <w:rPr>
                <w:sz w:val="12"/>
                <w:szCs w:val="12"/>
              </w:rPr>
              <w:t>0.3759</w:t>
            </w:r>
          </w:p>
        </w:tc>
        <w:tc>
          <w:tcPr>
            <w:tcW w:w="960" w:type="dxa"/>
            <w:noWrap/>
            <w:hideMark/>
          </w:tcPr>
          <w:p w14:paraId="639B34A3" w14:textId="77777777" w:rsidR="00D638C2" w:rsidRPr="00D638C2" w:rsidRDefault="00D638C2" w:rsidP="00D638C2">
            <w:pPr>
              <w:spacing w:line="360" w:lineRule="auto"/>
              <w:rPr>
                <w:sz w:val="12"/>
                <w:szCs w:val="12"/>
              </w:rPr>
            </w:pPr>
            <w:r w:rsidRPr="00D638C2">
              <w:rPr>
                <w:sz w:val="12"/>
                <w:szCs w:val="12"/>
              </w:rPr>
              <w:t>0.2186</w:t>
            </w:r>
          </w:p>
        </w:tc>
        <w:tc>
          <w:tcPr>
            <w:tcW w:w="960" w:type="dxa"/>
            <w:noWrap/>
            <w:hideMark/>
          </w:tcPr>
          <w:p w14:paraId="543F3BD6" w14:textId="77777777" w:rsidR="00D638C2" w:rsidRPr="00D638C2" w:rsidRDefault="00D638C2" w:rsidP="00D638C2">
            <w:pPr>
              <w:spacing w:line="360" w:lineRule="auto"/>
              <w:rPr>
                <w:sz w:val="12"/>
                <w:szCs w:val="12"/>
              </w:rPr>
            </w:pPr>
            <w:r w:rsidRPr="00D638C2">
              <w:rPr>
                <w:sz w:val="12"/>
                <w:szCs w:val="12"/>
              </w:rPr>
              <w:t>3.171</w:t>
            </w:r>
          </w:p>
        </w:tc>
      </w:tr>
      <w:tr w:rsidR="00D638C2" w:rsidRPr="00D638C2" w14:paraId="31E7AA88" w14:textId="77777777" w:rsidTr="00D638C2">
        <w:trPr>
          <w:trHeight w:val="300"/>
        </w:trPr>
        <w:tc>
          <w:tcPr>
            <w:tcW w:w="4543" w:type="dxa"/>
            <w:noWrap/>
            <w:hideMark/>
          </w:tcPr>
          <w:p w14:paraId="01455861" w14:textId="77777777" w:rsidR="00D638C2" w:rsidRPr="00D638C2" w:rsidRDefault="00D638C2" w:rsidP="00D638C2">
            <w:pPr>
              <w:spacing w:line="360" w:lineRule="auto"/>
              <w:rPr>
                <w:sz w:val="12"/>
                <w:szCs w:val="12"/>
              </w:rPr>
            </w:pPr>
            <w:r w:rsidRPr="00D638C2">
              <w:rPr>
                <w:sz w:val="12"/>
                <w:szCs w:val="12"/>
              </w:rPr>
              <w:t>2-hydroxy-4-methoxybenzophenone</w:t>
            </w:r>
          </w:p>
        </w:tc>
        <w:tc>
          <w:tcPr>
            <w:tcW w:w="1169" w:type="dxa"/>
            <w:noWrap/>
            <w:hideMark/>
          </w:tcPr>
          <w:p w14:paraId="5C5C304B" w14:textId="77777777" w:rsidR="00D638C2" w:rsidRPr="00D638C2" w:rsidRDefault="00D638C2" w:rsidP="00D638C2">
            <w:pPr>
              <w:spacing w:line="360" w:lineRule="auto"/>
              <w:rPr>
                <w:sz w:val="12"/>
                <w:szCs w:val="12"/>
              </w:rPr>
            </w:pPr>
            <w:r w:rsidRPr="00D638C2">
              <w:rPr>
                <w:sz w:val="12"/>
                <w:szCs w:val="12"/>
              </w:rPr>
              <w:t>131-57-7</w:t>
            </w:r>
          </w:p>
        </w:tc>
        <w:tc>
          <w:tcPr>
            <w:tcW w:w="960" w:type="dxa"/>
            <w:noWrap/>
            <w:hideMark/>
          </w:tcPr>
          <w:p w14:paraId="57B589C8"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A73AF78" w14:textId="77777777" w:rsidR="00D638C2" w:rsidRPr="00D638C2" w:rsidRDefault="00D638C2" w:rsidP="00D638C2">
            <w:pPr>
              <w:spacing w:line="360" w:lineRule="auto"/>
              <w:rPr>
                <w:sz w:val="12"/>
                <w:szCs w:val="12"/>
              </w:rPr>
            </w:pPr>
            <w:r w:rsidRPr="00D638C2">
              <w:rPr>
                <w:sz w:val="12"/>
                <w:szCs w:val="12"/>
              </w:rPr>
              <w:t>129</w:t>
            </w:r>
          </w:p>
        </w:tc>
        <w:tc>
          <w:tcPr>
            <w:tcW w:w="998" w:type="dxa"/>
            <w:noWrap/>
            <w:hideMark/>
          </w:tcPr>
          <w:p w14:paraId="731F8B6C" w14:textId="77777777" w:rsidR="00D638C2" w:rsidRPr="00D638C2" w:rsidRDefault="00D638C2" w:rsidP="00D638C2">
            <w:pPr>
              <w:spacing w:line="360" w:lineRule="auto"/>
              <w:rPr>
                <w:sz w:val="12"/>
                <w:szCs w:val="12"/>
              </w:rPr>
            </w:pPr>
            <w:r w:rsidRPr="00D638C2">
              <w:rPr>
                <w:sz w:val="12"/>
                <w:szCs w:val="12"/>
              </w:rPr>
              <w:t>-82.97</w:t>
            </w:r>
          </w:p>
        </w:tc>
        <w:tc>
          <w:tcPr>
            <w:tcW w:w="998" w:type="dxa"/>
            <w:noWrap/>
            <w:hideMark/>
          </w:tcPr>
          <w:p w14:paraId="1C349F9A" w14:textId="77777777" w:rsidR="00D638C2" w:rsidRPr="00D638C2" w:rsidRDefault="00D638C2" w:rsidP="00D638C2">
            <w:pPr>
              <w:spacing w:line="360" w:lineRule="auto"/>
              <w:rPr>
                <w:sz w:val="12"/>
                <w:szCs w:val="12"/>
              </w:rPr>
            </w:pPr>
            <w:r w:rsidRPr="00D638C2">
              <w:rPr>
                <w:sz w:val="12"/>
                <w:szCs w:val="12"/>
              </w:rPr>
              <w:t>-112</w:t>
            </w:r>
          </w:p>
        </w:tc>
        <w:tc>
          <w:tcPr>
            <w:tcW w:w="960" w:type="dxa"/>
            <w:noWrap/>
            <w:hideMark/>
          </w:tcPr>
          <w:p w14:paraId="29DBAA0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B172C54" w14:textId="77777777" w:rsidR="00D638C2" w:rsidRPr="00D638C2" w:rsidRDefault="00D638C2" w:rsidP="00D638C2">
            <w:pPr>
              <w:spacing w:line="360" w:lineRule="auto"/>
              <w:rPr>
                <w:sz w:val="12"/>
                <w:szCs w:val="12"/>
              </w:rPr>
            </w:pPr>
            <w:r w:rsidRPr="00D638C2">
              <w:rPr>
                <w:sz w:val="12"/>
                <w:szCs w:val="12"/>
              </w:rPr>
              <w:t>11.6</w:t>
            </w:r>
          </w:p>
        </w:tc>
        <w:tc>
          <w:tcPr>
            <w:tcW w:w="960" w:type="dxa"/>
            <w:noWrap/>
            <w:hideMark/>
          </w:tcPr>
          <w:p w14:paraId="730C8587" w14:textId="77777777" w:rsidR="00D638C2" w:rsidRPr="00D638C2" w:rsidRDefault="00D638C2" w:rsidP="00D638C2">
            <w:pPr>
              <w:spacing w:line="360" w:lineRule="auto"/>
              <w:rPr>
                <w:sz w:val="12"/>
                <w:szCs w:val="12"/>
              </w:rPr>
            </w:pPr>
            <w:r w:rsidRPr="00D638C2">
              <w:rPr>
                <w:sz w:val="12"/>
                <w:szCs w:val="12"/>
              </w:rPr>
              <w:t>3.304</w:t>
            </w:r>
          </w:p>
        </w:tc>
        <w:tc>
          <w:tcPr>
            <w:tcW w:w="960" w:type="dxa"/>
            <w:noWrap/>
            <w:hideMark/>
          </w:tcPr>
          <w:p w14:paraId="426B855A" w14:textId="77777777" w:rsidR="00D638C2" w:rsidRPr="00D638C2" w:rsidRDefault="00D638C2" w:rsidP="00D638C2">
            <w:pPr>
              <w:spacing w:line="360" w:lineRule="auto"/>
              <w:rPr>
                <w:sz w:val="12"/>
                <w:szCs w:val="12"/>
              </w:rPr>
            </w:pPr>
            <w:r w:rsidRPr="00D638C2">
              <w:rPr>
                <w:sz w:val="12"/>
                <w:szCs w:val="12"/>
              </w:rPr>
              <w:t>0.2098</w:t>
            </w:r>
          </w:p>
        </w:tc>
      </w:tr>
      <w:tr w:rsidR="00D638C2" w:rsidRPr="00D638C2" w14:paraId="02CD59D9" w14:textId="77777777" w:rsidTr="00D638C2">
        <w:trPr>
          <w:trHeight w:val="300"/>
        </w:trPr>
        <w:tc>
          <w:tcPr>
            <w:tcW w:w="4543" w:type="dxa"/>
            <w:noWrap/>
            <w:hideMark/>
          </w:tcPr>
          <w:p w14:paraId="1F85FF45" w14:textId="77777777" w:rsidR="00D638C2" w:rsidRPr="00D638C2" w:rsidRDefault="00D638C2" w:rsidP="00D638C2">
            <w:pPr>
              <w:spacing w:line="360" w:lineRule="auto"/>
              <w:rPr>
                <w:sz w:val="12"/>
                <w:szCs w:val="12"/>
              </w:rPr>
            </w:pPr>
            <w:r w:rsidRPr="00D638C2">
              <w:rPr>
                <w:sz w:val="12"/>
                <w:szCs w:val="12"/>
              </w:rPr>
              <w:t>2-methylimidazole</w:t>
            </w:r>
          </w:p>
        </w:tc>
        <w:tc>
          <w:tcPr>
            <w:tcW w:w="1169" w:type="dxa"/>
            <w:noWrap/>
            <w:hideMark/>
          </w:tcPr>
          <w:p w14:paraId="729EC810" w14:textId="77777777" w:rsidR="00D638C2" w:rsidRPr="00D638C2" w:rsidRDefault="00D638C2" w:rsidP="00D638C2">
            <w:pPr>
              <w:spacing w:line="360" w:lineRule="auto"/>
              <w:rPr>
                <w:sz w:val="12"/>
                <w:szCs w:val="12"/>
              </w:rPr>
            </w:pPr>
            <w:r w:rsidRPr="00D638C2">
              <w:rPr>
                <w:sz w:val="12"/>
                <w:szCs w:val="12"/>
              </w:rPr>
              <w:t>693-98-1</w:t>
            </w:r>
          </w:p>
        </w:tc>
        <w:tc>
          <w:tcPr>
            <w:tcW w:w="960" w:type="dxa"/>
            <w:noWrap/>
            <w:hideMark/>
          </w:tcPr>
          <w:p w14:paraId="506E116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99DDB4F" w14:textId="77777777" w:rsidR="00D638C2" w:rsidRPr="00D638C2" w:rsidRDefault="00D638C2" w:rsidP="00D638C2">
            <w:pPr>
              <w:spacing w:line="360" w:lineRule="auto"/>
              <w:rPr>
                <w:sz w:val="12"/>
                <w:szCs w:val="12"/>
              </w:rPr>
            </w:pPr>
            <w:r w:rsidRPr="00D638C2">
              <w:rPr>
                <w:sz w:val="12"/>
                <w:szCs w:val="12"/>
              </w:rPr>
              <w:t>150</w:t>
            </w:r>
          </w:p>
        </w:tc>
        <w:tc>
          <w:tcPr>
            <w:tcW w:w="998" w:type="dxa"/>
            <w:noWrap/>
            <w:hideMark/>
          </w:tcPr>
          <w:p w14:paraId="27F31F19" w14:textId="77777777" w:rsidR="00D638C2" w:rsidRPr="00D638C2" w:rsidRDefault="00D638C2" w:rsidP="00D638C2">
            <w:pPr>
              <w:spacing w:line="360" w:lineRule="auto"/>
              <w:rPr>
                <w:sz w:val="12"/>
                <w:szCs w:val="12"/>
              </w:rPr>
            </w:pPr>
            <w:r w:rsidRPr="00D638C2">
              <w:rPr>
                <w:sz w:val="12"/>
                <w:szCs w:val="12"/>
              </w:rPr>
              <w:t>29.44</w:t>
            </w:r>
          </w:p>
        </w:tc>
        <w:tc>
          <w:tcPr>
            <w:tcW w:w="998" w:type="dxa"/>
            <w:noWrap/>
            <w:hideMark/>
          </w:tcPr>
          <w:p w14:paraId="34FCBACE" w14:textId="77777777" w:rsidR="00D638C2" w:rsidRPr="00D638C2" w:rsidRDefault="00D638C2" w:rsidP="00D638C2">
            <w:pPr>
              <w:spacing w:line="360" w:lineRule="auto"/>
              <w:rPr>
                <w:sz w:val="12"/>
                <w:szCs w:val="12"/>
              </w:rPr>
            </w:pPr>
            <w:r w:rsidRPr="00D638C2">
              <w:rPr>
                <w:sz w:val="12"/>
                <w:szCs w:val="12"/>
              </w:rPr>
              <w:t>9.339</w:t>
            </w:r>
          </w:p>
        </w:tc>
        <w:tc>
          <w:tcPr>
            <w:tcW w:w="960" w:type="dxa"/>
            <w:noWrap/>
            <w:hideMark/>
          </w:tcPr>
          <w:p w14:paraId="5E97379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A3BA17F" w14:textId="77777777" w:rsidR="00D638C2" w:rsidRPr="00D638C2" w:rsidRDefault="00D638C2" w:rsidP="00D638C2">
            <w:pPr>
              <w:spacing w:line="360" w:lineRule="auto"/>
              <w:rPr>
                <w:sz w:val="12"/>
                <w:szCs w:val="12"/>
              </w:rPr>
            </w:pPr>
            <w:r w:rsidRPr="00D638C2">
              <w:rPr>
                <w:sz w:val="12"/>
                <w:szCs w:val="12"/>
              </w:rPr>
              <w:t>1.999</w:t>
            </w:r>
          </w:p>
        </w:tc>
        <w:tc>
          <w:tcPr>
            <w:tcW w:w="960" w:type="dxa"/>
            <w:noWrap/>
            <w:hideMark/>
          </w:tcPr>
          <w:p w14:paraId="0CAF6D97" w14:textId="77777777" w:rsidR="00D638C2" w:rsidRPr="00D638C2" w:rsidRDefault="00D638C2" w:rsidP="00D638C2">
            <w:pPr>
              <w:spacing w:line="360" w:lineRule="auto"/>
              <w:rPr>
                <w:sz w:val="12"/>
                <w:szCs w:val="12"/>
              </w:rPr>
            </w:pPr>
            <w:r w:rsidRPr="00D638C2">
              <w:rPr>
                <w:sz w:val="12"/>
                <w:szCs w:val="12"/>
              </w:rPr>
              <w:t>0.02467</w:t>
            </w:r>
          </w:p>
        </w:tc>
        <w:tc>
          <w:tcPr>
            <w:tcW w:w="960" w:type="dxa"/>
            <w:noWrap/>
            <w:hideMark/>
          </w:tcPr>
          <w:p w14:paraId="410BF546" w14:textId="77777777" w:rsidR="00D638C2" w:rsidRPr="00D638C2" w:rsidRDefault="00D638C2" w:rsidP="00D638C2">
            <w:pPr>
              <w:spacing w:line="360" w:lineRule="auto"/>
              <w:rPr>
                <w:sz w:val="12"/>
                <w:szCs w:val="12"/>
              </w:rPr>
            </w:pPr>
            <w:r w:rsidRPr="00D638C2">
              <w:rPr>
                <w:sz w:val="12"/>
                <w:szCs w:val="12"/>
              </w:rPr>
              <w:t>28.1</w:t>
            </w:r>
          </w:p>
        </w:tc>
      </w:tr>
      <w:tr w:rsidR="00D638C2" w:rsidRPr="00D638C2" w14:paraId="0960BB4B" w14:textId="77777777" w:rsidTr="00D638C2">
        <w:trPr>
          <w:trHeight w:val="300"/>
        </w:trPr>
        <w:tc>
          <w:tcPr>
            <w:tcW w:w="4543" w:type="dxa"/>
            <w:noWrap/>
            <w:hideMark/>
          </w:tcPr>
          <w:p w14:paraId="1AFC7E06" w14:textId="77777777" w:rsidR="00D638C2" w:rsidRPr="00D638C2" w:rsidRDefault="00D638C2" w:rsidP="00D638C2">
            <w:pPr>
              <w:spacing w:line="360" w:lineRule="auto"/>
              <w:rPr>
                <w:sz w:val="12"/>
                <w:szCs w:val="12"/>
              </w:rPr>
            </w:pPr>
            <w:r w:rsidRPr="00D638C2">
              <w:rPr>
                <w:sz w:val="12"/>
                <w:szCs w:val="12"/>
              </w:rPr>
              <w:t>2-methyltetrahydrofuran</w:t>
            </w:r>
          </w:p>
        </w:tc>
        <w:tc>
          <w:tcPr>
            <w:tcW w:w="1169" w:type="dxa"/>
            <w:noWrap/>
            <w:hideMark/>
          </w:tcPr>
          <w:p w14:paraId="637B7BC1" w14:textId="77777777" w:rsidR="00D638C2" w:rsidRPr="00D638C2" w:rsidRDefault="00D638C2" w:rsidP="00D638C2">
            <w:pPr>
              <w:spacing w:line="360" w:lineRule="auto"/>
              <w:rPr>
                <w:sz w:val="12"/>
                <w:szCs w:val="12"/>
              </w:rPr>
            </w:pPr>
            <w:r w:rsidRPr="00D638C2">
              <w:rPr>
                <w:sz w:val="12"/>
                <w:szCs w:val="12"/>
              </w:rPr>
              <w:t>96-47-9</w:t>
            </w:r>
          </w:p>
        </w:tc>
        <w:tc>
          <w:tcPr>
            <w:tcW w:w="960" w:type="dxa"/>
            <w:noWrap/>
            <w:hideMark/>
          </w:tcPr>
          <w:p w14:paraId="1347883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A414514" w14:textId="77777777" w:rsidR="00D638C2" w:rsidRPr="00D638C2" w:rsidRDefault="00D638C2" w:rsidP="00D638C2">
            <w:pPr>
              <w:spacing w:line="360" w:lineRule="auto"/>
              <w:rPr>
                <w:sz w:val="12"/>
                <w:szCs w:val="12"/>
              </w:rPr>
            </w:pPr>
            <w:r w:rsidRPr="00D638C2">
              <w:rPr>
                <w:sz w:val="12"/>
                <w:szCs w:val="12"/>
              </w:rPr>
              <w:t>175</w:t>
            </w:r>
          </w:p>
        </w:tc>
        <w:tc>
          <w:tcPr>
            <w:tcW w:w="998" w:type="dxa"/>
            <w:noWrap/>
            <w:hideMark/>
          </w:tcPr>
          <w:p w14:paraId="7503D259" w14:textId="77777777" w:rsidR="00D638C2" w:rsidRPr="00D638C2" w:rsidRDefault="00D638C2" w:rsidP="00D638C2">
            <w:pPr>
              <w:spacing w:line="360" w:lineRule="auto"/>
              <w:rPr>
                <w:sz w:val="12"/>
                <w:szCs w:val="12"/>
              </w:rPr>
            </w:pPr>
            <w:r w:rsidRPr="00D638C2">
              <w:rPr>
                <w:sz w:val="12"/>
                <w:szCs w:val="12"/>
              </w:rPr>
              <w:t>420.5</w:t>
            </w:r>
          </w:p>
        </w:tc>
        <w:tc>
          <w:tcPr>
            <w:tcW w:w="998" w:type="dxa"/>
            <w:noWrap/>
            <w:hideMark/>
          </w:tcPr>
          <w:p w14:paraId="2EA9A87A" w14:textId="77777777" w:rsidR="00D638C2" w:rsidRPr="00D638C2" w:rsidRDefault="00D638C2" w:rsidP="00D638C2">
            <w:pPr>
              <w:spacing w:line="360" w:lineRule="auto"/>
              <w:rPr>
                <w:sz w:val="12"/>
                <w:szCs w:val="12"/>
              </w:rPr>
            </w:pPr>
            <w:r w:rsidRPr="00D638C2">
              <w:rPr>
                <w:sz w:val="12"/>
                <w:szCs w:val="12"/>
              </w:rPr>
              <w:t>417.6</w:t>
            </w:r>
          </w:p>
        </w:tc>
        <w:tc>
          <w:tcPr>
            <w:tcW w:w="960" w:type="dxa"/>
            <w:noWrap/>
            <w:hideMark/>
          </w:tcPr>
          <w:p w14:paraId="3DB12BC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0EA75B8" w14:textId="77777777" w:rsidR="00D638C2" w:rsidRPr="00D638C2" w:rsidRDefault="00D638C2" w:rsidP="00D638C2">
            <w:pPr>
              <w:spacing w:line="360" w:lineRule="auto"/>
              <w:rPr>
                <w:sz w:val="12"/>
                <w:szCs w:val="12"/>
              </w:rPr>
            </w:pPr>
            <w:r w:rsidRPr="00D638C2">
              <w:rPr>
                <w:sz w:val="12"/>
                <w:szCs w:val="12"/>
              </w:rPr>
              <w:t>1.072</w:t>
            </w:r>
          </w:p>
        </w:tc>
        <w:tc>
          <w:tcPr>
            <w:tcW w:w="960" w:type="dxa"/>
            <w:noWrap/>
            <w:hideMark/>
          </w:tcPr>
          <w:p w14:paraId="4DB305A9" w14:textId="77777777" w:rsidR="00D638C2" w:rsidRPr="00D638C2" w:rsidRDefault="00D638C2" w:rsidP="00D638C2">
            <w:pPr>
              <w:spacing w:line="360" w:lineRule="auto"/>
              <w:rPr>
                <w:sz w:val="12"/>
                <w:szCs w:val="12"/>
              </w:rPr>
            </w:pPr>
            <w:r w:rsidRPr="00D638C2">
              <w:rPr>
                <w:sz w:val="12"/>
                <w:szCs w:val="12"/>
              </w:rPr>
              <w:t>0.9591</w:t>
            </w:r>
          </w:p>
        </w:tc>
        <w:tc>
          <w:tcPr>
            <w:tcW w:w="960" w:type="dxa"/>
            <w:noWrap/>
            <w:hideMark/>
          </w:tcPr>
          <w:p w14:paraId="67ECFADC" w14:textId="77777777" w:rsidR="00D638C2" w:rsidRPr="00D638C2" w:rsidRDefault="00D638C2" w:rsidP="00D638C2">
            <w:pPr>
              <w:spacing w:line="360" w:lineRule="auto"/>
              <w:rPr>
                <w:sz w:val="12"/>
                <w:szCs w:val="12"/>
              </w:rPr>
            </w:pPr>
            <w:r w:rsidRPr="00D638C2">
              <w:rPr>
                <w:sz w:val="12"/>
                <w:szCs w:val="12"/>
              </w:rPr>
              <w:t>0.7227</w:t>
            </w:r>
          </w:p>
        </w:tc>
      </w:tr>
      <w:tr w:rsidR="00D638C2" w:rsidRPr="00D638C2" w14:paraId="73B80527" w14:textId="77777777" w:rsidTr="00D638C2">
        <w:trPr>
          <w:trHeight w:val="300"/>
        </w:trPr>
        <w:tc>
          <w:tcPr>
            <w:tcW w:w="4543" w:type="dxa"/>
            <w:noWrap/>
            <w:hideMark/>
          </w:tcPr>
          <w:p w14:paraId="5EFDD8E7" w14:textId="77777777" w:rsidR="00D638C2" w:rsidRPr="00D638C2" w:rsidRDefault="00D638C2" w:rsidP="00D638C2">
            <w:pPr>
              <w:spacing w:line="360" w:lineRule="auto"/>
              <w:rPr>
                <w:sz w:val="12"/>
                <w:szCs w:val="12"/>
              </w:rPr>
            </w:pPr>
            <w:r w:rsidRPr="00D638C2">
              <w:rPr>
                <w:sz w:val="12"/>
                <w:szCs w:val="12"/>
              </w:rPr>
              <w:t>4-methylimidazole</w:t>
            </w:r>
          </w:p>
        </w:tc>
        <w:tc>
          <w:tcPr>
            <w:tcW w:w="1169" w:type="dxa"/>
            <w:noWrap/>
            <w:hideMark/>
          </w:tcPr>
          <w:p w14:paraId="4B76F9A6" w14:textId="77777777" w:rsidR="00D638C2" w:rsidRPr="00D638C2" w:rsidRDefault="00D638C2" w:rsidP="00D638C2">
            <w:pPr>
              <w:spacing w:line="360" w:lineRule="auto"/>
              <w:rPr>
                <w:sz w:val="12"/>
                <w:szCs w:val="12"/>
              </w:rPr>
            </w:pPr>
            <w:r w:rsidRPr="00D638C2">
              <w:rPr>
                <w:sz w:val="12"/>
                <w:szCs w:val="12"/>
              </w:rPr>
              <w:t>822-36-6</w:t>
            </w:r>
          </w:p>
        </w:tc>
        <w:tc>
          <w:tcPr>
            <w:tcW w:w="960" w:type="dxa"/>
            <w:noWrap/>
            <w:hideMark/>
          </w:tcPr>
          <w:p w14:paraId="2E54261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459FC2" w14:textId="77777777" w:rsidR="00D638C2" w:rsidRPr="00D638C2" w:rsidRDefault="00D638C2" w:rsidP="00D638C2">
            <w:pPr>
              <w:spacing w:line="360" w:lineRule="auto"/>
              <w:rPr>
                <w:sz w:val="12"/>
                <w:szCs w:val="12"/>
              </w:rPr>
            </w:pPr>
            <w:r w:rsidRPr="00D638C2">
              <w:rPr>
                <w:sz w:val="12"/>
                <w:szCs w:val="12"/>
              </w:rPr>
              <w:t>151</w:t>
            </w:r>
          </w:p>
        </w:tc>
        <w:tc>
          <w:tcPr>
            <w:tcW w:w="998" w:type="dxa"/>
            <w:noWrap/>
            <w:hideMark/>
          </w:tcPr>
          <w:p w14:paraId="230ED528" w14:textId="77777777" w:rsidR="00D638C2" w:rsidRPr="00D638C2" w:rsidRDefault="00D638C2" w:rsidP="00D638C2">
            <w:pPr>
              <w:spacing w:line="360" w:lineRule="auto"/>
              <w:rPr>
                <w:sz w:val="12"/>
                <w:szCs w:val="12"/>
              </w:rPr>
            </w:pPr>
            <w:r w:rsidRPr="00D638C2">
              <w:rPr>
                <w:sz w:val="12"/>
                <w:szCs w:val="12"/>
              </w:rPr>
              <w:t>28.6</w:t>
            </w:r>
          </w:p>
        </w:tc>
        <w:tc>
          <w:tcPr>
            <w:tcW w:w="998" w:type="dxa"/>
            <w:noWrap/>
            <w:hideMark/>
          </w:tcPr>
          <w:p w14:paraId="0B1426CB" w14:textId="77777777" w:rsidR="00D638C2" w:rsidRPr="00D638C2" w:rsidRDefault="00D638C2" w:rsidP="00D638C2">
            <w:pPr>
              <w:spacing w:line="360" w:lineRule="auto"/>
              <w:rPr>
                <w:sz w:val="12"/>
                <w:szCs w:val="12"/>
              </w:rPr>
            </w:pPr>
            <w:r w:rsidRPr="00D638C2">
              <w:rPr>
                <w:sz w:val="12"/>
                <w:szCs w:val="12"/>
              </w:rPr>
              <w:t>0.162</w:t>
            </w:r>
          </w:p>
        </w:tc>
        <w:tc>
          <w:tcPr>
            <w:tcW w:w="960" w:type="dxa"/>
            <w:noWrap/>
            <w:hideMark/>
          </w:tcPr>
          <w:p w14:paraId="1F20E34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BBB2694" w14:textId="77777777" w:rsidR="00D638C2" w:rsidRPr="00D638C2" w:rsidRDefault="00D638C2" w:rsidP="00D638C2">
            <w:pPr>
              <w:spacing w:line="360" w:lineRule="auto"/>
              <w:rPr>
                <w:sz w:val="12"/>
                <w:szCs w:val="12"/>
              </w:rPr>
            </w:pPr>
            <w:r w:rsidRPr="00D638C2">
              <w:rPr>
                <w:sz w:val="12"/>
                <w:szCs w:val="12"/>
              </w:rPr>
              <w:t>1.218</w:t>
            </w:r>
          </w:p>
        </w:tc>
        <w:tc>
          <w:tcPr>
            <w:tcW w:w="960" w:type="dxa"/>
            <w:noWrap/>
            <w:hideMark/>
          </w:tcPr>
          <w:p w14:paraId="65C3E02B" w14:textId="77777777" w:rsidR="00D638C2" w:rsidRPr="00D638C2" w:rsidRDefault="00D638C2" w:rsidP="00D638C2">
            <w:pPr>
              <w:spacing w:line="360" w:lineRule="auto"/>
              <w:rPr>
                <w:sz w:val="12"/>
                <w:szCs w:val="12"/>
              </w:rPr>
            </w:pPr>
            <w:r w:rsidRPr="00D638C2">
              <w:rPr>
                <w:sz w:val="12"/>
                <w:szCs w:val="12"/>
              </w:rPr>
              <w:t>0.8444</w:t>
            </w:r>
          </w:p>
        </w:tc>
        <w:tc>
          <w:tcPr>
            <w:tcW w:w="960" w:type="dxa"/>
            <w:noWrap/>
            <w:hideMark/>
          </w:tcPr>
          <w:p w14:paraId="267BBABF" w14:textId="77777777" w:rsidR="00D638C2" w:rsidRPr="00D638C2" w:rsidRDefault="00D638C2" w:rsidP="00D638C2">
            <w:pPr>
              <w:spacing w:line="360" w:lineRule="auto"/>
              <w:rPr>
                <w:sz w:val="12"/>
                <w:szCs w:val="12"/>
              </w:rPr>
            </w:pPr>
            <w:r w:rsidRPr="00D638C2">
              <w:rPr>
                <w:sz w:val="12"/>
                <w:szCs w:val="12"/>
              </w:rPr>
              <w:t>0.8209</w:t>
            </w:r>
          </w:p>
        </w:tc>
      </w:tr>
      <w:tr w:rsidR="00D638C2" w:rsidRPr="00D638C2" w14:paraId="6E0E1B36" w14:textId="77777777" w:rsidTr="00D638C2">
        <w:trPr>
          <w:trHeight w:val="300"/>
        </w:trPr>
        <w:tc>
          <w:tcPr>
            <w:tcW w:w="4543" w:type="dxa"/>
            <w:noWrap/>
            <w:hideMark/>
          </w:tcPr>
          <w:p w14:paraId="75AAAC37" w14:textId="77777777" w:rsidR="00D638C2" w:rsidRPr="00D638C2" w:rsidRDefault="00D638C2" w:rsidP="00D638C2">
            <w:pPr>
              <w:spacing w:line="360" w:lineRule="auto"/>
              <w:rPr>
                <w:sz w:val="12"/>
                <w:szCs w:val="12"/>
              </w:rPr>
            </w:pPr>
            <w:r w:rsidRPr="00D638C2">
              <w:rPr>
                <w:sz w:val="12"/>
                <w:szCs w:val="12"/>
              </w:rPr>
              <w:t>acrylonitrile</w:t>
            </w:r>
          </w:p>
        </w:tc>
        <w:tc>
          <w:tcPr>
            <w:tcW w:w="1169" w:type="dxa"/>
            <w:noWrap/>
            <w:hideMark/>
          </w:tcPr>
          <w:p w14:paraId="2F9DAE58" w14:textId="77777777" w:rsidR="00D638C2" w:rsidRPr="00D638C2" w:rsidRDefault="00D638C2" w:rsidP="00D638C2">
            <w:pPr>
              <w:spacing w:line="360" w:lineRule="auto"/>
              <w:rPr>
                <w:sz w:val="12"/>
                <w:szCs w:val="12"/>
              </w:rPr>
            </w:pPr>
            <w:r w:rsidRPr="00D638C2">
              <w:rPr>
                <w:sz w:val="12"/>
                <w:szCs w:val="12"/>
              </w:rPr>
              <w:t>107-13-1</w:t>
            </w:r>
          </w:p>
        </w:tc>
        <w:tc>
          <w:tcPr>
            <w:tcW w:w="960" w:type="dxa"/>
            <w:noWrap/>
            <w:hideMark/>
          </w:tcPr>
          <w:p w14:paraId="4F36434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FBEF3EB" w14:textId="77777777" w:rsidR="00D638C2" w:rsidRPr="00D638C2" w:rsidRDefault="00D638C2" w:rsidP="00D638C2">
            <w:pPr>
              <w:spacing w:line="360" w:lineRule="auto"/>
              <w:rPr>
                <w:sz w:val="12"/>
                <w:szCs w:val="12"/>
              </w:rPr>
            </w:pPr>
            <w:r w:rsidRPr="00D638C2">
              <w:rPr>
                <w:sz w:val="12"/>
                <w:szCs w:val="12"/>
              </w:rPr>
              <w:t>43</w:t>
            </w:r>
          </w:p>
        </w:tc>
        <w:tc>
          <w:tcPr>
            <w:tcW w:w="998" w:type="dxa"/>
            <w:noWrap/>
            <w:hideMark/>
          </w:tcPr>
          <w:p w14:paraId="0BA08060" w14:textId="77777777" w:rsidR="00D638C2" w:rsidRPr="00D638C2" w:rsidRDefault="00D638C2" w:rsidP="00D638C2">
            <w:pPr>
              <w:spacing w:line="360" w:lineRule="auto"/>
              <w:rPr>
                <w:sz w:val="12"/>
                <w:szCs w:val="12"/>
              </w:rPr>
            </w:pPr>
            <w:r w:rsidRPr="00D638C2">
              <w:rPr>
                <w:sz w:val="12"/>
                <w:szCs w:val="12"/>
              </w:rPr>
              <w:t>195.4</w:t>
            </w:r>
          </w:p>
        </w:tc>
        <w:tc>
          <w:tcPr>
            <w:tcW w:w="998" w:type="dxa"/>
            <w:noWrap/>
            <w:hideMark/>
          </w:tcPr>
          <w:p w14:paraId="27699C0C" w14:textId="77777777" w:rsidR="00D638C2" w:rsidRPr="00D638C2" w:rsidRDefault="00D638C2" w:rsidP="00D638C2">
            <w:pPr>
              <w:spacing w:line="360" w:lineRule="auto"/>
              <w:rPr>
                <w:sz w:val="12"/>
                <w:szCs w:val="12"/>
              </w:rPr>
            </w:pPr>
            <w:r w:rsidRPr="00D638C2">
              <w:rPr>
                <w:sz w:val="12"/>
                <w:szCs w:val="12"/>
              </w:rPr>
              <w:t>170.3</w:t>
            </w:r>
          </w:p>
        </w:tc>
        <w:tc>
          <w:tcPr>
            <w:tcW w:w="960" w:type="dxa"/>
            <w:noWrap/>
            <w:hideMark/>
          </w:tcPr>
          <w:p w14:paraId="1994428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7C97B3A" w14:textId="77777777" w:rsidR="00D638C2" w:rsidRPr="00D638C2" w:rsidRDefault="00D638C2" w:rsidP="00D638C2">
            <w:pPr>
              <w:spacing w:line="360" w:lineRule="auto"/>
              <w:rPr>
                <w:sz w:val="12"/>
                <w:szCs w:val="12"/>
              </w:rPr>
            </w:pPr>
            <w:r w:rsidRPr="00D638C2">
              <w:rPr>
                <w:sz w:val="12"/>
                <w:szCs w:val="12"/>
              </w:rPr>
              <w:t>0.7476</w:t>
            </w:r>
          </w:p>
        </w:tc>
        <w:tc>
          <w:tcPr>
            <w:tcW w:w="960" w:type="dxa"/>
            <w:noWrap/>
            <w:hideMark/>
          </w:tcPr>
          <w:p w14:paraId="37894AC5" w14:textId="77777777" w:rsidR="00D638C2" w:rsidRPr="00D638C2" w:rsidRDefault="00D638C2" w:rsidP="00D638C2">
            <w:pPr>
              <w:spacing w:line="360" w:lineRule="auto"/>
              <w:rPr>
                <w:sz w:val="12"/>
                <w:szCs w:val="12"/>
              </w:rPr>
            </w:pPr>
            <w:r w:rsidRPr="00D638C2">
              <w:rPr>
                <w:sz w:val="12"/>
                <w:szCs w:val="12"/>
              </w:rPr>
              <w:t>9.897</w:t>
            </w:r>
          </w:p>
        </w:tc>
        <w:tc>
          <w:tcPr>
            <w:tcW w:w="960" w:type="dxa"/>
            <w:noWrap/>
            <w:hideMark/>
          </w:tcPr>
          <w:p w14:paraId="29063438" w14:textId="77777777" w:rsidR="00D638C2" w:rsidRPr="00D638C2" w:rsidRDefault="00D638C2" w:rsidP="00D638C2">
            <w:pPr>
              <w:spacing w:line="360" w:lineRule="auto"/>
              <w:rPr>
                <w:sz w:val="12"/>
                <w:szCs w:val="12"/>
              </w:rPr>
            </w:pPr>
            <w:r w:rsidRPr="00D638C2">
              <w:rPr>
                <w:sz w:val="12"/>
                <w:szCs w:val="12"/>
              </w:rPr>
              <w:t>0.07003</w:t>
            </w:r>
          </w:p>
        </w:tc>
      </w:tr>
      <w:tr w:rsidR="00D638C2" w:rsidRPr="00D638C2" w14:paraId="00955762" w14:textId="77777777" w:rsidTr="00D638C2">
        <w:trPr>
          <w:trHeight w:val="300"/>
        </w:trPr>
        <w:tc>
          <w:tcPr>
            <w:tcW w:w="4543" w:type="dxa"/>
            <w:noWrap/>
            <w:hideMark/>
          </w:tcPr>
          <w:p w14:paraId="2E36E2C6" w14:textId="77777777" w:rsidR="00D638C2" w:rsidRPr="00D638C2" w:rsidRDefault="00D638C2" w:rsidP="00D638C2">
            <w:pPr>
              <w:spacing w:line="360" w:lineRule="auto"/>
              <w:rPr>
                <w:sz w:val="12"/>
                <w:szCs w:val="12"/>
              </w:rPr>
            </w:pPr>
            <w:r w:rsidRPr="00D638C2">
              <w:rPr>
                <w:sz w:val="12"/>
                <w:szCs w:val="12"/>
              </w:rPr>
              <w:t>alachlor</w:t>
            </w:r>
          </w:p>
        </w:tc>
        <w:tc>
          <w:tcPr>
            <w:tcW w:w="1169" w:type="dxa"/>
            <w:noWrap/>
            <w:hideMark/>
          </w:tcPr>
          <w:p w14:paraId="0AA69F06" w14:textId="77777777" w:rsidR="00D638C2" w:rsidRPr="00D638C2" w:rsidRDefault="00D638C2" w:rsidP="00D638C2">
            <w:pPr>
              <w:spacing w:line="360" w:lineRule="auto"/>
              <w:rPr>
                <w:sz w:val="12"/>
                <w:szCs w:val="12"/>
              </w:rPr>
            </w:pPr>
            <w:r w:rsidRPr="00D638C2">
              <w:rPr>
                <w:sz w:val="12"/>
                <w:szCs w:val="12"/>
              </w:rPr>
              <w:t>15972-60-8</w:t>
            </w:r>
          </w:p>
        </w:tc>
        <w:tc>
          <w:tcPr>
            <w:tcW w:w="960" w:type="dxa"/>
            <w:noWrap/>
            <w:hideMark/>
          </w:tcPr>
          <w:p w14:paraId="352F5B88"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D74CA4"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2A4206D" w14:textId="77777777" w:rsidR="00D638C2" w:rsidRPr="00D638C2" w:rsidRDefault="00D638C2" w:rsidP="00D638C2">
            <w:pPr>
              <w:spacing w:line="360" w:lineRule="auto"/>
              <w:rPr>
                <w:sz w:val="12"/>
                <w:szCs w:val="12"/>
              </w:rPr>
            </w:pPr>
            <w:r w:rsidRPr="00D638C2">
              <w:rPr>
                <w:sz w:val="12"/>
                <w:szCs w:val="12"/>
              </w:rPr>
              <w:t>-139</w:t>
            </w:r>
          </w:p>
        </w:tc>
        <w:tc>
          <w:tcPr>
            <w:tcW w:w="998" w:type="dxa"/>
            <w:noWrap/>
            <w:hideMark/>
          </w:tcPr>
          <w:p w14:paraId="6D7C97FD" w14:textId="77777777" w:rsidR="00D638C2" w:rsidRPr="00D638C2" w:rsidRDefault="00D638C2" w:rsidP="00D638C2">
            <w:pPr>
              <w:spacing w:line="360" w:lineRule="auto"/>
              <w:rPr>
                <w:sz w:val="12"/>
                <w:szCs w:val="12"/>
              </w:rPr>
            </w:pPr>
            <w:r w:rsidRPr="00D638C2">
              <w:rPr>
                <w:sz w:val="12"/>
                <w:szCs w:val="12"/>
              </w:rPr>
              <w:t>-135.5</w:t>
            </w:r>
          </w:p>
        </w:tc>
        <w:tc>
          <w:tcPr>
            <w:tcW w:w="960" w:type="dxa"/>
            <w:noWrap/>
            <w:hideMark/>
          </w:tcPr>
          <w:p w14:paraId="5FDFAD1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22FF1BCD" w14:textId="77777777" w:rsidR="00D638C2" w:rsidRPr="00D638C2" w:rsidRDefault="00D638C2" w:rsidP="00D638C2">
            <w:pPr>
              <w:spacing w:line="360" w:lineRule="auto"/>
              <w:rPr>
                <w:sz w:val="12"/>
                <w:szCs w:val="12"/>
              </w:rPr>
            </w:pPr>
            <w:r w:rsidRPr="00D638C2">
              <w:rPr>
                <w:sz w:val="12"/>
                <w:szCs w:val="12"/>
              </w:rPr>
              <w:t>130.9</w:t>
            </w:r>
          </w:p>
        </w:tc>
        <w:tc>
          <w:tcPr>
            <w:tcW w:w="960" w:type="dxa"/>
            <w:noWrap/>
            <w:hideMark/>
          </w:tcPr>
          <w:p w14:paraId="2FDA4AE9" w14:textId="77777777" w:rsidR="00D638C2" w:rsidRPr="00D638C2" w:rsidRDefault="00D638C2" w:rsidP="00D638C2">
            <w:pPr>
              <w:spacing w:line="360" w:lineRule="auto"/>
              <w:rPr>
                <w:sz w:val="12"/>
                <w:szCs w:val="12"/>
              </w:rPr>
            </w:pPr>
            <w:r w:rsidRPr="00D638C2">
              <w:rPr>
                <w:sz w:val="12"/>
                <w:szCs w:val="12"/>
              </w:rPr>
              <w:t>0.05883</w:t>
            </w:r>
          </w:p>
        </w:tc>
        <w:tc>
          <w:tcPr>
            <w:tcW w:w="960" w:type="dxa"/>
            <w:noWrap/>
            <w:hideMark/>
          </w:tcPr>
          <w:p w14:paraId="64789267" w14:textId="77777777" w:rsidR="00D638C2" w:rsidRPr="00D638C2" w:rsidRDefault="00D638C2" w:rsidP="00D638C2">
            <w:pPr>
              <w:spacing w:line="360" w:lineRule="auto"/>
              <w:rPr>
                <w:sz w:val="12"/>
                <w:szCs w:val="12"/>
              </w:rPr>
            </w:pPr>
            <w:r w:rsidRPr="00D638C2">
              <w:rPr>
                <w:sz w:val="12"/>
                <w:szCs w:val="12"/>
              </w:rPr>
              <w:t>11.78</w:t>
            </w:r>
          </w:p>
        </w:tc>
      </w:tr>
      <w:tr w:rsidR="00D638C2" w:rsidRPr="00D638C2" w14:paraId="206A1735" w14:textId="77777777" w:rsidTr="00D638C2">
        <w:trPr>
          <w:trHeight w:val="300"/>
        </w:trPr>
        <w:tc>
          <w:tcPr>
            <w:tcW w:w="4543" w:type="dxa"/>
            <w:noWrap/>
            <w:hideMark/>
          </w:tcPr>
          <w:p w14:paraId="7C45F588" w14:textId="77777777" w:rsidR="00D638C2" w:rsidRPr="00D638C2" w:rsidRDefault="00D638C2" w:rsidP="00D638C2">
            <w:pPr>
              <w:spacing w:line="360" w:lineRule="auto"/>
              <w:rPr>
                <w:sz w:val="12"/>
                <w:szCs w:val="12"/>
              </w:rPr>
            </w:pPr>
            <w:r w:rsidRPr="00D638C2">
              <w:rPr>
                <w:sz w:val="12"/>
                <w:szCs w:val="12"/>
              </w:rPr>
              <w:t>alpha-thujone</w:t>
            </w:r>
          </w:p>
        </w:tc>
        <w:tc>
          <w:tcPr>
            <w:tcW w:w="1169" w:type="dxa"/>
            <w:noWrap/>
            <w:hideMark/>
          </w:tcPr>
          <w:p w14:paraId="22E965AF" w14:textId="77777777" w:rsidR="00D638C2" w:rsidRPr="00D638C2" w:rsidRDefault="00D638C2" w:rsidP="00D638C2">
            <w:pPr>
              <w:spacing w:line="360" w:lineRule="auto"/>
              <w:rPr>
                <w:sz w:val="12"/>
                <w:szCs w:val="12"/>
              </w:rPr>
            </w:pPr>
            <w:r w:rsidRPr="00D638C2">
              <w:rPr>
                <w:sz w:val="12"/>
                <w:szCs w:val="12"/>
              </w:rPr>
              <w:t>546-80-5</w:t>
            </w:r>
          </w:p>
        </w:tc>
        <w:tc>
          <w:tcPr>
            <w:tcW w:w="960" w:type="dxa"/>
            <w:noWrap/>
            <w:hideMark/>
          </w:tcPr>
          <w:p w14:paraId="6EEEB29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45C6F5" w14:textId="77777777" w:rsidR="00D638C2" w:rsidRPr="00D638C2" w:rsidRDefault="00D638C2" w:rsidP="00D638C2">
            <w:pPr>
              <w:spacing w:line="360" w:lineRule="auto"/>
              <w:rPr>
                <w:sz w:val="12"/>
                <w:szCs w:val="12"/>
              </w:rPr>
            </w:pPr>
            <w:r w:rsidRPr="00D638C2">
              <w:rPr>
                <w:sz w:val="12"/>
                <w:szCs w:val="12"/>
              </w:rPr>
              <w:t>130</w:t>
            </w:r>
          </w:p>
        </w:tc>
        <w:tc>
          <w:tcPr>
            <w:tcW w:w="998" w:type="dxa"/>
            <w:noWrap/>
            <w:hideMark/>
          </w:tcPr>
          <w:p w14:paraId="4DEE941F" w14:textId="77777777" w:rsidR="00D638C2" w:rsidRPr="00D638C2" w:rsidRDefault="00D638C2" w:rsidP="00D638C2">
            <w:pPr>
              <w:spacing w:line="360" w:lineRule="auto"/>
              <w:rPr>
                <w:sz w:val="12"/>
                <w:szCs w:val="12"/>
              </w:rPr>
            </w:pPr>
            <w:r w:rsidRPr="00D638C2">
              <w:rPr>
                <w:sz w:val="12"/>
                <w:szCs w:val="12"/>
              </w:rPr>
              <w:t>-69.3</w:t>
            </w:r>
          </w:p>
        </w:tc>
        <w:tc>
          <w:tcPr>
            <w:tcW w:w="998" w:type="dxa"/>
            <w:noWrap/>
            <w:hideMark/>
          </w:tcPr>
          <w:p w14:paraId="54B55169" w14:textId="77777777" w:rsidR="00D638C2" w:rsidRPr="00D638C2" w:rsidRDefault="00D638C2" w:rsidP="00D638C2">
            <w:pPr>
              <w:spacing w:line="360" w:lineRule="auto"/>
              <w:rPr>
                <w:sz w:val="12"/>
                <w:szCs w:val="12"/>
              </w:rPr>
            </w:pPr>
            <w:r w:rsidRPr="00D638C2">
              <w:rPr>
                <w:sz w:val="12"/>
                <w:szCs w:val="12"/>
              </w:rPr>
              <w:t>-80.52</w:t>
            </w:r>
          </w:p>
        </w:tc>
        <w:tc>
          <w:tcPr>
            <w:tcW w:w="960" w:type="dxa"/>
            <w:noWrap/>
            <w:hideMark/>
          </w:tcPr>
          <w:p w14:paraId="4B01156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39F6F69" w14:textId="77777777" w:rsidR="00D638C2" w:rsidRPr="00D638C2" w:rsidRDefault="00D638C2" w:rsidP="00D638C2">
            <w:pPr>
              <w:spacing w:line="360" w:lineRule="auto"/>
              <w:rPr>
                <w:sz w:val="12"/>
                <w:szCs w:val="12"/>
              </w:rPr>
            </w:pPr>
            <w:r w:rsidRPr="00D638C2">
              <w:rPr>
                <w:sz w:val="12"/>
                <w:szCs w:val="12"/>
              </w:rPr>
              <w:t>13.94</w:t>
            </w:r>
          </w:p>
        </w:tc>
        <w:tc>
          <w:tcPr>
            <w:tcW w:w="960" w:type="dxa"/>
            <w:noWrap/>
            <w:hideMark/>
          </w:tcPr>
          <w:p w14:paraId="1681B1D7" w14:textId="77777777" w:rsidR="00D638C2" w:rsidRPr="00D638C2" w:rsidRDefault="00D638C2" w:rsidP="00D638C2">
            <w:pPr>
              <w:spacing w:line="360" w:lineRule="auto"/>
              <w:rPr>
                <w:sz w:val="12"/>
                <w:szCs w:val="12"/>
              </w:rPr>
            </w:pPr>
            <w:r w:rsidRPr="00D638C2">
              <w:rPr>
                <w:sz w:val="12"/>
                <w:szCs w:val="12"/>
              </w:rPr>
              <w:t>0.5856</w:t>
            </w:r>
          </w:p>
        </w:tc>
        <w:tc>
          <w:tcPr>
            <w:tcW w:w="960" w:type="dxa"/>
            <w:noWrap/>
            <w:hideMark/>
          </w:tcPr>
          <w:p w14:paraId="08903C68" w14:textId="77777777" w:rsidR="00D638C2" w:rsidRPr="00D638C2" w:rsidRDefault="00D638C2" w:rsidP="00D638C2">
            <w:pPr>
              <w:spacing w:line="360" w:lineRule="auto"/>
              <w:rPr>
                <w:sz w:val="12"/>
                <w:szCs w:val="12"/>
              </w:rPr>
            </w:pPr>
            <w:r w:rsidRPr="00D638C2">
              <w:rPr>
                <w:sz w:val="12"/>
                <w:szCs w:val="12"/>
              </w:rPr>
              <w:t>1.184</w:t>
            </w:r>
          </w:p>
        </w:tc>
      </w:tr>
      <w:tr w:rsidR="00D638C2" w:rsidRPr="00D638C2" w14:paraId="16604DCD" w14:textId="77777777" w:rsidTr="00D638C2">
        <w:trPr>
          <w:trHeight w:val="300"/>
        </w:trPr>
        <w:tc>
          <w:tcPr>
            <w:tcW w:w="4543" w:type="dxa"/>
            <w:noWrap/>
            <w:hideMark/>
          </w:tcPr>
          <w:p w14:paraId="2109134A" w14:textId="77777777" w:rsidR="00D638C2" w:rsidRPr="00D638C2" w:rsidRDefault="00D638C2" w:rsidP="00D638C2">
            <w:pPr>
              <w:spacing w:line="360" w:lineRule="auto"/>
              <w:rPr>
                <w:sz w:val="12"/>
                <w:szCs w:val="12"/>
              </w:rPr>
            </w:pPr>
            <w:r w:rsidRPr="00D638C2">
              <w:rPr>
                <w:sz w:val="12"/>
                <w:szCs w:val="12"/>
              </w:rPr>
              <w:t>alprazolam</w:t>
            </w:r>
          </w:p>
        </w:tc>
        <w:tc>
          <w:tcPr>
            <w:tcW w:w="1169" w:type="dxa"/>
            <w:noWrap/>
            <w:hideMark/>
          </w:tcPr>
          <w:p w14:paraId="7435B8D9" w14:textId="77777777" w:rsidR="00D638C2" w:rsidRPr="00D638C2" w:rsidRDefault="00D638C2" w:rsidP="00D638C2">
            <w:pPr>
              <w:spacing w:line="360" w:lineRule="auto"/>
              <w:rPr>
                <w:sz w:val="12"/>
                <w:szCs w:val="12"/>
              </w:rPr>
            </w:pPr>
            <w:r w:rsidRPr="00D638C2">
              <w:rPr>
                <w:sz w:val="12"/>
                <w:szCs w:val="12"/>
              </w:rPr>
              <w:t>28981-97-7</w:t>
            </w:r>
          </w:p>
        </w:tc>
        <w:tc>
          <w:tcPr>
            <w:tcW w:w="960" w:type="dxa"/>
            <w:noWrap/>
            <w:hideMark/>
          </w:tcPr>
          <w:p w14:paraId="4C015B2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131752"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5672A66A" w14:textId="77777777" w:rsidR="00D638C2" w:rsidRPr="00D638C2" w:rsidRDefault="00D638C2" w:rsidP="00D638C2">
            <w:pPr>
              <w:spacing w:line="360" w:lineRule="auto"/>
              <w:rPr>
                <w:sz w:val="12"/>
                <w:szCs w:val="12"/>
              </w:rPr>
            </w:pPr>
            <w:r w:rsidRPr="00D638C2">
              <w:rPr>
                <w:sz w:val="12"/>
                <w:szCs w:val="12"/>
              </w:rPr>
              <w:t>-87</w:t>
            </w:r>
          </w:p>
        </w:tc>
        <w:tc>
          <w:tcPr>
            <w:tcW w:w="998" w:type="dxa"/>
            <w:noWrap/>
            <w:hideMark/>
          </w:tcPr>
          <w:p w14:paraId="076713A4" w14:textId="77777777" w:rsidR="00D638C2" w:rsidRPr="00D638C2" w:rsidRDefault="00D638C2" w:rsidP="00D638C2">
            <w:pPr>
              <w:spacing w:line="360" w:lineRule="auto"/>
              <w:rPr>
                <w:sz w:val="12"/>
                <w:szCs w:val="12"/>
              </w:rPr>
            </w:pPr>
            <w:r w:rsidRPr="00D638C2">
              <w:rPr>
                <w:sz w:val="12"/>
                <w:szCs w:val="12"/>
              </w:rPr>
              <w:t>-116.9</w:t>
            </w:r>
          </w:p>
        </w:tc>
        <w:tc>
          <w:tcPr>
            <w:tcW w:w="960" w:type="dxa"/>
            <w:noWrap/>
            <w:hideMark/>
          </w:tcPr>
          <w:p w14:paraId="186939F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7E1AC33" w14:textId="77777777" w:rsidR="00D638C2" w:rsidRPr="00D638C2" w:rsidRDefault="00D638C2" w:rsidP="00D638C2">
            <w:pPr>
              <w:spacing w:line="360" w:lineRule="auto"/>
              <w:rPr>
                <w:sz w:val="12"/>
                <w:szCs w:val="12"/>
              </w:rPr>
            </w:pPr>
            <w:r w:rsidRPr="00D638C2">
              <w:rPr>
                <w:sz w:val="12"/>
                <w:szCs w:val="12"/>
              </w:rPr>
              <w:t>9.42</w:t>
            </w:r>
          </w:p>
        </w:tc>
        <w:tc>
          <w:tcPr>
            <w:tcW w:w="960" w:type="dxa"/>
            <w:noWrap/>
            <w:hideMark/>
          </w:tcPr>
          <w:p w14:paraId="4797D07B" w14:textId="77777777" w:rsidR="00D638C2" w:rsidRPr="00D638C2" w:rsidRDefault="00D638C2" w:rsidP="00D638C2">
            <w:pPr>
              <w:spacing w:line="360" w:lineRule="auto"/>
              <w:rPr>
                <w:sz w:val="12"/>
                <w:szCs w:val="12"/>
              </w:rPr>
            </w:pPr>
            <w:r w:rsidRPr="00D638C2">
              <w:rPr>
                <w:sz w:val="12"/>
                <w:szCs w:val="12"/>
              </w:rPr>
              <w:t>3.702</w:t>
            </w:r>
          </w:p>
        </w:tc>
        <w:tc>
          <w:tcPr>
            <w:tcW w:w="960" w:type="dxa"/>
            <w:noWrap/>
            <w:hideMark/>
          </w:tcPr>
          <w:p w14:paraId="2625E21E" w14:textId="77777777" w:rsidR="00D638C2" w:rsidRPr="00D638C2" w:rsidRDefault="00D638C2" w:rsidP="00D638C2">
            <w:pPr>
              <w:spacing w:line="360" w:lineRule="auto"/>
              <w:rPr>
                <w:sz w:val="12"/>
                <w:szCs w:val="12"/>
              </w:rPr>
            </w:pPr>
            <w:r w:rsidRPr="00D638C2">
              <w:rPr>
                <w:sz w:val="12"/>
                <w:szCs w:val="12"/>
              </w:rPr>
              <w:t>0.1872</w:t>
            </w:r>
          </w:p>
        </w:tc>
      </w:tr>
      <w:tr w:rsidR="00D638C2" w:rsidRPr="00D638C2" w14:paraId="1B7CC642" w14:textId="77777777" w:rsidTr="00D638C2">
        <w:trPr>
          <w:trHeight w:val="300"/>
        </w:trPr>
        <w:tc>
          <w:tcPr>
            <w:tcW w:w="4543" w:type="dxa"/>
            <w:noWrap/>
            <w:hideMark/>
          </w:tcPr>
          <w:p w14:paraId="07956E18" w14:textId="77777777" w:rsidR="00D638C2" w:rsidRPr="00D638C2" w:rsidRDefault="00D638C2" w:rsidP="00D638C2">
            <w:pPr>
              <w:spacing w:line="360" w:lineRule="auto"/>
              <w:rPr>
                <w:sz w:val="12"/>
                <w:szCs w:val="12"/>
              </w:rPr>
            </w:pPr>
            <w:r w:rsidRPr="00D638C2">
              <w:rPr>
                <w:sz w:val="12"/>
                <w:szCs w:val="12"/>
              </w:rPr>
              <w:t>anthraquinone</w:t>
            </w:r>
          </w:p>
        </w:tc>
        <w:tc>
          <w:tcPr>
            <w:tcW w:w="1169" w:type="dxa"/>
            <w:noWrap/>
            <w:hideMark/>
          </w:tcPr>
          <w:p w14:paraId="0AAD402D" w14:textId="77777777" w:rsidR="00D638C2" w:rsidRPr="00D638C2" w:rsidRDefault="00D638C2" w:rsidP="00D638C2">
            <w:pPr>
              <w:spacing w:line="360" w:lineRule="auto"/>
              <w:rPr>
                <w:sz w:val="12"/>
                <w:szCs w:val="12"/>
              </w:rPr>
            </w:pPr>
            <w:r w:rsidRPr="00D638C2">
              <w:rPr>
                <w:sz w:val="12"/>
                <w:szCs w:val="12"/>
              </w:rPr>
              <w:t>84-65-1</w:t>
            </w:r>
          </w:p>
        </w:tc>
        <w:tc>
          <w:tcPr>
            <w:tcW w:w="960" w:type="dxa"/>
            <w:noWrap/>
            <w:hideMark/>
          </w:tcPr>
          <w:p w14:paraId="3383AD5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D9D4515" w14:textId="77777777" w:rsidR="00D638C2" w:rsidRPr="00D638C2" w:rsidRDefault="00D638C2" w:rsidP="00D638C2">
            <w:pPr>
              <w:spacing w:line="360" w:lineRule="auto"/>
              <w:rPr>
                <w:sz w:val="12"/>
                <w:szCs w:val="12"/>
              </w:rPr>
            </w:pPr>
            <w:r w:rsidRPr="00D638C2">
              <w:rPr>
                <w:sz w:val="12"/>
                <w:szCs w:val="12"/>
              </w:rPr>
              <w:t>166</w:t>
            </w:r>
          </w:p>
        </w:tc>
        <w:tc>
          <w:tcPr>
            <w:tcW w:w="998" w:type="dxa"/>
            <w:noWrap/>
            <w:hideMark/>
          </w:tcPr>
          <w:p w14:paraId="75702119" w14:textId="77777777" w:rsidR="00D638C2" w:rsidRPr="00D638C2" w:rsidRDefault="00D638C2" w:rsidP="00D638C2">
            <w:pPr>
              <w:spacing w:line="360" w:lineRule="auto"/>
              <w:rPr>
                <w:sz w:val="12"/>
                <w:szCs w:val="12"/>
              </w:rPr>
            </w:pPr>
            <w:r w:rsidRPr="00D638C2">
              <w:rPr>
                <w:sz w:val="12"/>
                <w:szCs w:val="12"/>
              </w:rPr>
              <w:t>1.042</w:t>
            </w:r>
          </w:p>
        </w:tc>
        <w:tc>
          <w:tcPr>
            <w:tcW w:w="998" w:type="dxa"/>
            <w:noWrap/>
            <w:hideMark/>
          </w:tcPr>
          <w:p w14:paraId="69B2C08E"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991E6D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D50DAF5" w14:textId="77777777" w:rsidR="00D638C2" w:rsidRPr="00D638C2" w:rsidRDefault="00D638C2" w:rsidP="00D638C2">
            <w:pPr>
              <w:spacing w:line="360" w:lineRule="auto"/>
              <w:rPr>
                <w:sz w:val="12"/>
                <w:szCs w:val="12"/>
              </w:rPr>
            </w:pPr>
            <w:r w:rsidRPr="00D638C2">
              <w:rPr>
                <w:sz w:val="12"/>
                <w:szCs w:val="12"/>
              </w:rPr>
              <w:t>4.74</w:t>
            </w:r>
          </w:p>
        </w:tc>
        <w:tc>
          <w:tcPr>
            <w:tcW w:w="960" w:type="dxa"/>
            <w:noWrap/>
            <w:hideMark/>
          </w:tcPr>
          <w:p w14:paraId="61ECCC95" w14:textId="77777777" w:rsidR="00D638C2" w:rsidRPr="00D638C2" w:rsidRDefault="00D638C2" w:rsidP="00D638C2">
            <w:pPr>
              <w:spacing w:line="360" w:lineRule="auto"/>
              <w:rPr>
                <w:sz w:val="12"/>
                <w:szCs w:val="12"/>
              </w:rPr>
            </w:pPr>
            <w:r w:rsidRPr="00D638C2">
              <w:rPr>
                <w:sz w:val="12"/>
                <w:szCs w:val="12"/>
              </w:rPr>
              <w:t>0.09222</w:t>
            </w:r>
          </w:p>
        </w:tc>
        <w:tc>
          <w:tcPr>
            <w:tcW w:w="960" w:type="dxa"/>
            <w:noWrap/>
            <w:hideMark/>
          </w:tcPr>
          <w:p w14:paraId="54715954" w14:textId="77777777" w:rsidR="00D638C2" w:rsidRPr="00D638C2" w:rsidRDefault="00D638C2" w:rsidP="00D638C2">
            <w:pPr>
              <w:spacing w:line="360" w:lineRule="auto"/>
              <w:rPr>
                <w:sz w:val="12"/>
                <w:szCs w:val="12"/>
              </w:rPr>
            </w:pPr>
            <w:r w:rsidRPr="00D638C2">
              <w:rPr>
                <w:sz w:val="12"/>
                <w:szCs w:val="12"/>
              </w:rPr>
              <w:t>7.517</w:t>
            </w:r>
          </w:p>
        </w:tc>
      </w:tr>
      <w:tr w:rsidR="00D638C2" w:rsidRPr="00D638C2" w14:paraId="07F73D60" w14:textId="77777777" w:rsidTr="00D638C2">
        <w:trPr>
          <w:trHeight w:val="300"/>
        </w:trPr>
        <w:tc>
          <w:tcPr>
            <w:tcW w:w="4543" w:type="dxa"/>
            <w:noWrap/>
            <w:hideMark/>
          </w:tcPr>
          <w:p w14:paraId="1CCE842E" w14:textId="77777777" w:rsidR="00D638C2" w:rsidRPr="00D638C2" w:rsidRDefault="00D638C2" w:rsidP="00D638C2">
            <w:pPr>
              <w:spacing w:line="360" w:lineRule="auto"/>
              <w:rPr>
                <w:sz w:val="12"/>
                <w:szCs w:val="12"/>
              </w:rPr>
            </w:pPr>
            <w:r w:rsidRPr="00D638C2">
              <w:rPr>
                <w:sz w:val="12"/>
                <w:szCs w:val="12"/>
              </w:rPr>
              <w:t>antipyrine</w:t>
            </w:r>
          </w:p>
        </w:tc>
        <w:tc>
          <w:tcPr>
            <w:tcW w:w="1169" w:type="dxa"/>
            <w:noWrap/>
            <w:hideMark/>
          </w:tcPr>
          <w:p w14:paraId="39B1A703" w14:textId="77777777" w:rsidR="00D638C2" w:rsidRPr="00D638C2" w:rsidRDefault="00D638C2" w:rsidP="00D638C2">
            <w:pPr>
              <w:spacing w:line="360" w:lineRule="auto"/>
              <w:rPr>
                <w:sz w:val="12"/>
                <w:szCs w:val="12"/>
              </w:rPr>
            </w:pPr>
            <w:r w:rsidRPr="00D638C2">
              <w:rPr>
                <w:sz w:val="12"/>
                <w:szCs w:val="12"/>
              </w:rPr>
              <w:t>60-80-0</w:t>
            </w:r>
          </w:p>
        </w:tc>
        <w:tc>
          <w:tcPr>
            <w:tcW w:w="960" w:type="dxa"/>
            <w:noWrap/>
            <w:hideMark/>
          </w:tcPr>
          <w:p w14:paraId="6F60F0C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503236A"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472A135" w14:textId="77777777" w:rsidR="00D638C2" w:rsidRPr="00D638C2" w:rsidRDefault="00D638C2" w:rsidP="00D638C2">
            <w:pPr>
              <w:spacing w:line="360" w:lineRule="auto"/>
              <w:rPr>
                <w:sz w:val="12"/>
                <w:szCs w:val="12"/>
              </w:rPr>
            </w:pPr>
            <w:r w:rsidRPr="00D638C2">
              <w:rPr>
                <w:sz w:val="12"/>
                <w:szCs w:val="12"/>
              </w:rPr>
              <w:t>-4.438</w:t>
            </w:r>
          </w:p>
        </w:tc>
        <w:tc>
          <w:tcPr>
            <w:tcW w:w="998" w:type="dxa"/>
            <w:noWrap/>
            <w:hideMark/>
          </w:tcPr>
          <w:p w14:paraId="0C9F1FEF" w14:textId="77777777" w:rsidR="00D638C2" w:rsidRPr="00D638C2" w:rsidRDefault="00D638C2" w:rsidP="00D638C2">
            <w:pPr>
              <w:spacing w:line="360" w:lineRule="auto"/>
              <w:rPr>
                <w:sz w:val="12"/>
                <w:szCs w:val="12"/>
              </w:rPr>
            </w:pPr>
            <w:r w:rsidRPr="00D638C2">
              <w:rPr>
                <w:sz w:val="12"/>
                <w:szCs w:val="12"/>
              </w:rPr>
              <w:t>-2.125</w:t>
            </w:r>
          </w:p>
        </w:tc>
        <w:tc>
          <w:tcPr>
            <w:tcW w:w="960" w:type="dxa"/>
            <w:noWrap/>
            <w:hideMark/>
          </w:tcPr>
          <w:p w14:paraId="4F98D7B5"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5982A53" w14:textId="77777777" w:rsidR="00D638C2" w:rsidRPr="00D638C2" w:rsidRDefault="00D638C2" w:rsidP="00D638C2">
            <w:pPr>
              <w:spacing w:line="360" w:lineRule="auto"/>
              <w:rPr>
                <w:sz w:val="12"/>
                <w:szCs w:val="12"/>
              </w:rPr>
            </w:pPr>
            <w:r w:rsidRPr="00D638C2">
              <w:rPr>
                <w:sz w:val="12"/>
                <w:szCs w:val="12"/>
              </w:rPr>
              <w:t>1.133</w:t>
            </w:r>
          </w:p>
        </w:tc>
        <w:tc>
          <w:tcPr>
            <w:tcW w:w="960" w:type="dxa"/>
            <w:noWrap/>
            <w:hideMark/>
          </w:tcPr>
          <w:p w14:paraId="299C7763" w14:textId="77777777" w:rsidR="00D638C2" w:rsidRPr="00D638C2" w:rsidRDefault="00D638C2" w:rsidP="00D638C2">
            <w:pPr>
              <w:spacing w:line="360" w:lineRule="auto"/>
              <w:rPr>
                <w:sz w:val="12"/>
                <w:szCs w:val="12"/>
              </w:rPr>
            </w:pPr>
            <w:r w:rsidRPr="00D638C2">
              <w:rPr>
                <w:sz w:val="12"/>
                <w:szCs w:val="12"/>
              </w:rPr>
              <w:t>0.5825</w:t>
            </w:r>
          </w:p>
        </w:tc>
        <w:tc>
          <w:tcPr>
            <w:tcW w:w="960" w:type="dxa"/>
            <w:noWrap/>
            <w:hideMark/>
          </w:tcPr>
          <w:p w14:paraId="729CE482" w14:textId="77777777" w:rsidR="00D638C2" w:rsidRPr="00D638C2" w:rsidRDefault="00D638C2" w:rsidP="00D638C2">
            <w:pPr>
              <w:spacing w:line="360" w:lineRule="auto"/>
              <w:rPr>
                <w:sz w:val="12"/>
                <w:szCs w:val="12"/>
              </w:rPr>
            </w:pPr>
            <w:r w:rsidRPr="00D638C2">
              <w:rPr>
                <w:sz w:val="12"/>
                <w:szCs w:val="12"/>
              </w:rPr>
              <w:t>1.19</w:t>
            </w:r>
          </w:p>
        </w:tc>
      </w:tr>
      <w:tr w:rsidR="00D638C2" w:rsidRPr="00D638C2" w14:paraId="292BE320" w14:textId="77777777" w:rsidTr="00D638C2">
        <w:trPr>
          <w:trHeight w:val="300"/>
        </w:trPr>
        <w:tc>
          <w:tcPr>
            <w:tcW w:w="4543" w:type="dxa"/>
            <w:noWrap/>
            <w:hideMark/>
          </w:tcPr>
          <w:p w14:paraId="32FA3FF4" w14:textId="77777777" w:rsidR="00D638C2" w:rsidRPr="00D638C2" w:rsidRDefault="00D638C2" w:rsidP="00D638C2">
            <w:pPr>
              <w:spacing w:line="360" w:lineRule="auto"/>
              <w:rPr>
                <w:sz w:val="12"/>
                <w:szCs w:val="12"/>
              </w:rPr>
            </w:pPr>
            <w:r w:rsidRPr="00D638C2">
              <w:rPr>
                <w:sz w:val="12"/>
                <w:szCs w:val="12"/>
              </w:rPr>
              <w:t>benzophenone</w:t>
            </w:r>
          </w:p>
        </w:tc>
        <w:tc>
          <w:tcPr>
            <w:tcW w:w="1169" w:type="dxa"/>
            <w:noWrap/>
            <w:hideMark/>
          </w:tcPr>
          <w:p w14:paraId="45743055" w14:textId="77777777" w:rsidR="00D638C2" w:rsidRPr="00D638C2" w:rsidRDefault="00D638C2" w:rsidP="00D638C2">
            <w:pPr>
              <w:spacing w:line="360" w:lineRule="auto"/>
              <w:rPr>
                <w:sz w:val="12"/>
                <w:szCs w:val="12"/>
              </w:rPr>
            </w:pPr>
            <w:r w:rsidRPr="00D638C2">
              <w:rPr>
                <w:sz w:val="12"/>
                <w:szCs w:val="12"/>
              </w:rPr>
              <w:t>119-61-9</w:t>
            </w:r>
          </w:p>
        </w:tc>
        <w:tc>
          <w:tcPr>
            <w:tcW w:w="960" w:type="dxa"/>
            <w:noWrap/>
            <w:hideMark/>
          </w:tcPr>
          <w:p w14:paraId="156F0BA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01F49FA" w14:textId="77777777" w:rsidR="00D638C2" w:rsidRPr="00D638C2" w:rsidRDefault="00D638C2" w:rsidP="00D638C2">
            <w:pPr>
              <w:spacing w:line="360" w:lineRule="auto"/>
              <w:rPr>
                <w:sz w:val="12"/>
                <w:szCs w:val="12"/>
              </w:rPr>
            </w:pPr>
            <w:r w:rsidRPr="00D638C2">
              <w:rPr>
                <w:sz w:val="12"/>
                <w:szCs w:val="12"/>
              </w:rPr>
              <w:t>171</w:t>
            </w:r>
          </w:p>
        </w:tc>
        <w:tc>
          <w:tcPr>
            <w:tcW w:w="998" w:type="dxa"/>
            <w:noWrap/>
            <w:hideMark/>
          </w:tcPr>
          <w:p w14:paraId="2B65F821" w14:textId="77777777" w:rsidR="00D638C2" w:rsidRPr="00D638C2" w:rsidRDefault="00D638C2" w:rsidP="00D638C2">
            <w:pPr>
              <w:spacing w:line="360" w:lineRule="auto"/>
              <w:rPr>
                <w:sz w:val="12"/>
                <w:szCs w:val="12"/>
              </w:rPr>
            </w:pPr>
            <w:r w:rsidRPr="00D638C2">
              <w:rPr>
                <w:sz w:val="12"/>
                <w:szCs w:val="12"/>
              </w:rPr>
              <w:t>-27.96</w:t>
            </w:r>
          </w:p>
        </w:tc>
        <w:tc>
          <w:tcPr>
            <w:tcW w:w="998" w:type="dxa"/>
            <w:noWrap/>
            <w:hideMark/>
          </w:tcPr>
          <w:p w14:paraId="01ECCA95" w14:textId="77777777" w:rsidR="00D638C2" w:rsidRPr="00D638C2" w:rsidRDefault="00D638C2" w:rsidP="00D638C2">
            <w:pPr>
              <w:spacing w:line="360" w:lineRule="auto"/>
              <w:rPr>
                <w:sz w:val="12"/>
                <w:szCs w:val="12"/>
              </w:rPr>
            </w:pPr>
            <w:r w:rsidRPr="00D638C2">
              <w:rPr>
                <w:sz w:val="12"/>
                <w:szCs w:val="12"/>
              </w:rPr>
              <w:t>-52.25</w:t>
            </w:r>
          </w:p>
        </w:tc>
        <w:tc>
          <w:tcPr>
            <w:tcW w:w="960" w:type="dxa"/>
            <w:noWrap/>
            <w:hideMark/>
          </w:tcPr>
          <w:p w14:paraId="7424594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1818D2D" w14:textId="77777777" w:rsidR="00D638C2" w:rsidRPr="00D638C2" w:rsidRDefault="00D638C2" w:rsidP="00D638C2">
            <w:pPr>
              <w:spacing w:line="360" w:lineRule="auto"/>
              <w:rPr>
                <w:sz w:val="12"/>
                <w:szCs w:val="12"/>
              </w:rPr>
            </w:pPr>
            <w:r w:rsidRPr="00D638C2">
              <w:rPr>
                <w:sz w:val="12"/>
                <w:szCs w:val="12"/>
              </w:rPr>
              <w:t>12.76</w:t>
            </w:r>
          </w:p>
        </w:tc>
        <w:tc>
          <w:tcPr>
            <w:tcW w:w="960" w:type="dxa"/>
            <w:noWrap/>
            <w:hideMark/>
          </w:tcPr>
          <w:p w14:paraId="5211D17C" w14:textId="77777777" w:rsidR="00D638C2" w:rsidRPr="00D638C2" w:rsidRDefault="00D638C2" w:rsidP="00D638C2">
            <w:pPr>
              <w:spacing w:line="360" w:lineRule="auto"/>
              <w:rPr>
                <w:sz w:val="12"/>
                <w:szCs w:val="12"/>
              </w:rPr>
            </w:pPr>
            <w:r w:rsidRPr="00D638C2">
              <w:rPr>
                <w:sz w:val="12"/>
                <w:szCs w:val="12"/>
              </w:rPr>
              <w:t>0.2639</w:t>
            </w:r>
          </w:p>
        </w:tc>
        <w:tc>
          <w:tcPr>
            <w:tcW w:w="960" w:type="dxa"/>
            <w:noWrap/>
            <w:hideMark/>
          </w:tcPr>
          <w:p w14:paraId="109E6F98" w14:textId="77777777" w:rsidR="00D638C2" w:rsidRPr="00D638C2" w:rsidRDefault="00D638C2" w:rsidP="00D638C2">
            <w:pPr>
              <w:spacing w:line="360" w:lineRule="auto"/>
              <w:rPr>
                <w:sz w:val="12"/>
                <w:szCs w:val="12"/>
              </w:rPr>
            </w:pPr>
            <w:r w:rsidRPr="00D638C2">
              <w:rPr>
                <w:sz w:val="12"/>
                <w:szCs w:val="12"/>
              </w:rPr>
              <w:t>2.627</w:t>
            </w:r>
          </w:p>
        </w:tc>
      </w:tr>
      <w:tr w:rsidR="00D638C2" w:rsidRPr="00D638C2" w14:paraId="25E60D2D" w14:textId="77777777" w:rsidTr="00D638C2">
        <w:trPr>
          <w:trHeight w:val="300"/>
        </w:trPr>
        <w:tc>
          <w:tcPr>
            <w:tcW w:w="4543" w:type="dxa"/>
            <w:noWrap/>
            <w:hideMark/>
          </w:tcPr>
          <w:p w14:paraId="13B5125A" w14:textId="77777777" w:rsidR="00D638C2" w:rsidRPr="00D638C2" w:rsidRDefault="00D638C2" w:rsidP="00D638C2">
            <w:pPr>
              <w:spacing w:line="360" w:lineRule="auto"/>
              <w:rPr>
                <w:sz w:val="12"/>
                <w:szCs w:val="12"/>
              </w:rPr>
            </w:pPr>
            <w:r w:rsidRPr="00D638C2">
              <w:rPr>
                <w:sz w:val="12"/>
                <w:szCs w:val="12"/>
              </w:rPr>
              <w:t>bisphenol a</w:t>
            </w:r>
          </w:p>
        </w:tc>
        <w:tc>
          <w:tcPr>
            <w:tcW w:w="1169" w:type="dxa"/>
            <w:noWrap/>
            <w:hideMark/>
          </w:tcPr>
          <w:p w14:paraId="248DC45D" w14:textId="77777777" w:rsidR="00D638C2" w:rsidRPr="00D638C2" w:rsidRDefault="00D638C2" w:rsidP="00D638C2">
            <w:pPr>
              <w:spacing w:line="360" w:lineRule="auto"/>
              <w:rPr>
                <w:sz w:val="12"/>
                <w:szCs w:val="12"/>
              </w:rPr>
            </w:pPr>
            <w:r w:rsidRPr="00D638C2">
              <w:rPr>
                <w:sz w:val="12"/>
                <w:szCs w:val="12"/>
              </w:rPr>
              <w:t>80-05-7</w:t>
            </w:r>
          </w:p>
        </w:tc>
        <w:tc>
          <w:tcPr>
            <w:tcW w:w="960" w:type="dxa"/>
            <w:noWrap/>
            <w:hideMark/>
          </w:tcPr>
          <w:p w14:paraId="6DB2EA1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3CA768E"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932DA1D" w14:textId="77777777" w:rsidR="00D638C2" w:rsidRPr="00D638C2" w:rsidRDefault="00D638C2" w:rsidP="00D638C2">
            <w:pPr>
              <w:spacing w:line="360" w:lineRule="auto"/>
              <w:rPr>
                <w:sz w:val="12"/>
                <w:szCs w:val="12"/>
              </w:rPr>
            </w:pPr>
            <w:r w:rsidRPr="00D638C2">
              <w:rPr>
                <w:sz w:val="12"/>
                <w:szCs w:val="12"/>
              </w:rPr>
              <w:t>-13.29</w:t>
            </w:r>
          </w:p>
        </w:tc>
        <w:tc>
          <w:tcPr>
            <w:tcW w:w="998" w:type="dxa"/>
            <w:noWrap/>
            <w:hideMark/>
          </w:tcPr>
          <w:p w14:paraId="7EE64AAC" w14:textId="77777777" w:rsidR="00D638C2" w:rsidRPr="00D638C2" w:rsidRDefault="00D638C2" w:rsidP="00D638C2">
            <w:pPr>
              <w:spacing w:line="360" w:lineRule="auto"/>
              <w:rPr>
                <w:sz w:val="12"/>
                <w:szCs w:val="12"/>
              </w:rPr>
            </w:pPr>
            <w:r w:rsidRPr="00D638C2">
              <w:rPr>
                <w:sz w:val="12"/>
                <w:szCs w:val="12"/>
              </w:rPr>
              <w:t>-87.26</w:t>
            </w:r>
          </w:p>
        </w:tc>
        <w:tc>
          <w:tcPr>
            <w:tcW w:w="960" w:type="dxa"/>
            <w:noWrap/>
            <w:hideMark/>
          </w:tcPr>
          <w:p w14:paraId="63CB94E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41C5BD4" w14:textId="77777777" w:rsidR="00D638C2" w:rsidRPr="00D638C2" w:rsidRDefault="00D638C2" w:rsidP="00D638C2">
            <w:pPr>
              <w:spacing w:line="360" w:lineRule="auto"/>
              <w:rPr>
                <w:sz w:val="12"/>
                <w:szCs w:val="12"/>
              </w:rPr>
            </w:pPr>
            <w:r w:rsidRPr="00D638C2">
              <w:rPr>
                <w:sz w:val="12"/>
                <w:szCs w:val="12"/>
              </w:rPr>
              <w:t>1.787</w:t>
            </w:r>
          </w:p>
        </w:tc>
        <w:tc>
          <w:tcPr>
            <w:tcW w:w="960" w:type="dxa"/>
            <w:noWrap/>
            <w:hideMark/>
          </w:tcPr>
          <w:p w14:paraId="1EFB9BCD" w14:textId="77777777" w:rsidR="00D638C2" w:rsidRPr="00D638C2" w:rsidRDefault="00D638C2" w:rsidP="00D638C2">
            <w:pPr>
              <w:spacing w:line="360" w:lineRule="auto"/>
              <w:rPr>
                <w:sz w:val="12"/>
                <w:szCs w:val="12"/>
              </w:rPr>
            </w:pPr>
            <w:r w:rsidRPr="00D638C2">
              <w:rPr>
                <w:sz w:val="12"/>
                <w:szCs w:val="12"/>
              </w:rPr>
              <w:t>4.052</w:t>
            </w:r>
          </w:p>
        </w:tc>
        <w:tc>
          <w:tcPr>
            <w:tcW w:w="960" w:type="dxa"/>
            <w:noWrap/>
            <w:hideMark/>
          </w:tcPr>
          <w:p w14:paraId="3594BB66" w14:textId="77777777" w:rsidR="00D638C2" w:rsidRPr="00D638C2" w:rsidRDefault="00D638C2" w:rsidP="00D638C2">
            <w:pPr>
              <w:spacing w:line="360" w:lineRule="auto"/>
              <w:rPr>
                <w:sz w:val="12"/>
                <w:szCs w:val="12"/>
              </w:rPr>
            </w:pPr>
            <w:r w:rsidRPr="00D638C2">
              <w:rPr>
                <w:sz w:val="12"/>
                <w:szCs w:val="12"/>
              </w:rPr>
              <w:t>0.1711</w:t>
            </w:r>
          </w:p>
        </w:tc>
      </w:tr>
      <w:tr w:rsidR="00D638C2" w:rsidRPr="00D638C2" w14:paraId="00A45577" w14:textId="77777777" w:rsidTr="00D638C2">
        <w:trPr>
          <w:trHeight w:val="300"/>
        </w:trPr>
        <w:tc>
          <w:tcPr>
            <w:tcW w:w="4543" w:type="dxa"/>
            <w:noWrap/>
            <w:hideMark/>
          </w:tcPr>
          <w:p w14:paraId="05943804" w14:textId="77777777" w:rsidR="00D638C2" w:rsidRPr="00D638C2" w:rsidRDefault="00D638C2" w:rsidP="00D638C2">
            <w:pPr>
              <w:spacing w:line="360" w:lineRule="auto"/>
              <w:rPr>
                <w:sz w:val="12"/>
                <w:szCs w:val="12"/>
              </w:rPr>
            </w:pPr>
            <w:r w:rsidRPr="00D638C2">
              <w:rPr>
                <w:sz w:val="12"/>
                <w:szCs w:val="12"/>
              </w:rPr>
              <w:t>boscalid</w:t>
            </w:r>
          </w:p>
        </w:tc>
        <w:tc>
          <w:tcPr>
            <w:tcW w:w="1169" w:type="dxa"/>
            <w:noWrap/>
            <w:hideMark/>
          </w:tcPr>
          <w:p w14:paraId="22359B91" w14:textId="77777777" w:rsidR="00D638C2" w:rsidRPr="00D638C2" w:rsidRDefault="00D638C2" w:rsidP="00D638C2">
            <w:pPr>
              <w:spacing w:line="360" w:lineRule="auto"/>
              <w:rPr>
                <w:sz w:val="12"/>
                <w:szCs w:val="12"/>
              </w:rPr>
            </w:pPr>
            <w:r w:rsidRPr="00D638C2">
              <w:rPr>
                <w:sz w:val="12"/>
                <w:szCs w:val="12"/>
              </w:rPr>
              <w:t>188425-85-6</w:t>
            </w:r>
          </w:p>
        </w:tc>
        <w:tc>
          <w:tcPr>
            <w:tcW w:w="960" w:type="dxa"/>
            <w:noWrap/>
            <w:hideMark/>
          </w:tcPr>
          <w:p w14:paraId="7D9DC04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7E70D69"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5FA3AE7" w14:textId="77777777" w:rsidR="00D638C2" w:rsidRPr="00D638C2" w:rsidRDefault="00D638C2" w:rsidP="00D638C2">
            <w:pPr>
              <w:spacing w:line="360" w:lineRule="auto"/>
              <w:rPr>
                <w:sz w:val="12"/>
                <w:szCs w:val="12"/>
              </w:rPr>
            </w:pPr>
            <w:r w:rsidRPr="00D638C2">
              <w:rPr>
                <w:sz w:val="12"/>
                <w:szCs w:val="12"/>
              </w:rPr>
              <w:t>-44.32</w:t>
            </w:r>
          </w:p>
        </w:tc>
        <w:tc>
          <w:tcPr>
            <w:tcW w:w="998" w:type="dxa"/>
            <w:noWrap/>
            <w:hideMark/>
          </w:tcPr>
          <w:p w14:paraId="4BB28DE1" w14:textId="77777777" w:rsidR="00D638C2" w:rsidRPr="00D638C2" w:rsidRDefault="00D638C2" w:rsidP="00D638C2">
            <w:pPr>
              <w:spacing w:line="360" w:lineRule="auto"/>
              <w:rPr>
                <w:sz w:val="12"/>
                <w:szCs w:val="12"/>
              </w:rPr>
            </w:pPr>
            <w:r w:rsidRPr="00D638C2">
              <w:rPr>
                <w:sz w:val="12"/>
                <w:szCs w:val="12"/>
              </w:rPr>
              <w:t>-73.71</w:t>
            </w:r>
          </w:p>
        </w:tc>
        <w:tc>
          <w:tcPr>
            <w:tcW w:w="960" w:type="dxa"/>
            <w:noWrap/>
            <w:hideMark/>
          </w:tcPr>
          <w:p w14:paraId="1BF9C20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795B02E" w14:textId="77777777" w:rsidR="00D638C2" w:rsidRPr="00D638C2" w:rsidRDefault="00D638C2" w:rsidP="00D638C2">
            <w:pPr>
              <w:spacing w:line="360" w:lineRule="auto"/>
              <w:rPr>
                <w:sz w:val="12"/>
                <w:szCs w:val="12"/>
              </w:rPr>
            </w:pPr>
            <w:r w:rsidRPr="00D638C2">
              <w:rPr>
                <w:sz w:val="12"/>
                <w:szCs w:val="12"/>
              </w:rPr>
              <w:t>10.82</w:t>
            </w:r>
          </w:p>
        </w:tc>
        <w:tc>
          <w:tcPr>
            <w:tcW w:w="960" w:type="dxa"/>
            <w:noWrap/>
            <w:hideMark/>
          </w:tcPr>
          <w:p w14:paraId="2494B78B" w14:textId="77777777" w:rsidR="00D638C2" w:rsidRPr="00D638C2" w:rsidRDefault="00D638C2" w:rsidP="00D638C2">
            <w:pPr>
              <w:spacing w:line="360" w:lineRule="auto"/>
              <w:rPr>
                <w:sz w:val="12"/>
                <w:szCs w:val="12"/>
              </w:rPr>
            </w:pPr>
            <w:r w:rsidRPr="00D638C2">
              <w:rPr>
                <w:sz w:val="12"/>
                <w:szCs w:val="12"/>
              </w:rPr>
              <w:t>1.346</w:t>
            </w:r>
          </w:p>
        </w:tc>
        <w:tc>
          <w:tcPr>
            <w:tcW w:w="960" w:type="dxa"/>
            <w:noWrap/>
            <w:hideMark/>
          </w:tcPr>
          <w:p w14:paraId="7852195F" w14:textId="77777777" w:rsidR="00D638C2" w:rsidRPr="00D638C2" w:rsidRDefault="00D638C2" w:rsidP="00D638C2">
            <w:pPr>
              <w:spacing w:line="360" w:lineRule="auto"/>
              <w:rPr>
                <w:sz w:val="12"/>
                <w:szCs w:val="12"/>
              </w:rPr>
            </w:pPr>
            <w:r w:rsidRPr="00D638C2">
              <w:rPr>
                <w:sz w:val="12"/>
                <w:szCs w:val="12"/>
              </w:rPr>
              <w:t>0.5151</w:t>
            </w:r>
          </w:p>
        </w:tc>
      </w:tr>
      <w:tr w:rsidR="00D638C2" w:rsidRPr="00D638C2" w14:paraId="196CD9BD" w14:textId="77777777" w:rsidTr="00D638C2">
        <w:trPr>
          <w:trHeight w:val="300"/>
        </w:trPr>
        <w:tc>
          <w:tcPr>
            <w:tcW w:w="4543" w:type="dxa"/>
            <w:noWrap/>
            <w:hideMark/>
          </w:tcPr>
          <w:p w14:paraId="3B6F64C3" w14:textId="77777777" w:rsidR="00D638C2" w:rsidRPr="00D638C2" w:rsidRDefault="00D638C2" w:rsidP="00D638C2">
            <w:pPr>
              <w:spacing w:line="360" w:lineRule="auto"/>
              <w:rPr>
                <w:sz w:val="12"/>
                <w:szCs w:val="12"/>
              </w:rPr>
            </w:pPr>
            <w:proofErr w:type="spellStart"/>
            <w:r w:rsidRPr="00D638C2">
              <w:rPr>
                <w:sz w:val="12"/>
                <w:szCs w:val="12"/>
              </w:rPr>
              <w:t>bosentan</w:t>
            </w:r>
            <w:proofErr w:type="spellEnd"/>
          </w:p>
        </w:tc>
        <w:tc>
          <w:tcPr>
            <w:tcW w:w="1169" w:type="dxa"/>
            <w:noWrap/>
            <w:hideMark/>
          </w:tcPr>
          <w:p w14:paraId="3B795EF7" w14:textId="77777777" w:rsidR="00D638C2" w:rsidRPr="00D638C2" w:rsidRDefault="00D638C2" w:rsidP="00D638C2">
            <w:pPr>
              <w:spacing w:line="360" w:lineRule="auto"/>
              <w:rPr>
                <w:sz w:val="12"/>
                <w:szCs w:val="12"/>
              </w:rPr>
            </w:pPr>
            <w:r w:rsidRPr="00D638C2">
              <w:rPr>
                <w:sz w:val="12"/>
                <w:szCs w:val="12"/>
              </w:rPr>
              <w:t>147536-97-8</w:t>
            </w:r>
          </w:p>
        </w:tc>
        <w:tc>
          <w:tcPr>
            <w:tcW w:w="960" w:type="dxa"/>
            <w:noWrap/>
            <w:hideMark/>
          </w:tcPr>
          <w:p w14:paraId="3A3CEBA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E29D2F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58F3163" w14:textId="77777777" w:rsidR="00D638C2" w:rsidRPr="00D638C2" w:rsidRDefault="00D638C2" w:rsidP="00D638C2">
            <w:pPr>
              <w:spacing w:line="360" w:lineRule="auto"/>
              <w:rPr>
                <w:sz w:val="12"/>
                <w:szCs w:val="12"/>
              </w:rPr>
            </w:pPr>
            <w:r w:rsidRPr="00D638C2">
              <w:rPr>
                <w:sz w:val="12"/>
                <w:szCs w:val="12"/>
              </w:rPr>
              <w:t>-18.22</w:t>
            </w:r>
          </w:p>
        </w:tc>
        <w:tc>
          <w:tcPr>
            <w:tcW w:w="998" w:type="dxa"/>
            <w:noWrap/>
            <w:hideMark/>
          </w:tcPr>
          <w:p w14:paraId="51666CC5" w14:textId="77777777" w:rsidR="00D638C2" w:rsidRPr="00D638C2" w:rsidRDefault="00D638C2" w:rsidP="00D638C2">
            <w:pPr>
              <w:spacing w:line="360" w:lineRule="auto"/>
              <w:rPr>
                <w:sz w:val="12"/>
                <w:szCs w:val="12"/>
              </w:rPr>
            </w:pPr>
            <w:r w:rsidRPr="00D638C2">
              <w:rPr>
                <w:sz w:val="12"/>
                <w:szCs w:val="12"/>
              </w:rPr>
              <w:t>-14.22</w:t>
            </w:r>
          </w:p>
        </w:tc>
        <w:tc>
          <w:tcPr>
            <w:tcW w:w="960" w:type="dxa"/>
            <w:noWrap/>
            <w:hideMark/>
          </w:tcPr>
          <w:p w14:paraId="6167982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E461C03" w14:textId="77777777" w:rsidR="00D638C2" w:rsidRPr="00D638C2" w:rsidRDefault="00D638C2" w:rsidP="00D638C2">
            <w:pPr>
              <w:spacing w:line="360" w:lineRule="auto"/>
              <w:rPr>
                <w:sz w:val="12"/>
                <w:szCs w:val="12"/>
              </w:rPr>
            </w:pPr>
            <w:r w:rsidRPr="00D638C2">
              <w:rPr>
                <w:sz w:val="12"/>
                <w:szCs w:val="12"/>
              </w:rPr>
              <w:t>3.156</w:t>
            </w:r>
          </w:p>
        </w:tc>
        <w:tc>
          <w:tcPr>
            <w:tcW w:w="960" w:type="dxa"/>
            <w:noWrap/>
            <w:hideMark/>
          </w:tcPr>
          <w:p w14:paraId="42AD903B" w14:textId="77777777" w:rsidR="00D638C2" w:rsidRPr="00D638C2" w:rsidRDefault="00D638C2" w:rsidP="00D638C2">
            <w:pPr>
              <w:spacing w:line="360" w:lineRule="auto"/>
              <w:rPr>
                <w:sz w:val="12"/>
                <w:szCs w:val="12"/>
              </w:rPr>
            </w:pPr>
            <w:r w:rsidRPr="00D638C2">
              <w:rPr>
                <w:sz w:val="12"/>
                <w:szCs w:val="12"/>
              </w:rPr>
              <w:t>0.2439</w:t>
            </w:r>
          </w:p>
        </w:tc>
        <w:tc>
          <w:tcPr>
            <w:tcW w:w="960" w:type="dxa"/>
            <w:noWrap/>
            <w:hideMark/>
          </w:tcPr>
          <w:p w14:paraId="17830BEA" w14:textId="77777777" w:rsidR="00D638C2" w:rsidRPr="00D638C2" w:rsidRDefault="00D638C2" w:rsidP="00D638C2">
            <w:pPr>
              <w:spacing w:line="360" w:lineRule="auto"/>
              <w:rPr>
                <w:sz w:val="12"/>
                <w:szCs w:val="12"/>
              </w:rPr>
            </w:pPr>
            <w:r w:rsidRPr="00D638C2">
              <w:rPr>
                <w:sz w:val="12"/>
                <w:szCs w:val="12"/>
              </w:rPr>
              <w:t>2.841</w:t>
            </w:r>
          </w:p>
        </w:tc>
      </w:tr>
      <w:tr w:rsidR="00D638C2" w:rsidRPr="00D638C2" w14:paraId="347FCAF8" w14:textId="77777777" w:rsidTr="00D638C2">
        <w:trPr>
          <w:trHeight w:val="300"/>
        </w:trPr>
        <w:tc>
          <w:tcPr>
            <w:tcW w:w="4543" w:type="dxa"/>
            <w:noWrap/>
            <w:hideMark/>
          </w:tcPr>
          <w:p w14:paraId="7FE9F74E" w14:textId="77777777" w:rsidR="00D638C2" w:rsidRPr="00D638C2" w:rsidRDefault="00D638C2" w:rsidP="00D638C2">
            <w:pPr>
              <w:spacing w:line="360" w:lineRule="auto"/>
              <w:rPr>
                <w:sz w:val="12"/>
                <w:szCs w:val="12"/>
              </w:rPr>
            </w:pPr>
            <w:r w:rsidRPr="00D638C2">
              <w:rPr>
                <w:sz w:val="12"/>
                <w:szCs w:val="12"/>
              </w:rPr>
              <w:t>bromochloroacetic acid</w:t>
            </w:r>
          </w:p>
        </w:tc>
        <w:tc>
          <w:tcPr>
            <w:tcW w:w="1169" w:type="dxa"/>
            <w:noWrap/>
            <w:hideMark/>
          </w:tcPr>
          <w:p w14:paraId="4DC16EC2" w14:textId="77777777" w:rsidR="00D638C2" w:rsidRPr="00D638C2" w:rsidRDefault="00D638C2" w:rsidP="00D638C2">
            <w:pPr>
              <w:spacing w:line="360" w:lineRule="auto"/>
              <w:rPr>
                <w:sz w:val="12"/>
                <w:szCs w:val="12"/>
              </w:rPr>
            </w:pPr>
            <w:r w:rsidRPr="00D638C2">
              <w:rPr>
                <w:sz w:val="12"/>
                <w:szCs w:val="12"/>
              </w:rPr>
              <w:t>5589-96-8</w:t>
            </w:r>
          </w:p>
        </w:tc>
        <w:tc>
          <w:tcPr>
            <w:tcW w:w="960" w:type="dxa"/>
            <w:noWrap/>
            <w:hideMark/>
          </w:tcPr>
          <w:p w14:paraId="10C2F9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2E66744" w14:textId="77777777" w:rsidR="00D638C2" w:rsidRPr="00D638C2" w:rsidRDefault="00D638C2" w:rsidP="00D638C2">
            <w:pPr>
              <w:spacing w:line="360" w:lineRule="auto"/>
              <w:rPr>
                <w:sz w:val="12"/>
                <w:szCs w:val="12"/>
              </w:rPr>
            </w:pPr>
            <w:r w:rsidRPr="00D638C2">
              <w:rPr>
                <w:sz w:val="12"/>
                <w:szCs w:val="12"/>
              </w:rPr>
              <w:t>132</w:t>
            </w:r>
          </w:p>
        </w:tc>
        <w:tc>
          <w:tcPr>
            <w:tcW w:w="998" w:type="dxa"/>
            <w:noWrap/>
            <w:hideMark/>
          </w:tcPr>
          <w:p w14:paraId="7C1471CB" w14:textId="77777777" w:rsidR="00D638C2" w:rsidRPr="00D638C2" w:rsidRDefault="00D638C2" w:rsidP="00D638C2">
            <w:pPr>
              <w:spacing w:line="360" w:lineRule="auto"/>
              <w:rPr>
                <w:sz w:val="12"/>
                <w:szCs w:val="12"/>
              </w:rPr>
            </w:pPr>
            <w:r w:rsidRPr="00D638C2">
              <w:rPr>
                <w:sz w:val="12"/>
                <w:szCs w:val="12"/>
              </w:rPr>
              <w:t>192.1</w:t>
            </w:r>
          </w:p>
        </w:tc>
        <w:tc>
          <w:tcPr>
            <w:tcW w:w="998" w:type="dxa"/>
            <w:noWrap/>
            <w:hideMark/>
          </w:tcPr>
          <w:p w14:paraId="375E6DA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3CA0C77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F11752C" w14:textId="77777777" w:rsidR="00D638C2" w:rsidRPr="00D638C2" w:rsidRDefault="00D638C2" w:rsidP="00D638C2">
            <w:pPr>
              <w:spacing w:line="360" w:lineRule="auto"/>
              <w:rPr>
                <w:sz w:val="12"/>
                <w:szCs w:val="12"/>
              </w:rPr>
            </w:pPr>
            <w:r w:rsidRPr="00D638C2">
              <w:rPr>
                <w:sz w:val="12"/>
                <w:szCs w:val="12"/>
              </w:rPr>
              <w:t>0.3796</w:t>
            </w:r>
          </w:p>
        </w:tc>
        <w:tc>
          <w:tcPr>
            <w:tcW w:w="960" w:type="dxa"/>
            <w:noWrap/>
            <w:hideMark/>
          </w:tcPr>
          <w:p w14:paraId="5BC921BA" w14:textId="77777777" w:rsidR="00D638C2" w:rsidRPr="00D638C2" w:rsidRDefault="00D638C2" w:rsidP="00D638C2">
            <w:pPr>
              <w:spacing w:line="360" w:lineRule="auto"/>
              <w:rPr>
                <w:sz w:val="12"/>
                <w:szCs w:val="12"/>
              </w:rPr>
            </w:pPr>
            <w:r w:rsidRPr="00D638C2">
              <w:rPr>
                <w:sz w:val="12"/>
                <w:szCs w:val="12"/>
              </w:rPr>
              <w:t>2.259</w:t>
            </w:r>
          </w:p>
        </w:tc>
        <w:tc>
          <w:tcPr>
            <w:tcW w:w="960" w:type="dxa"/>
            <w:noWrap/>
            <w:hideMark/>
          </w:tcPr>
          <w:p w14:paraId="4E1FC971" w14:textId="77777777" w:rsidR="00D638C2" w:rsidRPr="00D638C2" w:rsidRDefault="00D638C2" w:rsidP="00D638C2">
            <w:pPr>
              <w:spacing w:line="360" w:lineRule="auto"/>
              <w:rPr>
                <w:sz w:val="12"/>
                <w:szCs w:val="12"/>
              </w:rPr>
            </w:pPr>
            <w:r w:rsidRPr="00D638C2">
              <w:rPr>
                <w:sz w:val="12"/>
                <w:szCs w:val="12"/>
              </w:rPr>
              <w:t>0.3069</w:t>
            </w:r>
          </w:p>
        </w:tc>
      </w:tr>
      <w:tr w:rsidR="00D638C2" w:rsidRPr="00D638C2" w14:paraId="388A60D6" w14:textId="77777777" w:rsidTr="00D638C2">
        <w:trPr>
          <w:trHeight w:val="300"/>
        </w:trPr>
        <w:tc>
          <w:tcPr>
            <w:tcW w:w="4543" w:type="dxa"/>
            <w:noWrap/>
            <w:hideMark/>
          </w:tcPr>
          <w:p w14:paraId="259A5A8C" w14:textId="77777777" w:rsidR="00D638C2" w:rsidRPr="00D638C2" w:rsidRDefault="00D638C2" w:rsidP="00D638C2">
            <w:pPr>
              <w:spacing w:line="360" w:lineRule="auto"/>
              <w:rPr>
                <w:sz w:val="12"/>
                <w:szCs w:val="12"/>
              </w:rPr>
            </w:pPr>
            <w:r w:rsidRPr="00D638C2">
              <w:rPr>
                <w:sz w:val="12"/>
                <w:szCs w:val="12"/>
              </w:rPr>
              <w:t>bromodichloromethane</w:t>
            </w:r>
          </w:p>
        </w:tc>
        <w:tc>
          <w:tcPr>
            <w:tcW w:w="1169" w:type="dxa"/>
            <w:noWrap/>
            <w:hideMark/>
          </w:tcPr>
          <w:p w14:paraId="2D906728" w14:textId="77777777" w:rsidR="00D638C2" w:rsidRPr="00D638C2" w:rsidRDefault="00D638C2" w:rsidP="00D638C2">
            <w:pPr>
              <w:spacing w:line="360" w:lineRule="auto"/>
              <w:rPr>
                <w:sz w:val="12"/>
                <w:szCs w:val="12"/>
              </w:rPr>
            </w:pPr>
            <w:r w:rsidRPr="00D638C2">
              <w:rPr>
                <w:sz w:val="12"/>
                <w:szCs w:val="12"/>
              </w:rPr>
              <w:t>75-27-4</w:t>
            </w:r>
          </w:p>
        </w:tc>
        <w:tc>
          <w:tcPr>
            <w:tcW w:w="960" w:type="dxa"/>
            <w:noWrap/>
            <w:hideMark/>
          </w:tcPr>
          <w:p w14:paraId="17D2292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815272" w14:textId="77777777" w:rsidR="00D638C2" w:rsidRPr="00D638C2" w:rsidRDefault="00D638C2" w:rsidP="00D638C2">
            <w:pPr>
              <w:spacing w:line="360" w:lineRule="auto"/>
              <w:rPr>
                <w:sz w:val="12"/>
                <w:szCs w:val="12"/>
              </w:rPr>
            </w:pPr>
            <w:r w:rsidRPr="00D638C2">
              <w:rPr>
                <w:sz w:val="12"/>
                <w:szCs w:val="12"/>
              </w:rPr>
              <w:t>154</w:t>
            </w:r>
          </w:p>
        </w:tc>
        <w:tc>
          <w:tcPr>
            <w:tcW w:w="998" w:type="dxa"/>
            <w:noWrap/>
            <w:hideMark/>
          </w:tcPr>
          <w:p w14:paraId="2044CFBC" w14:textId="77777777" w:rsidR="00D638C2" w:rsidRPr="00D638C2" w:rsidRDefault="00D638C2" w:rsidP="00D638C2">
            <w:pPr>
              <w:spacing w:line="360" w:lineRule="auto"/>
              <w:rPr>
                <w:sz w:val="12"/>
                <w:szCs w:val="12"/>
              </w:rPr>
            </w:pPr>
            <w:r w:rsidRPr="00D638C2">
              <w:rPr>
                <w:sz w:val="12"/>
                <w:szCs w:val="12"/>
              </w:rPr>
              <w:t>-7.809</w:t>
            </w:r>
          </w:p>
        </w:tc>
        <w:tc>
          <w:tcPr>
            <w:tcW w:w="998" w:type="dxa"/>
            <w:noWrap/>
            <w:hideMark/>
          </w:tcPr>
          <w:p w14:paraId="0AE21D91" w14:textId="77777777" w:rsidR="00D638C2" w:rsidRPr="00D638C2" w:rsidRDefault="00D638C2" w:rsidP="00D638C2">
            <w:pPr>
              <w:spacing w:line="360" w:lineRule="auto"/>
              <w:rPr>
                <w:sz w:val="12"/>
                <w:szCs w:val="12"/>
              </w:rPr>
            </w:pPr>
            <w:r w:rsidRPr="00D638C2">
              <w:rPr>
                <w:sz w:val="12"/>
                <w:szCs w:val="12"/>
              </w:rPr>
              <w:t>-45.51</w:t>
            </w:r>
          </w:p>
        </w:tc>
        <w:tc>
          <w:tcPr>
            <w:tcW w:w="960" w:type="dxa"/>
            <w:noWrap/>
            <w:hideMark/>
          </w:tcPr>
          <w:p w14:paraId="1F94F4F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0870897" w14:textId="77777777" w:rsidR="00D638C2" w:rsidRPr="00D638C2" w:rsidRDefault="00D638C2" w:rsidP="00D638C2">
            <w:pPr>
              <w:spacing w:line="360" w:lineRule="auto"/>
              <w:rPr>
                <w:sz w:val="12"/>
                <w:szCs w:val="12"/>
              </w:rPr>
            </w:pPr>
            <w:r w:rsidRPr="00D638C2">
              <w:rPr>
                <w:sz w:val="12"/>
                <w:szCs w:val="12"/>
              </w:rPr>
              <w:t>22.72</w:t>
            </w:r>
          </w:p>
        </w:tc>
        <w:tc>
          <w:tcPr>
            <w:tcW w:w="960" w:type="dxa"/>
            <w:noWrap/>
            <w:hideMark/>
          </w:tcPr>
          <w:p w14:paraId="476166AA" w14:textId="77777777" w:rsidR="00D638C2" w:rsidRPr="00D638C2" w:rsidRDefault="00D638C2" w:rsidP="00D638C2">
            <w:pPr>
              <w:spacing w:line="360" w:lineRule="auto"/>
              <w:rPr>
                <w:sz w:val="12"/>
                <w:szCs w:val="12"/>
              </w:rPr>
            </w:pPr>
            <w:r w:rsidRPr="00D638C2">
              <w:rPr>
                <w:sz w:val="12"/>
                <w:szCs w:val="12"/>
              </w:rPr>
              <w:t>3.576</w:t>
            </w:r>
          </w:p>
        </w:tc>
        <w:tc>
          <w:tcPr>
            <w:tcW w:w="960" w:type="dxa"/>
            <w:noWrap/>
            <w:hideMark/>
          </w:tcPr>
          <w:p w14:paraId="7EAC717A" w14:textId="77777777" w:rsidR="00D638C2" w:rsidRPr="00D638C2" w:rsidRDefault="00D638C2" w:rsidP="00D638C2">
            <w:pPr>
              <w:spacing w:line="360" w:lineRule="auto"/>
              <w:rPr>
                <w:sz w:val="12"/>
                <w:szCs w:val="12"/>
              </w:rPr>
            </w:pPr>
            <w:r w:rsidRPr="00D638C2">
              <w:rPr>
                <w:sz w:val="12"/>
                <w:szCs w:val="12"/>
              </w:rPr>
              <w:t>0.1938</w:t>
            </w:r>
          </w:p>
        </w:tc>
      </w:tr>
      <w:tr w:rsidR="00D638C2" w:rsidRPr="00D638C2" w14:paraId="3E097AEA" w14:textId="77777777" w:rsidTr="00D638C2">
        <w:trPr>
          <w:trHeight w:val="300"/>
        </w:trPr>
        <w:tc>
          <w:tcPr>
            <w:tcW w:w="4543" w:type="dxa"/>
            <w:noWrap/>
            <w:hideMark/>
          </w:tcPr>
          <w:p w14:paraId="2FB1D3F9" w14:textId="77777777" w:rsidR="00D638C2" w:rsidRPr="00D638C2" w:rsidRDefault="00D638C2" w:rsidP="00D638C2">
            <w:pPr>
              <w:spacing w:line="360" w:lineRule="auto"/>
              <w:rPr>
                <w:sz w:val="12"/>
                <w:szCs w:val="12"/>
              </w:rPr>
            </w:pPr>
            <w:r w:rsidRPr="00D638C2">
              <w:rPr>
                <w:sz w:val="12"/>
                <w:szCs w:val="12"/>
              </w:rPr>
              <w:t>carbaryl</w:t>
            </w:r>
          </w:p>
        </w:tc>
        <w:tc>
          <w:tcPr>
            <w:tcW w:w="1169" w:type="dxa"/>
            <w:noWrap/>
            <w:hideMark/>
          </w:tcPr>
          <w:p w14:paraId="541DD651" w14:textId="77777777" w:rsidR="00D638C2" w:rsidRPr="00D638C2" w:rsidRDefault="00D638C2" w:rsidP="00D638C2">
            <w:pPr>
              <w:spacing w:line="360" w:lineRule="auto"/>
              <w:rPr>
                <w:sz w:val="12"/>
                <w:szCs w:val="12"/>
              </w:rPr>
            </w:pPr>
            <w:r w:rsidRPr="00D638C2">
              <w:rPr>
                <w:sz w:val="12"/>
                <w:szCs w:val="12"/>
              </w:rPr>
              <w:t>63-25-2</w:t>
            </w:r>
          </w:p>
        </w:tc>
        <w:tc>
          <w:tcPr>
            <w:tcW w:w="960" w:type="dxa"/>
            <w:noWrap/>
            <w:hideMark/>
          </w:tcPr>
          <w:p w14:paraId="17B3B9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4E4B43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4E2AFAC" w14:textId="77777777" w:rsidR="00D638C2" w:rsidRPr="00D638C2" w:rsidRDefault="00D638C2" w:rsidP="00D638C2">
            <w:pPr>
              <w:spacing w:line="360" w:lineRule="auto"/>
              <w:rPr>
                <w:sz w:val="12"/>
                <w:szCs w:val="12"/>
              </w:rPr>
            </w:pPr>
            <w:r w:rsidRPr="00D638C2">
              <w:rPr>
                <w:sz w:val="12"/>
                <w:szCs w:val="12"/>
              </w:rPr>
              <w:t>-55.78</w:t>
            </w:r>
          </w:p>
        </w:tc>
        <w:tc>
          <w:tcPr>
            <w:tcW w:w="998" w:type="dxa"/>
            <w:noWrap/>
            <w:hideMark/>
          </w:tcPr>
          <w:p w14:paraId="777A1F77" w14:textId="77777777" w:rsidR="00D638C2" w:rsidRPr="00D638C2" w:rsidRDefault="00D638C2" w:rsidP="00D638C2">
            <w:pPr>
              <w:spacing w:line="360" w:lineRule="auto"/>
              <w:rPr>
                <w:sz w:val="12"/>
                <w:szCs w:val="12"/>
              </w:rPr>
            </w:pPr>
            <w:r w:rsidRPr="00D638C2">
              <w:rPr>
                <w:sz w:val="12"/>
                <w:szCs w:val="12"/>
              </w:rPr>
              <w:t>-24.19</w:t>
            </w:r>
          </w:p>
        </w:tc>
        <w:tc>
          <w:tcPr>
            <w:tcW w:w="960" w:type="dxa"/>
            <w:noWrap/>
            <w:hideMark/>
          </w:tcPr>
          <w:p w14:paraId="23160B1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FB48318" w14:textId="77777777" w:rsidR="00D638C2" w:rsidRPr="00D638C2" w:rsidRDefault="00D638C2" w:rsidP="00D638C2">
            <w:pPr>
              <w:spacing w:line="360" w:lineRule="auto"/>
              <w:rPr>
                <w:sz w:val="12"/>
                <w:szCs w:val="12"/>
              </w:rPr>
            </w:pPr>
            <w:r w:rsidRPr="00D638C2">
              <w:rPr>
                <w:sz w:val="12"/>
                <w:szCs w:val="12"/>
              </w:rPr>
              <w:t>34.44</w:t>
            </w:r>
          </w:p>
        </w:tc>
        <w:tc>
          <w:tcPr>
            <w:tcW w:w="960" w:type="dxa"/>
            <w:noWrap/>
            <w:hideMark/>
          </w:tcPr>
          <w:p w14:paraId="6B15EE5B" w14:textId="77777777" w:rsidR="00D638C2" w:rsidRPr="00D638C2" w:rsidRDefault="00D638C2" w:rsidP="00D638C2">
            <w:pPr>
              <w:spacing w:line="360" w:lineRule="auto"/>
              <w:rPr>
                <w:sz w:val="12"/>
                <w:szCs w:val="12"/>
              </w:rPr>
            </w:pPr>
            <w:r w:rsidRPr="00D638C2">
              <w:rPr>
                <w:sz w:val="12"/>
                <w:szCs w:val="12"/>
              </w:rPr>
              <w:t>6.131</w:t>
            </w:r>
          </w:p>
        </w:tc>
        <w:tc>
          <w:tcPr>
            <w:tcW w:w="960" w:type="dxa"/>
            <w:noWrap/>
            <w:hideMark/>
          </w:tcPr>
          <w:p w14:paraId="43661391" w14:textId="77777777" w:rsidR="00D638C2" w:rsidRPr="00D638C2" w:rsidRDefault="00D638C2" w:rsidP="00D638C2">
            <w:pPr>
              <w:spacing w:line="360" w:lineRule="auto"/>
              <w:rPr>
                <w:sz w:val="12"/>
                <w:szCs w:val="12"/>
              </w:rPr>
            </w:pPr>
            <w:r w:rsidRPr="00D638C2">
              <w:rPr>
                <w:sz w:val="12"/>
                <w:szCs w:val="12"/>
              </w:rPr>
              <w:t>0.1131</w:t>
            </w:r>
          </w:p>
        </w:tc>
      </w:tr>
      <w:tr w:rsidR="00D638C2" w:rsidRPr="00D638C2" w14:paraId="2F2AA60A" w14:textId="77777777" w:rsidTr="00D638C2">
        <w:trPr>
          <w:trHeight w:val="300"/>
        </w:trPr>
        <w:tc>
          <w:tcPr>
            <w:tcW w:w="4543" w:type="dxa"/>
            <w:noWrap/>
            <w:hideMark/>
          </w:tcPr>
          <w:p w14:paraId="0CBD49AA" w14:textId="77777777" w:rsidR="00D638C2" w:rsidRPr="00D638C2" w:rsidRDefault="00D638C2" w:rsidP="00D638C2">
            <w:pPr>
              <w:spacing w:line="360" w:lineRule="auto"/>
              <w:rPr>
                <w:sz w:val="12"/>
                <w:szCs w:val="12"/>
              </w:rPr>
            </w:pPr>
            <w:r w:rsidRPr="00D638C2">
              <w:rPr>
                <w:sz w:val="12"/>
                <w:szCs w:val="12"/>
              </w:rPr>
              <w:t>carbendazim</w:t>
            </w:r>
          </w:p>
        </w:tc>
        <w:tc>
          <w:tcPr>
            <w:tcW w:w="1169" w:type="dxa"/>
            <w:noWrap/>
            <w:hideMark/>
          </w:tcPr>
          <w:p w14:paraId="54BFAC63" w14:textId="77777777" w:rsidR="00D638C2" w:rsidRPr="00D638C2" w:rsidRDefault="00D638C2" w:rsidP="00D638C2">
            <w:pPr>
              <w:spacing w:line="360" w:lineRule="auto"/>
              <w:rPr>
                <w:sz w:val="12"/>
                <w:szCs w:val="12"/>
              </w:rPr>
            </w:pPr>
            <w:r w:rsidRPr="00D638C2">
              <w:rPr>
                <w:sz w:val="12"/>
                <w:szCs w:val="12"/>
              </w:rPr>
              <w:t>10605-21-7</w:t>
            </w:r>
          </w:p>
        </w:tc>
        <w:tc>
          <w:tcPr>
            <w:tcW w:w="960" w:type="dxa"/>
            <w:noWrap/>
            <w:hideMark/>
          </w:tcPr>
          <w:p w14:paraId="5845438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3D8682"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75E26F4" w14:textId="77777777" w:rsidR="00D638C2" w:rsidRPr="00D638C2" w:rsidRDefault="00D638C2" w:rsidP="00D638C2">
            <w:pPr>
              <w:spacing w:line="360" w:lineRule="auto"/>
              <w:rPr>
                <w:sz w:val="12"/>
                <w:szCs w:val="12"/>
              </w:rPr>
            </w:pPr>
            <w:r w:rsidRPr="00D638C2">
              <w:rPr>
                <w:sz w:val="12"/>
                <w:szCs w:val="12"/>
              </w:rPr>
              <w:t>28.13</w:t>
            </w:r>
          </w:p>
        </w:tc>
        <w:tc>
          <w:tcPr>
            <w:tcW w:w="998" w:type="dxa"/>
            <w:noWrap/>
            <w:hideMark/>
          </w:tcPr>
          <w:p w14:paraId="7209570C" w14:textId="77777777" w:rsidR="00D638C2" w:rsidRPr="00D638C2" w:rsidRDefault="00D638C2" w:rsidP="00D638C2">
            <w:pPr>
              <w:spacing w:line="360" w:lineRule="auto"/>
              <w:rPr>
                <w:sz w:val="12"/>
                <w:szCs w:val="12"/>
              </w:rPr>
            </w:pPr>
            <w:r w:rsidRPr="00D638C2">
              <w:rPr>
                <w:sz w:val="12"/>
                <w:szCs w:val="12"/>
              </w:rPr>
              <w:t>32.09</w:t>
            </w:r>
          </w:p>
        </w:tc>
        <w:tc>
          <w:tcPr>
            <w:tcW w:w="960" w:type="dxa"/>
            <w:noWrap/>
            <w:hideMark/>
          </w:tcPr>
          <w:p w14:paraId="6B5D63A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8C557C8" w14:textId="77777777" w:rsidR="00D638C2" w:rsidRPr="00D638C2" w:rsidRDefault="00D638C2" w:rsidP="00D638C2">
            <w:pPr>
              <w:spacing w:line="360" w:lineRule="auto"/>
              <w:rPr>
                <w:sz w:val="12"/>
                <w:szCs w:val="12"/>
              </w:rPr>
            </w:pPr>
            <w:r w:rsidRPr="00D638C2">
              <w:rPr>
                <w:sz w:val="12"/>
                <w:szCs w:val="12"/>
              </w:rPr>
              <w:t>33.15</w:t>
            </w:r>
          </w:p>
        </w:tc>
        <w:tc>
          <w:tcPr>
            <w:tcW w:w="960" w:type="dxa"/>
            <w:noWrap/>
            <w:hideMark/>
          </w:tcPr>
          <w:p w14:paraId="45C58A91" w14:textId="77777777" w:rsidR="00D638C2" w:rsidRPr="00D638C2" w:rsidRDefault="00D638C2" w:rsidP="00D638C2">
            <w:pPr>
              <w:spacing w:line="360" w:lineRule="auto"/>
              <w:rPr>
                <w:sz w:val="12"/>
                <w:szCs w:val="12"/>
              </w:rPr>
            </w:pPr>
            <w:r w:rsidRPr="00D638C2">
              <w:rPr>
                <w:sz w:val="12"/>
                <w:szCs w:val="12"/>
              </w:rPr>
              <w:t>0.245</w:t>
            </w:r>
          </w:p>
        </w:tc>
        <w:tc>
          <w:tcPr>
            <w:tcW w:w="960" w:type="dxa"/>
            <w:noWrap/>
            <w:hideMark/>
          </w:tcPr>
          <w:p w14:paraId="4661C0B4" w14:textId="77777777" w:rsidR="00D638C2" w:rsidRPr="00D638C2" w:rsidRDefault="00D638C2" w:rsidP="00D638C2">
            <w:pPr>
              <w:spacing w:line="360" w:lineRule="auto"/>
              <w:rPr>
                <w:sz w:val="12"/>
                <w:szCs w:val="12"/>
              </w:rPr>
            </w:pPr>
            <w:r w:rsidRPr="00D638C2">
              <w:rPr>
                <w:sz w:val="12"/>
                <w:szCs w:val="12"/>
              </w:rPr>
              <w:t>2.829</w:t>
            </w:r>
          </w:p>
        </w:tc>
      </w:tr>
      <w:tr w:rsidR="00D638C2" w:rsidRPr="00D638C2" w14:paraId="09AEF370" w14:textId="77777777" w:rsidTr="00D638C2">
        <w:trPr>
          <w:trHeight w:val="300"/>
        </w:trPr>
        <w:tc>
          <w:tcPr>
            <w:tcW w:w="4543" w:type="dxa"/>
            <w:noWrap/>
            <w:hideMark/>
          </w:tcPr>
          <w:p w14:paraId="12308FA6" w14:textId="77777777" w:rsidR="00D638C2" w:rsidRPr="00D638C2" w:rsidRDefault="00D638C2" w:rsidP="00D638C2">
            <w:pPr>
              <w:spacing w:line="360" w:lineRule="auto"/>
              <w:rPr>
                <w:sz w:val="12"/>
                <w:szCs w:val="12"/>
              </w:rPr>
            </w:pPr>
            <w:r w:rsidRPr="00D638C2">
              <w:rPr>
                <w:sz w:val="12"/>
                <w:szCs w:val="12"/>
              </w:rPr>
              <w:t>chloridazon</w:t>
            </w:r>
          </w:p>
        </w:tc>
        <w:tc>
          <w:tcPr>
            <w:tcW w:w="1169" w:type="dxa"/>
            <w:noWrap/>
            <w:hideMark/>
          </w:tcPr>
          <w:p w14:paraId="6C0387C1" w14:textId="77777777" w:rsidR="00D638C2" w:rsidRPr="00D638C2" w:rsidRDefault="00D638C2" w:rsidP="00D638C2">
            <w:pPr>
              <w:spacing w:line="360" w:lineRule="auto"/>
              <w:rPr>
                <w:sz w:val="12"/>
                <w:szCs w:val="12"/>
              </w:rPr>
            </w:pPr>
            <w:r w:rsidRPr="00D638C2">
              <w:rPr>
                <w:sz w:val="12"/>
                <w:szCs w:val="12"/>
              </w:rPr>
              <w:t>1698-60-8</w:t>
            </w:r>
          </w:p>
        </w:tc>
        <w:tc>
          <w:tcPr>
            <w:tcW w:w="960" w:type="dxa"/>
            <w:noWrap/>
            <w:hideMark/>
          </w:tcPr>
          <w:p w14:paraId="5E7BD6A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FE6688F"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55461003" w14:textId="77777777" w:rsidR="00D638C2" w:rsidRPr="00D638C2" w:rsidRDefault="00D638C2" w:rsidP="00D638C2">
            <w:pPr>
              <w:spacing w:line="360" w:lineRule="auto"/>
              <w:rPr>
                <w:sz w:val="12"/>
                <w:szCs w:val="12"/>
              </w:rPr>
            </w:pPr>
            <w:r w:rsidRPr="00D638C2">
              <w:rPr>
                <w:sz w:val="12"/>
                <w:szCs w:val="12"/>
              </w:rPr>
              <w:t>-62.76</w:t>
            </w:r>
          </w:p>
        </w:tc>
        <w:tc>
          <w:tcPr>
            <w:tcW w:w="998" w:type="dxa"/>
            <w:noWrap/>
            <w:hideMark/>
          </w:tcPr>
          <w:p w14:paraId="7BE129AA"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808522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2444B27" w14:textId="77777777" w:rsidR="00D638C2" w:rsidRPr="00D638C2" w:rsidRDefault="00D638C2" w:rsidP="00D638C2">
            <w:pPr>
              <w:spacing w:line="360" w:lineRule="auto"/>
              <w:rPr>
                <w:sz w:val="12"/>
                <w:szCs w:val="12"/>
              </w:rPr>
            </w:pPr>
            <w:r w:rsidRPr="00D638C2">
              <w:rPr>
                <w:sz w:val="12"/>
                <w:szCs w:val="12"/>
              </w:rPr>
              <w:t>9.044</w:t>
            </w:r>
          </w:p>
        </w:tc>
        <w:tc>
          <w:tcPr>
            <w:tcW w:w="960" w:type="dxa"/>
            <w:noWrap/>
            <w:hideMark/>
          </w:tcPr>
          <w:p w14:paraId="5103FEB8" w14:textId="77777777" w:rsidR="00D638C2" w:rsidRPr="00D638C2" w:rsidRDefault="00D638C2" w:rsidP="00D638C2">
            <w:pPr>
              <w:spacing w:line="360" w:lineRule="auto"/>
              <w:rPr>
                <w:sz w:val="12"/>
                <w:szCs w:val="12"/>
              </w:rPr>
            </w:pPr>
            <w:r w:rsidRPr="00D638C2">
              <w:rPr>
                <w:sz w:val="12"/>
                <w:szCs w:val="12"/>
              </w:rPr>
              <w:t>0.07509</w:t>
            </w:r>
          </w:p>
        </w:tc>
        <w:tc>
          <w:tcPr>
            <w:tcW w:w="960" w:type="dxa"/>
            <w:noWrap/>
            <w:hideMark/>
          </w:tcPr>
          <w:p w14:paraId="214FB3BC" w14:textId="77777777" w:rsidR="00D638C2" w:rsidRPr="00D638C2" w:rsidRDefault="00D638C2" w:rsidP="00D638C2">
            <w:pPr>
              <w:spacing w:line="360" w:lineRule="auto"/>
              <w:rPr>
                <w:sz w:val="12"/>
                <w:szCs w:val="12"/>
              </w:rPr>
            </w:pPr>
            <w:r w:rsidRPr="00D638C2">
              <w:rPr>
                <w:sz w:val="12"/>
                <w:szCs w:val="12"/>
              </w:rPr>
              <w:t>9.23</w:t>
            </w:r>
          </w:p>
        </w:tc>
      </w:tr>
      <w:tr w:rsidR="00D638C2" w:rsidRPr="00D638C2" w14:paraId="1A676E97" w14:textId="77777777" w:rsidTr="00D638C2">
        <w:trPr>
          <w:trHeight w:val="300"/>
        </w:trPr>
        <w:tc>
          <w:tcPr>
            <w:tcW w:w="4543" w:type="dxa"/>
            <w:noWrap/>
            <w:hideMark/>
          </w:tcPr>
          <w:p w14:paraId="17BDD5C0" w14:textId="77777777" w:rsidR="00D638C2" w:rsidRPr="00D638C2" w:rsidRDefault="00D638C2" w:rsidP="00D638C2">
            <w:pPr>
              <w:spacing w:line="360" w:lineRule="auto"/>
              <w:rPr>
                <w:sz w:val="12"/>
                <w:szCs w:val="12"/>
              </w:rPr>
            </w:pPr>
            <w:r w:rsidRPr="00D638C2">
              <w:rPr>
                <w:sz w:val="12"/>
                <w:szCs w:val="12"/>
              </w:rPr>
              <w:t>chlorpyrifos</w:t>
            </w:r>
          </w:p>
        </w:tc>
        <w:tc>
          <w:tcPr>
            <w:tcW w:w="1169" w:type="dxa"/>
            <w:noWrap/>
            <w:hideMark/>
          </w:tcPr>
          <w:p w14:paraId="68BDD3DB" w14:textId="77777777" w:rsidR="00D638C2" w:rsidRPr="00D638C2" w:rsidRDefault="00D638C2" w:rsidP="00D638C2">
            <w:pPr>
              <w:spacing w:line="360" w:lineRule="auto"/>
              <w:rPr>
                <w:sz w:val="12"/>
                <w:szCs w:val="12"/>
              </w:rPr>
            </w:pPr>
            <w:r w:rsidRPr="00D638C2">
              <w:rPr>
                <w:sz w:val="12"/>
                <w:szCs w:val="12"/>
              </w:rPr>
              <w:t>2921-88-2</w:t>
            </w:r>
          </w:p>
        </w:tc>
        <w:tc>
          <w:tcPr>
            <w:tcW w:w="960" w:type="dxa"/>
            <w:noWrap/>
            <w:hideMark/>
          </w:tcPr>
          <w:p w14:paraId="55755FB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2E68DB6"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1D72D80" w14:textId="77777777" w:rsidR="00D638C2" w:rsidRPr="00D638C2" w:rsidRDefault="00D638C2" w:rsidP="00D638C2">
            <w:pPr>
              <w:spacing w:line="360" w:lineRule="auto"/>
              <w:rPr>
                <w:sz w:val="12"/>
                <w:szCs w:val="12"/>
              </w:rPr>
            </w:pPr>
            <w:r w:rsidRPr="00D638C2">
              <w:rPr>
                <w:sz w:val="12"/>
                <w:szCs w:val="12"/>
              </w:rPr>
              <w:t>-88.14</w:t>
            </w:r>
          </w:p>
        </w:tc>
        <w:tc>
          <w:tcPr>
            <w:tcW w:w="998" w:type="dxa"/>
            <w:noWrap/>
            <w:hideMark/>
          </w:tcPr>
          <w:p w14:paraId="26F94BB0" w14:textId="77777777" w:rsidR="00D638C2" w:rsidRPr="00D638C2" w:rsidRDefault="00D638C2" w:rsidP="00D638C2">
            <w:pPr>
              <w:spacing w:line="360" w:lineRule="auto"/>
              <w:rPr>
                <w:sz w:val="12"/>
                <w:szCs w:val="12"/>
              </w:rPr>
            </w:pPr>
            <w:r w:rsidRPr="00D638C2">
              <w:rPr>
                <w:sz w:val="12"/>
                <w:szCs w:val="12"/>
              </w:rPr>
              <w:t>-84.14</w:t>
            </w:r>
          </w:p>
        </w:tc>
        <w:tc>
          <w:tcPr>
            <w:tcW w:w="960" w:type="dxa"/>
            <w:noWrap/>
            <w:hideMark/>
          </w:tcPr>
          <w:p w14:paraId="44D95DA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1EAAAC7" w14:textId="77777777" w:rsidR="00D638C2" w:rsidRPr="00D638C2" w:rsidRDefault="00D638C2" w:rsidP="00D638C2">
            <w:pPr>
              <w:spacing w:line="360" w:lineRule="auto"/>
              <w:rPr>
                <w:sz w:val="12"/>
                <w:szCs w:val="12"/>
              </w:rPr>
            </w:pPr>
            <w:r w:rsidRPr="00D638C2">
              <w:rPr>
                <w:sz w:val="12"/>
                <w:szCs w:val="12"/>
              </w:rPr>
              <w:t>100.3</w:t>
            </w:r>
          </w:p>
        </w:tc>
        <w:tc>
          <w:tcPr>
            <w:tcW w:w="960" w:type="dxa"/>
            <w:noWrap/>
            <w:hideMark/>
          </w:tcPr>
          <w:p w14:paraId="02A68FB4" w14:textId="77777777" w:rsidR="00D638C2" w:rsidRPr="00D638C2" w:rsidRDefault="00D638C2" w:rsidP="00D638C2">
            <w:pPr>
              <w:spacing w:line="360" w:lineRule="auto"/>
              <w:rPr>
                <w:sz w:val="12"/>
                <w:szCs w:val="12"/>
              </w:rPr>
            </w:pPr>
            <w:r w:rsidRPr="00D638C2">
              <w:rPr>
                <w:sz w:val="12"/>
                <w:szCs w:val="12"/>
              </w:rPr>
              <w:t>0.1788</w:t>
            </w:r>
          </w:p>
        </w:tc>
        <w:tc>
          <w:tcPr>
            <w:tcW w:w="960" w:type="dxa"/>
            <w:noWrap/>
            <w:hideMark/>
          </w:tcPr>
          <w:p w14:paraId="4AE3A616" w14:textId="77777777" w:rsidR="00D638C2" w:rsidRPr="00D638C2" w:rsidRDefault="00D638C2" w:rsidP="00D638C2">
            <w:pPr>
              <w:spacing w:line="360" w:lineRule="auto"/>
              <w:rPr>
                <w:sz w:val="12"/>
                <w:szCs w:val="12"/>
              </w:rPr>
            </w:pPr>
            <w:r w:rsidRPr="00D638C2">
              <w:rPr>
                <w:sz w:val="12"/>
                <w:szCs w:val="12"/>
              </w:rPr>
              <w:t>3.877</w:t>
            </w:r>
          </w:p>
        </w:tc>
      </w:tr>
      <w:tr w:rsidR="00D638C2" w:rsidRPr="00D638C2" w14:paraId="0CE210D1" w14:textId="77777777" w:rsidTr="00D638C2">
        <w:trPr>
          <w:trHeight w:val="300"/>
        </w:trPr>
        <w:tc>
          <w:tcPr>
            <w:tcW w:w="4543" w:type="dxa"/>
            <w:noWrap/>
            <w:hideMark/>
          </w:tcPr>
          <w:p w14:paraId="0D0A641C" w14:textId="77777777" w:rsidR="00D638C2" w:rsidRPr="00D638C2" w:rsidRDefault="00D638C2" w:rsidP="00D638C2">
            <w:pPr>
              <w:spacing w:line="360" w:lineRule="auto"/>
              <w:rPr>
                <w:sz w:val="12"/>
                <w:szCs w:val="12"/>
              </w:rPr>
            </w:pPr>
            <w:r w:rsidRPr="00D638C2">
              <w:rPr>
                <w:sz w:val="12"/>
                <w:szCs w:val="12"/>
              </w:rPr>
              <w:t>cyclanilide</w:t>
            </w:r>
          </w:p>
        </w:tc>
        <w:tc>
          <w:tcPr>
            <w:tcW w:w="1169" w:type="dxa"/>
            <w:noWrap/>
            <w:hideMark/>
          </w:tcPr>
          <w:p w14:paraId="62AF4410" w14:textId="77777777" w:rsidR="00D638C2" w:rsidRPr="00D638C2" w:rsidRDefault="00D638C2" w:rsidP="00D638C2">
            <w:pPr>
              <w:spacing w:line="360" w:lineRule="auto"/>
              <w:rPr>
                <w:sz w:val="12"/>
                <w:szCs w:val="12"/>
              </w:rPr>
            </w:pPr>
            <w:r w:rsidRPr="00D638C2">
              <w:rPr>
                <w:sz w:val="12"/>
                <w:szCs w:val="12"/>
              </w:rPr>
              <w:t>113136-77-9</w:t>
            </w:r>
          </w:p>
        </w:tc>
        <w:tc>
          <w:tcPr>
            <w:tcW w:w="960" w:type="dxa"/>
            <w:noWrap/>
            <w:hideMark/>
          </w:tcPr>
          <w:p w14:paraId="78D2F4F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00DDD03"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E49807" w14:textId="77777777" w:rsidR="00D638C2" w:rsidRPr="00D638C2" w:rsidRDefault="00D638C2" w:rsidP="00D638C2">
            <w:pPr>
              <w:spacing w:line="360" w:lineRule="auto"/>
              <w:rPr>
                <w:sz w:val="12"/>
                <w:szCs w:val="12"/>
              </w:rPr>
            </w:pPr>
            <w:r w:rsidRPr="00D638C2">
              <w:rPr>
                <w:sz w:val="12"/>
                <w:szCs w:val="12"/>
              </w:rPr>
              <w:t>-30.3</w:t>
            </w:r>
          </w:p>
        </w:tc>
        <w:tc>
          <w:tcPr>
            <w:tcW w:w="998" w:type="dxa"/>
            <w:noWrap/>
            <w:hideMark/>
          </w:tcPr>
          <w:p w14:paraId="62A91983" w14:textId="77777777" w:rsidR="00D638C2" w:rsidRPr="00D638C2" w:rsidRDefault="00D638C2" w:rsidP="00D638C2">
            <w:pPr>
              <w:spacing w:line="360" w:lineRule="auto"/>
              <w:rPr>
                <w:sz w:val="12"/>
                <w:szCs w:val="12"/>
              </w:rPr>
            </w:pPr>
            <w:r w:rsidRPr="00D638C2">
              <w:rPr>
                <w:sz w:val="12"/>
                <w:szCs w:val="12"/>
              </w:rPr>
              <w:t>-66.03</w:t>
            </w:r>
          </w:p>
        </w:tc>
        <w:tc>
          <w:tcPr>
            <w:tcW w:w="960" w:type="dxa"/>
            <w:noWrap/>
            <w:hideMark/>
          </w:tcPr>
          <w:p w14:paraId="0C448FA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D48DEED" w14:textId="77777777" w:rsidR="00D638C2" w:rsidRPr="00D638C2" w:rsidRDefault="00D638C2" w:rsidP="00D638C2">
            <w:pPr>
              <w:spacing w:line="360" w:lineRule="auto"/>
              <w:rPr>
                <w:sz w:val="12"/>
                <w:szCs w:val="12"/>
              </w:rPr>
            </w:pPr>
            <w:r w:rsidRPr="00D638C2">
              <w:rPr>
                <w:sz w:val="12"/>
                <w:szCs w:val="12"/>
              </w:rPr>
              <w:t>0.3674</w:t>
            </w:r>
          </w:p>
        </w:tc>
        <w:tc>
          <w:tcPr>
            <w:tcW w:w="960" w:type="dxa"/>
            <w:noWrap/>
            <w:hideMark/>
          </w:tcPr>
          <w:p w14:paraId="2F9D0656" w14:textId="77777777" w:rsidR="00D638C2" w:rsidRPr="00D638C2" w:rsidRDefault="00D638C2" w:rsidP="00D638C2">
            <w:pPr>
              <w:spacing w:line="360" w:lineRule="auto"/>
              <w:rPr>
                <w:sz w:val="12"/>
                <w:szCs w:val="12"/>
              </w:rPr>
            </w:pPr>
            <w:r w:rsidRPr="00D638C2">
              <w:rPr>
                <w:sz w:val="12"/>
                <w:szCs w:val="12"/>
              </w:rPr>
              <w:t>0.3297</w:t>
            </w:r>
          </w:p>
        </w:tc>
        <w:tc>
          <w:tcPr>
            <w:tcW w:w="960" w:type="dxa"/>
            <w:noWrap/>
            <w:hideMark/>
          </w:tcPr>
          <w:p w14:paraId="3608DBB9" w14:textId="77777777" w:rsidR="00D638C2" w:rsidRPr="00D638C2" w:rsidRDefault="00D638C2" w:rsidP="00D638C2">
            <w:pPr>
              <w:spacing w:line="360" w:lineRule="auto"/>
              <w:rPr>
                <w:sz w:val="12"/>
                <w:szCs w:val="12"/>
              </w:rPr>
            </w:pPr>
            <w:r w:rsidRPr="00D638C2">
              <w:rPr>
                <w:sz w:val="12"/>
                <w:szCs w:val="12"/>
              </w:rPr>
              <w:t>2.102</w:t>
            </w:r>
          </w:p>
        </w:tc>
      </w:tr>
      <w:tr w:rsidR="00D638C2" w:rsidRPr="00D638C2" w14:paraId="0753466E" w14:textId="77777777" w:rsidTr="00D638C2">
        <w:trPr>
          <w:trHeight w:val="300"/>
        </w:trPr>
        <w:tc>
          <w:tcPr>
            <w:tcW w:w="4543" w:type="dxa"/>
            <w:noWrap/>
            <w:hideMark/>
          </w:tcPr>
          <w:p w14:paraId="57ABD5C6" w14:textId="77777777" w:rsidR="00D638C2" w:rsidRPr="00D638C2" w:rsidRDefault="00D638C2" w:rsidP="00D638C2">
            <w:pPr>
              <w:spacing w:line="360" w:lineRule="auto"/>
              <w:rPr>
                <w:sz w:val="12"/>
                <w:szCs w:val="12"/>
              </w:rPr>
            </w:pPr>
            <w:r w:rsidRPr="00D638C2">
              <w:rPr>
                <w:sz w:val="12"/>
                <w:szCs w:val="12"/>
              </w:rPr>
              <w:t>cyclosporin a</w:t>
            </w:r>
          </w:p>
        </w:tc>
        <w:tc>
          <w:tcPr>
            <w:tcW w:w="1169" w:type="dxa"/>
            <w:noWrap/>
            <w:hideMark/>
          </w:tcPr>
          <w:p w14:paraId="76350171" w14:textId="77777777" w:rsidR="00D638C2" w:rsidRPr="00D638C2" w:rsidRDefault="00D638C2" w:rsidP="00D638C2">
            <w:pPr>
              <w:spacing w:line="360" w:lineRule="auto"/>
              <w:rPr>
                <w:sz w:val="12"/>
                <w:szCs w:val="12"/>
              </w:rPr>
            </w:pPr>
            <w:r w:rsidRPr="00D638C2">
              <w:rPr>
                <w:sz w:val="12"/>
                <w:szCs w:val="12"/>
              </w:rPr>
              <w:t>59865-13-3</w:t>
            </w:r>
          </w:p>
        </w:tc>
        <w:tc>
          <w:tcPr>
            <w:tcW w:w="960" w:type="dxa"/>
            <w:noWrap/>
            <w:hideMark/>
          </w:tcPr>
          <w:p w14:paraId="6A85373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3A36FC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003ED61" w14:textId="77777777" w:rsidR="00D638C2" w:rsidRPr="00D638C2" w:rsidRDefault="00D638C2" w:rsidP="00D638C2">
            <w:pPr>
              <w:spacing w:line="360" w:lineRule="auto"/>
              <w:rPr>
                <w:sz w:val="12"/>
                <w:szCs w:val="12"/>
              </w:rPr>
            </w:pPr>
            <w:r w:rsidRPr="00D638C2">
              <w:rPr>
                <w:sz w:val="12"/>
                <w:szCs w:val="12"/>
              </w:rPr>
              <w:t>113</w:t>
            </w:r>
          </w:p>
        </w:tc>
        <w:tc>
          <w:tcPr>
            <w:tcW w:w="998" w:type="dxa"/>
            <w:noWrap/>
            <w:hideMark/>
          </w:tcPr>
          <w:p w14:paraId="31B64BAD" w14:textId="77777777" w:rsidR="00D638C2" w:rsidRPr="00D638C2" w:rsidRDefault="00D638C2" w:rsidP="00D638C2">
            <w:pPr>
              <w:spacing w:line="360" w:lineRule="auto"/>
              <w:rPr>
                <w:sz w:val="12"/>
                <w:szCs w:val="12"/>
              </w:rPr>
            </w:pPr>
            <w:r w:rsidRPr="00D638C2">
              <w:rPr>
                <w:sz w:val="12"/>
                <w:szCs w:val="12"/>
              </w:rPr>
              <w:t>76.75</w:t>
            </w:r>
          </w:p>
        </w:tc>
        <w:tc>
          <w:tcPr>
            <w:tcW w:w="960" w:type="dxa"/>
            <w:noWrap/>
            <w:hideMark/>
          </w:tcPr>
          <w:p w14:paraId="3981F07C"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8F39508" w14:textId="77777777" w:rsidR="00D638C2" w:rsidRPr="00D638C2" w:rsidRDefault="00D638C2" w:rsidP="00D638C2">
            <w:pPr>
              <w:spacing w:line="360" w:lineRule="auto"/>
              <w:rPr>
                <w:sz w:val="12"/>
                <w:szCs w:val="12"/>
              </w:rPr>
            </w:pPr>
            <w:r w:rsidRPr="00D638C2">
              <w:rPr>
                <w:sz w:val="12"/>
                <w:szCs w:val="12"/>
              </w:rPr>
              <w:t>1.593</w:t>
            </w:r>
          </w:p>
        </w:tc>
        <w:tc>
          <w:tcPr>
            <w:tcW w:w="960" w:type="dxa"/>
            <w:noWrap/>
            <w:hideMark/>
          </w:tcPr>
          <w:p w14:paraId="43A93D1B" w14:textId="77777777" w:rsidR="00D638C2" w:rsidRPr="00D638C2" w:rsidRDefault="00D638C2" w:rsidP="00D638C2">
            <w:pPr>
              <w:spacing w:line="360" w:lineRule="auto"/>
              <w:rPr>
                <w:sz w:val="12"/>
                <w:szCs w:val="12"/>
              </w:rPr>
            </w:pPr>
            <w:r w:rsidRPr="00D638C2">
              <w:rPr>
                <w:sz w:val="12"/>
                <w:szCs w:val="12"/>
              </w:rPr>
              <w:t>0.3693</w:t>
            </w:r>
          </w:p>
        </w:tc>
        <w:tc>
          <w:tcPr>
            <w:tcW w:w="960" w:type="dxa"/>
            <w:noWrap/>
            <w:hideMark/>
          </w:tcPr>
          <w:p w14:paraId="4E9A0F8C" w14:textId="77777777" w:rsidR="00D638C2" w:rsidRPr="00D638C2" w:rsidRDefault="00D638C2" w:rsidP="00D638C2">
            <w:pPr>
              <w:spacing w:line="360" w:lineRule="auto"/>
              <w:rPr>
                <w:sz w:val="12"/>
                <w:szCs w:val="12"/>
              </w:rPr>
            </w:pPr>
            <w:r w:rsidRPr="00D638C2">
              <w:rPr>
                <w:sz w:val="12"/>
                <w:szCs w:val="12"/>
              </w:rPr>
              <w:t>1.877</w:t>
            </w:r>
          </w:p>
        </w:tc>
      </w:tr>
      <w:tr w:rsidR="00D638C2" w:rsidRPr="00D638C2" w14:paraId="0A1AA2D5" w14:textId="77777777" w:rsidTr="00D638C2">
        <w:trPr>
          <w:trHeight w:val="300"/>
        </w:trPr>
        <w:tc>
          <w:tcPr>
            <w:tcW w:w="4543" w:type="dxa"/>
            <w:noWrap/>
            <w:hideMark/>
          </w:tcPr>
          <w:p w14:paraId="20C191E6" w14:textId="77777777" w:rsidR="00D638C2" w:rsidRPr="00D638C2" w:rsidRDefault="00D638C2" w:rsidP="00D638C2">
            <w:pPr>
              <w:spacing w:line="360" w:lineRule="auto"/>
              <w:rPr>
                <w:sz w:val="12"/>
                <w:szCs w:val="12"/>
              </w:rPr>
            </w:pPr>
            <w:r w:rsidRPr="00D638C2">
              <w:rPr>
                <w:sz w:val="12"/>
                <w:szCs w:val="12"/>
              </w:rPr>
              <w:t>di-n-butyl phthalate</w:t>
            </w:r>
          </w:p>
        </w:tc>
        <w:tc>
          <w:tcPr>
            <w:tcW w:w="1169" w:type="dxa"/>
            <w:noWrap/>
            <w:hideMark/>
          </w:tcPr>
          <w:p w14:paraId="3D06F747" w14:textId="77777777" w:rsidR="00D638C2" w:rsidRPr="00D638C2" w:rsidRDefault="00D638C2" w:rsidP="00D638C2">
            <w:pPr>
              <w:spacing w:line="360" w:lineRule="auto"/>
              <w:rPr>
                <w:sz w:val="12"/>
                <w:szCs w:val="12"/>
              </w:rPr>
            </w:pPr>
            <w:r w:rsidRPr="00D638C2">
              <w:rPr>
                <w:sz w:val="12"/>
                <w:szCs w:val="12"/>
              </w:rPr>
              <w:t>84-74-2</w:t>
            </w:r>
          </w:p>
        </w:tc>
        <w:tc>
          <w:tcPr>
            <w:tcW w:w="960" w:type="dxa"/>
            <w:noWrap/>
            <w:hideMark/>
          </w:tcPr>
          <w:p w14:paraId="4F4926A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45C8F90" w14:textId="77777777" w:rsidR="00D638C2" w:rsidRPr="00D638C2" w:rsidRDefault="00D638C2" w:rsidP="00D638C2">
            <w:pPr>
              <w:spacing w:line="360" w:lineRule="auto"/>
              <w:rPr>
                <w:sz w:val="12"/>
                <w:szCs w:val="12"/>
              </w:rPr>
            </w:pPr>
            <w:r w:rsidRPr="00D638C2">
              <w:rPr>
                <w:sz w:val="12"/>
                <w:szCs w:val="12"/>
              </w:rPr>
              <w:t>135</w:t>
            </w:r>
          </w:p>
        </w:tc>
        <w:tc>
          <w:tcPr>
            <w:tcW w:w="998" w:type="dxa"/>
            <w:noWrap/>
            <w:hideMark/>
          </w:tcPr>
          <w:p w14:paraId="2DFC5850" w14:textId="77777777" w:rsidR="00D638C2" w:rsidRPr="00D638C2" w:rsidRDefault="00D638C2" w:rsidP="00D638C2">
            <w:pPr>
              <w:spacing w:line="360" w:lineRule="auto"/>
              <w:rPr>
                <w:sz w:val="12"/>
                <w:szCs w:val="12"/>
              </w:rPr>
            </w:pPr>
            <w:r w:rsidRPr="00D638C2">
              <w:rPr>
                <w:sz w:val="12"/>
                <w:szCs w:val="12"/>
              </w:rPr>
              <w:t>-3.349</w:t>
            </w:r>
          </w:p>
        </w:tc>
        <w:tc>
          <w:tcPr>
            <w:tcW w:w="998" w:type="dxa"/>
            <w:noWrap/>
            <w:hideMark/>
          </w:tcPr>
          <w:p w14:paraId="44D4B61A" w14:textId="77777777" w:rsidR="00D638C2" w:rsidRPr="00D638C2" w:rsidRDefault="00D638C2" w:rsidP="00D638C2">
            <w:pPr>
              <w:spacing w:line="360" w:lineRule="auto"/>
              <w:rPr>
                <w:sz w:val="12"/>
                <w:szCs w:val="12"/>
              </w:rPr>
            </w:pPr>
            <w:r w:rsidRPr="00D638C2">
              <w:rPr>
                <w:sz w:val="12"/>
                <w:szCs w:val="12"/>
              </w:rPr>
              <w:t>-35.07</w:t>
            </w:r>
          </w:p>
        </w:tc>
        <w:tc>
          <w:tcPr>
            <w:tcW w:w="960" w:type="dxa"/>
            <w:noWrap/>
            <w:hideMark/>
          </w:tcPr>
          <w:p w14:paraId="2F5AD066"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9F9A16F" w14:textId="77777777" w:rsidR="00D638C2" w:rsidRPr="00D638C2" w:rsidRDefault="00D638C2" w:rsidP="00D638C2">
            <w:pPr>
              <w:spacing w:line="360" w:lineRule="auto"/>
              <w:rPr>
                <w:sz w:val="12"/>
                <w:szCs w:val="12"/>
              </w:rPr>
            </w:pPr>
            <w:r w:rsidRPr="00D638C2">
              <w:rPr>
                <w:sz w:val="12"/>
                <w:szCs w:val="12"/>
              </w:rPr>
              <w:t>1.587</w:t>
            </w:r>
          </w:p>
        </w:tc>
        <w:tc>
          <w:tcPr>
            <w:tcW w:w="960" w:type="dxa"/>
            <w:noWrap/>
            <w:hideMark/>
          </w:tcPr>
          <w:p w14:paraId="08B30B00" w14:textId="77777777" w:rsidR="00D638C2" w:rsidRPr="00D638C2" w:rsidRDefault="00D638C2" w:rsidP="00D638C2">
            <w:pPr>
              <w:spacing w:line="360" w:lineRule="auto"/>
              <w:rPr>
                <w:sz w:val="12"/>
                <w:szCs w:val="12"/>
              </w:rPr>
            </w:pPr>
            <w:r w:rsidRPr="00D638C2">
              <w:rPr>
                <w:sz w:val="12"/>
                <w:szCs w:val="12"/>
              </w:rPr>
              <w:t>8.08</w:t>
            </w:r>
          </w:p>
        </w:tc>
        <w:tc>
          <w:tcPr>
            <w:tcW w:w="960" w:type="dxa"/>
            <w:noWrap/>
            <w:hideMark/>
          </w:tcPr>
          <w:p w14:paraId="57B9B326" w14:textId="77777777" w:rsidR="00D638C2" w:rsidRPr="00D638C2" w:rsidRDefault="00D638C2" w:rsidP="00D638C2">
            <w:pPr>
              <w:spacing w:line="360" w:lineRule="auto"/>
              <w:rPr>
                <w:sz w:val="12"/>
                <w:szCs w:val="12"/>
              </w:rPr>
            </w:pPr>
            <w:r w:rsidRPr="00D638C2">
              <w:rPr>
                <w:sz w:val="12"/>
                <w:szCs w:val="12"/>
              </w:rPr>
              <w:t>0.08578</w:t>
            </w:r>
          </w:p>
        </w:tc>
      </w:tr>
      <w:tr w:rsidR="00D638C2" w:rsidRPr="00D638C2" w14:paraId="42FCFA9E" w14:textId="77777777" w:rsidTr="00D638C2">
        <w:trPr>
          <w:trHeight w:val="300"/>
        </w:trPr>
        <w:tc>
          <w:tcPr>
            <w:tcW w:w="4543" w:type="dxa"/>
            <w:noWrap/>
            <w:hideMark/>
          </w:tcPr>
          <w:p w14:paraId="3AE579AE" w14:textId="77777777" w:rsidR="00D638C2" w:rsidRPr="00D638C2" w:rsidRDefault="00D638C2" w:rsidP="00D638C2">
            <w:pPr>
              <w:spacing w:line="360" w:lineRule="auto"/>
              <w:rPr>
                <w:sz w:val="12"/>
                <w:szCs w:val="12"/>
              </w:rPr>
            </w:pPr>
            <w:r w:rsidRPr="00D638C2">
              <w:rPr>
                <w:sz w:val="12"/>
                <w:szCs w:val="12"/>
              </w:rPr>
              <w:t>diazinon-o-analog</w:t>
            </w:r>
          </w:p>
        </w:tc>
        <w:tc>
          <w:tcPr>
            <w:tcW w:w="1169" w:type="dxa"/>
            <w:noWrap/>
            <w:hideMark/>
          </w:tcPr>
          <w:p w14:paraId="1079D9D0" w14:textId="77777777" w:rsidR="00D638C2" w:rsidRPr="00D638C2" w:rsidRDefault="00D638C2" w:rsidP="00D638C2">
            <w:pPr>
              <w:spacing w:line="360" w:lineRule="auto"/>
              <w:rPr>
                <w:sz w:val="12"/>
                <w:szCs w:val="12"/>
              </w:rPr>
            </w:pPr>
            <w:r w:rsidRPr="00D638C2">
              <w:rPr>
                <w:sz w:val="12"/>
                <w:szCs w:val="12"/>
              </w:rPr>
              <w:t>962-58-3</w:t>
            </w:r>
          </w:p>
        </w:tc>
        <w:tc>
          <w:tcPr>
            <w:tcW w:w="960" w:type="dxa"/>
            <w:noWrap/>
            <w:hideMark/>
          </w:tcPr>
          <w:p w14:paraId="2DA5AC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7DC221C"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315578C" w14:textId="77777777" w:rsidR="00D638C2" w:rsidRPr="00D638C2" w:rsidRDefault="00D638C2" w:rsidP="00D638C2">
            <w:pPr>
              <w:spacing w:line="360" w:lineRule="auto"/>
              <w:rPr>
                <w:sz w:val="12"/>
                <w:szCs w:val="12"/>
              </w:rPr>
            </w:pPr>
            <w:r w:rsidRPr="00D638C2">
              <w:rPr>
                <w:sz w:val="12"/>
                <w:szCs w:val="12"/>
              </w:rPr>
              <w:t>-58.93</w:t>
            </w:r>
          </w:p>
        </w:tc>
        <w:tc>
          <w:tcPr>
            <w:tcW w:w="998" w:type="dxa"/>
            <w:noWrap/>
            <w:hideMark/>
          </w:tcPr>
          <w:p w14:paraId="44CC8BB9" w14:textId="77777777" w:rsidR="00D638C2" w:rsidRPr="00D638C2" w:rsidRDefault="00D638C2" w:rsidP="00D638C2">
            <w:pPr>
              <w:spacing w:line="360" w:lineRule="auto"/>
              <w:rPr>
                <w:sz w:val="12"/>
                <w:szCs w:val="12"/>
              </w:rPr>
            </w:pPr>
            <w:r w:rsidRPr="00D638C2">
              <w:rPr>
                <w:sz w:val="12"/>
                <w:szCs w:val="12"/>
              </w:rPr>
              <w:t>-68.18</w:t>
            </w:r>
          </w:p>
        </w:tc>
        <w:tc>
          <w:tcPr>
            <w:tcW w:w="960" w:type="dxa"/>
            <w:noWrap/>
            <w:hideMark/>
          </w:tcPr>
          <w:p w14:paraId="7619075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93B1A87" w14:textId="77777777" w:rsidR="00D638C2" w:rsidRPr="00D638C2" w:rsidRDefault="00D638C2" w:rsidP="00D638C2">
            <w:pPr>
              <w:spacing w:line="360" w:lineRule="auto"/>
              <w:rPr>
                <w:sz w:val="12"/>
                <w:szCs w:val="12"/>
              </w:rPr>
            </w:pPr>
            <w:r w:rsidRPr="00D638C2">
              <w:rPr>
                <w:sz w:val="12"/>
                <w:szCs w:val="12"/>
              </w:rPr>
              <w:t>177.3</w:t>
            </w:r>
          </w:p>
        </w:tc>
        <w:tc>
          <w:tcPr>
            <w:tcW w:w="960" w:type="dxa"/>
            <w:noWrap/>
            <w:hideMark/>
          </w:tcPr>
          <w:p w14:paraId="2B756E02" w14:textId="77777777" w:rsidR="00D638C2" w:rsidRPr="00D638C2" w:rsidRDefault="00D638C2" w:rsidP="00D638C2">
            <w:pPr>
              <w:spacing w:line="360" w:lineRule="auto"/>
              <w:rPr>
                <w:sz w:val="12"/>
                <w:szCs w:val="12"/>
              </w:rPr>
            </w:pPr>
            <w:r w:rsidRPr="00D638C2">
              <w:rPr>
                <w:sz w:val="12"/>
                <w:szCs w:val="12"/>
              </w:rPr>
              <w:t>0.000139</w:t>
            </w:r>
          </w:p>
        </w:tc>
        <w:tc>
          <w:tcPr>
            <w:tcW w:w="960" w:type="dxa"/>
            <w:noWrap/>
            <w:hideMark/>
          </w:tcPr>
          <w:p w14:paraId="530A08B5" w14:textId="77777777" w:rsidR="00D638C2" w:rsidRPr="00D638C2" w:rsidRDefault="00D638C2" w:rsidP="00D638C2">
            <w:pPr>
              <w:spacing w:line="360" w:lineRule="auto"/>
              <w:rPr>
                <w:sz w:val="12"/>
                <w:szCs w:val="12"/>
              </w:rPr>
            </w:pPr>
            <w:r w:rsidRPr="00D638C2">
              <w:rPr>
                <w:sz w:val="12"/>
                <w:szCs w:val="12"/>
              </w:rPr>
              <w:t>5001</w:t>
            </w:r>
          </w:p>
        </w:tc>
      </w:tr>
      <w:tr w:rsidR="00D638C2" w:rsidRPr="00D638C2" w14:paraId="087960E3" w14:textId="77777777" w:rsidTr="00D638C2">
        <w:trPr>
          <w:trHeight w:val="300"/>
        </w:trPr>
        <w:tc>
          <w:tcPr>
            <w:tcW w:w="4543" w:type="dxa"/>
            <w:noWrap/>
            <w:hideMark/>
          </w:tcPr>
          <w:p w14:paraId="7E276AB1" w14:textId="77777777" w:rsidR="00D638C2" w:rsidRPr="00D638C2" w:rsidRDefault="00D638C2" w:rsidP="00D638C2">
            <w:pPr>
              <w:spacing w:line="360" w:lineRule="auto"/>
              <w:rPr>
                <w:sz w:val="12"/>
                <w:szCs w:val="12"/>
              </w:rPr>
            </w:pPr>
            <w:r w:rsidRPr="00D638C2">
              <w:rPr>
                <w:sz w:val="12"/>
                <w:szCs w:val="12"/>
              </w:rPr>
              <w:t>dibromoacetic acid</w:t>
            </w:r>
          </w:p>
        </w:tc>
        <w:tc>
          <w:tcPr>
            <w:tcW w:w="1169" w:type="dxa"/>
            <w:noWrap/>
            <w:hideMark/>
          </w:tcPr>
          <w:p w14:paraId="49350CB3" w14:textId="77777777" w:rsidR="00D638C2" w:rsidRPr="00D638C2" w:rsidRDefault="00D638C2" w:rsidP="00D638C2">
            <w:pPr>
              <w:spacing w:line="360" w:lineRule="auto"/>
              <w:rPr>
                <w:sz w:val="12"/>
                <w:szCs w:val="12"/>
              </w:rPr>
            </w:pPr>
            <w:r w:rsidRPr="00D638C2">
              <w:rPr>
                <w:sz w:val="12"/>
                <w:szCs w:val="12"/>
              </w:rPr>
              <w:t>631-64-1</w:t>
            </w:r>
          </w:p>
        </w:tc>
        <w:tc>
          <w:tcPr>
            <w:tcW w:w="960" w:type="dxa"/>
            <w:noWrap/>
            <w:hideMark/>
          </w:tcPr>
          <w:p w14:paraId="1335075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46880E7" w14:textId="77777777" w:rsidR="00D638C2" w:rsidRPr="00D638C2" w:rsidRDefault="00D638C2" w:rsidP="00D638C2">
            <w:pPr>
              <w:spacing w:line="360" w:lineRule="auto"/>
              <w:rPr>
                <w:sz w:val="12"/>
                <w:szCs w:val="12"/>
              </w:rPr>
            </w:pPr>
            <w:r w:rsidRPr="00D638C2">
              <w:rPr>
                <w:sz w:val="12"/>
                <w:szCs w:val="12"/>
              </w:rPr>
              <w:t>133</w:t>
            </w:r>
          </w:p>
        </w:tc>
        <w:tc>
          <w:tcPr>
            <w:tcW w:w="998" w:type="dxa"/>
            <w:noWrap/>
            <w:hideMark/>
          </w:tcPr>
          <w:p w14:paraId="6826235D" w14:textId="77777777" w:rsidR="00D638C2" w:rsidRPr="00D638C2" w:rsidRDefault="00D638C2" w:rsidP="00D638C2">
            <w:pPr>
              <w:spacing w:line="360" w:lineRule="auto"/>
              <w:rPr>
                <w:sz w:val="12"/>
                <w:szCs w:val="12"/>
              </w:rPr>
            </w:pPr>
            <w:r w:rsidRPr="00D638C2">
              <w:rPr>
                <w:sz w:val="12"/>
                <w:szCs w:val="12"/>
              </w:rPr>
              <w:t>498.9</w:t>
            </w:r>
          </w:p>
        </w:tc>
        <w:tc>
          <w:tcPr>
            <w:tcW w:w="998" w:type="dxa"/>
            <w:noWrap/>
            <w:hideMark/>
          </w:tcPr>
          <w:p w14:paraId="1A2793F5" w14:textId="77777777" w:rsidR="00D638C2" w:rsidRPr="00D638C2" w:rsidRDefault="00D638C2" w:rsidP="00D638C2">
            <w:pPr>
              <w:spacing w:line="360" w:lineRule="auto"/>
              <w:rPr>
                <w:sz w:val="12"/>
                <w:szCs w:val="12"/>
              </w:rPr>
            </w:pPr>
            <w:r w:rsidRPr="00D638C2">
              <w:rPr>
                <w:sz w:val="12"/>
                <w:szCs w:val="12"/>
              </w:rPr>
              <w:t>793</w:t>
            </w:r>
          </w:p>
        </w:tc>
        <w:tc>
          <w:tcPr>
            <w:tcW w:w="960" w:type="dxa"/>
            <w:noWrap/>
            <w:hideMark/>
          </w:tcPr>
          <w:p w14:paraId="7B63EA6D"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325624A" w14:textId="77777777" w:rsidR="00D638C2" w:rsidRPr="00D638C2" w:rsidRDefault="00D638C2" w:rsidP="00D638C2">
            <w:pPr>
              <w:spacing w:line="360" w:lineRule="auto"/>
              <w:rPr>
                <w:sz w:val="12"/>
                <w:szCs w:val="12"/>
              </w:rPr>
            </w:pPr>
            <w:r w:rsidRPr="00D638C2">
              <w:rPr>
                <w:sz w:val="12"/>
                <w:szCs w:val="12"/>
              </w:rPr>
              <w:t>0.4029</w:t>
            </w:r>
          </w:p>
        </w:tc>
        <w:tc>
          <w:tcPr>
            <w:tcW w:w="960" w:type="dxa"/>
            <w:noWrap/>
            <w:hideMark/>
          </w:tcPr>
          <w:p w14:paraId="0C38931E" w14:textId="77777777" w:rsidR="00D638C2" w:rsidRPr="00D638C2" w:rsidRDefault="00D638C2" w:rsidP="00D638C2">
            <w:pPr>
              <w:spacing w:line="360" w:lineRule="auto"/>
              <w:rPr>
                <w:sz w:val="12"/>
                <w:szCs w:val="12"/>
              </w:rPr>
            </w:pPr>
            <w:r w:rsidRPr="00D638C2">
              <w:rPr>
                <w:sz w:val="12"/>
                <w:szCs w:val="12"/>
              </w:rPr>
              <w:t>1.692</w:t>
            </w:r>
          </w:p>
        </w:tc>
        <w:tc>
          <w:tcPr>
            <w:tcW w:w="960" w:type="dxa"/>
            <w:noWrap/>
            <w:hideMark/>
          </w:tcPr>
          <w:p w14:paraId="71709E64" w14:textId="77777777" w:rsidR="00D638C2" w:rsidRPr="00D638C2" w:rsidRDefault="00D638C2" w:rsidP="00D638C2">
            <w:pPr>
              <w:spacing w:line="360" w:lineRule="auto"/>
              <w:rPr>
                <w:sz w:val="12"/>
                <w:szCs w:val="12"/>
              </w:rPr>
            </w:pPr>
            <w:r w:rsidRPr="00D638C2">
              <w:rPr>
                <w:sz w:val="12"/>
                <w:szCs w:val="12"/>
              </w:rPr>
              <w:t>0.4096</w:t>
            </w:r>
          </w:p>
        </w:tc>
      </w:tr>
      <w:tr w:rsidR="00D638C2" w:rsidRPr="00D638C2" w14:paraId="03E6850A" w14:textId="77777777" w:rsidTr="00D638C2">
        <w:trPr>
          <w:trHeight w:val="300"/>
        </w:trPr>
        <w:tc>
          <w:tcPr>
            <w:tcW w:w="4543" w:type="dxa"/>
            <w:noWrap/>
            <w:hideMark/>
          </w:tcPr>
          <w:p w14:paraId="33869000" w14:textId="77777777" w:rsidR="00D638C2" w:rsidRPr="00D638C2" w:rsidRDefault="00D638C2" w:rsidP="00D638C2">
            <w:pPr>
              <w:spacing w:line="360" w:lineRule="auto"/>
              <w:rPr>
                <w:sz w:val="12"/>
                <w:szCs w:val="12"/>
              </w:rPr>
            </w:pPr>
            <w:r w:rsidRPr="00D638C2">
              <w:rPr>
                <w:sz w:val="12"/>
                <w:szCs w:val="12"/>
              </w:rPr>
              <w:t>dichloroacetic acid</w:t>
            </w:r>
          </w:p>
        </w:tc>
        <w:tc>
          <w:tcPr>
            <w:tcW w:w="1169" w:type="dxa"/>
            <w:noWrap/>
            <w:hideMark/>
          </w:tcPr>
          <w:p w14:paraId="4C4F17EE" w14:textId="77777777" w:rsidR="00D638C2" w:rsidRPr="00D638C2" w:rsidRDefault="00D638C2" w:rsidP="00D638C2">
            <w:pPr>
              <w:spacing w:line="360" w:lineRule="auto"/>
              <w:rPr>
                <w:sz w:val="12"/>
                <w:szCs w:val="12"/>
              </w:rPr>
            </w:pPr>
            <w:r w:rsidRPr="00D638C2">
              <w:rPr>
                <w:sz w:val="12"/>
                <w:szCs w:val="12"/>
              </w:rPr>
              <w:t>79-43-6</w:t>
            </w:r>
          </w:p>
        </w:tc>
        <w:tc>
          <w:tcPr>
            <w:tcW w:w="960" w:type="dxa"/>
            <w:noWrap/>
            <w:hideMark/>
          </w:tcPr>
          <w:p w14:paraId="1155EDB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88C45D1" w14:textId="77777777" w:rsidR="00D638C2" w:rsidRPr="00D638C2" w:rsidRDefault="00D638C2" w:rsidP="00D638C2">
            <w:pPr>
              <w:spacing w:line="360" w:lineRule="auto"/>
              <w:rPr>
                <w:sz w:val="12"/>
                <w:szCs w:val="12"/>
              </w:rPr>
            </w:pPr>
            <w:r w:rsidRPr="00D638C2">
              <w:rPr>
                <w:sz w:val="12"/>
                <w:szCs w:val="12"/>
              </w:rPr>
              <w:t>134</w:t>
            </w:r>
          </w:p>
        </w:tc>
        <w:tc>
          <w:tcPr>
            <w:tcW w:w="998" w:type="dxa"/>
            <w:noWrap/>
            <w:hideMark/>
          </w:tcPr>
          <w:p w14:paraId="285F2457" w14:textId="77777777" w:rsidR="00D638C2" w:rsidRPr="00D638C2" w:rsidRDefault="00D638C2" w:rsidP="00D638C2">
            <w:pPr>
              <w:spacing w:line="360" w:lineRule="auto"/>
              <w:rPr>
                <w:sz w:val="12"/>
                <w:szCs w:val="12"/>
              </w:rPr>
            </w:pPr>
            <w:r w:rsidRPr="00D638C2">
              <w:rPr>
                <w:sz w:val="12"/>
                <w:szCs w:val="12"/>
              </w:rPr>
              <w:t>230.2</w:t>
            </w:r>
          </w:p>
        </w:tc>
        <w:tc>
          <w:tcPr>
            <w:tcW w:w="998" w:type="dxa"/>
            <w:noWrap/>
            <w:hideMark/>
          </w:tcPr>
          <w:p w14:paraId="6501E709" w14:textId="77777777" w:rsidR="00D638C2" w:rsidRPr="00D638C2" w:rsidRDefault="00D638C2" w:rsidP="00D638C2">
            <w:pPr>
              <w:spacing w:line="360" w:lineRule="auto"/>
              <w:rPr>
                <w:sz w:val="12"/>
                <w:szCs w:val="12"/>
              </w:rPr>
            </w:pPr>
            <w:r w:rsidRPr="00D638C2">
              <w:rPr>
                <w:sz w:val="12"/>
                <w:szCs w:val="12"/>
              </w:rPr>
              <w:t>240.1</w:t>
            </w:r>
          </w:p>
        </w:tc>
        <w:tc>
          <w:tcPr>
            <w:tcW w:w="960" w:type="dxa"/>
            <w:noWrap/>
            <w:hideMark/>
          </w:tcPr>
          <w:p w14:paraId="15091E6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9E06954" w14:textId="77777777" w:rsidR="00D638C2" w:rsidRPr="00D638C2" w:rsidRDefault="00D638C2" w:rsidP="00D638C2">
            <w:pPr>
              <w:spacing w:line="360" w:lineRule="auto"/>
              <w:rPr>
                <w:sz w:val="12"/>
                <w:szCs w:val="12"/>
              </w:rPr>
            </w:pPr>
            <w:r w:rsidRPr="00D638C2">
              <w:rPr>
                <w:sz w:val="12"/>
                <w:szCs w:val="12"/>
              </w:rPr>
              <w:t>0.3354</w:t>
            </w:r>
          </w:p>
        </w:tc>
        <w:tc>
          <w:tcPr>
            <w:tcW w:w="960" w:type="dxa"/>
            <w:noWrap/>
            <w:hideMark/>
          </w:tcPr>
          <w:p w14:paraId="5135846C" w14:textId="77777777" w:rsidR="00D638C2" w:rsidRPr="00D638C2" w:rsidRDefault="00D638C2" w:rsidP="00D638C2">
            <w:pPr>
              <w:spacing w:line="360" w:lineRule="auto"/>
              <w:rPr>
                <w:sz w:val="12"/>
                <w:szCs w:val="12"/>
              </w:rPr>
            </w:pPr>
            <w:r w:rsidRPr="00D638C2">
              <w:rPr>
                <w:sz w:val="12"/>
                <w:szCs w:val="12"/>
              </w:rPr>
              <w:t>2.837</w:t>
            </w:r>
          </w:p>
        </w:tc>
        <w:tc>
          <w:tcPr>
            <w:tcW w:w="960" w:type="dxa"/>
            <w:noWrap/>
            <w:hideMark/>
          </w:tcPr>
          <w:p w14:paraId="0D25F2F6" w14:textId="77777777" w:rsidR="00D638C2" w:rsidRPr="00D638C2" w:rsidRDefault="00D638C2" w:rsidP="00D638C2">
            <w:pPr>
              <w:spacing w:line="360" w:lineRule="auto"/>
              <w:rPr>
                <w:sz w:val="12"/>
                <w:szCs w:val="12"/>
              </w:rPr>
            </w:pPr>
            <w:r w:rsidRPr="00D638C2">
              <w:rPr>
                <w:sz w:val="12"/>
                <w:szCs w:val="12"/>
              </w:rPr>
              <w:t>0.2443</w:t>
            </w:r>
          </w:p>
        </w:tc>
      </w:tr>
      <w:tr w:rsidR="00D638C2" w:rsidRPr="00D638C2" w14:paraId="098F9312" w14:textId="77777777" w:rsidTr="00D638C2">
        <w:trPr>
          <w:trHeight w:val="300"/>
        </w:trPr>
        <w:tc>
          <w:tcPr>
            <w:tcW w:w="4543" w:type="dxa"/>
            <w:noWrap/>
            <w:hideMark/>
          </w:tcPr>
          <w:p w14:paraId="3D8A708E" w14:textId="77777777" w:rsidR="00D638C2" w:rsidRPr="00D638C2" w:rsidRDefault="00D638C2" w:rsidP="00D638C2">
            <w:pPr>
              <w:spacing w:line="360" w:lineRule="auto"/>
              <w:rPr>
                <w:sz w:val="12"/>
                <w:szCs w:val="12"/>
              </w:rPr>
            </w:pPr>
            <w:r w:rsidRPr="00D638C2">
              <w:rPr>
                <w:sz w:val="12"/>
                <w:szCs w:val="12"/>
              </w:rPr>
              <w:t>diltiazem</w:t>
            </w:r>
          </w:p>
        </w:tc>
        <w:tc>
          <w:tcPr>
            <w:tcW w:w="1169" w:type="dxa"/>
            <w:noWrap/>
            <w:hideMark/>
          </w:tcPr>
          <w:p w14:paraId="030CB99A" w14:textId="77777777" w:rsidR="00D638C2" w:rsidRPr="00D638C2" w:rsidRDefault="00D638C2" w:rsidP="00D638C2">
            <w:pPr>
              <w:spacing w:line="360" w:lineRule="auto"/>
              <w:rPr>
                <w:sz w:val="12"/>
                <w:szCs w:val="12"/>
              </w:rPr>
            </w:pPr>
            <w:r w:rsidRPr="00D638C2">
              <w:rPr>
                <w:sz w:val="12"/>
                <w:szCs w:val="12"/>
              </w:rPr>
              <w:t>34933-06-7</w:t>
            </w:r>
          </w:p>
        </w:tc>
        <w:tc>
          <w:tcPr>
            <w:tcW w:w="960" w:type="dxa"/>
            <w:noWrap/>
            <w:hideMark/>
          </w:tcPr>
          <w:p w14:paraId="1A38FD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75DEB3B"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915F142" w14:textId="77777777" w:rsidR="00D638C2" w:rsidRPr="00D638C2" w:rsidRDefault="00D638C2" w:rsidP="00D638C2">
            <w:pPr>
              <w:spacing w:line="360" w:lineRule="auto"/>
              <w:rPr>
                <w:sz w:val="12"/>
                <w:szCs w:val="12"/>
              </w:rPr>
            </w:pPr>
            <w:r w:rsidRPr="00D638C2">
              <w:rPr>
                <w:sz w:val="12"/>
                <w:szCs w:val="12"/>
              </w:rPr>
              <w:t>12.39</w:t>
            </w:r>
          </w:p>
        </w:tc>
        <w:tc>
          <w:tcPr>
            <w:tcW w:w="998" w:type="dxa"/>
            <w:noWrap/>
            <w:hideMark/>
          </w:tcPr>
          <w:p w14:paraId="29D514A5" w14:textId="77777777" w:rsidR="00D638C2" w:rsidRPr="00D638C2" w:rsidRDefault="00D638C2" w:rsidP="00D638C2">
            <w:pPr>
              <w:spacing w:line="360" w:lineRule="auto"/>
              <w:rPr>
                <w:sz w:val="12"/>
                <w:szCs w:val="12"/>
              </w:rPr>
            </w:pPr>
            <w:r w:rsidRPr="00D638C2">
              <w:rPr>
                <w:sz w:val="12"/>
                <w:szCs w:val="12"/>
              </w:rPr>
              <w:t>-9.811</w:t>
            </w:r>
          </w:p>
        </w:tc>
        <w:tc>
          <w:tcPr>
            <w:tcW w:w="960" w:type="dxa"/>
            <w:noWrap/>
            <w:hideMark/>
          </w:tcPr>
          <w:p w14:paraId="6E85C31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C9A8906" w14:textId="77777777" w:rsidR="00D638C2" w:rsidRPr="00D638C2" w:rsidRDefault="00D638C2" w:rsidP="00D638C2">
            <w:pPr>
              <w:spacing w:line="360" w:lineRule="auto"/>
              <w:rPr>
                <w:sz w:val="12"/>
                <w:szCs w:val="12"/>
              </w:rPr>
            </w:pPr>
            <w:r w:rsidRPr="00D638C2">
              <w:rPr>
                <w:sz w:val="12"/>
                <w:szCs w:val="12"/>
              </w:rPr>
              <w:t>2.747</w:t>
            </w:r>
          </w:p>
        </w:tc>
        <w:tc>
          <w:tcPr>
            <w:tcW w:w="960" w:type="dxa"/>
            <w:noWrap/>
            <w:hideMark/>
          </w:tcPr>
          <w:p w14:paraId="6F87773B" w14:textId="77777777" w:rsidR="00D638C2" w:rsidRPr="00D638C2" w:rsidRDefault="00D638C2" w:rsidP="00D638C2">
            <w:pPr>
              <w:spacing w:line="360" w:lineRule="auto"/>
              <w:rPr>
                <w:sz w:val="12"/>
                <w:szCs w:val="12"/>
              </w:rPr>
            </w:pPr>
            <w:r w:rsidRPr="00D638C2">
              <w:rPr>
                <w:sz w:val="12"/>
                <w:szCs w:val="12"/>
              </w:rPr>
              <w:t>3.384</w:t>
            </w:r>
          </w:p>
        </w:tc>
        <w:tc>
          <w:tcPr>
            <w:tcW w:w="960" w:type="dxa"/>
            <w:noWrap/>
            <w:hideMark/>
          </w:tcPr>
          <w:p w14:paraId="3AF5FA49" w14:textId="77777777" w:rsidR="00D638C2" w:rsidRPr="00D638C2" w:rsidRDefault="00D638C2" w:rsidP="00D638C2">
            <w:pPr>
              <w:spacing w:line="360" w:lineRule="auto"/>
              <w:rPr>
                <w:sz w:val="12"/>
                <w:szCs w:val="12"/>
              </w:rPr>
            </w:pPr>
            <w:r w:rsidRPr="00D638C2">
              <w:rPr>
                <w:sz w:val="12"/>
                <w:szCs w:val="12"/>
              </w:rPr>
              <w:t>0.2048</w:t>
            </w:r>
          </w:p>
        </w:tc>
      </w:tr>
      <w:tr w:rsidR="00D638C2" w:rsidRPr="00D638C2" w14:paraId="7829959A" w14:textId="77777777" w:rsidTr="00D638C2">
        <w:trPr>
          <w:trHeight w:val="300"/>
        </w:trPr>
        <w:tc>
          <w:tcPr>
            <w:tcW w:w="4543" w:type="dxa"/>
            <w:noWrap/>
            <w:hideMark/>
          </w:tcPr>
          <w:p w14:paraId="6409D721" w14:textId="77777777" w:rsidR="00D638C2" w:rsidRPr="00D638C2" w:rsidRDefault="00D638C2" w:rsidP="00D638C2">
            <w:pPr>
              <w:spacing w:line="360" w:lineRule="auto"/>
              <w:rPr>
                <w:sz w:val="12"/>
                <w:szCs w:val="12"/>
              </w:rPr>
            </w:pPr>
            <w:r w:rsidRPr="00D638C2">
              <w:rPr>
                <w:sz w:val="12"/>
                <w:szCs w:val="12"/>
              </w:rPr>
              <w:t>dimethenamid</w:t>
            </w:r>
          </w:p>
        </w:tc>
        <w:tc>
          <w:tcPr>
            <w:tcW w:w="1169" w:type="dxa"/>
            <w:noWrap/>
            <w:hideMark/>
          </w:tcPr>
          <w:p w14:paraId="688EF2AA" w14:textId="77777777" w:rsidR="00D638C2" w:rsidRPr="00D638C2" w:rsidRDefault="00D638C2" w:rsidP="00D638C2">
            <w:pPr>
              <w:spacing w:line="360" w:lineRule="auto"/>
              <w:rPr>
                <w:sz w:val="12"/>
                <w:szCs w:val="12"/>
              </w:rPr>
            </w:pPr>
            <w:r w:rsidRPr="00D638C2">
              <w:rPr>
                <w:sz w:val="12"/>
                <w:szCs w:val="12"/>
              </w:rPr>
              <w:t>87674-68-8</w:t>
            </w:r>
          </w:p>
        </w:tc>
        <w:tc>
          <w:tcPr>
            <w:tcW w:w="960" w:type="dxa"/>
            <w:noWrap/>
            <w:hideMark/>
          </w:tcPr>
          <w:p w14:paraId="4F00504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A13A80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F22DDC7" w14:textId="77777777" w:rsidR="00D638C2" w:rsidRPr="00D638C2" w:rsidRDefault="00D638C2" w:rsidP="00D638C2">
            <w:pPr>
              <w:spacing w:line="360" w:lineRule="auto"/>
              <w:rPr>
                <w:sz w:val="12"/>
                <w:szCs w:val="12"/>
              </w:rPr>
            </w:pPr>
            <w:r w:rsidRPr="00D638C2">
              <w:rPr>
                <w:sz w:val="12"/>
                <w:szCs w:val="12"/>
              </w:rPr>
              <w:t>-120.1</w:t>
            </w:r>
          </w:p>
        </w:tc>
        <w:tc>
          <w:tcPr>
            <w:tcW w:w="998" w:type="dxa"/>
            <w:noWrap/>
            <w:hideMark/>
          </w:tcPr>
          <w:p w14:paraId="37A2FA14" w14:textId="77777777" w:rsidR="00D638C2" w:rsidRPr="00D638C2" w:rsidRDefault="00D638C2" w:rsidP="00D638C2">
            <w:pPr>
              <w:spacing w:line="360" w:lineRule="auto"/>
              <w:rPr>
                <w:sz w:val="12"/>
                <w:szCs w:val="12"/>
              </w:rPr>
            </w:pPr>
            <w:r w:rsidRPr="00D638C2">
              <w:rPr>
                <w:sz w:val="12"/>
                <w:szCs w:val="12"/>
              </w:rPr>
              <w:t>-142.7</w:t>
            </w:r>
          </w:p>
        </w:tc>
        <w:tc>
          <w:tcPr>
            <w:tcW w:w="960" w:type="dxa"/>
            <w:noWrap/>
            <w:hideMark/>
          </w:tcPr>
          <w:p w14:paraId="0260A27E"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0466B5A" w14:textId="77777777" w:rsidR="00D638C2" w:rsidRPr="00D638C2" w:rsidRDefault="00D638C2" w:rsidP="00D638C2">
            <w:pPr>
              <w:spacing w:line="360" w:lineRule="auto"/>
              <w:rPr>
                <w:sz w:val="12"/>
                <w:szCs w:val="12"/>
              </w:rPr>
            </w:pPr>
            <w:r w:rsidRPr="00D638C2">
              <w:rPr>
                <w:sz w:val="12"/>
                <w:szCs w:val="12"/>
              </w:rPr>
              <w:t>246.7</w:t>
            </w:r>
          </w:p>
        </w:tc>
        <w:tc>
          <w:tcPr>
            <w:tcW w:w="960" w:type="dxa"/>
            <w:noWrap/>
            <w:hideMark/>
          </w:tcPr>
          <w:p w14:paraId="389142A6" w14:textId="77777777" w:rsidR="00D638C2" w:rsidRPr="00D638C2" w:rsidRDefault="00D638C2" w:rsidP="00D638C2">
            <w:pPr>
              <w:spacing w:line="360" w:lineRule="auto"/>
              <w:rPr>
                <w:sz w:val="12"/>
                <w:szCs w:val="12"/>
              </w:rPr>
            </w:pPr>
            <w:r w:rsidRPr="00D638C2">
              <w:rPr>
                <w:sz w:val="12"/>
                <w:szCs w:val="12"/>
              </w:rPr>
              <w:t>2.019</w:t>
            </w:r>
          </w:p>
        </w:tc>
        <w:tc>
          <w:tcPr>
            <w:tcW w:w="960" w:type="dxa"/>
            <w:noWrap/>
            <w:hideMark/>
          </w:tcPr>
          <w:p w14:paraId="37B6BAD0" w14:textId="77777777" w:rsidR="00D638C2" w:rsidRPr="00D638C2" w:rsidRDefault="00D638C2" w:rsidP="00D638C2">
            <w:pPr>
              <w:spacing w:line="360" w:lineRule="auto"/>
              <w:rPr>
                <w:sz w:val="12"/>
                <w:szCs w:val="12"/>
              </w:rPr>
            </w:pPr>
            <w:r w:rsidRPr="00D638C2">
              <w:rPr>
                <w:sz w:val="12"/>
                <w:szCs w:val="12"/>
              </w:rPr>
              <w:t>0.3434</w:t>
            </w:r>
          </w:p>
        </w:tc>
      </w:tr>
      <w:tr w:rsidR="00D638C2" w:rsidRPr="00D638C2" w14:paraId="1A592CFF" w14:textId="77777777" w:rsidTr="00D638C2">
        <w:trPr>
          <w:trHeight w:val="300"/>
        </w:trPr>
        <w:tc>
          <w:tcPr>
            <w:tcW w:w="4543" w:type="dxa"/>
            <w:noWrap/>
            <w:hideMark/>
          </w:tcPr>
          <w:p w14:paraId="6E5D1F31" w14:textId="77777777" w:rsidR="00D638C2" w:rsidRPr="00D638C2" w:rsidRDefault="00D638C2" w:rsidP="00D638C2">
            <w:pPr>
              <w:spacing w:line="360" w:lineRule="auto"/>
              <w:rPr>
                <w:sz w:val="12"/>
                <w:szCs w:val="12"/>
              </w:rPr>
            </w:pPr>
            <w:r w:rsidRPr="00D638C2">
              <w:rPr>
                <w:sz w:val="12"/>
                <w:szCs w:val="12"/>
              </w:rPr>
              <w:t>dl-camphor</w:t>
            </w:r>
          </w:p>
        </w:tc>
        <w:tc>
          <w:tcPr>
            <w:tcW w:w="1169" w:type="dxa"/>
            <w:noWrap/>
            <w:hideMark/>
          </w:tcPr>
          <w:p w14:paraId="05828A86" w14:textId="77777777" w:rsidR="00D638C2" w:rsidRPr="00D638C2" w:rsidRDefault="00D638C2" w:rsidP="00D638C2">
            <w:pPr>
              <w:spacing w:line="360" w:lineRule="auto"/>
              <w:rPr>
                <w:sz w:val="12"/>
                <w:szCs w:val="12"/>
              </w:rPr>
            </w:pPr>
            <w:r w:rsidRPr="00D638C2">
              <w:rPr>
                <w:sz w:val="12"/>
                <w:szCs w:val="12"/>
              </w:rPr>
              <w:t>76-22-2</w:t>
            </w:r>
          </w:p>
        </w:tc>
        <w:tc>
          <w:tcPr>
            <w:tcW w:w="960" w:type="dxa"/>
            <w:noWrap/>
            <w:hideMark/>
          </w:tcPr>
          <w:p w14:paraId="7C08E38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C0EDD95" w14:textId="77777777" w:rsidR="00D638C2" w:rsidRPr="00D638C2" w:rsidRDefault="00D638C2" w:rsidP="00D638C2">
            <w:pPr>
              <w:spacing w:line="360" w:lineRule="auto"/>
              <w:rPr>
                <w:sz w:val="12"/>
                <w:szCs w:val="12"/>
              </w:rPr>
            </w:pPr>
            <w:r w:rsidRPr="00D638C2">
              <w:rPr>
                <w:sz w:val="12"/>
                <w:szCs w:val="12"/>
              </w:rPr>
              <w:t>165</w:t>
            </w:r>
          </w:p>
        </w:tc>
        <w:tc>
          <w:tcPr>
            <w:tcW w:w="998" w:type="dxa"/>
            <w:noWrap/>
            <w:hideMark/>
          </w:tcPr>
          <w:p w14:paraId="6157880D" w14:textId="77777777" w:rsidR="00D638C2" w:rsidRPr="00D638C2" w:rsidRDefault="00D638C2" w:rsidP="00D638C2">
            <w:pPr>
              <w:spacing w:line="360" w:lineRule="auto"/>
              <w:rPr>
                <w:sz w:val="12"/>
                <w:szCs w:val="12"/>
              </w:rPr>
            </w:pPr>
            <w:r w:rsidRPr="00D638C2">
              <w:rPr>
                <w:sz w:val="12"/>
                <w:szCs w:val="12"/>
              </w:rPr>
              <w:t>4.603</w:t>
            </w:r>
          </w:p>
        </w:tc>
        <w:tc>
          <w:tcPr>
            <w:tcW w:w="998" w:type="dxa"/>
            <w:noWrap/>
            <w:hideMark/>
          </w:tcPr>
          <w:p w14:paraId="760B3C5A" w14:textId="77777777" w:rsidR="00D638C2" w:rsidRPr="00D638C2" w:rsidRDefault="00D638C2" w:rsidP="00D638C2">
            <w:pPr>
              <w:spacing w:line="360" w:lineRule="auto"/>
              <w:rPr>
                <w:sz w:val="12"/>
                <w:szCs w:val="12"/>
              </w:rPr>
            </w:pPr>
            <w:r w:rsidRPr="00D638C2">
              <w:rPr>
                <w:sz w:val="12"/>
                <w:szCs w:val="12"/>
              </w:rPr>
              <w:t>-22.82</w:t>
            </w:r>
          </w:p>
        </w:tc>
        <w:tc>
          <w:tcPr>
            <w:tcW w:w="960" w:type="dxa"/>
            <w:noWrap/>
            <w:hideMark/>
          </w:tcPr>
          <w:p w14:paraId="28173C8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E7A26B8" w14:textId="77777777" w:rsidR="00D638C2" w:rsidRPr="00D638C2" w:rsidRDefault="00D638C2" w:rsidP="00D638C2">
            <w:pPr>
              <w:spacing w:line="360" w:lineRule="auto"/>
              <w:rPr>
                <w:sz w:val="12"/>
                <w:szCs w:val="12"/>
              </w:rPr>
            </w:pPr>
            <w:r w:rsidRPr="00D638C2">
              <w:rPr>
                <w:sz w:val="12"/>
                <w:szCs w:val="12"/>
              </w:rPr>
              <w:t>7.166</w:t>
            </w:r>
          </w:p>
        </w:tc>
        <w:tc>
          <w:tcPr>
            <w:tcW w:w="960" w:type="dxa"/>
            <w:noWrap/>
            <w:hideMark/>
          </w:tcPr>
          <w:p w14:paraId="4F2C173E" w14:textId="77777777" w:rsidR="00D638C2" w:rsidRPr="00D638C2" w:rsidRDefault="00D638C2" w:rsidP="00D638C2">
            <w:pPr>
              <w:spacing w:line="360" w:lineRule="auto"/>
              <w:rPr>
                <w:sz w:val="12"/>
                <w:szCs w:val="12"/>
              </w:rPr>
            </w:pPr>
            <w:r w:rsidRPr="00D638C2">
              <w:rPr>
                <w:sz w:val="12"/>
                <w:szCs w:val="12"/>
              </w:rPr>
              <w:t>2.286</w:t>
            </w:r>
          </w:p>
        </w:tc>
        <w:tc>
          <w:tcPr>
            <w:tcW w:w="960" w:type="dxa"/>
            <w:noWrap/>
            <w:hideMark/>
          </w:tcPr>
          <w:p w14:paraId="69847A6A" w14:textId="77777777" w:rsidR="00D638C2" w:rsidRPr="00D638C2" w:rsidRDefault="00D638C2" w:rsidP="00D638C2">
            <w:pPr>
              <w:spacing w:line="360" w:lineRule="auto"/>
              <w:rPr>
                <w:sz w:val="12"/>
                <w:szCs w:val="12"/>
              </w:rPr>
            </w:pPr>
            <w:r w:rsidRPr="00D638C2">
              <w:rPr>
                <w:sz w:val="12"/>
                <w:szCs w:val="12"/>
              </w:rPr>
              <w:t>0.3032</w:t>
            </w:r>
          </w:p>
        </w:tc>
      </w:tr>
      <w:tr w:rsidR="00D638C2" w:rsidRPr="00D638C2" w14:paraId="27641BFB" w14:textId="77777777" w:rsidTr="00D638C2">
        <w:trPr>
          <w:trHeight w:val="300"/>
        </w:trPr>
        <w:tc>
          <w:tcPr>
            <w:tcW w:w="4543" w:type="dxa"/>
            <w:noWrap/>
            <w:hideMark/>
          </w:tcPr>
          <w:p w14:paraId="6A1FE91B" w14:textId="77777777" w:rsidR="00D638C2" w:rsidRPr="00D638C2" w:rsidRDefault="00D638C2" w:rsidP="00D638C2">
            <w:pPr>
              <w:spacing w:line="360" w:lineRule="auto"/>
              <w:rPr>
                <w:sz w:val="12"/>
                <w:szCs w:val="12"/>
              </w:rPr>
            </w:pPr>
            <w:r w:rsidRPr="00D638C2">
              <w:rPr>
                <w:sz w:val="12"/>
                <w:szCs w:val="12"/>
              </w:rPr>
              <w:t>emodin</w:t>
            </w:r>
          </w:p>
        </w:tc>
        <w:tc>
          <w:tcPr>
            <w:tcW w:w="1169" w:type="dxa"/>
            <w:noWrap/>
            <w:hideMark/>
          </w:tcPr>
          <w:p w14:paraId="653EB308" w14:textId="77777777" w:rsidR="00D638C2" w:rsidRPr="00D638C2" w:rsidRDefault="00D638C2" w:rsidP="00D638C2">
            <w:pPr>
              <w:spacing w:line="360" w:lineRule="auto"/>
              <w:rPr>
                <w:sz w:val="12"/>
                <w:szCs w:val="12"/>
              </w:rPr>
            </w:pPr>
            <w:r w:rsidRPr="00D638C2">
              <w:rPr>
                <w:sz w:val="12"/>
                <w:szCs w:val="12"/>
              </w:rPr>
              <w:t>518-82-1</w:t>
            </w:r>
          </w:p>
        </w:tc>
        <w:tc>
          <w:tcPr>
            <w:tcW w:w="960" w:type="dxa"/>
            <w:noWrap/>
            <w:hideMark/>
          </w:tcPr>
          <w:p w14:paraId="31672E4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E66EA47" w14:textId="77777777" w:rsidR="00D638C2" w:rsidRPr="00D638C2" w:rsidRDefault="00D638C2" w:rsidP="00D638C2">
            <w:pPr>
              <w:spacing w:line="360" w:lineRule="auto"/>
              <w:rPr>
                <w:sz w:val="12"/>
                <w:szCs w:val="12"/>
              </w:rPr>
            </w:pPr>
            <w:r w:rsidRPr="00D638C2">
              <w:rPr>
                <w:sz w:val="12"/>
                <w:szCs w:val="12"/>
              </w:rPr>
              <w:t>160</w:t>
            </w:r>
          </w:p>
        </w:tc>
        <w:tc>
          <w:tcPr>
            <w:tcW w:w="998" w:type="dxa"/>
            <w:noWrap/>
            <w:hideMark/>
          </w:tcPr>
          <w:p w14:paraId="2D367E23" w14:textId="77777777" w:rsidR="00D638C2" w:rsidRPr="00D638C2" w:rsidRDefault="00D638C2" w:rsidP="00D638C2">
            <w:pPr>
              <w:spacing w:line="360" w:lineRule="auto"/>
              <w:rPr>
                <w:sz w:val="12"/>
                <w:szCs w:val="12"/>
              </w:rPr>
            </w:pPr>
            <w:r w:rsidRPr="00D638C2">
              <w:rPr>
                <w:sz w:val="12"/>
                <w:szCs w:val="12"/>
              </w:rPr>
              <w:t>4.277</w:t>
            </w:r>
          </w:p>
        </w:tc>
        <w:tc>
          <w:tcPr>
            <w:tcW w:w="998" w:type="dxa"/>
            <w:noWrap/>
            <w:hideMark/>
          </w:tcPr>
          <w:p w14:paraId="1E91BE1D" w14:textId="77777777" w:rsidR="00D638C2" w:rsidRPr="00D638C2" w:rsidRDefault="00D638C2" w:rsidP="00D638C2">
            <w:pPr>
              <w:spacing w:line="360" w:lineRule="auto"/>
              <w:rPr>
                <w:sz w:val="12"/>
                <w:szCs w:val="12"/>
              </w:rPr>
            </w:pPr>
            <w:r w:rsidRPr="00D638C2">
              <w:rPr>
                <w:sz w:val="12"/>
                <w:szCs w:val="12"/>
              </w:rPr>
              <w:t>7.361</w:t>
            </w:r>
          </w:p>
        </w:tc>
        <w:tc>
          <w:tcPr>
            <w:tcW w:w="960" w:type="dxa"/>
            <w:noWrap/>
            <w:hideMark/>
          </w:tcPr>
          <w:p w14:paraId="5837174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48405B5" w14:textId="77777777" w:rsidR="00D638C2" w:rsidRPr="00D638C2" w:rsidRDefault="00D638C2" w:rsidP="00D638C2">
            <w:pPr>
              <w:spacing w:line="360" w:lineRule="auto"/>
              <w:rPr>
                <w:sz w:val="12"/>
                <w:szCs w:val="12"/>
              </w:rPr>
            </w:pPr>
            <w:r w:rsidRPr="00D638C2">
              <w:rPr>
                <w:sz w:val="12"/>
                <w:szCs w:val="12"/>
              </w:rPr>
              <w:t>0.6335</w:t>
            </w:r>
          </w:p>
        </w:tc>
        <w:tc>
          <w:tcPr>
            <w:tcW w:w="960" w:type="dxa"/>
            <w:noWrap/>
            <w:hideMark/>
          </w:tcPr>
          <w:p w14:paraId="67DBDC93" w14:textId="77777777" w:rsidR="00D638C2" w:rsidRPr="00D638C2" w:rsidRDefault="00D638C2" w:rsidP="00D638C2">
            <w:pPr>
              <w:spacing w:line="360" w:lineRule="auto"/>
              <w:rPr>
                <w:sz w:val="12"/>
                <w:szCs w:val="12"/>
              </w:rPr>
            </w:pPr>
            <w:r w:rsidRPr="00D638C2">
              <w:rPr>
                <w:sz w:val="12"/>
                <w:szCs w:val="12"/>
              </w:rPr>
              <w:t>2.886</w:t>
            </w:r>
          </w:p>
        </w:tc>
        <w:tc>
          <w:tcPr>
            <w:tcW w:w="960" w:type="dxa"/>
            <w:noWrap/>
            <w:hideMark/>
          </w:tcPr>
          <w:p w14:paraId="78A9DBD9" w14:textId="77777777" w:rsidR="00D638C2" w:rsidRPr="00D638C2" w:rsidRDefault="00D638C2" w:rsidP="00D638C2">
            <w:pPr>
              <w:spacing w:line="360" w:lineRule="auto"/>
              <w:rPr>
                <w:sz w:val="12"/>
                <w:szCs w:val="12"/>
              </w:rPr>
            </w:pPr>
            <w:r w:rsidRPr="00D638C2">
              <w:rPr>
                <w:sz w:val="12"/>
                <w:szCs w:val="12"/>
              </w:rPr>
              <w:t>0.2402</w:t>
            </w:r>
          </w:p>
        </w:tc>
      </w:tr>
      <w:tr w:rsidR="00D638C2" w:rsidRPr="00D638C2" w14:paraId="35B76F41" w14:textId="77777777" w:rsidTr="00D638C2">
        <w:trPr>
          <w:trHeight w:val="300"/>
        </w:trPr>
        <w:tc>
          <w:tcPr>
            <w:tcW w:w="4543" w:type="dxa"/>
            <w:noWrap/>
            <w:hideMark/>
          </w:tcPr>
          <w:p w14:paraId="4692214F" w14:textId="77777777" w:rsidR="00D638C2" w:rsidRPr="00D638C2" w:rsidRDefault="00D638C2" w:rsidP="00D638C2">
            <w:pPr>
              <w:spacing w:line="360" w:lineRule="auto"/>
              <w:rPr>
                <w:sz w:val="12"/>
                <w:szCs w:val="12"/>
              </w:rPr>
            </w:pPr>
            <w:r w:rsidRPr="00D638C2">
              <w:rPr>
                <w:sz w:val="12"/>
                <w:szCs w:val="12"/>
              </w:rPr>
              <w:t>etoxazole</w:t>
            </w:r>
          </w:p>
        </w:tc>
        <w:tc>
          <w:tcPr>
            <w:tcW w:w="1169" w:type="dxa"/>
            <w:noWrap/>
            <w:hideMark/>
          </w:tcPr>
          <w:p w14:paraId="6F14A538" w14:textId="77777777" w:rsidR="00D638C2" w:rsidRPr="00D638C2" w:rsidRDefault="00D638C2" w:rsidP="00D638C2">
            <w:pPr>
              <w:spacing w:line="360" w:lineRule="auto"/>
              <w:rPr>
                <w:sz w:val="12"/>
                <w:szCs w:val="12"/>
              </w:rPr>
            </w:pPr>
            <w:r w:rsidRPr="00D638C2">
              <w:rPr>
                <w:sz w:val="12"/>
                <w:szCs w:val="12"/>
              </w:rPr>
              <w:t>153233-91-1</w:t>
            </w:r>
          </w:p>
        </w:tc>
        <w:tc>
          <w:tcPr>
            <w:tcW w:w="960" w:type="dxa"/>
            <w:noWrap/>
            <w:hideMark/>
          </w:tcPr>
          <w:p w14:paraId="0613472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C9DC670"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BD288A9" w14:textId="77777777" w:rsidR="00D638C2" w:rsidRPr="00D638C2" w:rsidRDefault="00D638C2" w:rsidP="00D638C2">
            <w:pPr>
              <w:spacing w:line="360" w:lineRule="auto"/>
              <w:rPr>
                <w:sz w:val="12"/>
                <w:szCs w:val="12"/>
              </w:rPr>
            </w:pPr>
            <w:r w:rsidRPr="00D638C2">
              <w:rPr>
                <w:sz w:val="12"/>
                <w:szCs w:val="12"/>
              </w:rPr>
              <w:t>-148.9</w:t>
            </w:r>
          </w:p>
        </w:tc>
        <w:tc>
          <w:tcPr>
            <w:tcW w:w="998" w:type="dxa"/>
            <w:noWrap/>
            <w:hideMark/>
          </w:tcPr>
          <w:p w14:paraId="16D18A4C" w14:textId="77777777" w:rsidR="00D638C2" w:rsidRPr="00D638C2" w:rsidRDefault="00D638C2" w:rsidP="00D638C2">
            <w:pPr>
              <w:spacing w:line="360" w:lineRule="auto"/>
              <w:rPr>
                <w:sz w:val="12"/>
                <w:szCs w:val="12"/>
              </w:rPr>
            </w:pPr>
            <w:r w:rsidRPr="00D638C2">
              <w:rPr>
                <w:sz w:val="12"/>
                <w:szCs w:val="12"/>
              </w:rPr>
              <w:t>-173</w:t>
            </w:r>
          </w:p>
        </w:tc>
        <w:tc>
          <w:tcPr>
            <w:tcW w:w="960" w:type="dxa"/>
            <w:noWrap/>
            <w:hideMark/>
          </w:tcPr>
          <w:p w14:paraId="7FB3435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B2BA0F3" w14:textId="77777777" w:rsidR="00D638C2" w:rsidRPr="00D638C2" w:rsidRDefault="00D638C2" w:rsidP="00D638C2">
            <w:pPr>
              <w:spacing w:line="360" w:lineRule="auto"/>
              <w:rPr>
                <w:sz w:val="12"/>
                <w:szCs w:val="12"/>
              </w:rPr>
            </w:pPr>
            <w:r w:rsidRPr="00D638C2">
              <w:rPr>
                <w:sz w:val="12"/>
                <w:szCs w:val="12"/>
              </w:rPr>
              <w:t>34.3</w:t>
            </w:r>
          </w:p>
        </w:tc>
        <w:tc>
          <w:tcPr>
            <w:tcW w:w="960" w:type="dxa"/>
            <w:noWrap/>
            <w:hideMark/>
          </w:tcPr>
          <w:p w14:paraId="73CA483D" w14:textId="77777777" w:rsidR="00D638C2" w:rsidRPr="00D638C2" w:rsidRDefault="00D638C2" w:rsidP="00D638C2">
            <w:pPr>
              <w:spacing w:line="360" w:lineRule="auto"/>
              <w:rPr>
                <w:sz w:val="12"/>
                <w:szCs w:val="12"/>
              </w:rPr>
            </w:pPr>
            <w:r w:rsidRPr="00D638C2">
              <w:rPr>
                <w:sz w:val="12"/>
                <w:szCs w:val="12"/>
              </w:rPr>
              <w:t>0.6847</w:t>
            </w:r>
          </w:p>
        </w:tc>
        <w:tc>
          <w:tcPr>
            <w:tcW w:w="960" w:type="dxa"/>
            <w:noWrap/>
            <w:hideMark/>
          </w:tcPr>
          <w:p w14:paraId="324254AE" w14:textId="77777777" w:rsidR="00D638C2" w:rsidRPr="00D638C2" w:rsidRDefault="00D638C2" w:rsidP="00D638C2">
            <w:pPr>
              <w:spacing w:line="360" w:lineRule="auto"/>
              <w:rPr>
                <w:sz w:val="12"/>
                <w:szCs w:val="12"/>
              </w:rPr>
            </w:pPr>
            <w:r w:rsidRPr="00D638C2">
              <w:rPr>
                <w:sz w:val="12"/>
                <w:szCs w:val="12"/>
              </w:rPr>
              <w:t>1.012</w:t>
            </w:r>
          </w:p>
        </w:tc>
      </w:tr>
      <w:tr w:rsidR="00D638C2" w:rsidRPr="00D638C2" w14:paraId="6BDC1B81" w14:textId="77777777" w:rsidTr="00D638C2">
        <w:trPr>
          <w:trHeight w:val="300"/>
        </w:trPr>
        <w:tc>
          <w:tcPr>
            <w:tcW w:w="4543" w:type="dxa"/>
            <w:noWrap/>
            <w:hideMark/>
          </w:tcPr>
          <w:p w14:paraId="5933D47F" w14:textId="77777777" w:rsidR="00D638C2" w:rsidRPr="00D638C2" w:rsidRDefault="00D638C2" w:rsidP="00D638C2">
            <w:pPr>
              <w:spacing w:line="360" w:lineRule="auto"/>
              <w:rPr>
                <w:sz w:val="12"/>
                <w:szCs w:val="12"/>
              </w:rPr>
            </w:pPr>
            <w:r w:rsidRPr="00D638C2">
              <w:rPr>
                <w:sz w:val="12"/>
                <w:szCs w:val="12"/>
              </w:rPr>
              <w:t>fenarimol</w:t>
            </w:r>
          </w:p>
        </w:tc>
        <w:tc>
          <w:tcPr>
            <w:tcW w:w="1169" w:type="dxa"/>
            <w:noWrap/>
            <w:hideMark/>
          </w:tcPr>
          <w:p w14:paraId="346BFBB5" w14:textId="77777777" w:rsidR="00D638C2" w:rsidRPr="00D638C2" w:rsidRDefault="00D638C2" w:rsidP="00D638C2">
            <w:pPr>
              <w:spacing w:line="360" w:lineRule="auto"/>
              <w:rPr>
                <w:sz w:val="12"/>
                <w:szCs w:val="12"/>
              </w:rPr>
            </w:pPr>
            <w:r w:rsidRPr="00D638C2">
              <w:rPr>
                <w:sz w:val="12"/>
                <w:szCs w:val="12"/>
              </w:rPr>
              <w:t>60168-88-9</w:t>
            </w:r>
          </w:p>
        </w:tc>
        <w:tc>
          <w:tcPr>
            <w:tcW w:w="960" w:type="dxa"/>
            <w:noWrap/>
            <w:hideMark/>
          </w:tcPr>
          <w:p w14:paraId="2DA413F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A9FA47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974E449" w14:textId="77777777" w:rsidR="00D638C2" w:rsidRPr="00D638C2" w:rsidRDefault="00D638C2" w:rsidP="00D638C2">
            <w:pPr>
              <w:spacing w:line="360" w:lineRule="auto"/>
              <w:rPr>
                <w:sz w:val="12"/>
                <w:szCs w:val="12"/>
              </w:rPr>
            </w:pPr>
            <w:r w:rsidRPr="00D638C2">
              <w:rPr>
                <w:sz w:val="12"/>
                <w:szCs w:val="12"/>
              </w:rPr>
              <w:t>-68.23</w:t>
            </w:r>
          </w:p>
        </w:tc>
        <w:tc>
          <w:tcPr>
            <w:tcW w:w="998" w:type="dxa"/>
            <w:noWrap/>
            <w:hideMark/>
          </w:tcPr>
          <w:p w14:paraId="04669ED0" w14:textId="77777777" w:rsidR="00D638C2" w:rsidRPr="00D638C2" w:rsidRDefault="00D638C2" w:rsidP="00D638C2">
            <w:pPr>
              <w:spacing w:line="360" w:lineRule="auto"/>
              <w:rPr>
                <w:sz w:val="12"/>
                <w:szCs w:val="12"/>
              </w:rPr>
            </w:pPr>
            <w:r w:rsidRPr="00D638C2">
              <w:rPr>
                <w:sz w:val="12"/>
                <w:szCs w:val="12"/>
              </w:rPr>
              <w:t>-91.56</w:t>
            </w:r>
          </w:p>
        </w:tc>
        <w:tc>
          <w:tcPr>
            <w:tcW w:w="960" w:type="dxa"/>
            <w:noWrap/>
            <w:hideMark/>
          </w:tcPr>
          <w:p w14:paraId="6FE7405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59B4A75" w14:textId="77777777" w:rsidR="00D638C2" w:rsidRPr="00D638C2" w:rsidRDefault="00D638C2" w:rsidP="00D638C2">
            <w:pPr>
              <w:spacing w:line="360" w:lineRule="auto"/>
              <w:rPr>
                <w:sz w:val="12"/>
                <w:szCs w:val="12"/>
              </w:rPr>
            </w:pPr>
            <w:r w:rsidRPr="00D638C2">
              <w:rPr>
                <w:sz w:val="12"/>
                <w:szCs w:val="12"/>
              </w:rPr>
              <w:t>12.17</w:t>
            </w:r>
          </w:p>
        </w:tc>
        <w:tc>
          <w:tcPr>
            <w:tcW w:w="960" w:type="dxa"/>
            <w:noWrap/>
            <w:hideMark/>
          </w:tcPr>
          <w:p w14:paraId="018414B1" w14:textId="77777777" w:rsidR="00D638C2" w:rsidRPr="00D638C2" w:rsidRDefault="00D638C2" w:rsidP="00D638C2">
            <w:pPr>
              <w:spacing w:line="360" w:lineRule="auto"/>
              <w:rPr>
                <w:sz w:val="12"/>
                <w:szCs w:val="12"/>
              </w:rPr>
            </w:pPr>
            <w:r w:rsidRPr="00D638C2">
              <w:rPr>
                <w:sz w:val="12"/>
                <w:szCs w:val="12"/>
              </w:rPr>
              <w:t>0.3854</w:t>
            </w:r>
          </w:p>
        </w:tc>
        <w:tc>
          <w:tcPr>
            <w:tcW w:w="960" w:type="dxa"/>
            <w:noWrap/>
            <w:hideMark/>
          </w:tcPr>
          <w:p w14:paraId="431A87E4" w14:textId="77777777" w:rsidR="00D638C2" w:rsidRPr="00D638C2" w:rsidRDefault="00D638C2" w:rsidP="00D638C2">
            <w:pPr>
              <w:spacing w:line="360" w:lineRule="auto"/>
              <w:rPr>
                <w:sz w:val="12"/>
                <w:szCs w:val="12"/>
              </w:rPr>
            </w:pPr>
            <w:r w:rsidRPr="00D638C2">
              <w:rPr>
                <w:sz w:val="12"/>
                <w:szCs w:val="12"/>
              </w:rPr>
              <w:t>1.799</w:t>
            </w:r>
          </w:p>
        </w:tc>
      </w:tr>
      <w:tr w:rsidR="00D638C2" w:rsidRPr="00D638C2" w14:paraId="39485B25" w14:textId="77777777" w:rsidTr="00D638C2">
        <w:trPr>
          <w:trHeight w:val="300"/>
        </w:trPr>
        <w:tc>
          <w:tcPr>
            <w:tcW w:w="4543" w:type="dxa"/>
            <w:noWrap/>
            <w:hideMark/>
          </w:tcPr>
          <w:p w14:paraId="76181BD2" w14:textId="77777777" w:rsidR="00D638C2" w:rsidRPr="00D638C2" w:rsidRDefault="00D638C2" w:rsidP="00D638C2">
            <w:pPr>
              <w:spacing w:line="360" w:lineRule="auto"/>
              <w:rPr>
                <w:sz w:val="12"/>
                <w:szCs w:val="12"/>
              </w:rPr>
            </w:pPr>
            <w:r w:rsidRPr="00D638C2">
              <w:rPr>
                <w:sz w:val="12"/>
                <w:szCs w:val="12"/>
              </w:rPr>
              <w:lastRenderedPageBreak/>
              <w:t>flufenacet</w:t>
            </w:r>
          </w:p>
        </w:tc>
        <w:tc>
          <w:tcPr>
            <w:tcW w:w="1169" w:type="dxa"/>
            <w:noWrap/>
            <w:hideMark/>
          </w:tcPr>
          <w:p w14:paraId="15F04027" w14:textId="77777777" w:rsidR="00D638C2" w:rsidRPr="00D638C2" w:rsidRDefault="00D638C2" w:rsidP="00D638C2">
            <w:pPr>
              <w:spacing w:line="360" w:lineRule="auto"/>
              <w:rPr>
                <w:sz w:val="12"/>
                <w:szCs w:val="12"/>
              </w:rPr>
            </w:pPr>
            <w:r w:rsidRPr="00D638C2">
              <w:rPr>
                <w:sz w:val="12"/>
                <w:szCs w:val="12"/>
              </w:rPr>
              <w:t>142459-58-3</w:t>
            </w:r>
          </w:p>
        </w:tc>
        <w:tc>
          <w:tcPr>
            <w:tcW w:w="960" w:type="dxa"/>
            <w:noWrap/>
            <w:hideMark/>
          </w:tcPr>
          <w:p w14:paraId="3CD9CB3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A550B6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BA2C714" w14:textId="77777777" w:rsidR="00D638C2" w:rsidRPr="00D638C2" w:rsidRDefault="00D638C2" w:rsidP="00D638C2">
            <w:pPr>
              <w:spacing w:line="360" w:lineRule="auto"/>
              <w:rPr>
                <w:sz w:val="12"/>
                <w:szCs w:val="12"/>
              </w:rPr>
            </w:pPr>
            <w:r w:rsidRPr="00D638C2">
              <w:rPr>
                <w:sz w:val="12"/>
                <w:szCs w:val="12"/>
              </w:rPr>
              <w:t>-197.7</w:t>
            </w:r>
          </w:p>
        </w:tc>
        <w:tc>
          <w:tcPr>
            <w:tcW w:w="998" w:type="dxa"/>
            <w:noWrap/>
            <w:hideMark/>
          </w:tcPr>
          <w:p w14:paraId="2EBC3C9C" w14:textId="77777777" w:rsidR="00D638C2" w:rsidRPr="00D638C2" w:rsidRDefault="00D638C2" w:rsidP="00D638C2">
            <w:pPr>
              <w:spacing w:line="360" w:lineRule="auto"/>
              <w:rPr>
                <w:sz w:val="12"/>
                <w:szCs w:val="12"/>
              </w:rPr>
            </w:pPr>
            <w:r w:rsidRPr="00D638C2">
              <w:rPr>
                <w:sz w:val="12"/>
                <w:szCs w:val="12"/>
              </w:rPr>
              <w:t>-195.1</w:t>
            </w:r>
          </w:p>
        </w:tc>
        <w:tc>
          <w:tcPr>
            <w:tcW w:w="960" w:type="dxa"/>
            <w:noWrap/>
            <w:hideMark/>
          </w:tcPr>
          <w:p w14:paraId="066DE75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4150D710" w14:textId="77777777" w:rsidR="00D638C2" w:rsidRPr="00D638C2" w:rsidRDefault="00D638C2" w:rsidP="00D638C2">
            <w:pPr>
              <w:spacing w:line="360" w:lineRule="auto"/>
              <w:rPr>
                <w:sz w:val="12"/>
                <w:szCs w:val="12"/>
              </w:rPr>
            </w:pPr>
            <w:r w:rsidRPr="00D638C2">
              <w:rPr>
                <w:sz w:val="12"/>
                <w:szCs w:val="12"/>
              </w:rPr>
              <w:t>58.71</w:t>
            </w:r>
          </w:p>
        </w:tc>
        <w:tc>
          <w:tcPr>
            <w:tcW w:w="960" w:type="dxa"/>
            <w:noWrap/>
            <w:hideMark/>
          </w:tcPr>
          <w:p w14:paraId="55574E36" w14:textId="77777777" w:rsidR="00D638C2" w:rsidRPr="00D638C2" w:rsidRDefault="00D638C2" w:rsidP="00D638C2">
            <w:pPr>
              <w:spacing w:line="360" w:lineRule="auto"/>
              <w:rPr>
                <w:sz w:val="12"/>
                <w:szCs w:val="12"/>
              </w:rPr>
            </w:pPr>
            <w:r w:rsidRPr="00D638C2">
              <w:rPr>
                <w:sz w:val="12"/>
                <w:szCs w:val="12"/>
              </w:rPr>
              <w:t>0.0321</w:t>
            </w:r>
          </w:p>
        </w:tc>
        <w:tc>
          <w:tcPr>
            <w:tcW w:w="960" w:type="dxa"/>
            <w:noWrap/>
            <w:hideMark/>
          </w:tcPr>
          <w:p w14:paraId="11605FD0" w14:textId="77777777" w:rsidR="00D638C2" w:rsidRPr="00D638C2" w:rsidRDefault="00D638C2" w:rsidP="00D638C2">
            <w:pPr>
              <w:spacing w:line="360" w:lineRule="auto"/>
              <w:rPr>
                <w:sz w:val="12"/>
                <w:szCs w:val="12"/>
              </w:rPr>
            </w:pPr>
            <w:r w:rsidRPr="00D638C2">
              <w:rPr>
                <w:sz w:val="12"/>
                <w:szCs w:val="12"/>
              </w:rPr>
              <w:t>21.59</w:t>
            </w:r>
          </w:p>
        </w:tc>
      </w:tr>
      <w:tr w:rsidR="00D638C2" w:rsidRPr="00D638C2" w14:paraId="676AE39B" w14:textId="77777777" w:rsidTr="00D638C2">
        <w:trPr>
          <w:trHeight w:val="300"/>
        </w:trPr>
        <w:tc>
          <w:tcPr>
            <w:tcW w:w="4543" w:type="dxa"/>
            <w:noWrap/>
            <w:hideMark/>
          </w:tcPr>
          <w:p w14:paraId="27DD7734" w14:textId="77777777" w:rsidR="00D638C2" w:rsidRPr="00D638C2" w:rsidRDefault="00D638C2" w:rsidP="00D638C2">
            <w:pPr>
              <w:spacing w:line="360" w:lineRule="auto"/>
              <w:rPr>
                <w:sz w:val="12"/>
                <w:szCs w:val="12"/>
              </w:rPr>
            </w:pPr>
            <w:r w:rsidRPr="00D638C2">
              <w:rPr>
                <w:sz w:val="12"/>
                <w:szCs w:val="12"/>
              </w:rPr>
              <w:t>formamide</w:t>
            </w:r>
          </w:p>
        </w:tc>
        <w:tc>
          <w:tcPr>
            <w:tcW w:w="1169" w:type="dxa"/>
            <w:noWrap/>
            <w:hideMark/>
          </w:tcPr>
          <w:p w14:paraId="7632DAC8" w14:textId="77777777" w:rsidR="00D638C2" w:rsidRPr="00D638C2" w:rsidRDefault="00D638C2" w:rsidP="00D638C2">
            <w:pPr>
              <w:spacing w:line="360" w:lineRule="auto"/>
              <w:rPr>
                <w:sz w:val="12"/>
                <w:szCs w:val="12"/>
              </w:rPr>
            </w:pPr>
            <w:r w:rsidRPr="00D638C2">
              <w:rPr>
                <w:sz w:val="12"/>
                <w:szCs w:val="12"/>
              </w:rPr>
              <w:t>75-12-7</w:t>
            </w:r>
          </w:p>
        </w:tc>
        <w:tc>
          <w:tcPr>
            <w:tcW w:w="960" w:type="dxa"/>
            <w:noWrap/>
            <w:hideMark/>
          </w:tcPr>
          <w:p w14:paraId="1800232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50F8EA" w14:textId="77777777" w:rsidR="00D638C2" w:rsidRPr="00D638C2" w:rsidRDefault="00D638C2" w:rsidP="00D638C2">
            <w:pPr>
              <w:spacing w:line="360" w:lineRule="auto"/>
              <w:rPr>
                <w:sz w:val="12"/>
                <w:szCs w:val="12"/>
              </w:rPr>
            </w:pPr>
            <w:r w:rsidRPr="00D638C2">
              <w:rPr>
                <w:sz w:val="12"/>
                <w:szCs w:val="12"/>
              </w:rPr>
              <w:t>172</w:t>
            </w:r>
          </w:p>
        </w:tc>
        <w:tc>
          <w:tcPr>
            <w:tcW w:w="998" w:type="dxa"/>
            <w:noWrap/>
            <w:hideMark/>
          </w:tcPr>
          <w:p w14:paraId="356A04DF" w14:textId="77777777" w:rsidR="00D638C2" w:rsidRPr="00D638C2" w:rsidRDefault="00D638C2" w:rsidP="00D638C2">
            <w:pPr>
              <w:spacing w:line="360" w:lineRule="auto"/>
              <w:rPr>
                <w:sz w:val="12"/>
                <w:szCs w:val="12"/>
              </w:rPr>
            </w:pPr>
            <w:r w:rsidRPr="00D638C2">
              <w:rPr>
                <w:sz w:val="12"/>
                <w:szCs w:val="12"/>
              </w:rPr>
              <w:t>802.6</w:t>
            </w:r>
          </w:p>
        </w:tc>
        <w:tc>
          <w:tcPr>
            <w:tcW w:w="998" w:type="dxa"/>
            <w:noWrap/>
            <w:hideMark/>
          </w:tcPr>
          <w:p w14:paraId="3F49AD0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87F294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1604751" w14:textId="77777777" w:rsidR="00D638C2" w:rsidRPr="00D638C2" w:rsidRDefault="00D638C2" w:rsidP="00D638C2">
            <w:pPr>
              <w:spacing w:line="360" w:lineRule="auto"/>
              <w:rPr>
                <w:sz w:val="12"/>
                <w:szCs w:val="12"/>
              </w:rPr>
            </w:pPr>
            <w:r w:rsidRPr="00D638C2">
              <w:rPr>
                <w:sz w:val="12"/>
                <w:szCs w:val="12"/>
              </w:rPr>
              <w:t>0.5236</w:t>
            </w:r>
          </w:p>
        </w:tc>
        <w:tc>
          <w:tcPr>
            <w:tcW w:w="960" w:type="dxa"/>
            <w:noWrap/>
            <w:hideMark/>
          </w:tcPr>
          <w:p w14:paraId="359CA7D2" w14:textId="77777777" w:rsidR="00D638C2" w:rsidRPr="00D638C2" w:rsidRDefault="00D638C2" w:rsidP="00D638C2">
            <w:pPr>
              <w:spacing w:line="360" w:lineRule="auto"/>
              <w:rPr>
                <w:sz w:val="12"/>
                <w:szCs w:val="12"/>
              </w:rPr>
            </w:pPr>
            <w:r w:rsidRPr="00D638C2">
              <w:rPr>
                <w:sz w:val="12"/>
                <w:szCs w:val="12"/>
              </w:rPr>
              <w:t>0.03136</w:t>
            </w:r>
          </w:p>
        </w:tc>
        <w:tc>
          <w:tcPr>
            <w:tcW w:w="960" w:type="dxa"/>
            <w:noWrap/>
            <w:hideMark/>
          </w:tcPr>
          <w:p w14:paraId="55DF025F" w14:textId="77777777" w:rsidR="00D638C2" w:rsidRPr="00D638C2" w:rsidRDefault="00D638C2" w:rsidP="00D638C2">
            <w:pPr>
              <w:spacing w:line="360" w:lineRule="auto"/>
              <w:rPr>
                <w:sz w:val="12"/>
                <w:szCs w:val="12"/>
              </w:rPr>
            </w:pPr>
            <w:r w:rsidRPr="00D638C2">
              <w:rPr>
                <w:sz w:val="12"/>
                <w:szCs w:val="12"/>
              </w:rPr>
              <w:t>22.1</w:t>
            </w:r>
          </w:p>
        </w:tc>
      </w:tr>
      <w:tr w:rsidR="00D638C2" w:rsidRPr="00D638C2" w14:paraId="275EE0E6" w14:textId="77777777" w:rsidTr="00D638C2">
        <w:trPr>
          <w:trHeight w:val="300"/>
        </w:trPr>
        <w:tc>
          <w:tcPr>
            <w:tcW w:w="4543" w:type="dxa"/>
            <w:noWrap/>
            <w:hideMark/>
          </w:tcPr>
          <w:p w14:paraId="0AAA9D22" w14:textId="77777777" w:rsidR="00D638C2" w:rsidRPr="00D638C2" w:rsidRDefault="00D638C2" w:rsidP="00D638C2">
            <w:pPr>
              <w:spacing w:line="360" w:lineRule="auto"/>
              <w:rPr>
                <w:sz w:val="12"/>
                <w:szCs w:val="12"/>
              </w:rPr>
            </w:pPr>
            <w:r w:rsidRPr="00D638C2">
              <w:rPr>
                <w:sz w:val="12"/>
                <w:szCs w:val="12"/>
              </w:rPr>
              <w:t>formetanate hydrochloride</w:t>
            </w:r>
          </w:p>
        </w:tc>
        <w:tc>
          <w:tcPr>
            <w:tcW w:w="1169" w:type="dxa"/>
            <w:noWrap/>
            <w:hideMark/>
          </w:tcPr>
          <w:p w14:paraId="4E5AE370" w14:textId="77777777" w:rsidR="00D638C2" w:rsidRPr="00D638C2" w:rsidRDefault="00D638C2" w:rsidP="00D638C2">
            <w:pPr>
              <w:spacing w:line="360" w:lineRule="auto"/>
              <w:rPr>
                <w:sz w:val="12"/>
                <w:szCs w:val="12"/>
              </w:rPr>
            </w:pPr>
            <w:r w:rsidRPr="00D638C2">
              <w:rPr>
                <w:sz w:val="12"/>
                <w:szCs w:val="12"/>
              </w:rPr>
              <w:t>23422-53-9</w:t>
            </w:r>
          </w:p>
        </w:tc>
        <w:tc>
          <w:tcPr>
            <w:tcW w:w="960" w:type="dxa"/>
            <w:noWrap/>
            <w:hideMark/>
          </w:tcPr>
          <w:p w14:paraId="0FD4217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14D40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2161B48" w14:textId="77777777" w:rsidR="00D638C2" w:rsidRPr="00D638C2" w:rsidRDefault="00D638C2" w:rsidP="00D638C2">
            <w:pPr>
              <w:spacing w:line="360" w:lineRule="auto"/>
              <w:rPr>
                <w:sz w:val="12"/>
                <w:szCs w:val="12"/>
              </w:rPr>
            </w:pPr>
            <w:r w:rsidRPr="00D638C2">
              <w:rPr>
                <w:sz w:val="12"/>
                <w:szCs w:val="12"/>
              </w:rPr>
              <w:t>-17.95</w:t>
            </w:r>
          </w:p>
        </w:tc>
        <w:tc>
          <w:tcPr>
            <w:tcW w:w="998" w:type="dxa"/>
            <w:noWrap/>
            <w:hideMark/>
          </w:tcPr>
          <w:p w14:paraId="152168BC" w14:textId="77777777" w:rsidR="00D638C2" w:rsidRPr="00D638C2" w:rsidRDefault="00D638C2" w:rsidP="00D638C2">
            <w:pPr>
              <w:spacing w:line="360" w:lineRule="auto"/>
              <w:rPr>
                <w:sz w:val="12"/>
                <w:szCs w:val="12"/>
              </w:rPr>
            </w:pPr>
            <w:r w:rsidRPr="00D638C2">
              <w:rPr>
                <w:sz w:val="12"/>
                <w:szCs w:val="12"/>
              </w:rPr>
              <w:t>-13.95</w:t>
            </w:r>
          </w:p>
        </w:tc>
        <w:tc>
          <w:tcPr>
            <w:tcW w:w="960" w:type="dxa"/>
            <w:noWrap/>
            <w:hideMark/>
          </w:tcPr>
          <w:p w14:paraId="3DBBA407"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2906F11" w14:textId="77777777" w:rsidR="00D638C2" w:rsidRPr="00D638C2" w:rsidRDefault="00D638C2" w:rsidP="00D638C2">
            <w:pPr>
              <w:spacing w:line="360" w:lineRule="auto"/>
              <w:rPr>
                <w:sz w:val="12"/>
                <w:szCs w:val="12"/>
              </w:rPr>
            </w:pPr>
            <w:r w:rsidRPr="00D638C2">
              <w:rPr>
                <w:sz w:val="12"/>
                <w:szCs w:val="12"/>
              </w:rPr>
              <w:t>29.4</w:t>
            </w:r>
          </w:p>
        </w:tc>
        <w:tc>
          <w:tcPr>
            <w:tcW w:w="960" w:type="dxa"/>
            <w:noWrap/>
            <w:hideMark/>
          </w:tcPr>
          <w:p w14:paraId="5A01C6CD" w14:textId="77777777" w:rsidR="00D638C2" w:rsidRPr="00D638C2" w:rsidRDefault="00D638C2" w:rsidP="00D638C2">
            <w:pPr>
              <w:spacing w:line="360" w:lineRule="auto"/>
              <w:rPr>
                <w:sz w:val="12"/>
                <w:szCs w:val="12"/>
              </w:rPr>
            </w:pPr>
            <w:r w:rsidRPr="00D638C2">
              <w:rPr>
                <w:sz w:val="12"/>
                <w:szCs w:val="12"/>
              </w:rPr>
              <w:t>1.07E-08</w:t>
            </w:r>
          </w:p>
        </w:tc>
        <w:tc>
          <w:tcPr>
            <w:tcW w:w="960" w:type="dxa"/>
            <w:noWrap/>
            <w:hideMark/>
          </w:tcPr>
          <w:p w14:paraId="11348855" w14:textId="77777777" w:rsidR="00D638C2" w:rsidRPr="00D638C2" w:rsidRDefault="00D638C2" w:rsidP="00D638C2">
            <w:pPr>
              <w:spacing w:line="360" w:lineRule="auto"/>
              <w:rPr>
                <w:sz w:val="12"/>
                <w:szCs w:val="12"/>
              </w:rPr>
            </w:pPr>
            <w:r w:rsidRPr="00D638C2">
              <w:rPr>
                <w:sz w:val="12"/>
                <w:szCs w:val="12"/>
              </w:rPr>
              <w:t>64830000</w:t>
            </w:r>
          </w:p>
        </w:tc>
      </w:tr>
      <w:tr w:rsidR="00D638C2" w:rsidRPr="00D638C2" w14:paraId="7106C577" w14:textId="77777777" w:rsidTr="00D638C2">
        <w:trPr>
          <w:trHeight w:val="300"/>
        </w:trPr>
        <w:tc>
          <w:tcPr>
            <w:tcW w:w="4543" w:type="dxa"/>
            <w:noWrap/>
            <w:hideMark/>
          </w:tcPr>
          <w:p w14:paraId="7DE69DFC" w14:textId="77777777" w:rsidR="00D638C2" w:rsidRPr="00D638C2" w:rsidRDefault="00D638C2" w:rsidP="00D638C2">
            <w:pPr>
              <w:spacing w:line="360" w:lineRule="auto"/>
              <w:rPr>
                <w:sz w:val="12"/>
                <w:szCs w:val="12"/>
              </w:rPr>
            </w:pPr>
            <w:r w:rsidRPr="00D638C2">
              <w:rPr>
                <w:sz w:val="12"/>
                <w:szCs w:val="12"/>
              </w:rPr>
              <w:t>free carbon disulfide</w:t>
            </w:r>
          </w:p>
        </w:tc>
        <w:tc>
          <w:tcPr>
            <w:tcW w:w="1169" w:type="dxa"/>
            <w:noWrap/>
            <w:hideMark/>
          </w:tcPr>
          <w:p w14:paraId="1347C2DD" w14:textId="77777777" w:rsidR="00D638C2" w:rsidRPr="00D638C2" w:rsidRDefault="00D638C2" w:rsidP="00D638C2">
            <w:pPr>
              <w:spacing w:line="360" w:lineRule="auto"/>
              <w:rPr>
                <w:sz w:val="12"/>
                <w:szCs w:val="12"/>
              </w:rPr>
            </w:pPr>
            <w:r w:rsidRPr="00D638C2">
              <w:rPr>
                <w:sz w:val="12"/>
                <w:szCs w:val="12"/>
              </w:rPr>
              <w:t>75-15-0</w:t>
            </w:r>
          </w:p>
        </w:tc>
        <w:tc>
          <w:tcPr>
            <w:tcW w:w="960" w:type="dxa"/>
            <w:noWrap/>
            <w:hideMark/>
          </w:tcPr>
          <w:p w14:paraId="430B449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25255EE" w14:textId="77777777" w:rsidR="00D638C2" w:rsidRPr="00D638C2" w:rsidRDefault="00D638C2" w:rsidP="00D638C2">
            <w:pPr>
              <w:spacing w:line="360" w:lineRule="auto"/>
              <w:rPr>
                <w:sz w:val="12"/>
                <w:szCs w:val="12"/>
              </w:rPr>
            </w:pPr>
            <w:r w:rsidRPr="00D638C2">
              <w:rPr>
                <w:sz w:val="12"/>
                <w:szCs w:val="12"/>
              </w:rPr>
              <w:t>167</w:t>
            </w:r>
          </w:p>
        </w:tc>
        <w:tc>
          <w:tcPr>
            <w:tcW w:w="998" w:type="dxa"/>
            <w:noWrap/>
            <w:hideMark/>
          </w:tcPr>
          <w:p w14:paraId="4BB74A7A" w14:textId="77777777" w:rsidR="00D638C2" w:rsidRPr="00D638C2" w:rsidRDefault="00D638C2" w:rsidP="00D638C2">
            <w:pPr>
              <w:spacing w:line="360" w:lineRule="auto"/>
              <w:rPr>
                <w:sz w:val="12"/>
                <w:szCs w:val="12"/>
              </w:rPr>
            </w:pPr>
            <w:r w:rsidRPr="00D638C2">
              <w:rPr>
                <w:sz w:val="12"/>
                <w:szCs w:val="12"/>
              </w:rPr>
              <w:t>52.7</w:t>
            </w:r>
          </w:p>
        </w:tc>
        <w:tc>
          <w:tcPr>
            <w:tcW w:w="998" w:type="dxa"/>
            <w:noWrap/>
            <w:hideMark/>
          </w:tcPr>
          <w:p w14:paraId="51B0FAF1" w14:textId="77777777" w:rsidR="00D638C2" w:rsidRPr="00D638C2" w:rsidRDefault="00D638C2" w:rsidP="00D638C2">
            <w:pPr>
              <w:spacing w:line="360" w:lineRule="auto"/>
              <w:rPr>
                <w:sz w:val="12"/>
                <w:szCs w:val="12"/>
              </w:rPr>
            </w:pPr>
            <w:r w:rsidRPr="00D638C2">
              <w:rPr>
                <w:sz w:val="12"/>
                <w:szCs w:val="12"/>
              </w:rPr>
              <w:t>33.58</w:t>
            </w:r>
          </w:p>
        </w:tc>
        <w:tc>
          <w:tcPr>
            <w:tcW w:w="960" w:type="dxa"/>
            <w:noWrap/>
            <w:hideMark/>
          </w:tcPr>
          <w:p w14:paraId="0D97DA7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5A53584" w14:textId="77777777" w:rsidR="00D638C2" w:rsidRPr="00D638C2" w:rsidRDefault="00D638C2" w:rsidP="00D638C2">
            <w:pPr>
              <w:spacing w:line="360" w:lineRule="auto"/>
              <w:rPr>
                <w:sz w:val="12"/>
                <w:szCs w:val="12"/>
              </w:rPr>
            </w:pPr>
            <w:r w:rsidRPr="00D638C2">
              <w:rPr>
                <w:sz w:val="12"/>
                <w:szCs w:val="12"/>
              </w:rPr>
              <w:t>3.469</w:t>
            </w:r>
          </w:p>
        </w:tc>
        <w:tc>
          <w:tcPr>
            <w:tcW w:w="960" w:type="dxa"/>
            <w:noWrap/>
            <w:hideMark/>
          </w:tcPr>
          <w:p w14:paraId="7E02CF75" w14:textId="77777777" w:rsidR="00D638C2" w:rsidRPr="00D638C2" w:rsidRDefault="00D638C2" w:rsidP="00D638C2">
            <w:pPr>
              <w:spacing w:line="360" w:lineRule="auto"/>
              <w:rPr>
                <w:sz w:val="12"/>
                <w:szCs w:val="12"/>
              </w:rPr>
            </w:pPr>
            <w:r w:rsidRPr="00D638C2">
              <w:rPr>
                <w:sz w:val="12"/>
                <w:szCs w:val="12"/>
              </w:rPr>
              <w:t>6.702</w:t>
            </w:r>
          </w:p>
        </w:tc>
        <w:tc>
          <w:tcPr>
            <w:tcW w:w="960" w:type="dxa"/>
            <w:noWrap/>
            <w:hideMark/>
          </w:tcPr>
          <w:p w14:paraId="4CDDB8C9" w14:textId="77777777" w:rsidR="00D638C2" w:rsidRPr="00D638C2" w:rsidRDefault="00D638C2" w:rsidP="00D638C2">
            <w:pPr>
              <w:spacing w:line="360" w:lineRule="auto"/>
              <w:rPr>
                <w:sz w:val="12"/>
                <w:szCs w:val="12"/>
              </w:rPr>
            </w:pPr>
            <w:r w:rsidRPr="00D638C2">
              <w:rPr>
                <w:sz w:val="12"/>
                <w:szCs w:val="12"/>
              </w:rPr>
              <w:t>0.1034</w:t>
            </w:r>
          </w:p>
        </w:tc>
      </w:tr>
      <w:tr w:rsidR="00D638C2" w:rsidRPr="00D638C2" w14:paraId="6F0AFEE0" w14:textId="77777777" w:rsidTr="00D638C2">
        <w:trPr>
          <w:trHeight w:val="300"/>
        </w:trPr>
        <w:tc>
          <w:tcPr>
            <w:tcW w:w="4543" w:type="dxa"/>
            <w:noWrap/>
            <w:hideMark/>
          </w:tcPr>
          <w:p w14:paraId="2BD26D41" w14:textId="77777777" w:rsidR="00D638C2" w:rsidRPr="00D638C2" w:rsidRDefault="00D638C2" w:rsidP="00D638C2">
            <w:pPr>
              <w:spacing w:line="360" w:lineRule="auto"/>
              <w:rPr>
                <w:sz w:val="12"/>
                <w:szCs w:val="12"/>
              </w:rPr>
            </w:pPr>
            <w:r w:rsidRPr="00D638C2">
              <w:rPr>
                <w:sz w:val="12"/>
                <w:szCs w:val="12"/>
              </w:rPr>
              <w:t>gemfibrozil</w:t>
            </w:r>
          </w:p>
        </w:tc>
        <w:tc>
          <w:tcPr>
            <w:tcW w:w="1169" w:type="dxa"/>
            <w:noWrap/>
            <w:hideMark/>
          </w:tcPr>
          <w:p w14:paraId="42B61661" w14:textId="77777777" w:rsidR="00D638C2" w:rsidRPr="00D638C2" w:rsidRDefault="00D638C2" w:rsidP="00D638C2">
            <w:pPr>
              <w:spacing w:line="360" w:lineRule="auto"/>
              <w:rPr>
                <w:sz w:val="12"/>
                <w:szCs w:val="12"/>
              </w:rPr>
            </w:pPr>
            <w:r w:rsidRPr="00D638C2">
              <w:rPr>
                <w:sz w:val="12"/>
                <w:szCs w:val="12"/>
              </w:rPr>
              <w:t>25812-30-0</w:t>
            </w:r>
          </w:p>
        </w:tc>
        <w:tc>
          <w:tcPr>
            <w:tcW w:w="960" w:type="dxa"/>
            <w:noWrap/>
            <w:hideMark/>
          </w:tcPr>
          <w:p w14:paraId="5E8550D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B7A4A00" w14:textId="77777777" w:rsidR="00D638C2" w:rsidRPr="00D638C2" w:rsidRDefault="00D638C2" w:rsidP="00D638C2">
            <w:pPr>
              <w:spacing w:line="360" w:lineRule="auto"/>
              <w:rPr>
                <w:sz w:val="12"/>
                <w:szCs w:val="12"/>
              </w:rPr>
            </w:pPr>
            <w:r w:rsidRPr="00D638C2">
              <w:rPr>
                <w:sz w:val="12"/>
                <w:szCs w:val="12"/>
              </w:rPr>
              <w:t>163</w:t>
            </w:r>
          </w:p>
        </w:tc>
        <w:tc>
          <w:tcPr>
            <w:tcW w:w="998" w:type="dxa"/>
            <w:noWrap/>
            <w:hideMark/>
          </w:tcPr>
          <w:p w14:paraId="5D75C74D" w14:textId="77777777" w:rsidR="00D638C2" w:rsidRPr="00D638C2" w:rsidRDefault="00D638C2" w:rsidP="00D638C2">
            <w:pPr>
              <w:spacing w:line="360" w:lineRule="auto"/>
              <w:rPr>
                <w:sz w:val="12"/>
                <w:szCs w:val="12"/>
              </w:rPr>
            </w:pPr>
            <w:r w:rsidRPr="00D638C2">
              <w:rPr>
                <w:sz w:val="12"/>
                <w:szCs w:val="12"/>
              </w:rPr>
              <w:t>226.2</w:t>
            </w:r>
          </w:p>
        </w:tc>
        <w:tc>
          <w:tcPr>
            <w:tcW w:w="998" w:type="dxa"/>
            <w:noWrap/>
            <w:hideMark/>
          </w:tcPr>
          <w:p w14:paraId="0A6BC4FE"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63710CF4"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30ACDD4" w14:textId="77777777" w:rsidR="00D638C2" w:rsidRPr="00D638C2" w:rsidRDefault="00D638C2" w:rsidP="00D638C2">
            <w:pPr>
              <w:spacing w:line="360" w:lineRule="auto"/>
              <w:rPr>
                <w:sz w:val="12"/>
                <w:szCs w:val="12"/>
              </w:rPr>
            </w:pPr>
            <w:r w:rsidRPr="00D638C2">
              <w:rPr>
                <w:sz w:val="12"/>
                <w:szCs w:val="12"/>
              </w:rPr>
              <w:t>0.7988</w:t>
            </w:r>
          </w:p>
        </w:tc>
        <w:tc>
          <w:tcPr>
            <w:tcW w:w="960" w:type="dxa"/>
            <w:noWrap/>
            <w:hideMark/>
          </w:tcPr>
          <w:p w14:paraId="5086E1AE" w14:textId="77777777" w:rsidR="00D638C2" w:rsidRPr="00D638C2" w:rsidRDefault="00D638C2" w:rsidP="00D638C2">
            <w:pPr>
              <w:spacing w:line="360" w:lineRule="auto"/>
              <w:rPr>
                <w:sz w:val="12"/>
                <w:szCs w:val="12"/>
              </w:rPr>
            </w:pPr>
            <w:r w:rsidRPr="00D638C2">
              <w:rPr>
                <w:sz w:val="12"/>
                <w:szCs w:val="12"/>
              </w:rPr>
              <w:t>0.06215</w:t>
            </w:r>
          </w:p>
        </w:tc>
        <w:tc>
          <w:tcPr>
            <w:tcW w:w="960" w:type="dxa"/>
            <w:noWrap/>
            <w:hideMark/>
          </w:tcPr>
          <w:p w14:paraId="618CBBBC" w14:textId="77777777" w:rsidR="00D638C2" w:rsidRPr="00D638C2" w:rsidRDefault="00D638C2" w:rsidP="00D638C2">
            <w:pPr>
              <w:spacing w:line="360" w:lineRule="auto"/>
              <w:rPr>
                <w:sz w:val="12"/>
                <w:szCs w:val="12"/>
              </w:rPr>
            </w:pPr>
            <w:r w:rsidRPr="00D638C2">
              <w:rPr>
                <w:sz w:val="12"/>
                <w:szCs w:val="12"/>
              </w:rPr>
              <w:t>11.15</w:t>
            </w:r>
          </w:p>
        </w:tc>
      </w:tr>
      <w:tr w:rsidR="00D638C2" w:rsidRPr="00D638C2" w14:paraId="34DE35CF" w14:textId="77777777" w:rsidTr="00D638C2">
        <w:trPr>
          <w:trHeight w:val="300"/>
        </w:trPr>
        <w:tc>
          <w:tcPr>
            <w:tcW w:w="4543" w:type="dxa"/>
            <w:noWrap/>
            <w:hideMark/>
          </w:tcPr>
          <w:p w14:paraId="13E0C094" w14:textId="77777777" w:rsidR="00D638C2" w:rsidRPr="00D638C2" w:rsidRDefault="00D638C2" w:rsidP="00D638C2">
            <w:pPr>
              <w:spacing w:line="360" w:lineRule="auto"/>
              <w:rPr>
                <w:sz w:val="12"/>
                <w:szCs w:val="12"/>
              </w:rPr>
            </w:pPr>
            <w:r w:rsidRPr="00D638C2">
              <w:rPr>
                <w:sz w:val="12"/>
                <w:szCs w:val="12"/>
              </w:rPr>
              <w:t>glyoxylic acid monohydrate</w:t>
            </w:r>
          </w:p>
        </w:tc>
        <w:tc>
          <w:tcPr>
            <w:tcW w:w="1169" w:type="dxa"/>
            <w:noWrap/>
            <w:hideMark/>
          </w:tcPr>
          <w:p w14:paraId="3048A224" w14:textId="77777777" w:rsidR="00D638C2" w:rsidRPr="00D638C2" w:rsidRDefault="00D638C2" w:rsidP="00D638C2">
            <w:pPr>
              <w:spacing w:line="360" w:lineRule="auto"/>
              <w:rPr>
                <w:sz w:val="12"/>
                <w:szCs w:val="12"/>
              </w:rPr>
            </w:pPr>
            <w:r w:rsidRPr="00D638C2">
              <w:rPr>
                <w:sz w:val="12"/>
                <w:szCs w:val="12"/>
              </w:rPr>
              <w:t>563-96-2</w:t>
            </w:r>
          </w:p>
        </w:tc>
        <w:tc>
          <w:tcPr>
            <w:tcW w:w="960" w:type="dxa"/>
            <w:noWrap/>
            <w:hideMark/>
          </w:tcPr>
          <w:p w14:paraId="6D8117A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C74E33F" w14:textId="77777777" w:rsidR="00D638C2" w:rsidRPr="00D638C2" w:rsidRDefault="00D638C2" w:rsidP="00D638C2">
            <w:pPr>
              <w:spacing w:line="360" w:lineRule="auto"/>
              <w:rPr>
                <w:sz w:val="12"/>
                <w:szCs w:val="12"/>
              </w:rPr>
            </w:pPr>
            <w:r w:rsidRPr="00D638C2">
              <w:rPr>
                <w:sz w:val="12"/>
                <w:szCs w:val="12"/>
              </w:rPr>
              <w:t>156</w:t>
            </w:r>
          </w:p>
        </w:tc>
        <w:tc>
          <w:tcPr>
            <w:tcW w:w="998" w:type="dxa"/>
            <w:noWrap/>
            <w:hideMark/>
          </w:tcPr>
          <w:p w14:paraId="7B3E9451" w14:textId="77777777" w:rsidR="00D638C2" w:rsidRPr="00D638C2" w:rsidRDefault="00D638C2" w:rsidP="00D638C2">
            <w:pPr>
              <w:spacing w:line="360" w:lineRule="auto"/>
              <w:rPr>
                <w:sz w:val="12"/>
                <w:szCs w:val="12"/>
              </w:rPr>
            </w:pPr>
            <w:r w:rsidRPr="00D638C2">
              <w:rPr>
                <w:sz w:val="12"/>
                <w:szCs w:val="12"/>
              </w:rPr>
              <w:t>59.3</w:t>
            </w:r>
          </w:p>
        </w:tc>
        <w:tc>
          <w:tcPr>
            <w:tcW w:w="998" w:type="dxa"/>
            <w:noWrap/>
            <w:hideMark/>
          </w:tcPr>
          <w:p w14:paraId="2ACCDC9E" w14:textId="77777777" w:rsidR="00D638C2" w:rsidRPr="00D638C2" w:rsidRDefault="00D638C2" w:rsidP="00D638C2">
            <w:pPr>
              <w:spacing w:line="360" w:lineRule="auto"/>
              <w:rPr>
                <w:sz w:val="12"/>
                <w:szCs w:val="12"/>
              </w:rPr>
            </w:pPr>
            <w:r w:rsidRPr="00D638C2">
              <w:rPr>
                <w:sz w:val="12"/>
                <w:szCs w:val="12"/>
              </w:rPr>
              <w:t>18.78</w:t>
            </w:r>
          </w:p>
        </w:tc>
        <w:tc>
          <w:tcPr>
            <w:tcW w:w="960" w:type="dxa"/>
            <w:noWrap/>
            <w:hideMark/>
          </w:tcPr>
          <w:p w14:paraId="1038502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B68795B" w14:textId="77777777" w:rsidR="00D638C2" w:rsidRPr="00D638C2" w:rsidRDefault="00D638C2" w:rsidP="00D638C2">
            <w:pPr>
              <w:spacing w:line="360" w:lineRule="auto"/>
              <w:rPr>
                <w:sz w:val="12"/>
                <w:szCs w:val="12"/>
              </w:rPr>
            </w:pPr>
            <w:r w:rsidRPr="00D638C2">
              <w:rPr>
                <w:sz w:val="12"/>
                <w:szCs w:val="12"/>
              </w:rPr>
              <w:t>0.5298</w:t>
            </w:r>
          </w:p>
        </w:tc>
        <w:tc>
          <w:tcPr>
            <w:tcW w:w="960" w:type="dxa"/>
            <w:noWrap/>
            <w:hideMark/>
          </w:tcPr>
          <w:p w14:paraId="52047BF0" w14:textId="77777777" w:rsidR="00D638C2" w:rsidRPr="00D638C2" w:rsidRDefault="00D638C2" w:rsidP="00D638C2">
            <w:pPr>
              <w:spacing w:line="360" w:lineRule="auto"/>
              <w:rPr>
                <w:sz w:val="12"/>
                <w:szCs w:val="12"/>
              </w:rPr>
            </w:pPr>
            <w:r w:rsidRPr="00D638C2">
              <w:rPr>
                <w:sz w:val="12"/>
                <w:szCs w:val="12"/>
              </w:rPr>
              <w:t>19.34</w:t>
            </w:r>
          </w:p>
        </w:tc>
        <w:tc>
          <w:tcPr>
            <w:tcW w:w="960" w:type="dxa"/>
            <w:noWrap/>
            <w:hideMark/>
          </w:tcPr>
          <w:p w14:paraId="111384E6" w14:textId="77777777" w:rsidR="00D638C2" w:rsidRPr="00D638C2" w:rsidRDefault="00D638C2" w:rsidP="00D638C2">
            <w:pPr>
              <w:spacing w:line="360" w:lineRule="auto"/>
              <w:rPr>
                <w:sz w:val="12"/>
                <w:szCs w:val="12"/>
              </w:rPr>
            </w:pPr>
            <w:r w:rsidRPr="00D638C2">
              <w:rPr>
                <w:sz w:val="12"/>
                <w:szCs w:val="12"/>
              </w:rPr>
              <w:t>0.03584</w:t>
            </w:r>
          </w:p>
        </w:tc>
      </w:tr>
      <w:tr w:rsidR="00D638C2" w:rsidRPr="00D638C2" w14:paraId="489EF7F5" w14:textId="77777777" w:rsidTr="00D638C2">
        <w:trPr>
          <w:trHeight w:val="300"/>
        </w:trPr>
        <w:tc>
          <w:tcPr>
            <w:tcW w:w="4543" w:type="dxa"/>
            <w:noWrap/>
            <w:hideMark/>
          </w:tcPr>
          <w:p w14:paraId="4BC32043" w14:textId="77777777" w:rsidR="00D638C2" w:rsidRPr="00D638C2" w:rsidRDefault="00D638C2" w:rsidP="00D638C2">
            <w:pPr>
              <w:spacing w:line="360" w:lineRule="auto"/>
              <w:rPr>
                <w:sz w:val="12"/>
                <w:szCs w:val="12"/>
              </w:rPr>
            </w:pPr>
            <w:r w:rsidRPr="00D638C2">
              <w:rPr>
                <w:sz w:val="12"/>
                <w:szCs w:val="12"/>
              </w:rPr>
              <w:t>hexachlorobenzene</w:t>
            </w:r>
          </w:p>
        </w:tc>
        <w:tc>
          <w:tcPr>
            <w:tcW w:w="1169" w:type="dxa"/>
            <w:noWrap/>
            <w:hideMark/>
          </w:tcPr>
          <w:p w14:paraId="17B990EB" w14:textId="77777777" w:rsidR="00D638C2" w:rsidRPr="00D638C2" w:rsidRDefault="00D638C2" w:rsidP="00D638C2">
            <w:pPr>
              <w:spacing w:line="360" w:lineRule="auto"/>
              <w:rPr>
                <w:sz w:val="12"/>
                <w:szCs w:val="12"/>
              </w:rPr>
            </w:pPr>
            <w:r w:rsidRPr="00D638C2">
              <w:rPr>
                <w:sz w:val="12"/>
                <w:szCs w:val="12"/>
              </w:rPr>
              <w:t>118-74-1</w:t>
            </w:r>
          </w:p>
        </w:tc>
        <w:tc>
          <w:tcPr>
            <w:tcW w:w="960" w:type="dxa"/>
            <w:noWrap/>
            <w:hideMark/>
          </w:tcPr>
          <w:p w14:paraId="44F9546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C279C68" w14:textId="77777777" w:rsidR="00D638C2" w:rsidRPr="00D638C2" w:rsidRDefault="00D638C2" w:rsidP="00D638C2">
            <w:pPr>
              <w:spacing w:line="360" w:lineRule="auto"/>
              <w:rPr>
                <w:sz w:val="12"/>
                <w:szCs w:val="12"/>
              </w:rPr>
            </w:pPr>
            <w:r w:rsidRPr="00D638C2">
              <w:rPr>
                <w:sz w:val="12"/>
                <w:szCs w:val="12"/>
              </w:rPr>
              <w:t>174, 180</w:t>
            </w:r>
          </w:p>
        </w:tc>
        <w:tc>
          <w:tcPr>
            <w:tcW w:w="998" w:type="dxa"/>
            <w:noWrap/>
            <w:hideMark/>
          </w:tcPr>
          <w:p w14:paraId="06A802F9"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7686BEFB" w14:textId="77777777" w:rsidR="00D638C2" w:rsidRPr="00D638C2" w:rsidRDefault="00D638C2" w:rsidP="00D638C2">
            <w:pPr>
              <w:spacing w:line="360" w:lineRule="auto"/>
              <w:rPr>
                <w:sz w:val="12"/>
                <w:szCs w:val="12"/>
              </w:rPr>
            </w:pPr>
            <w:r w:rsidRPr="00D638C2">
              <w:rPr>
                <w:sz w:val="12"/>
                <w:szCs w:val="12"/>
              </w:rPr>
              <w:t>-242.2</w:t>
            </w:r>
          </w:p>
        </w:tc>
        <w:tc>
          <w:tcPr>
            <w:tcW w:w="960" w:type="dxa"/>
            <w:noWrap/>
            <w:hideMark/>
          </w:tcPr>
          <w:p w14:paraId="2A5989B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803EAFF" w14:textId="77777777" w:rsidR="00D638C2" w:rsidRPr="00D638C2" w:rsidRDefault="00D638C2" w:rsidP="00D638C2">
            <w:pPr>
              <w:spacing w:line="360" w:lineRule="auto"/>
              <w:rPr>
                <w:sz w:val="12"/>
                <w:szCs w:val="12"/>
              </w:rPr>
            </w:pPr>
            <w:r w:rsidRPr="00D638C2">
              <w:rPr>
                <w:sz w:val="12"/>
                <w:szCs w:val="12"/>
              </w:rPr>
              <w:t>7.088</w:t>
            </w:r>
          </w:p>
        </w:tc>
        <w:tc>
          <w:tcPr>
            <w:tcW w:w="960" w:type="dxa"/>
            <w:noWrap/>
            <w:hideMark/>
          </w:tcPr>
          <w:p w14:paraId="595B0C1B" w14:textId="77777777" w:rsidR="00D638C2" w:rsidRPr="00D638C2" w:rsidRDefault="00D638C2" w:rsidP="00D638C2">
            <w:pPr>
              <w:spacing w:line="360" w:lineRule="auto"/>
              <w:rPr>
                <w:sz w:val="12"/>
                <w:szCs w:val="12"/>
              </w:rPr>
            </w:pPr>
            <w:r w:rsidRPr="00D638C2">
              <w:rPr>
                <w:sz w:val="12"/>
                <w:szCs w:val="12"/>
              </w:rPr>
              <w:t>0.002409</w:t>
            </w:r>
          </w:p>
        </w:tc>
        <w:tc>
          <w:tcPr>
            <w:tcW w:w="960" w:type="dxa"/>
            <w:noWrap/>
            <w:hideMark/>
          </w:tcPr>
          <w:p w14:paraId="14EC4EFD" w14:textId="77777777" w:rsidR="00D638C2" w:rsidRPr="00D638C2" w:rsidRDefault="00D638C2" w:rsidP="00D638C2">
            <w:pPr>
              <w:spacing w:line="360" w:lineRule="auto"/>
              <w:rPr>
                <w:sz w:val="12"/>
                <w:szCs w:val="12"/>
              </w:rPr>
            </w:pPr>
            <w:r w:rsidRPr="00D638C2">
              <w:rPr>
                <w:sz w:val="12"/>
                <w:szCs w:val="12"/>
              </w:rPr>
              <w:t>287.7</w:t>
            </w:r>
          </w:p>
        </w:tc>
      </w:tr>
      <w:tr w:rsidR="00D638C2" w:rsidRPr="00D638C2" w14:paraId="336B61CD" w14:textId="77777777" w:rsidTr="00D638C2">
        <w:trPr>
          <w:trHeight w:val="300"/>
        </w:trPr>
        <w:tc>
          <w:tcPr>
            <w:tcW w:w="4543" w:type="dxa"/>
            <w:noWrap/>
            <w:hideMark/>
          </w:tcPr>
          <w:p w14:paraId="159B46C0" w14:textId="77777777" w:rsidR="00D638C2" w:rsidRPr="00D638C2" w:rsidRDefault="00D638C2" w:rsidP="00D638C2">
            <w:pPr>
              <w:spacing w:line="360" w:lineRule="auto"/>
              <w:rPr>
                <w:sz w:val="12"/>
                <w:szCs w:val="12"/>
              </w:rPr>
            </w:pPr>
            <w:r w:rsidRPr="00D638C2">
              <w:rPr>
                <w:sz w:val="12"/>
                <w:szCs w:val="12"/>
              </w:rPr>
              <w:t>hexobarbital</w:t>
            </w:r>
          </w:p>
        </w:tc>
        <w:tc>
          <w:tcPr>
            <w:tcW w:w="1169" w:type="dxa"/>
            <w:noWrap/>
            <w:hideMark/>
          </w:tcPr>
          <w:p w14:paraId="00F5F7F0" w14:textId="77777777" w:rsidR="00D638C2" w:rsidRPr="00D638C2" w:rsidRDefault="00D638C2" w:rsidP="00D638C2">
            <w:pPr>
              <w:spacing w:line="360" w:lineRule="auto"/>
              <w:rPr>
                <w:sz w:val="12"/>
                <w:szCs w:val="12"/>
              </w:rPr>
            </w:pPr>
            <w:r w:rsidRPr="00D638C2">
              <w:rPr>
                <w:sz w:val="12"/>
                <w:szCs w:val="12"/>
              </w:rPr>
              <w:t>15307-86-5</w:t>
            </w:r>
          </w:p>
        </w:tc>
        <w:tc>
          <w:tcPr>
            <w:tcW w:w="960" w:type="dxa"/>
            <w:noWrap/>
            <w:hideMark/>
          </w:tcPr>
          <w:p w14:paraId="773570E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39290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3E7F87E" w14:textId="77777777" w:rsidR="00D638C2" w:rsidRPr="00D638C2" w:rsidRDefault="00D638C2" w:rsidP="00D638C2">
            <w:pPr>
              <w:spacing w:line="360" w:lineRule="auto"/>
              <w:rPr>
                <w:sz w:val="12"/>
                <w:szCs w:val="12"/>
              </w:rPr>
            </w:pPr>
            <w:r w:rsidRPr="00D638C2">
              <w:rPr>
                <w:sz w:val="12"/>
                <w:szCs w:val="12"/>
              </w:rPr>
              <w:t>222.2</w:t>
            </w:r>
          </w:p>
        </w:tc>
        <w:tc>
          <w:tcPr>
            <w:tcW w:w="998" w:type="dxa"/>
            <w:noWrap/>
            <w:hideMark/>
          </w:tcPr>
          <w:p w14:paraId="1534B26C" w14:textId="77777777" w:rsidR="00D638C2" w:rsidRPr="00D638C2" w:rsidRDefault="00D638C2" w:rsidP="00D638C2">
            <w:pPr>
              <w:spacing w:line="360" w:lineRule="auto"/>
              <w:rPr>
                <w:sz w:val="12"/>
                <w:szCs w:val="12"/>
              </w:rPr>
            </w:pPr>
            <w:r w:rsidRPr="00D638C2">
              <w:rPr>
                <w:sz w:val="12"/>
                <w:szCs w:val="12"/>
              </w:rPr>
              <w:t>492.2</w:t>
            </w:r>
          </w:p>
        </w:tc>
        <w:tc>
          <w:tcPr>
            <w:tcW w:w="960" w:type="dxa"/>
            <w:noWrap/>
            <w:hideMark/>
          </w:tcPr>
          <w:p w14:paraId="21AD990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BD35E95" w14:textId="77777777" w:rsidR="00D638C2" w:rsidRPr="00D638C2" w:rsidRDefault="00D638C2" w:rsidP="00D638C2">
            <w:pPr>
              <w:spacing w:line="360" w:lineRule="auto"/>
              <w:rPr>
                <w:sz w:val="12"/>
                <w:szCs w:val="12"/>
              </w:rPr>
            </w:pPr>
            <w:r w:rsidRPr="00D638C2">
              <w:rPr>
                <w:sz w:val="12"/>
                <w:szCs w:val="12"/>
              </w:rPr>
              <w:t>0.4199</w:t>
            </w:r>
          </w:p>
        </w:tc>
        <w:tc>
          <w:tcPr>
            <w:tcW w:w="960" w:type="dxa"/>
            <w:noWrap/>
            <w:hideMark/>
          </w:tcPr>
          <w:p w14:paraId="16E03BD8" w14:textId="77777777" w:rsidR="00D638C2" w:rsidRPr="00D638C2" w:rsidRDefault="00D638C2" w:rsidP="00D638C2">
            <w:pPr>
              <w:spacing w:line="360" w:lineRule="auto"/>
              <w:rPr>
                <w:sz w:val="12"/>
                <w:szCs w:val="12"/>
              </w:rPr>
            </w:pPr>
            <w:r w:rsidRPr="00D638C2">
              <w:rPr>
                <w:sz w:val="12"/>
                <w:szCs w:val="12"/>
              </w:rPr>
              <w:t>4.003</w:t>
            </w:r>
          </w:p>
        </w:tc>
        <w:tc>
          <w:tcPr>
            <w:tcW w:w="960" w:type="dxa"/>
            <w:noWrap/>
            <w:hideMark/>
          </w:tcPr>
          <w:p w14:paraId="33648C69" w14:textId="77777777" w:rsidR="00D638C2" w:rsidRPr="00D638C2" w:rsidRDefault="00D638C2" w:rsidP="00D638C2">
            <w:pPr>
              <w:spacing w:line="360" w:lineRule="auto"/>
              <w:rPr>
                <w:sz w:val="12"/>
                <w:szCs w:val="12"/>
              </w:rPr>
            </w:pPr>
            <w:r w:rsidRPr="00D638C2">
              <w:rPr>
                <w:sz w:val="12"/>
                <w:szCs w:val="12"/>
              </w:rPr>
              <w:t>0.1732</w:t>
            </w:r>
          </w:p>
        </w:tc>
      </w:tr>
      <w:tr w:rsidR="00D638C2" w:rsidRPr="00D638C2" w14:paraId="7E9DBB3E" w14:textId="77777777" w:rsidTr="00D638C2">
        <w:trPr>
          <w:trHeight w:val="300"/>
        </w:trPr>
        <w:tc>
          <w:tcPr>
            <w:tcW w:w="4543" w:type="dxa"/>
            <w:noWrap/>
            <w:hideMark/>
          </w:tcPr>
          <w:p w14:paraId="3993BE27" w14:textId="77777777" w:rsidR="00D638C2" w:rsidRPr="00D638C2" w:rsidRDefault="00D638C2" w:rsidP="00D638C2">
            <w:pPr>
              <w:spacing w:line="360" w:lineRule="auto"/>
              <w:rPr>
                <w:sz w:val="12"/>
                <w:szCs w:val="12"/>
              </w:rPr>
            </w:pPr>
            <w:r w:rsidRPr="00D638C2">
              <w:rPr>
                <w:sz w:val="12"/>
                <w:szCs w:val="12"/>
              </w:rPr>
              <w:t>ibuprofen</w:t>
            </w:r>
          </w:p>
        </w:tc>
        <w:tc>
          <w:tcPr>
            <w:tcW w:w="1169" w:type="dxa"/>
            <w:noWrap/>
            <w:hideMark/>
          </w:tcPr>
          <w:p w14:paraId="73F2BF59" w14:textId="77777777" w:rsidR="00D638C2" w:rsidRPr="00D638C2" w:rsidRDefault="00D638C2" w:rsidP="00D638C2">
            <w:pPr>
              <w:spacing w:line="360" w:lineRule="auto"/>
              <w:rPr>
                <w:sz w:val="12"/>
                <w:szCs w:val="12"/>
              </w:rPr>
            </w:pPr>
            <w:r w:rsidRPr="00D638C2">
              <w:rPr>
                <w:sz w:val="12"/>
                <w:szCs w:val="12"/>
              </w:rPr>
              <w:t>15687-27-1</w:t>
            </w:r>
          </w:p>
        </w:tc>
        <w:tc>
          <w:tcPr>
            <w:tcW w:w="960" w:type="dxa"/>
            <w:noWrap/>
            <w:hideMark/>
          </w:tcPr>
          <w:p w14:paraId="42A3A9B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BB309BB"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891783" w14:textId="77777777" w:rsidR="00D638C2" w:rsidRPr="00D638C2" w:rsidRDefault="00D638C2" w:rsidP="00D638C2">
            <w:pPr>
              <w:spacing w:line="360" w:lineRule="auto"/>
              <w:rPr>
                <w:sz w:val="12"/>
                <w:szCs w:val="12"/>
              </w:rPr>
            </w:pPr>
            <w:r w:rsidRPr="00D638C2">
              <w:rPr>
                <w:sz w:val="12"/>
                <w:szCs w:val="12"/>
              </w:rPr>
              <w:t>118.4</w:t>
            </w:r>
          </w:p>
        </w:tc>
        <w:tc>
          <w:tcPr>
            <w:tcW w:w="998" w:type="dxa"/>
            <w:noWrap/>
            <w:hideMark/>
          </w:tcPr>
          <w:p w14:paraId="2C57C87E" w14:textId="77777777" w:rsidR="00D638C2" w:rsidRPr="00D638C2" w:rsidRDefault="00D638C2" w:rsidP="00D638C2">
            <w:pPr>
              <w:spacing w:line="360" w:lineRule="auto"/>
              <w:rPr>
                <w:sz w:val="12"/>
                <w:szCs w:val="12"/>
              </w:rPr>
            </w:pPr>
            <w:r w:rsidRPr="00D638C2">
              <w:rPr>
                <w:sz w:val="12"/>
                <w:szCs w:val="12"/>
              </w:rPr>
              <w:t>92.01</w:t>
            </w:r>
          </w:p>
        </w:tc>
        <w:tc>
          <w:tcPr>
            <w:tcW w:w="960" w:type="dxa"/>
            <w:noWrap/>
            <w:hideMark/>
          </w:tcPr>
          <w:p w14:paraId="3EB363B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3042F95" w14:textId="77777777" w:rsidR="00D638C2" w:rsidRPr="00D638C2" w:rsidRDefault="00D638C2" w:rsidP="00D638C2">
            <w:pPr>
              <w:spacing w:line="360" w:lineRule="auto"/>
              <w:rPr>
                <w:sz w:val="12"/>
                <w:szCs w:val="12"/>
              </w:rPr>
            </w:pPr>
            <w:r w:rsidRPr="00D638C2">
              <w:rPr>
                <w:sz w:val="12"/>
                <w:szCs w:val="12"/>
              </w:rPr>
              <w:t>0.687</w:t>
            </w:r>
          </w:p>
        </w:tc>
        <w:tc>
          <w:tcPr>
            <w:tcW w:w="960" w:type="dxa"/>
            <w:noWrap/>
            <w:hideMark/>
          </w:tcPr>
          <w:p w14:paraId="52A21609" w14:textId="77777777" w:rsidR="00D638C2" w:rsidRPr="00D638C2" w:rsidRDefault="00D638C2" w:rsidP="00D638C2">
            <w:pPr>
              <w:spacing w:line="360" w:lineRule="auto"/>
              <w:rPr>
                <w:sz w:val="12"/>
                <w:szCs w:val="12"/>
              </w:rPr>
            </w:pPr>
            <w:r w:rsidRPr="00D638C2">
              <w:rPr>
                <w:sz w:val="12"/>
                <w:szCs w:val="12"/>
              </w:rPr>
              <w:t>0.8539</w:t>
            </w:r>
          </w:p>
        </w:tc>
        <w:tc>
          <w:tcPr>
            <w:tcW w:w="960" w:type="dxa"/>
            <w:noWrap/>
            <w:hideMark/>
          </w:tcPr>
          <w:p w14:paraId="2F3425DF" w14:textId="77777777" w:rsidR="00D638C2" w:rsidRPr="00D638C2" w:rsidRDefault="00D638C2" w:rsidP="00D638C2">
            <w:pPr>
              <w:spacing w:line="360" w:lineRule="auto"/>
              <w:rPr>
                <w:sz w:val="12"/>
                <w:szCs w:val="12"/>
              </w:rPr>
            </w:pPr>
            <w:r w:rsidRPr="00D638C2">
              <w:rPr>
                <w:sz w:val="12"/>
                <w:szCs w:val="12"/>
              </w:rPr>
              <w:t>0.8118</w:t>
            </w:r>
          </w:p>
        </w:tc>
      </w:tr>
      <w:tr w:rsidR="00D638C2" w:rsidRPr="00D638C2" w14:paraId="474A8B8B" w14:textId="77777777" w:rsidTr="00D638C2">
        <w:trPr>
          <w:trHeight w:val="300"/>
        </w:trPr>
        <w:tc>
          <w:tcPr>
            <w:tcW w:w="4543" w:type="dxa"/>
            <w:noWrap/>
            <w:hideMark/>
          </w:tcPr>
          <w:p w14:paraId="0425348F" w14:textId="77777777" w:rsidR="00D638C2" w:rsidRPr="00D638C2" w:rsidRDefault="00D638C2" w:rsidP="00D638C2">
            <w:pPr>
              <w:spacing w:line="360" w:lineRule="auto"/>
              <w:rPr>
                <w:sz w:val="12"/>
                <w:szCs w:val="12"/>
              </w:rPr>
            </w:pPr>
            <w:r w:rsidRPr="00D638C2">
              <w:rPr>
                <w:sz w:val="12"/>
                <w:szCs w:val="12"/>
              </w:rPr>
              <w:t>imazalil</w:t>
            </w:r>
          </w:p>
        </w:tc>
        <w:tc>
          <w:tcPr>
            <w:tcW w:w="1169" w:type="dxa"/>
            <w:noWrap/>
            <w:hideMark/>
          </w:tcPr>
          <w:p w14:paraId="225E0F51" w14:textId="77777777" w:rsidR="00D638C2" w:rsidRPr="00D638C2" w:rsidRDefault="00D638C2" w:rsidP="00D638C2">
            <w:pPr>
              <w:spacing w:line="360" w:lineRule="auto"/>
              <w:rPr>
                <w:sz w:val="12"/>
                <w:szCs w:val="12"/>
              </w:rPr>
            </w:pPr>
            <w:r w:rsidRPr="00D638C2">
              <w:rPr>
                <w:sz w:val="12"/>
                <w:szCs w:val="12"/>
              </w:rPr>
              <w:t>35554-44-0</w:t>
            </w:r>
          </w:p>
        </w:tc>
        <w:tc>
          <w:tcPr>
            <w:tcW w:w="960" w:type="dxa"/>
            <w:noWrap/>
            <w:hideMark/>
          </w:tcPr>
          <w:p w14:paraId="0D7E673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549E206"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E70D97F" w14:textId="77777777" w:rsidR="00D638C2" w:rsidRPr="00D638C2" w:rsidRDefault="00D638C2" w:rsidP="00D638C2">
            <w:pPr>
              <w:spacing w:line="360" w:lineRule="auto"/>
              <w:rPr>
                <w:sz w:val="12"/>
                <w:szCs w:val="12"/>
              </w:rPr>
            </w:pPr>
            <w:r w:rsidRPr="00D638C2">
              <w:rPr>
                <w:sz w:val="12"/>
                <w:szCs w:val="12"/>
              </w:rPr>
              <w:t>-54.53</w:t>
            </w:r>
          </w:p>
        </w:tc>
        <w:tc>
          <w:tcPr>
            <w:tcW w:w="998" w:type="dxa"/>
            <w:noWrap/>
            <w:hideMark/>
          </w:tcPr>
          <w:p w14:paraId="0A54A466" w14:textId="77777777" w:rsidR="00D638C2" w:rsidRPr="00D638C2" w:rsidRDefault="00D638C2" w:rsidP="00D638C2">
            <w:pPr>
              <w:spacing w:line="360" w:lineRule="auto"/>
              <w:rPr>
                <w:sz w:val="12"/>
                <w:szCs w:val="12"/>
              </w:rPr>
            </w:pPr>
            <w:r w:rsidRPr="00D638C2">
              <w:rPr>
                <w:sz w:val="12"/>
                <w:szCs w:val="12"/>
              </w:rPr>
              <w:t>-91.25</w:t>
            </w:r>
          </w:p>
        </w:tc>
        <w:tc>
          <w:tcPr>
            <w:tcW w:w="960" w:type="dxa"/>
            <w:noWrap/>
            <w:hideMark/>
          </w:tcPr>
          <w:p w14:paraId="6C33869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FBE3448" w14:textId="77777777" w:rsidR="00D638C2" w:rsidRPr="00D638C2" w:rsidRDefault="00D638C2" w:rsidP="00D638C2">
            <w:pPr>
              <w:spacing w:line="360" w:lineRule="auto"/>
              <w:rPr>
                <w:sz w:val="12"/>
                <w:szCs w:val="12"/>
              </w:rPr>
            </w:pPr>
            <w:r w:rsidRPr="00D638C2">
              <w:rPr>
                <w:sz w:val="12"/>
                <w:szCs w:val="12"/>
              </w:rPr>
              <w:t>10.4</w:t>
            </w:r>
          </w:p>
        </w:tc>
        <w:tc>
          <w:tcPr>
            <w:tcW w:w="960" w:type="dxa"/>
            <w:noWrap/>
            <w:hideMark/>
          </w:tcPr>
          <w:p w14:paraId="0EE86C46" w14:textId="77777777" w:rsidR="00D638C2" w:rsidRPr="00D638C2" w:rsidRDefault="00D638C2" w:rsidP="00D638C2">
            <w:pPr>
              <w:spacing w:line="360" w:lineRule="auto"/>
              <w:rPr>
                <w:sz w:val="12"/>
                <w:szCs w:val="12"/>
              </w:rPr>
            </w:pPr>
            <w:r w:rsidRPr="00D638C2">
              <w:rPr>
                <w:sz w:val="12"/>
                <w:szCs w:val="12"/>
              </w:rPr>
              <w:t>5.226</w:t>
            </w:r>
          </w:p>
        </w:tc>
        <w:tc>
          <w:tcPr>
            <w:tcW w:w="960" w:type="dxa"/>
            <w:noWrap/>
            <w:hideMark/>
          </w:tcPr>
          <w:p w14:paraId="058E832A" w14:textId="77777777" w:rsidR="00D638C2" w:rsidRPr="00D638C2" w:rsidRDefault="00D638C2" w:rsidP="00D638C2">
            <w:pPr>
              <w:spacing w:line="360" w:lineRule="auto"/>
              <w:rPr>
                <w:sz w:val="12"/>
                <w:szCs w:val="12"/>
              </w:rPr>
            </w:pPr>
            <w:r w:rsidRPr="00D638C2">
              <w:rPr>
                <w:sz w:val="12"/>
                <w:szCs w:val="12"/>
              </w:rPr>
              <w:t>0.1326</w:t>
            </w:r>
          </w:p>
        </w:tc>
      </w:tr>
      <w:tr w:rsidR="00D638C2" w:rsidRPr="00D638C2" w14:paraId="5A6788BB" w14:textId="77777777" w:rsidTr="00D638C2">
        <w:trPr>
          <w:trHeight w:val="300"/>
        </w:trPr>
        <w:tc>
          <w:tcPr>
            <w:tcW w:w="4543" w:type="dxa"/>
            <w:noWrap/>
            <w:hideMark/>
          </w:tcPr>
          <w:p w14:paraId="11D8308F" w14:textId="77777777" w:rsidR="00D638C2" w:rsidRPr="00D638C2" w:rsidRDefault="00D638C2" w:rsidP="00D638C2">
            <w:pPr>
              <w:spacing w:line="360" w:lineRule="auto"/>
              <w:rPr>
                <w:sz w:val="12"/>
                <w:szCs w:val="12"/>
              </w:rPr>
            </w:pPr>
            <w:r w:rsidRPr="00D638C2">
              <w:rPr>
                <w:sz w:val="12"/>
                <w:szCs w:val="12"/>
              </w:rPr>
              <w:t>imipramine</w:t>
            </w:r>
          </w:p>
        </w:tc>
        <w:tc>
          <w:tcPr>
            <w:tcW w:w="1169" w:type="dxa"/>
            <w:noWrap/>
            <w:hideMark/>
          </w:tcPr>
          <w:p w14:paraId="2DCBA85B" w14:textId="77777777" w:rsidR="00D638C2" w:rsidRPr="00D638C2" w:rsidRDefault="00D638C2" w:rsidP="00D638C2">
            <w:pPr>
              <w:spacing w:line="360" w:lineRule="auto"/>
              <w:rPr>
                <w:sz w:val="12"/>
                <w:szCs w:val="12"/>
              </w:rPr>
            </w:pPr>
            <w:r w:rsidRPr="00D638C2">
              <w:rPr>
                <w:sz w:val="12"/>
                <w:szCs w:val="12"/>
              </w:rPr>
              <w:t>50-49-7</w:t>
            </w:r>
          </w:p>
        </w:tc>
        <w:tc>
          <w:tcPr>
            <w:tcW w:w="960" w:type="dxa"/>
            <w:noWrap/>
            <w:hideMark/>
          </w:tcPr>
          <w:p w14:paraId="79066CB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684C70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ED318DA" w14:textId="77777777" w:rsidR="00D638C2" w:rsidRPr="00D638C2" w:rsidRDefault="00D638C2" w:rsidP="00D638C2">
            <w:pPr>
              <w:spacing w:line="360" w:lineRule="auto"/>
              <w:rPr>
                <w:sz w:val="12"/>
                <w:szCs w:val="12"/>
              </w:rPr>
            </w:pPr>
            <w:r w:rsidRPr="00D638C2">
              <w:rPr>
                <w:sz w:val="12"/>
                <w:szCs w:val="12"/>
              </w:rPr>
              <w:t>-0.5092</w:t>
            </w:r>
          </w:p>
        </w:tc>
        <w:tc>
          <w:tcPr>
            <w:tcW w:w="998" w:type="dxa"/>
            <w:noWrap/>
            <w:hideMark/>
          </w:tcPr>
          <w:p w14:paraId="736D3277" w14:textId="77777777" w:rsidR="00D638C2" w:rsidRPr="00D638C2" w:rsidRDefault="00D638C2" w:rsidP="00D638C2">
            <w:pPr>
              <w:spacing w:line="360" w:lineRule="auto"/>
              <w:rPr>
                <w:sz w:val="12"/>
                <w:szCs w:val="12"/>
              </w:rPr>
            </w:pPr>
            <w:r w:rsidRPr="00D638C2">
              <w:rPr>
                <w:sz w:val="12"/>
                <w:szCs w:val="12"/>
              </w:rPr>
              <w:t>-20.95</w:t>
            </w:r>
          </w:p>
        </w:tc>
        <w:tc>
          <w:tcPr>
            <w:tcW w:w="960" w:type="dxa"/>
            <w:noWrap/>
            <w:hideMark/>
          </w:tcPr>
          <w:p w14:paraId="3F36062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697CB6F" w14:textId="77777777" w:rsidR="00D638C2" w:rsidRPr="00D638C2" w:rsidRDefault="00D638C2" w:rsidP="00D638C2">
            <w:pPr>
              <w:spacing w:line="360" w:lineRule="auto"/>
              <w:rPr>
                <w:sz w:val="12"/>
                <w:szCs w:val="12"/>
              </w:rPr>
            </w:pPr>
            <w:r w:rsidRPr="00D638C2">
              <w:rPr>
                <w:sz w:val="12"/>
                <w:szCs w:val="12"/>
              </w:rPr>
              <w:t>45.44</w:t>
            </w:r>
          </w:p>
        </w:tc>
        <w:tc>
          <w:tcPr>
            <w:tcW w:w="960" w:type="dxa"/>
            <w:noWrap/>
            <w:hideMark/>
          </w:tcPr>
          <w:p w14:paraId="5864280E" w14:textId="77777777" w:rsidR="00D638C2" w:rsidRPr="00D638C2" w:rsidRDefault="00D638C2" w:rsidP="00D638C2">
            <w:pPr>
              <w:spacing w:line="360" w:lineRule="auto"/>
              <w:rPr>
                <w:sz w:val="12"/>
                <w:szCs w:val="12"/>
              </w:rPr>
            </w:pPr>
            <w:r w:rsidRPr="00D638C2">
              <w:rPr>
                <w:sz w:val="12"/>
                <w:szCs w:val="12"/>
              </w:rPr>
              <w:t>0.2763</w:t>
            </w:r>
          </w:p>
        </w:tc>
        <w:tc>
          <w:tcPr>
            <w:tcW w:w="960" w:type="dxa"/>
            <w:noWrap/>
            <w:hideMark/>
          </w:tcPr>
          <w:p w14:paraId="15618CE9" w14:textId="77777777" w:rsidR="00D638C2" w:rsidRPr="00D638C2" w:rsidRDefault="00D638C2" w:rsidP="00D638C2">
            <w:pPr>
              <w:spacing w:line="360" w:lineRule="auto"/>
              <w:rPr>
                <w:sz w:val="12"/>
                <w:szCs w:val="12"/>
              </w:rPr>
            </w:pPr>
            <w:r w:rsidRPr="00D638C2">
              <w:rPr>
                <w:sz w:val="12"/>
                <w:szCs w:val="12"/>
              </w:rPr>
              <w:t>2.509</w:t>
            </w:r>
          </w:p>
        </w:tc>
      </w:tr>
      <w:tr w:rsidR="00D638C2" w:rsidRPr="00D638C2" w14:paraId="124134A0" w14:textId="77777777" w:rsidTr="00D638C2">
        <w:trPr>
          <w:trHeight w:val="300"/>
        </w:trPr>
        <w:tc>
          <w:tcPr>
            <w:tcW w:w="4543" w:type="dxa"/>
            <w:noWrap/>
            <w:hideMark/>
          </w:tcPr>
          <w:p w14:paraId="50F54FB7" w14:textId="77777777" w:rsidR="00D638C2" w:rsidRPr="00D638C2" w:rsidRDefault="00D638C2" w:rsidP="00D638C2">
            <w:pPr>
              <w:spacing w:line="360" w:lineRule="auto"/>
              <w:rPr>
                <w:sz w:val="12"/>
                <w:szCs w:val="12"/>
              </w:rPr>
            </w:pPr>
            <w:r w:rsidRPr="00D638C2">
              <w:rPr>
                <w:sz w:val="12"/>
                <w:szCs w:val="12"/>
              </w:rPr>
              <w:t>isoeugenol</w:t>
            </w:r>
          </w:p>
        </w:tc>
        <w:tc>
          <w:tcPr>
            <w:tcW w:w="1169" w:type="dxa"/>
            <w:noWrap/>
            <w:hideMark/>
          </w:tcPr>
          <w:p w14:paraId="6DFFFAE4" w14:textId="77777777" w:rsidR="00D638C2" w:rsidRPr="00D638C2" w:rsidRDefault="00D638C2" w:rsidP="00D638C2">
            <w:pPr>
              <w:spacing w:line="360" w:lineRule="auto"/>
              <w:rPr>
                <w:sz w:val="12"/>
                <w:szCs w:val="12"/>
              </w:rPr>
            </w:pPr>
            <w:r w:rsidRPr="00D638C2">
              <w:rPr>
                <w:sz w:val="12"/>
                <w:szCs w:val="12"/>
              </w:rPr>
              <w:t>97-54-1</w:t>
            </w:r>
          </w:p>
        </w:tc>
        <w:tc>
          <w:tcPr>
            <w:tcW w:w="960" w:type="dxa"/>
            <w:noWrap/>
            <w:hideMark/>
          </w:tcPr>
          <w:p w14:paraId="1048EDC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8D58809" w14:textId="77777777" w:rsidR="00D638C2" w:rsidRPr="00D638C2" w:rsidRDefault="00D638C2" w:rsidP="00D638C2">
            <w:pPr>
              <w:spacing w:line="360" w:lineRule="auto"/>
              <w:rPr>
                <w:sz w:val="12"/>
                <w:szCs w:val="12"/>
              </w:rPr>
            </w:pPr>
            <w:r w:rsidRPr="00D638C2">
              <w:rPr>
                <w:sz w:val="12"/>
                <w:szCs w:val="12"/>
              </w:rPr>
              <w:t>157</w:t>
            </w:r>
          </w:p>
        </w:tc>
        <w:tc>
          <w:tcPr>
            <w:tcW w:w="998" w:type="dxa"/>
            <w:noWrap/>
            <w:hideMark/>
          </w:tcPr>
          <w:p w14:paraId="12D09E55" w14:textId="77777777" w:rsidR="00D638C2" w:rsidRPr="00D638C2" w:rsidRDefault="00D638C2" w:rsidP="00D638C2">
            <w:pPr>
              <w:spacing w:line="360" w:lineRule="auto"/>
              <w:rPr>
                <w:sz w:val="12"/>
                <w:szCs w:val="12"/>
              </w:rPr>
            </w:pPr>
            <w:r w:rsidRPr="00D638C2">
              <w:rPr>
                <w:sz w:val="12"/>
                <w:szCs w:val="12"/>
              </w:rPr>
              <w:t>28.35</w:t>
            </w:r>
          </w:p>
        </w:tc>
        <w:tc>
          <w:tcPr>
            <w:tcW w:w="998" w:type="dxa"/>
            <w:noWrap/>
            <w:hideMark/>
          </w:tcPr>
          <w:p w14:paraId="6856ED48" w14:textId="77777777" w:rsidR="00D638C2" w:rsidRPr="00D638C2" w:rsidRDefault="00D638C2" w:rsidP="00D638C2">
            <w:pPr>
              <w:spacing w:line="360" w:lineRule="auto"/>
              <w:rPr>
                <w:sz w:val="12"/>
                <w:szCs w:val="12"/>
              </w:rPr>
            </w:pPr>
            <w:r w:rsidRPr="00D638C2">
              <w:rPr>
                <w:sz w:val="12"/>
                <w:szCs w:val="12"/>
              </w:rPr>
              <w:t>-56.77</w:t>
            </w:r>
          </w:p>
        </w:tc>
        <w:tc>
          <w:tcPr>
            <w:tcW w:w="960" w:type="dxa"/>
            <w:noWrap/>
            <w:hideMark/>
          </w:tcPr>
          <w:p w14:paraId="69D9CB2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3539BDD" w14:textId="77777777" w:rsidR="00D638C2" w:rsidRPr="00D638C2" w:rsidRDefault="00D638C2" w:rsidP="00D638C2">
            <w:pPr>
              <w:spacing w:line="360" w:lineRule="auto"/>
              <w:rPr>
                <w:sz w:val="12"/>
                <w:szCs w:val="12"/>
              </w:rPr>
            </w:pPr>
            <w:r w:rsidRPr="00D638C2">
              <w:rPr>
                <w:sz w:val="12"/>
                <w:szCs w:val="12"/>
              </w:rPr>
              <w:t>27.95</w:t>
            </w:r>
          </w:p>
        </w:tc>
        <w:tc>
          <w:tcPr>
            <w:tcW w:w="960" w:type="dxa"/>
            <w:noWrap/>
            <w:hideMark/>
          </w:tcPr>
          <w:p w14:paraId="198F616D" w14:textId="77777777" w:rsidR="00D638C2" w:rsidRPr="00D638C2" w:rsidRDefault="00D638C2" w:rsidP="00D638C2">
            <w:pPr>
              <w:spacing w:line="360" w:lineRule="auto"/>
              <w:rPr>
                <w:sz w:val="12"/>
                <w:szCs w:val="12"/>
              </w:rPr>
            </w:pPr>
            <w:r w:rsidRPr="00D638C2">
              <w:rPr>
                <w:sz w:val="12"/>
                <w:szCs w:val="12"/>
              </w:rPr>
              <w:t>2.59</w:t>
            </w:r>
          </w:p>
        </w:tc>
        <w:tc>
          <w:tcPr>
            <w:tcW w:w="960" w:type="dxa"/>
            <w:noWrap/>
            <w:hideMark/>
          </w:tcPr>
          <w:p w14:paraId="2C995AE8" w14:textId="77777777" w:rsidR="00D638C2" w:rsidRPr="00D638C2" w:rsidRDefault="00D638C2" w:rsidP="00D638C2">
            <w:pPr>
              <w:spacing w:line="360" w:lineRule="auto"/>
              <w:rPr>
                <w:sz w:val="12"/>
                <w:szCs w:val="12"/>
              </w:rPr>
            </w:pPr>
            <w:r w:rsidRPr="00D638C2">
              <w:rPr>
                <w:sz w:val="12"/>
                <w:szCs w:val="12"/>
              </w:rPr>
              <w:t>0.2676</w:t>
            </w:r>
          </w:p>
        </w:tc>
      </w:tr>
      <w:tr w:rsidR="00D638C2" w:rsidRPr="00D638C2" w14:paraId="54C67165" w14:textId="77777777" w:rsidTr="00D638C2">
        <w:trPr>
          <w:trHeight w:val="300"/>
        </w:trPr>
        <w:tc>
          <w:tcPr>
            <w:tcW w:w="4543" w:type="dxa"/>
            <w:noWrap/>
            <w:hideMark/>
          </w:tcPr>
          <w:p w14:paraId="6A8C9665" w14:textId="77777777" w:rsidR="00D638C2" w:rsidRPr="00D638C2" w:rsidRDefault="00D638C2" w:rsidP="00D638C2">
            <w:pPr>
              <w:spacing w:line="360" w:lineRule="auto"/>
              <w:rPr>
                <w:sz w:val="12"/>
                <w:szCs w:val="12"/>
              </w:rPr>
            </w:pPr>
            <w:r w:rsidRPr="00D638C2">
              <w:rPr>
                <w:sz w:val="12"/>
                <w:szCs w:val="12"/>
              </w:rPr>
              <w:t>l-ephedrine</w:t>
            </w:r>
          </w:p>
        </w:tc>
        <w:tc>
          <w:tcPr>
            <w:tcW w:w="1169" w:type="dxa"/>
            <w:noWrap/>
            <w:hideMark/>
          </w:tcPr>
          <w:p w14:paraId="2E728A57" w14:textId="77777777" w:rsidR="00D638C2" w:rsidRPr="00D638C2" w:rsidRDefault="00D638C2" w:rsidP="00D638C2">
            <w:pPr>
              <w:spacing w:line="360" w:lineRule="auto"/>
              <w:rPr>
                <w:sz w:val="12"/>
                <w:szCs w:val="12"/>
              </w:rPr>
            </w:pPr>
            <w:r w:rsidRPr="00D638C2">
              <w:rPr>
                <w:sz w:val="12"/>
                <w:szCs w:val="12"/>
              </w:rPr>
              <w:t>299-42-3</w:t>
            </w:r>
          </w:p>
        </w:tc>
        <w:tc>
          <w:tcPr>
            <w:tcW w:w="960" w:type="dxa"/>
            <w:noWrap/>
            <w:hideMark/>
          </w:tcPr>
          <w:p w14:paraId="7B3209C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AE7096" w14:textId="77777777" w:rsidR="00D638C2" w:rsidRPr="00D638C2" w:rsidRDefault="00D638C2" w:rsidP="00D638C2">
            <w:pPr>
              <w:spacing w:line="360" w:lineRule="auto"/>
              <w:rPr>
                <w:sz w:val="12"/>
                <w:szCs w:val="12"/>
              </w:rPr>
            </w:pPr>
            <w:r w:rsidRPr="00D638C2">
              <w:rPr>
                <w:sz w:val="12"/>
                <w:szCs w:val="12"/>
              </w:rPr>
              <w:t>136</w:t>
            </w:r>
          </w:p>
        </w:tc>
        <w:tc>
          <w:tcPr>
            <w:tcW w:w="998" w:type="dxa"/>
            <w:noWrap/>
            <w:hideMark/>
          </w:tcPr>
          <w:p w14:paraId="4421FB0A" w14:textId="77777777" w:rsidR="00D638C2" w:rsidRPr="00D638C2" w:rsidRDefault="00D638C2" w:rsidP="00D638C2">
            <w:pPr>
              <w:spacing w:line="360" w:lineRule="auto"/>
              <w:rPr>
                <w:sz w:val="12"/>
                <w:szCs w:val="12"/>
              </w:rPr>
            </w:pPr>
            <w:r w:rsidRPr="00D638C2">
              <w:rPr>
                <w:sz w:val="12"/>
                <w:szCs w:val="12"/>
              </w:rPr>
              <w:t>-36.84</w:t>
            </w:r>
          </w:p>
        </w:tc>
        <w:tc>
          <w:tcPr>
            <w:tcW w:w="998" w:type="dxa"/>
            <w:noWrap/>
            <w:hideMark/>
          </w:tcPr>
          <w:p w14:paraId="66A89296" w14:textId="77777777" w:rsidR="00D638C2" w:rsidRPr="00D638C2" w:rsidRDefault="00D638C2" w:rsidP="00D638C2">
            <w:pPr>
              <w:spacing w:line="360" w:lineRule="auto"/>
              <w:rPr>
                <w:sz w:val="12"/>
                <w:szCs w:val="12"/>
              </w:rPr>
            </w:pPr>
            <w:r w:rsidRPr="00D638C2">
              <w:rPr>
                <w:sz w:val="12"/>
                <w:szCs w:val="12"/>
              </w:rPr>
              <w:t>-65.5</w:t>
            </w:r>
          </w:p>
        </w:tc>
        <w:tc>
          <w:tcPr>
            <w:tcW w:w="960" w:type="dxa"/>
            <w:noWrap/>
            <w:hideMark/>
          </w:tcPr>
          <w:p w14:paraId="6C0C6A2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51E01E" w14:textId="77777777" w:rsidR="00D638C2" w:rsidRPr="00D638C2" w:rsidRDefault="00D638C2" w:rsidP="00D638C2">
            <w:pPr>
              <w:spacing w:line="360" w:lineRule="auto"/>
              <w:rPr>
                <w:sz w:val="12"/>
                <w:szCs w:val="12"/>
              </w:rPr>
            </w:pPr>
            <w:r w:rsidRPr="00D638C2">
              <w:rPr>
                <w:sz w:val="12"/>
                <w:szCs w:val="12"/>
              </w:rPr>
              <w:t>11.6</w:t>
            </w:r>
          </w:p>
        </w:tc>
        <w:tc>
          <w:tcPr>
            <w:tcW w:w="960" w:type="dxa"/>
            <w:noWrap/>
            <w:hideMark/>
          </w:tcPr>
          <w:p w14:paraId="670FB956" w14:textId="77777777" w:rsidR="00D638C2" w:rsidRPr="00D638C2" w:rsidRDefault="00D638C2" w:rsidP="00D638C2">
            <w:pPr>
              <w:spacing w:line="360" w:lineRule="auto"/>
              <w:rPr>
                <w:sz w:val="12"/>
                <w:szCs w:val="12"/>
              </w:rPr>
            </w:pPr>
            <w:r w:rsidRPr="00D638C2">
              <w:rPr>
                <w:sz w:val="12"/>
                <w:szCs w:val="12"/>
              </w:rPr>
              <w:t>0.9385</w:t>
            </w:r>
          </w:p>
        </w:tc>
        <w:tc>
          <w:tcPr>
            <w:tcW w:w="960" w:type="dxa"/>
            <w:noWrap/>
            <w:hideMark/>
          </w:tcPr>
          <w:p w14:paraId="6145FB4C" w14:textId="77777777" w:rsidR="00D638C2" w:rsidRPr="00D638C2" w:rsidRDefault="00D638C2" w:rsidP="00D638C2">
            <w:pPr>
              <w:spacing w:line="360" w:lineRule="auto"/>
              <w:rPr>
                <w:sz w:val="12"/>
                <w:szCs w:val="12"/>
              </w:rPr>
            </w:pPr>
            <w:r w:rsidRPr="00D638C2">
              <w:rPr>
                <w:sz w:val="12"/>
                <w:szCs w:val="12"/>
              </w:rPr>
              <w:t>0.7385</w:t>
            </w:r>
          </w:p>
        </w:tc>
      </w:tr>
      <w:tr w:rsidR="00D638C2" w:rsidRPr="00D638C2" w14:paraId="656F2F92" w14:textId="77777777" w:rsidTr="00D638C2">
        <w:trPr>
          <w:trHeight w:val="300"/>
        </w:trPr>
        <w:tc>
          <w:tcPr>
            <w:tcW w:w="4543" w:type="dxa"/>
            <w:noWrap/>
            <w:hideMark/>
          </w:tcPr>
          <w:p w14:paraId="5BF900EA" w14:textId="77777777" w:rsidR="00D638C2" w:rsidRPr="00D638C2" w:rsidRDefault="00D638C2" w:rsidP="00D638C2">
            <w:pPr>
              <w:spacing w:line="360" w:lineRule="auto"/>
              <w:rPr>
                <w:sz w:val="12"/>
                <w:szCs w:val="12"/>
              </w:rPr>
            </w:pPr>
            <w:r w:rsidRPr="00D638C2">
              <w:rPr>
                <w:sz w:val="12"/>
                <w:szCs w:val="12"/>
              </w:rPr>
              <w:t>methanol</w:t>
            </w:r>
          </w:p>
        </w:tc>
        <w:tc>
          <w:tcPr>
            <w:tcW w:w="1169" w:type="dxa"/>
            <w:noWrap/>
            <w:hideMark/>
          </w:tcPr>
          <w:p w14:paraId="7AA4E6F3" w14:textId="77777777" w:rsidR="00D638C2" w:rsidRPr="00D638C2" w:rsidRDefault="00D638C2" w:rsidP="00D638C2">
            <w:pPr>
              <w:spacing w:line="360" w:lineRule="auto"/>
              <w:rPr>
                <w:sz w:val="12"/>
                <w:szCs w:val="12"/>
              </w:rPr>
            </w:pPr>
            <w:r w:rsidRPr="00D638C2">
              <w:rPr>
                <w:sz w:val="12"/>
                <w:szCs w:val="12"/>
              </w:rPr>
              <w:t>67-56-1</w:t>
            </w:r>
          </w:p>
        </w:tc>
        <w:tc>
          <w:tcPr>
            <w:tcW w:w="960" w:type="dxa"/>
            <w:noWrap/>
            <w:hideMark/>
          </w:tcPr>
          <w:p w14:paraId="233CDF3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14CA416" w14:textId="77777777" w:rsidR="00D638C2" w:rsidRPr="00D638C2" w:rsidRDefault="00D638C2" w:rsidP="00D638C2">
            <w:pPr>
              <w:spacing w:line="360" w:lineRule="auto"/>
              <w:rPr>
                <w:sz w:val="12"/>
                <w:szCs w:val="12"/>
              </w:rPr>
            </w:pPr>
            <w:r w:rsidRPr="00D638C2">
              <w:rPr>
                <w:sz w:val="12"/>
                <w:szCs w:val="12"/>
              </w:rPr>
              <w:t>17</w:t>
            </w:r>
          </w:p>
        </w:tc>
        <w:tc>
          <w:tcPr>
            <w:tcW w:w="998" w:type="dxa"/>
            <w:noWrap/>
            <w:hideMark/>
          </w:tcPr>
          <w:p w14:paraId="243FCF0A" w14:textId="77777777" w:rsidR="00D638C2" w:rsidRPr="00D638C2" w:rsidRDefault="00D638C2" w:rsidP="00D638C2">
            <w:pPr>
              <w:spacing w:line="360" w:lineRule="auto"/>
              <w:rPr>
                <w:sz w:val="12"/>
                <w:szCs w:val="12"/>
              </w:rPr>
            </w:pPr>
            <w:r w:rsidRPr="00D638C2">
              <w:rPr>
                <w:sz w:val="12"/>
                <w:szCs w:val="12"/>
              </w:rPr>
              <w:t>46.39</w:t>
            </w:r>
          </w:p>
        </w:tc>
        <w:tc>
          <w:tcPr>
            <w:tcW w:w="998" w:type="dxa"/>
            <w:noWrap/>
            <w:hideMark/>
          </w:tcPr>
          <w:p w14:paraId="3EF66D9A" w14:textId="77777777" w:rsidR="00D638C2" w:rsidRPr="00D638C2" w:rsidRDefault="00D638C2" w:rsidP="00D638C2">
            <w:pPr>
              <w:spacing w:line="360" w:lineRule="auto"/>
              <w:rPr>
                <w:sz w:val="12"/>
                <w:szCs w:val="12"/>
              </w:rPr>
            </w:pPr>
            <w:r w:rsidRPr="00D638C2">
              <w:rPr>
                <w:sz w:val="12"/>
                <w:szCs w:val="12"/>
              </w:rPr>
              <w:t>47.83</w:t>
            </w:r>
          </w:p>
        </w:tc>
        <w:tc>
          <w:tcPr>
            <w:tcW w:w="960" w:type="dxa"/>
            <w:noWrap/>
            <w:hideMark/>
          </w:tcPr>
          <w:p w14:paraId="0ED784EA"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D12C1EC" w14:textId="77777777" w:rsidR="00D638C2" w:rsidRPr="00D638C2" w:rsidRDefault="00D638C2" w:rsidP="00D638C2">
            <w:pPr>
              <w:spacing w:line="360" w:lineRule="auto"/>
              <w:rPr>
                <w:sz w:val="12"/>
                <w:szCs w:val="12"/>
              </w:rPr>
            </w:pPr>
            <w:r w:rsidRPr="00D638C2">
              <w:rPr>
                <w:sz w:val="12"/>
                <w:szCs w:val="12"/>
              </w:rPr>
              <w:t>0.992</w:t>
            </w:r>
          </w:p>
        </w:tc>
        <w:tc>
          <w:tcPr>
            <w:tcW w:w="960" w:type="dxa"/>
            <w:noWrap/>
            <w:hideMark/>
          </w:tcPr>
          <w:p w14:paraId="53A66E6C" w14:textId="77777777" w:rsidR="00D638C2" w:rsidRPr="00D638C2" w:rsidRDefault="00D638C2" w:rsidP="00D638C2">
            <w:pPr>
              <w:spacing w:line="360" w:lineRule="auto"/>
              <w:rPr>
                <w:sz w:val="12"/>
                <w:szCs w:val="12"/>
              </w:rPr>
            </w:pPr>
            <w:r w:rsidRPr="00D638C2">
              <w:rPr>
                <w:sz w:val="12"/>
                <w:szCs w:val="12"/>
              </w:rPr>
              <w:t>0.3046</w:t>
            </w:r>
          </w:p>
        </w:tc>
        <w:tc>
          <w:tcPr>
            <w:tcW w:w="960" w:type="dxa"/>
            <w:noWrap/>
            <w:hideMark/>
          </w:tcPr>
          <w:p w14:paraId="32E71075" w14:textId="77777777" w:rsidR="00D638C2" w:rsidRPr="00D638C2" w:rsidRDefault="00D638C2" w:rsidP="00D638C2">
            <w:pPr>
              <w:spacing w:line="360" w:lineRule="auto"/>
              <w:rPr>
                <w:sz w:val="12"/>
                <w:szCs w:val="12"/>
              </w:rPr>
            </w:pPr>
            <w:r w:rsidRPr="00D638C2">
              <w:rPr>
                <w:sz w:val="12"/>
                <w:szCs w:val="12"/>
              </w:rPr>
              <w:t>2.275</w:t>
            </w:r>
          </w:p>
        </w:tc>
      </w:tr>
      <w:tr w:rsidR="00D638C2" w:rsidRPr="00D638C2" w14:paraId="63B4643C" w14:textId="77777777" w:rsidTr="00D638C2">
        <w:trPr>
          <w:trHeight w:val="300"/>
        </w:trPr>
        <w:tc>
          <w:tcPr>
            <w:tcW w:w="4543" w:type="dxa"/>
            <w:noWrap/>
            <w:hideMark/>
          </w:tcPr>
          <w:p w14:paraId="7580D06C" w14:textId="77777777" w:rsidR="00D638C2" w:rsidRPr="00D638C2" w:rsidRDefault="00D638C2" w:rsidP="00D638C2">
            <w:pPr>
              <w:spacing w:line="360" w:lineRule="auto"/>
              <w:rPr>
                <w:sz w:val="12"/>
                <w:szCs w:val="12"/>
              </w:rPr>
            </w:pPr>
            <w:r w:rsidRPr="00D638C2">
              <w:rPr>
                <w:sz w:val="12"/>
                <w:szCs w:val="12"/>
              </w:rPr>
              <w:t>methyl tert-butyl ether</w:t>
            </w:r>
          </w:p>
        </w:tc>
        <w:tc>
          <w:tcPr>
            <w:tcW w:w="1169" w:type="dxa"/>
            <w:noWrap/>
            <w:hideMark/>
          </w:tcPr>
          <w:p w14:paraId="69C8BE03" w14:textId="77777777" w:rsidR="00D638C2" w:rsidRPr="00D638C2" w:rsidRDefault="00D638C2" w:rsidP="00D638C2">
            <w:pPr>
              <w:spacing w:line="360" w:lineRule="auto"/>
              <w:rPr>
                <w:sz w:val="12"/>
                <w:szCs w:val="12"/>
              </w:rPr>
            </w:pPr>
            <w:r w:rsidRPr="00D638C2">
              <w:rPr>
                <w:sz w:val="12"/>
                <w:szCs w:val="12"/>
              </w:rPr>
              <w:t>1634-04-4</w:t>
            </w:r>
          </w:p>
        </w:tc>
        <w:tc>
          <w:tcPr>
            <w:tcW w:w="960" w:type="dxa"/>
            <w:noWrap/>
            <w:hideMark/>
          </w:tcPr>
          <w:p w14:paraId="552E5FD1" w14:textId="77777777" w:rsidR="00D638C2" w:rsidRPr="00D638C2" w:rsidRDefault="00D638C2" w:rsidP="00D638C2">
            <w:pPr>
              <w:spacing w:line="360" w:lineRule="auto"/>
              <w:rPr>
                <w:sz w:val="12"/>
                <w:szCs w:val="12"/>
              </w:rPr>
            </w:pPr>
            <w:r w:rsidRPr="00D638C2">
              <w:rPr>
                <w:sz w:val="12"/>
                <w:szCs w:val="12"/>
              </w:rPr>
              <w:t>human</w:t>
            </w:r>
          </w:p>
        </w:tc>
        <w:tc>
          <w:tcPr>
            <w:tcW w:w="1564" w:type="dxa"/>
            <w:noWrap/>
            <w:hideMark/>
          </w:tcPr>
          <w:p w14:paraId="6F1EAFE3" w14:textId="77777777" w:rsidR="00D638C2" w:rsidRPr="00D638C2" w:rsidRDefault="00D638C2" w:rsidP="00D638C2">
            <w:pPr>
              <w:spacing w:line="360" w:lineRule="auto"/>
              <w:rPr>
                <w:sz w:val="12"/>
                <w:szCs w:val="12"/>
              </w:rPr>
            </w:pPr>
            <w:r w:rsidRPr="00D638C2">
              <w:rPr>
                <w:sz w:val="12"/>
                <w:szCs w:val="12"/>
              </w:rPr>
              <w:t>51</w:t>
            </w:r>
          </w:p>
        </w:tc>
        <w:tc>
          <w:tcPr>
            <w:tcW w:w="998" w:type="dxa"/>
            <w:noWrap/>
            <w:hideMark/>
          </w:tcPr>
          <w:p w14:paraId="074E84F0" w14:textId="77777777" w:rsidR="00D638C2" w:rsidRPr="00D638C2" w:rsidRDefault="00D638C2" w:rsidP="00D638C2">
            <w:pPr>
              <w:spacing w:line="360" w:lineRule="auto"/>
              <w:rPr>
                <w:sz w:val="12"/>
                <w:szCs w:val="12"/>
              </w:rPr>
            </w:pPr>
            <w:r w:rsidRPr="00D638C2">
              <w:rPr>
                <w:sz w:val="12"/>
                <w:szCs w:val="12"/>
              </w:rPr>
              <w:t>-134.9</w:t>
            </w:r>
          </w:p>
        </w:tc>
        <w:tc>
          <w:tcPr>
            <w:tcW w:w="998" w:type="dxa"/>
            <w:noWrap/>
            <w:hideMark/>
          </w:tcPr>
          <w:p w14:paraId="6A4EAD32" w14:textId="77777777" w:rsidR="00D638C2" w:rsidRPr="00D638C2" w:rsidRDefault="00D638C2" w:rsidP="00D638C2">
            <w:pPr>
              <w:spacing w:line="360" w:lineRule="auto"/>
              <w:rPr>
                <w:sz w:val="12"/>
                <w:szCs w:val="12"/>
              </w:rPr>
            </w:pPr>
            <w:r w:rsidRPr="00D638C2">
              <w:rPr>
                <w:sz w:val="12"/>
                <w:szCs w:val="12"/>
              </w:rPr>
              <w:t>-141.9</w:t>
            </w:r>
          </w:p>
        </w:tc>
        <w:tc>
          <w:tcPr>
            <w:tcW w:w="960" w:type="dxa"/>
            <w:noWrap/>
            <w:hideMark/>
          </w:tcPr>
          <w:p w14:paraId="6757585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1CE4E124" w14:textId="77777777" w:rsidR="00D638C2" w:rsidRPr="00D638C2" w:rsidRDefault="00D638C2" w:rsidP="00D638C2">
            <w:pPr>
              <w:spacing w:line="360" w:lineRule="auto"/>
              <w:rPr>
                <w:sz w:val="12"/>
                <w:szCs w:val="12"/>
              </w:rPr>
            </w:pPr>
            <w:r w:rsidRPr="00D638C2">
              <w:rPr>
                <w:sz w:val="12"/>
                <w:szCs w:val="12"/>
              </w:rPr>
              <w:t>0.8526</w:t>
            </w:r>
          </w:p>
        </w:tc>
        <w:tc>
          <w:tcPr>
            <w:tcW w:w="960" w:type="dxa"/>
            <w:noWrap/>
            <w:hideMark/>
          </w:tcPr>
          <w:p w14:paraId="139DEC43" w14:textId="77777777" w:rsidR="00D638C2" w:rsidRPr="00D638C2" w:rsidRDefault="00D638C2" w:rsidP="00D638C2">
            <w:pPr>
              <w:spacing w:line="360" w:lineRule="auto"/>
              <w:rPr>
                <w:sz w:val="12"/>
                <w:szCs w:val="12"/>
              </w:rPr>
            </w:pPr>
            <w:r w:rsidRPr="00D638C2">
              <w:rPr>
                <w:sz w:val="12"/>
                <w:szCs w:val="12"/>
              </w:rPr>
              <w:t>1.356</w:t>
            </w:r>
          </w:p>
        </w:tc>
        <w:tc>
          <w:tcPr>
            <w:tcW w:w="960" w:type="dxa"/>
            <w:noWrap/>
            <w:hideMark/>
          </w:tcPr>
          <w:p w14:paraId="2C7D7313" w14:textId="77777777" w:rsidR="00D638C2" w:rsidRPr="00D638C2" w:rsidRDefault="00D638C2" w:rsidP="00D638C2">
            <w:pPr>
              <w:spacing w:line="360" w:lineRule="auto"/>
              <w:rPr>
                <w:sz w:val="12"/>
                <w:szCs w:val="12"/>
              </w:rPr>
            </w:pPr>
            <w:r w:rsidRPr="00D638C2">
              <w:rPr>
                <w:sz w:val="12"/>
                <w:szCs w:val="12"/>
              </w:rPr>
              <w:t>0.511</w:t>
            </w:r>
          </w:p>
        </w:tc>
      </w:tr>
      <w:tr w:rsidR="00D638C2" w:rsidRPr="00D638C2" w14:paraId="43B69BA0" w14:textId="77777777" w:rsidTr="00D638C2">
        <w:trPr>
          <w:trHeight w:val="300"/>
        </w:trPr>
        <w:tc>
          <w:tcPr>
            <w:tcW w:w="4543" w:type="dxa"/>
            <w:noWrap/>
            <w:hideMark/>
          </w:tcPr>
          <w:p w14:paraId="1A7644D0" w14:textId="77777777" w:rsidR="00D638C2" w:rsidRPr="00D638C2" w:rsidRDefault="00D638C2" w:rsidP="00D638C2">
            <w:pPr>
              <w:spacing w:line="360" w:lineRule="auto"/>
              <w:rPr>
                <w:sz w:val="12"/>
                <w:szCs w:val="12"/>
              </w:rPr>
            </w:pPr>
            <w:r w:rsidRPr="00D638C2">
              <w:rPr>
                <w:sz w:val="12"/>
                <w:szCs w:val="12"/>
              </w:rPr>
              <w:t>methylene chloride</w:t>
            </w:r>
          </w:p>
        </w:tc>
        <w:tc>
          <w:tcPr>
            <w:tcW w:w="1169" w:type="dxa"/>
            <w:noWrap/>
            <w:hideMark/>
          </w:tcPr>
          <w:p w14:paraId="463AB26F" w14:textId="77777777" w:rsidR="00D638C2" w:rsidRPr="00D638C2" w:rsidRDefault="00D638C2" w:rsidP="00D638C2">
            <w:pPr>
              <w:spacing w:line="360" w:lineRule="auto"/>
              <w:rPr>
                <w:sz w:val="12"/>
                <w:szCs w:val="12"/>
              </w:rPr>
            </w:pPr>
            <w:r w:rsidRPr="00D638C2">
              <w:rPr>
                <w:sz w:val="12"/>
                <w:szCs w:val="12"/>
              </w:rPr>
              <w:t>75-09-2</w:t>
            </w:r>
          </w:p>
        </w:tc>
        <w:tc>
          <w:tcPr>
            <w:tcW w:w="960" w:type="dxa"/>
            <w:noWrap/>
            <w:hideMark/>
          </w:tcPr>
          <w:p w14:paraId="54DC221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C15B1EA" w14:textId="77777777" w:rsidR="00D638C2" w:rsidRPr="00D638C2" w:rsidRDefault="00D638C2" w:rsidP="00D638C2">
            <w:pPr>
              <w:spacing w:line="360" w:lineRule="auto"/>
              <w:rPr>
                <w:sz w:val="12"/>
                <w:szCs w:val="12"/>
              </w:rPr>
            </w:pPr>
            <w:r w:rsidRPr="00D638C2">
              <w:rPr>
                <w:sz w:val="12"/>
                <w:szCs w:val="12"/>
              </w:rPr>
              <w:t>18</w:t>
            </w:r>
          </w:p>
        </w:tc>
        <w:tc>
          <w:tcPr>
            <w:tcW w:w="998" w:type="dxa"/>
            <w:noWrap/>
            <w:hideMark/>
          </w:tcPr>
          <w:p w14:paraId="07572FC2" w14:textId="77777777" w:rsidR="00D638C2" w:rsidRPr="00D638C2" w:rsidRDefault="00D638C2" w:rsidP="00D638C2">
            <w:pPr>
              <w:spacing w:line="360" w:lineRule="auto"/>
              <w:rPr>
                <w:sz w:val="12"/>
                <w:szCs w:val="12"/>
              </w:rPr>
            </w:pPr>
            <w:r w:rsidRPr="00D638C2">
              <w:rPr>
                <w:sz w:val="12"/>
                <w:szCs w:val="12"/>
              </w:rPr>
              <w:t>312.7</w:t>
            </w:r>
          </w:p>
        </w:tc>
        <w:tc>
          <w:tcPr>
            <w:tcW w:w="998" w:type="dxa"/>
            <w:noWrap/>
            <w:hideMark/>
          </w:tcPr>
          <w:p w14:paraId="36CFDF79" w14:textId="77777777" w:rsidR="00D638C2" w:rsidRPr="00D638C2" w:rsidRDefault="00D638C2" w:rsidP="00D638C2">
            <w:pPr>
              <w:spacing w:line="360" w:lineRule="auto"/>
              <w:rPr>
                <w:sz w:val="12"/>
                <w:szCs w:val="12"/>
              </w:rPr>
            </w:pPr>
            <w:r w:rsidRPr="00D638C2">
              <w:rPr>
                <w:sz w:val="12"/>
                <w:szCs w:val="12"/>
              </w:rPr>
              <w:t>313.7</w:t>
            </w:r>
          </w:p>
        </w:tc>
        <w:tc>
          <w:tcPr>
            <w:tcW w:w="960" w:type="dxa"/>
            <w:noWrap/>
            <w:hideMark/>
          </w:tcPr>
          <w:p w14:paraId="5FBCEF0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E2C04F0" w14:textId="77777777" w:rsidR="00D638C2" w:rsidRPr="00D638C2" w:rsidRDefault="00D638C2" w:rsidP="00D638C2">
            <w:pPr>
              <w:spacing w:line="360" w:lineRule="auto"/>
              <w:rPr>
                <w:sz w:val="12"/>
                <w:szCs w:val="12"/>
              </w:rPr>
            </w:pPr>
            <w:r w:rsidRPr="00D638C2">
              <w:rPr>
                <w:sz w:val="12"/>
                <w:szCs w:val="12"/>
              </w:rPr>
              <w:t>1.883</w:t>
            </w:r>
          </w:p>
        </w:tc>
        <w:tc>
          <w:tcPr>
            <w:tcW w:w="960" w:type="dxa"/>
            <w:noWrap/>
            <w:hideMark/>
          </w:tcPr>
          <w:p w14:paraId="29C65A02" w14:textId="77777777" w:rsidR="00D638C2" w:rsidRPr="00D638C2" w:rsidRDefault="00D638C2" w:rsidP="00D638C2">
            <w:pPr>
              <w:spacing w:line="360" w:lineRule="auto"/>
              <w:rPr>
                <w:sz w:val="12"/>
                <w:szCs w:val="12"/>
              </w:rPr>
            </w:pPr>
            <w:r w:rsidRPr="00D638C2">
              <w:rPr>
                <w:sz w:val="12"/>
                <w:szCs w:val="12"/>
              </w:rPr>
              <w:t>0.4908</w:t>
            </w:r>
          </w:p>
        </w:tc>
        <w:tc>
          <w:tcPr>
            <w:tcW w:w="960" w:type="dxa"/>
            <w:noWrap/>
            <w:hideMark/>
          </w:tcPr>
          <w:p w14:paraId="3977CB14" w14:textId="77777777" w:rsidR="00D638C2" w:rsidRPr="00D638C2" w:rsidRDefault="00D638C2" w:rsidP="00D638C2">
            <w:pPr>
              <w:spacing w:line="360" w:lineRule="auto"/>
              <w:rPr>
                <w:sz w:val="12"/>
                <w:szCs w:val="12"/>
              </w:rPr>
            </w:pPr>
            <w:r w:rsidRPr="00D638C2">
              <w:rPr>
                <w:sz w:val="12"/>
                <w:szCs w:val="12"/>
              </w:rPr>
              <w:t>1.412</w:t>
            </w:r>
          </w:p>
        </w:tc>
      </w:tr>
      <w:tr w:rsidR="00D638C2" w:rsidRPr="00D638C2" w14:paraId="7E1ACE29" w14:textId="77777777" w:rsidTr="00D638C2">
        <w:trPr>
          <w:trHeight w:val="300"/>
        </w:trPr>
        <w:tc>
          <w:tcPr>
            <w:tcW w:w="4543" w:type="dxa"/>
            <w:noWrap/>
            <w:hideMark/>
          </w:tcPr>
          <w:p w14:paraId="4F7D2F67" w14:textId="77777777" w:rsidR="00D638C2" w:rsidRPr="00D638C2" w:rsidRDefault="00D638C2" w:rsidP="00D638C2">
            <w:pPr>
              <w:spacing w:line="360" w:lineRule="auto"/>
              <w:rPr>
                <w:sz w:val="12"/>
                <w:szCs w:val="12"/>
              </w:rPr>
            </w:pPr>
            <w:r w:rsidRPr="00D638C2">
              <w:rPr>
                <w:sz w:val="12"/>
                <w:szCs w:val="12"/>
              </w:rPr>
              <w:t>methyleugenol</w:t>
            </w:r>
          </w:p>
        </w:tc>
        <w:tc>
          <w:tcPr>
            <w:tcW w:w="1169" w:type="dxa"/>
            <w:noWrap/>
            <w:hideMark/>
          </w:tcPr>
          <w:p w14:paraId="109059F0" w14:textId="77777777" w:rsidR="00D638C2" w:rsidRPr="00D638C2" w:rsidRDefault="00D638C2" w:rsidP="00D638C2">
            <w:pPr>
              <w:spacing w:line="360" w:lineRule="auto"/>
              <w:rPr>
                <w:sz w:val="12"/>
                <w:szCs w:val="12"/>
              </w:rPr>
            </w:pPr>
            <w:r w:rsidRPr="00D638C2">
              <w:rPr>
                <w:sz w:val="12"/>
                <w:szCs w:val="12"/>
              </w:rPr>
              <w:t>93-15-2</w:t>
            </w:r>
          </w:p>
        </w:tc>
        <w:tc>
          <w:tcPr>
            <w:tcW w:w="960" w:type="dxa"/>
            <w:noWrap/>
            <w:hideMark/>
          </w:tcPr>
          <w:p w14:paraId="0CD705A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000E416" w14:textId="77777777" w:rsidR="00D638C2" w:rsidRPr="00D638C2" w:rsidRDefault="00D638C2" w:rsidP="00D638C2">
            <w:pPr>
              <w:spacing w:line="360" w:lineRule="auto"/>
              <w:rPr>
                <w:sz w:val="12"/>
                <w:szCs w:val="12"/>
              </w:rPr>
            </w:pPr>
            <w:r w:rsidRPr="00D638C2">
              <w:rPr>
                <w:sz w:val="12"/>
                <w:szCs w:val="12"/>
              </w:rPr>
              <w:t>158, 170</w:t>
            </w:r>
          </w:p>
        </w:tc>
        <w:tc>
          <w:tcPr>
            <w:tcW w:w="998" w:type="dxa"/>
            <w:noWrap/>
            <w:hideMark/>
          </w:tcPr>
          <w:p w14:paraId="2D3AE29B"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47141A24" w14:textId="77777777" w:rsidR="00D638C2" w:rsidRPr="00D638C2" w:rsidRDefault="00D638C2" w:rsidP="00D638C2">
            <w:pPr>
              <w:spacing w:line="360" w:lineRule="auto"/>
              <w:rPr>
                <w:sz w:val="12"/>
                <w:szCs w:val="12"/>
              </w:rPr>
            </w:pPr>
            <w:r w:rsidRPr="00D638C2">
              <w:rPr>
                <w:sz w:val="12"/>
                <w:szCs w:val="12"/>
              </w:rPr>
              <w:t>-5.438</w:t>
            </w:r>
          </w:p>
        </w:tc>
        <w:tc>
          <w:tcPr>
            <w:tcW w:w="960" w:type="dxa"/>
            <w:noWrap/>
            <w:hideMark/>
          </w:tcPr>
          <w:p w14:paraId="693BBC0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A865E7" w14:textId="77777777" w:rsidR="00D638C2" w:rsidRPr="00D638C2" w:rsidRDefault="00D638C2" w:rsidP="00D638C2">
            <w:pPr>
              <w:spacing w:line="360" w:lineRule="auto"/>
              <w:rPr>
                <w:sz w:val="12"/>
                <w:szCs w:val="12"/>
              </w:rPr>
            </w:pPr>
            <w:r w:rsidRPr="00D638C2">
              <w:rPr>
                <w:sz w:val="12"/>
                <w:szCs w:val="12"/>
              </w:rPr>
              <w:t>8.303</w:t>
            </w:r>
          </w:p>
        </w:tc>
        <w:tc>
          <w:tcPr>
            <w:tcW w:w="960" w:type="dxa"/>
            <w:noWrap/>
            <w:hideMark/>
          </w:tcPr>
          <w:p w14:paraId="5E5A2C34" w14:textId="77777777" w:rsidR="00D638C2" w:rsidRPr="00D638C2" w:rsidRDefault="00D638C2" w:rsidP="00D638C2">
            <w:pPr>
              <w:spacing w:line="360" w:lineRule="auto"/>
              <w:rPr>
                <w:sz w:val="12"/>
                <w:szCs w:val="12"/>
              </w:rPr>
            </w:pPr>
            <w:r w:rsidRPr="00D638C2">
              <w:rPr>
                <w:sz w:val="12"/>
                <w:szCs w:val="12"/>
              </w:rPr>
              <w:t>3.048</w:t>
            </w:r>
          </w:p>
        </w:tc>
        <w:tc>
          <w:tcPr>
            <w:tcW w:w="960" w:type="dxa"/>
            <w:noWrap/>
            <w:hideMark/>
          </w:tcPr>
          <w:p w14:paraId="445EA633" w14:textId="77777777" w:rsidR="00D638C2" w:rsidRPr="00D638C2" w:rsidRDefault="00D638C2" w:rsidP="00D638C2">
            <w:pPr>
              <w:spacing w:line="360" w:lineRule="auto"/>
              <w:rPr>
                <w:sz w:val="12"/>
                <w:szCs w:val="12"/>
              </w:rPr>
            </w:pPr>
            <w:r w:rsidRPr="00D638C2">
              <w:rPr>
                <w:sz w:val="12"/>
                <w:szCs w:val="12"/>
              </w:rPr>
              <w:t>0.2274</w:t>
            </w:r>
          </w:p>
        </w:tc>
      </w:tr>
      <w:tr w:rsidR="00D638C2" w:rsidRPr="00D638C2" w14:paraId="1A314FE9" w14:textId="77777777" w:rsidTr="00D638C2">
        <w:trPr>
          <w:trHeight w:val="300"/>
        </w:trPr>
        <w:tc>
          <w:tcPr>
            <w:tcW w:w="4543" w:type="dxa"/>
            <w:noWrap/>
            <w:hideMark/>
          </w:tcPr>
          <w:p w14:paraId="656400B7" w14:textId="77777777" w:rsidR="00D638C2" w:rsidRPr="00D638C2" w:rsidRDefault="00D638C2" w:rsidP="00D638C2">
            <w:pPr>
              <w:spacing w:line="360" w:lineRule="auto"/>
              <w:rPr>
                <w:sz w:val="12"/>
                <w:szCs w:val="12"/>
              </w:rPr>
            </w:pPr>
            <w:r w:rsidRPr="00D638C2">
              <w:rPr>
                <w:sz w:val="12"/>
                <w:szCs w:val="12"/>
              </w:rPr>
              <w:t>midazolam</w:t>
            </w:r>
          </w:p>
        </w:tc>
        <w:tc>
          <w:tcPr>
            <w:tcW w:w="1169" w:type="dxa"/>
            <w:noWrap/>
            <w:hideMark/>
          </w:tcPr>
          <w:p w14:paraId="487C5634" w14:textId="77777777" w:rsidR="00D638C2" w:rsidRPr="00D638C2" w:rsidRDefault="00D638C2" w:rsidP="00D638C2">
            <w:pPr>
              <w:spacing w:line="360" w:lineRule="auto"/>
              <w:rPr>
                <w:sz w:val="12"/>
                <w:szCs w:val="12"/>
              </w:rPr>
            </w:pPr>
            <w:r w:rsidRPr="00D638C2">
              <w:rPr>
                <w:sz w:val="12"/>
                <w:szCs w:val="12"/>
              </w:rPr>
              <w:t>59467-70-8</w:t>
            </w:r>
          </w:p>
        </w:tc>
        <w:tc>
          <w:tcPr>
            <w:tcW w:w="960" w:type="dxa"/>
            <w:noWrap/>
            <w:hideMark/>
          </w:tcPr>
          <w:p w14:paraId="6503EE0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2CFFE13"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0531630" w14:textId="77777777" w:rsidR="00D638C2" w:rsidRPr="00D638C2" w:rsidRDefault="00D638C2" w:rsidP="00D638C2">
            <w:pPr>
              <w:spacing w:line="360" w:lineRule="auto"/>
              <w:rPr>
                <w:sz w:val="12"/>
                <w:szCs w:val="12"/>
              </w:rPr>
            </w:pPr>
            <w:r w:rsidRPr="00D638C2">
              <w:rPr>
                <w:sz w:val="12"/>
                <w:szCs w:val="12"/>
              </w:rPr>
              <w:t>-36.58</w:t>
            </w:r>
          </w:p>
        </w:tc>
        <w:tc>
          <w:tcPr>
            <w:tcW w:w="998" w:type="dxa"/>
            <w:noWrap/>
            <w:hideMark/>
          </w:tcPr>
          <w:p w14:paraId="6E870FDE" w14:textId="77777777" w:rsidR="00D638C2" w:rsidRPr="00D638C2" w:rsidRDefault="00D638C2" w:rsidP="00D638C2">
            <w:pPr>
              <w:spacing w:line="360" w:lineRule="auto"/>
              <w:rPr>
                <w:sz w:val="12"/>
                <w:szCs w:val="12"/>
              </w:rPr>
            </w:pPr>
            <w:r w:rsidRPr="00D638C2">
              <w:rPr>
                <w:sz w:val="12"/>
                <w:szCs w:val="12"/>
              </w:rPr>
              <w:t>-49.41</w:t>
            </w:r>
          </w:p>
        </w:tc>
        <w:tc>
          <w:tcPr>
            <w:tcW w:w="960" w:type="dxa"/>
            <w:noWrap/>
            <w:hideMark/>
          </w:tcPr>
          <w:p w14:paraId="4E78AF1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6E1A727" w14:textId="77777777" w:rsidR="00D638C2" w:rsidRPr="00D638C2" w:rsidRDefault="00D638C2" w:rsidP="00D638C2">
            <w:pPr>
              <w:spacing w:line="360" w:lineRule="auto"/>
              <w:rPr>
                <w:sz w:val="12"/>
                <w:szCs w:val="12"/>
              </w:rPr>
            </w:pPr>
            <w:r w:rsidRPr="00D638C2">
              <w:rPr>
                <w:sz w:val="12"/>
                <w:szCs w:val="12"/>
              </w:rPr>
              <w:t>3.487</w:t>
            </w:r>
          </w:p>
        </w:tc>
        <w:tc>
          <w:tcPr>
            <w:tcW w:w="960" w:type="dxa"/>
            <w:noWrap/>
            <w:hideMark/>
          </w:tcPr>
          <w:p w14:paraId="19D63393" w14:textId="77777777" w:rsidR="00D638C2" w:rsidRPr="00D638C2" w:rsidRDefault="00D638C2" w:rsidP="00D638C2">
            <w:pPr>
              <w:spacing w:line="360" w:lineRule="auto"/>
              <w:rPr>
                <w:sz w:val="12"/>
                <w:szCs w:val="12"/>
              </w:rPr>
            </w:pPr>
            <w:r w:rsidRPr="00D638C2">
              <w:rPr>
                <w:sz w:val="12"/>
                <w:szCs w:val="12"/>
              </w:rPr>
              <w:t>3.998</w:t>
            </w:r>
          </w:p>
        </w:tc>
        <w:tc>
          <w:tcPr>
            <w:tcW w:w="960" w:type="dxa"/>
            <w:noWrap/>
            <w:hideMark/>
          </w:tcPr>
          <w:p w14:paraId="49854EEA" w14:textId="77777777" w:rsidR="00D638C2" w:rsidRPr="00D638C2" w:rsidRDefault="00D638C2" w:rsidP="00D638C2">
            <w:pPr>
              <w:spacing w:line="360" w:lineRule="auto"/>
              <w:rPr>
                <w:sz w:val="12"/>
                <w:szCs w:val="12"/>
              </w:rPr>
            </w:pPr>
            <w:r w:rsidRPr="00D638C2">
              <w:rPr>
                <w:sz w:val="12"/>
                <w:szCs w:val="12"/>
              </w:rPr>
              <w:t>0.1734</w:t>
            </w:r>
          </w:p>
        </w:tc>
      </w:tr>
      <w:tr w:rsidR="00D638C2" w:rsidRPr="00D638C2" w14:paraId="4EFE5A78" w14:textId="77777777" w:rsidTr="00D638C2">
        <w:trPr>
          <w:trHeight w:val="300"/>
        </w:trPr>
        <w:tc>
          <w:tcPr>
            <w:tcW w:w="4543" w:type="dxa"/>
            <w:noWrap/>
            <w:hideMark/>
          </w:tcPr>
          <w:p w14:paraId="70D35C82" w14:textId="77777777" w:rsidR="00D638C2" w:rsidRPr="00D638C2" w:rsidRDefault="00D638C2" w:rsidP="00D638C2">
            <w:pPr>
              <w:spacing w:line="360" w:lineRule="auto"/>
              <w:rPr>
                <w:sz w:val="12"/>
                <w:szCs w:val="12"/>
              </w:rPr>
            </w:pPr>
            <w:proofErr w:type="spellStart"/>
            <w:r w:rsidRPr="00D638C2">
              <w:rPr>
                <w:sz w:val="12"/>
                <w:szCs w:val="12"/>
              </w:rPr>
              <w:t>nilvadipine</w:t>
            </w:r>
            <w:proofErr w:type="spellEnd"/>
          </w:p>
        </w:tc>
        <w:tc>
          <w:tcPr>
            <w:tcW w:w="1169" w:type="dxa"/>
            <w:noWrap/>
            <w:hideMark/>
          </w:tcPr>
          <w:p w14:paraId="7790D046" w14:textId="77777777" w:rsidR="00D638C2" w:rsidRPr="00D638C2" w:rsidRDefault="00D638C2" w:rsidP="00D638C2">
            <w:pPr>
              <w:spacing w:line="360" w:lineRule="auto"/>
              <w:rPr>
                <w:sz w:val="12"/>
                <w:szCs w:val="12"/>
              </w:rPr>
            </w:pPr>
            <w:r w:rsidRPr="00D638C2">
              <w:rPr>
                <w:sz w:val="12"/>
                <w:szCs w:val="12"/>
              </w:rPr>
              <w:t>75530-68-6</w:t>
            </w:r>
          </w:p>
        </w:tc>
        <w:tc>
          <w:tcPr>
            <w:tcW w:w="960" w:type="dxa"/>
            <w:noWrap/>
            <w:hideMark/>
          </w:tcPr>
          <w:p w14:paraId="099300B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79067D7"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29EC95BF" w14:textId="77777777" w:rsidR="00D638C2" w:rsidRPr="00D638C2" w:rsidRDefault="00D638C2" w:rsidP="00D638C2">
            <w:pPr>
              <w:spacing w:line="360" w:lineRule="auto"/>
              <w:rPr>
                <w:sz w:val="12"/>
                <w:szCs w:val="12"/>
              </w:rPr>
            </w:pPr>
            <w:r w:rsidRPr="00D638C2">
              <w:rPr>
                <w:sz w:val="12"/>
                <w:szCs w:val="12"/>
              </w:rPr>
              <w:t>-93.6</w:t>
            </w:r>
          </w:p>
        </w:tc>
        <w:tc>
          <w:tcPr>
            <w:tcW w:w="998" w:type="dxa"/>
            <w:noWrap/>
            <w:hideMark/>
          </w:tcPr>
          <w:p w14:paraId="743996C7" w14:textId="77777777" w:rsidR="00D638C2" w:rsidRPr="00D638C2" w:rsidRDefault="00D638C2" w:rsidP="00D638C2">
            <w:pPr>
              <w:spacing w:line="360" w:lineRule="auto"/>
              <w:rPr>
                <w:sz w:val="12"/>
                <w:szCs w:val="12"/>
              </w:rPr>
            </w:pPr>
            <w:r w:rsidRPr="00D638C2">
              <w:rPr>
                <w:sz w:val="12"/>
                <w:szCs w:val="12"/>
              </w:rPr>
              <w:t>-113.4</w:t>
            </w:r>
          </w:p>
        </w:tc>
        <w:tc>
          <w:tcPr>
            <w:tcW w:w="960" w:type="dxa"/>
            <w:noWrap/>
            <w:hideMark/>
          </w:tcPr>
          <w:p w14:paraId="605A3AB1"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08A6F72" w14:textId="77777777" w:rsidR="00D638C2" w:rsidRPr="00D638C2" w:rsidRDefault="00D638C2" w:rsidP="00D638C2">
            <w:pPr>
              <w:spacing w:line="360" w:lineRule="auto"/>
              <w:rPr>
                <w:sz w:val="12"/>
                <w:szCs w:val="12"/>
              </w:rPr>
            </w:pPr>
            <w:r w:rsidRPr="00D638C2">
              <w:rPr>
                <w:sz w:val="12"/>
                <w:szCs w:val="12"/>
              </w:rPr>
              <w:t>10.74</w:t>
            </w:r>
          </w:p>
        </w:tc>
        <w:tc>
          <w:tcPr>
            <w:tcW w:w="960" w:type="dxa"/>
            <w:noWrap/>
            <w:hideMark/>
          </w:tcPr>
          <w:p w14:paraId="59E22568" w14:textId="77777777" w:rsidR="00D638C2" w:rsidRPr="00D638C2" w:rsidRDefault="00D638C2" w:rsidP="00D638C2">
            <w:pPr>
              <w:spacing w:line="360" w:lineRule="auto"/>
              <w:rPr>
                <w:sz w:val="12"/>
                <w:szCs w:val="12"/>
              </w:rPr>
            </w:pPr>
            <w:r w:rsidRPr="00D638C2">
              <w:rPr>
                <w:sz w:val="12"/>
                <w:szCs w:val="12"/>
              </w:rPr>
              <w:t>1.03</w:t>
            </w:r>
          </w:p>
        </w:tc>
        <w:tc>
          <w:tcPr>
            <w:tcW w:w="960" w:type="dxa"/>
            <w:noWrap/>
            <w:hideMark/>
          </w:tcPr>
          <w:p w14:paraId="53C1DB13" w14:textId="77777777" w:rsidR="00D638C2" w:rsidRPr="00D638C2" w:rsidRDefault="00D638C2" w:rsidP="00D638C2">
            <w:pPr>
              <w:spacing w:line="360" w:lineRule="auto"/>
              <w:rPr>
                <w:sz w:val="12"/>
                <w:szCs w:val="12"/>
              </w:rPr>
            </w:pPr>
            <w:r w:rsidRPr="00D638C2">
              <w:rPr>
                <w:sz w:val="12"/>
                <w:szCs w:val="12"/>
              </w:rPr>
              <w:t>0.673</w:t>
            </w:r>
          </w:p>
        </w:tc>
      </w:tr>
      <w:tr w:rsidR="00D638C2" w:rsidRPr="00D638C2" w14:paraId="217BF199" w14:textId="77777777" w:rsidTr="00D638C2">
        <w:trPr>
          <w:trHeight w:val="300"/>
        </w:trPr>
        <w:tc>
          <w:tcPr>
            <w:tcW w:w="4543" w:type="dxa"/>
            <w:noWrap/>
            <w:hideMark/>
          </w:tcPr>
          <w:p w14:paraId="0EE17D05" w14:textId="77777777" w:rsidR="00D638C2" w:rsidRPr="00D638C2" w:rsidRDefault="00D638C2" w:rsidP="00D638C2">
            <w:pPr>
              <w:spacing w:line="360" w:lineRule="auto"/>
              <w:rPr>
                <w:sz w:val="12"/>
                <w:szCs w:val="12"/>
              </w:rPr>
            </w:pPr>
            <w:r w:rsidRPr="00D638C2">
              <w:rPr>
                <w:sz w:val="12"/>
                <w:szCs w:val="12"/>
              </w:rPr>
              <w:t>nitrite</w:t>
            </w:r>
          </w:p>
        </w:tc>
        <w:tc>
          <w:tcPr>
            <w:tcW w:w="1169" w:type="dxa"/>
            <w:noWrap/>
            <w:hideMark/>
          </w:tcPr>
          <w:p w14:paraId="7B85F0F8" w14:textId="77777777" w:rsidR="00D638C2" w:rsidRPr="00D638C2" w:rsidRDefault="00D638C2" w:rsidP="00D638C2">
            <w:pPr>
              <w:spacing w:line="360" w:lineRule="auto"/>
              <w:rPr>
                <w:sz w:val="12"/>
                <w:szCs w:val="12"/>
              </w:rPr>
            </w:pPr>
            <w:r w:rsidRPr="00D638C2">
              <w:rPr>
                <w:sz w:val="12"/>
                <w:szCs w:val="12"/>
              </w:rPr>
              <w:t>14797-65-0</w:t>
            </w:r>
          </w:p>
        </w:tc>
        <w:tc>
          <w:tcPr>
            <w:tcW w:w="960" w:type="dxa"/>
            <w:noWrap/>
            <w:hideMark/>
          </w:tcPr>
          <w:p w14:paraId="5C7A573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C710CBB" w14:textId="77777777" w:rsidR="00D638C2" w:rsidRPr="00D638C2" w:rsidRDefault="00D638C2" w:rsidP="00D638C2">
            <w:pPr>
              <w:spacing w:line="360" w:lineRule="auto"/>
              <w:rPr>
                <w:sz w:val="12"/>
                <w:szCs w:val="12"/>
              </w:rPr>
            </w:pPr>
            <w:r w:rsidRPr="00D638C2">
              <w:rPr>
                <w:sz w:val="12"/>
                <w:szCs w:val="12"/>
              </w:rPr>
              <w:t>137</w:t>
            </w:r>
          </w:p>
        </w:tc>
        <w:tc>
          <w:tcPr>
            <w:tcW w:w="998" w:type="dxa"/>
            <w:noWrap/>
            <w:hideMark/>
          </w:tcPr>
          <w:p w14:paraId="780258C4" w14:textId="77777777" w:rsidR="00D638C2" w:rsidRPr="00D638C2" w:rsidRDefault="00D638C2" w:rsidP="00D638C2">
            <w:pPr>
              <w:spacing w:line="360" w:lineRule="auto"/>
              <w:rPr>
                <w:sz w:val="12"/>
                <w:szCs w:val="12"/>
              </w:rPr>
            </w:pPr>
            <w:r w:rsidRPr="00D638C2">
              <w:rPr>
                <w:sz w:val="12"/>
                <w:szCs w:val="12"/>
              </w:rPr>
              <w:t>121.8</w:t>
            </w:r>
          </w:p>
        </w:tc>
        <w:tc>
          <w:tcPr>
            <w:tcW w:w="998" w:type="dxa"/>
            <w:noWrap/>
            <w:hideMark/>
          </w:tcPr>
          <w:p w14:paraId="0D145A8E" w14:textId="77777777" w:rsidR="00D638C2" w:rsidRPr="00D638C2" w:rsidRDefault="00D638C2" w:rsidP="00D638C2">
            <w:pPr>
              <w:spacing w:line="360" w:lineRule="auto"/>
              <w:rPr>
                <w:sz w:val="12"/>
                <w:szCs w:val="12"/>
              </w:rPr>
            </w:pPr>
            <w:r w:rsidRPr="00D638C2">
              <w:rPr>
                <w:sz w:val="12"/>
                <w:szCs w:val="12"/>
              </w:rPr>
              <w:t>124.2</w:t>
            </w:r>
          </w:p>
        </w:tc>
        <w:tc>
          <w:tcPr>
            <w:tcW w:w="960" w:type="dxa"/>
            <w:noWrap/>
            <w:hideMark/>
          </w:tcPr>
          <w:p w14:paraId="60E2BD18"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57D34CE" w14:textId="77777777" w:rsidR="00D638C2" w:rsidRPr="00D638C2" w:rsidRDefault="00D638C2" w:rsidP="00D638C2">
            <w:pPr>
              <w:spacing w:line="360" w:lineRule="auto"/>
              <w:rPr>
                <w:sz w:val="12"/>
                <w:szCs w:val="12"/>
              </w:rPr>
            </w:pPr>
            <w:r w:rsidRPr="00D638C2">
              <w:rPr>
                <w:sz w:val="12"/>
                <w:szCs w:val="12"/>
              </w:rPr>
              <w:t>2.528</w:t>
            </w:r>
          </w:p>
        </w:tc>
        <w:tc>
          <w:tcPr>
            <w:tcW w:w="960" w:type="dxa"/>
            <w:noWrap/>
            <w:hideMark/>
          </w:tcPr>
          <w:p w14:paraId="5F5FC309" w14:textId="77777777" w:rsidR="00D638C2" w:rsidRPr="00D638C2" w:rsidRDefault="00D638C2" w:rsidP="00D638C2">
            <w:pPr>
              <w:spacing w:line="360" w:lineRule="auto"/>
              <w:rPr>
                <w:sz w:val="12"/>
                <w:szCs w:val="12"/>
              </w:rPr>
            </w:pPr>
            <w:r w:rsidRPr="00D638C2">
              <w:rPr>
                <w:sz w:val="12"/>
                <w:szCs w:val="12"/>
              </w:rPr>
              <w:t>0.3789</w:t>
            </w:r>
          </w:p>
        </w:tc>
        <w:tc>
          <w:tcPr>
            <w:tcW w:w="960" w:type="dxa"/>
            <w:noWrap/>
            <w:hideMark/>
          </w:tcPr>
          <w:p w14:paraId="77CA2860" w14:textId="77777777" w:rsidR="00D638C2" w:rsidRPr="00D638C2" w:rsidRDefault="00D638C2" w:rsidP="00D638C2">
            <w:pPr>
              <w:spacing w:line="360" w:lineRule="auto"/>
              <w:rPr>
                <w:sz w:val="12"/>
                <w:szCs w:val="12"/>
              </w:rPr>
            </w:pPr>
            <w:r w:rsidRPr="00D638C2">
              <w:rPr>
                <w:sz w:val="12"/>
                <w:szCs w:val="12"/>
              </w:rPr>
              <w:t>1.829</w:t>
            </w:r>
          </w:p>
        </w:tc>
      </w:tr>
      <w:tr w:rsidR="00D638C2" w:rsidRPr="00D638C2" w14:paraId="13C01DDC" w14:textId="77777777" w:rsidTr="00D638C2">
        <w:trPr>
          <w:trHeight w:val="300"/>
        </w:trPr>
        <w:tc>
          <w:tcPr>
            <w:tcW w:w="4543" w:type="dxa"/>
            <w:noWrap/>
            <w:hideMark/>
          </w:tcPr>
          <w:p w14:paraId="2AF044D6" w14:textId="77777777" w:rsidR="00D638C2" w:rsidRPr="00D638C2" w:rsidRDefault="00D638C2" w:rsidP="00D638C2">
            <w:pPr>
              <w:spacing w:line="360" w:lineRule="auto"/>
              <w:rPr>
                <w:sz w:val="12"/>
                <w:szCs w:val="12"/>
              </w:rPr>
            </w:pPr>
            <w:r w:rsidRPr="00D638C2">
              <w:rPr>
                <w:sz w:val="12"/>
                <w:szCs w:val="12"/>
              </w:rPr>
              <w:t>novaluron</w:t>
            </w:r>
          </w:p>
        </w:tc>
        <w:tc>
          <w:tcPr>
            <w:tcW w:w="1169" w:type="dxa"/>
            <w:noWrap/>
            <w:hideMark/>
          </w:tcPr>
          <w:p w14:paraId="5E8D9FCE" w14:textId="77777777" w:rsidR="00D638C2" w:rsidRPr="00D638C2" w:rsidRDefault="00D638C2" w:rsidP="00D638C2">
            <w:pPr>
              <w:spacing w:line="360" w:lineRule="auto"/>
              <w:rPr>
                <w:sz w:val="12"/>
                <w:szCs w:val="12"/>
              </w:rPr>
            </w:pPr>
            <w:r w:rsidRPr="00D638C2">
              <w:rPr>
                <w:sz w:val="12"/>
                <w:szCs w:val="12"/>
              </w:rPr>
              <w:t>116714-46-6</w:t>
            </w:r>
          </w:p>
        </w:tc>
        <w:tc>
          <w:tcPr>
            <w:tcW w:w="960" w:type="dxa"/>
            <w:noWrap/>
            <w:hideMark/>
          </w:tcPr>
          <w:p w14:paraId="7A38886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5D6178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151B21E" w14:textId="77777777" w:rsidR="00D638C2" w:rsidRPr="00D638C2" w:rsidRDefault="00D638C2" w:rsidP="00D638C2">
            <w:pPr>
              <w:spacing w:line="360" w:lineRule="auto"/>
              <w:rPr>
                <w:sz w:val="12"/>
                <w:szCs w:val="12"/>
              </w:rPr>
            </w:pPr>
            <w:r w:rsidRPr="00D638C2">
              <w:rPr>
                <w:sz w:val="12"/>
                <w:szCs w:val="12"/>
              </w:rPr>
              <w:t>-82.71</w:t>
            </w:r>
          </w:p>
        </w:tc>
        <w:tc>
          <w:tcPr>
            <w:tcW w:w="998" w:type="dxa"/>
            <w:noWrap/>
            <w:hideMark/>
          </w:tcPr>
          <w:p w14:paraId="162B1074" w14:textId="77777777" w:rsidR="00D638C2" w:rsidRPr="00D638C2" w:rsidRDefault="00D638C2" w:rsidP="00D638C2">
            <w:pPr>
              <w:spacing w:line="360" w:lineRule="auto"/>
              <w:rPr>
                <w:sz w:val="12"/>
                <w:szCs w:val="12"/>
              </w:rPr>
            </w:pPr>
            <w:r w:rsidRPr="00D638C2">
              <w:rPr>
                <w:sz w:val="12"/>
                <w:szCs w:val="12"/>
              </w:rPr>
              <w:t>-102.7</w:t>
            </w:r>
          </w:p>
        </w:tc>
        <w:tc>
          <w:tcPr>
            <w:tcW w:w="960" w:type="dxa"/>
            <w:noWrap/>
            <w:hideMark/>
          </w:tcPr>
          <w:p w14:paraId="0D22E6A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EF7EE43" w14:textId="77777777" w:rsidR="00D638C2" w:rsidRPr="00D638C2" w:rsidRDefault="00D638C2" w:rsidP="00D638C2">
            <w:pPr>
              <w:spacing w:line="360" w:lineRule="auto"/>
              <w:rPr>
                <w:sz w:val="12"/>
                <w:szCs w:val="12"/>
              </w:rPr>
            </w:pPr>
            <w:r w:rsidRPr="00D638C2">
              <w:rPr>
                <w:sz w:val="12"/>
                <w:szCs w:val="12"/>
              </w:rPr>
              <w:t>7.068</w:t>
            </w:r>
          </w:p>
        </w:tc>
        <w:tc>
          <w:tcPr>
            <w:tcW w:w="960" w:type="dxa"/>
            <w:noWrap/>
            <w:hideMark/>
          </w:tcPr>
          <w:p w14:paraId="587C4666" w14:textId="77777777" w:rsidR="00D638C2" w:rsidRPr="00D638C2" w:rsidRDefault="00D638C2" w:rsidP="00D638C2">
            <w:pPr>
              <w:spacing w:line="360" w:lineRule="auto"/>
              <w:rPr>
                <w:sz w:val="12"/>
                <w:szCs w:val="12"/>
              </w:rPr>
            </w:pPr>
            <w:r w:rsidRPr="00D638C2">
              <w:rPr>
                <w:sz w:val="12"/>
                <w:szCs w:val="12"/>
              </w:rPr>
              <w:t>0.07823</w:t>
            </w:r>
          </w:p>
        </w:tc>
        <w:tc>
          <w:tcPr>
            <w:tcW w:w="960" w:type="dxa"/>
            <w:noWrap/>
            <w:hideMark/>
          </w:tcPr>
          <w:p w14:paraId="32A58A87" w14:textId="77777777" w:rsidR="00D638C2" w:rsidRPr="00D638C2" w:rsidRDefault="00D638C2" w:rsidP="00D638C2">
            <w:pPr>
              <w:spacing w:line="360" w:lineRule="auto"/>
              <w:rPr>
                <w:sz w:val="12"/>
                <w:szCs w:val="12"/>
              </w:rPr>
            </w:pPr>
            <w:r w:rsidRPr="00D638C2">
              <w:rPr>
                <w:sz w:val="12"/>
                <w:szCs w:val="12"/>
              </w:rPr>
              <w:t>8.861</w:t>
            </w:r>
          </w:p>
        </w:tc>
      </w:tr>
      <w:tr w:rsidR="00D638C2" w:rsidRPr="00D638C2" w14:paraId="153E39F1" w14:textId="77777777" w:rsidTr="00D638C2">
        <w:trPr>
          <w:trHeight w:val="300"/>
        </w:trPr>
        <w:tc>
          <w:tcPr>
            <w:tcW w:w="4543" w:type="dxa"/>
            <w:noWrap/>
            <w:hideMark/>
          </w:tcPr>
          <w:p w14:paraId="4C4638F8" w14:textId="77777777" w:rsidR="00D638C2" w:rsidRPr="00D638C2" w:rsidRDefault="00D638C2" w:rsidP="00D638C2">
            <w:pPr>
              <w:spacing w:line="360" w:lineRule="auto"/>
              <w:rPr>
                <w:sz w:val="12"/>
                <w:szCs w:val="12"/>
              </w:rPr>
            </w:pPr>
            <w:r w:rsidRPr="00D638C2">
              <w:rPr>
                <w:sz w:val="12"/>
                <w:szCs w:val="12"/>
              </w:rPr>
              <w:t>octylphenol</w:t>
            </w:r>
          </w:p>
        </w:tc>
        <w:tc>
          <w:tcPr>
            <w:tcW w:w="1169" w:type="dxa"/>
            <w:noWrap/>
            <w:hideMark/>
          </w:tcPr>
          <w:p w14:paraId="3D0456D7" w14:textId="77777777" w:rsidR="00D638C2" w:rsidRPr="00D638C2" w:rsidRDefault="00D638C2" w:rsidP="00D638C2">
            <w:pPr>
              <w:spacing w:line="360" w:lineRule="auto"/>
              <w:rPr>
                <w:sz w:val="12"/>
                <w:szCs w:val="12"/>
              </w:rPr>
            </w:pPr>
            <w:r w:rsidRPr="00D638C2">
              <w:rPr>
                <w:sz w:val="12"/>
                <w:szCs w:val="12"/>
              </w:rPr>
              <w:t>140-66-9</w:t>
            </w:r>
          </w:p>
        </w:tc>
        <w:tc>
          <w:tcPr>
            <w:tcW w:w="960" w:type="dxa"/>
            <w:noWrap/>
            <w:hideMark/>
          </w:tcPr>
          <w:p w14:paraId="6A843A4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BD0DF5" w14:textId="77777777" w:rsidR="00D638C2" w:rsidRPr="00D638C2" w:rsidRDefault="00D638C2" w:rsidP="00D638C2">
            <w:pPr>
              <w:spacing w:line="360" w:lineRule="auto"/>
              <w:rPr>
                <w:sz w:val="12"/>
                <w:szCs w:val="12"/>
              </w:rPr>
            </w:pPr>
            <w:r w:rsidRPr="00D638C2">
              <w:rPr>
                <w:sz w:val="12"/>
                <w:szCs w:val="12"/>
              </w:rPr>
              <w:t>60</w:t>
            </w:r>
          </w:p>
        </w:tc>
        <w:tc>
          <w:tcPr>
            <w:tcW w:w="998" w:type="dxa"/>
            <w:noWrap/>
            <w:hideMark/>
          </w:tcPr>
          <w:p w14:paraId="08CD717C" w14:textId="77777777" w:rsidR="00D638C2" w:rsidRPr="00D638C2" w:rsidRDefault="00D638C2" w:rsidP="00D638C2">
            <w:pPr>
              <w:spacing w:line="360" w:lineRule="auto"/>
              <w:rPr>
                <w:sz w:val="12"/>
                <w:szCs w:val="12"/>
              </w:rPr>
            </w:pPr>
            <w:r w:rsidRPr="00D638C2">
              <w:rPr>
                <w:sz w:val="12"/>
                <w:szCs w:val="12"/>
              </w:rPr>
              <w:t>-207.3</w:t>
            </w:r>
          </w:p>
        </w:tc>
        <w:tc>
          <w:tcPr>
            <w:tcW w:w="998" w:type="dxa"/>
            <w:noWrap/>
            <w:hideMark/>
          </w:tcPr>
          <w:p w14:paraId="4C8750BA" w14:textId="77777777" w:rsidR="00D638C2" w:rsidRPr="00D638C2" w:rsidRDefault="00D638C2" w:rsidP="00D638C2">
            <w:pPr>
              <w:spacing w:line="360" w:lineRule="auto"/>
              <w:rPr>
                <w:sz w:val="12"/>
                <w:szCs w:val="12"/>
              </w:rPr>
            </w:pPr>
            <w:r w:rsidRPr="00D638C2">
              <w:rPr>
                <w:sz w:val="12"/>
                <w:szCs w:val="12"/>
              </w:rPr>
              <w:t>-299.5</w:t>
            </w:r>
          </w:p>
        </w:tc>
        <w:tc>
          <w:tcPr>
            <w:tcW w:w="960" w:type="dxa"/>
            <w:noWrap/>
            <w:hideMark/>
          </w:tcPr>
          <w:p w14:paraId="7E30CFA0"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19A2815" w14:textId="77777777" w:rsidR="00D638C2" w:rsidRPr="00D638C2" w:rsidRDefault="00D638C2" w:rsidP="00D638C2">
            <w:pPr>
              <w:spacing w:line="360" w:lineRule="auto"/>
              <w:rPr>
                <w:sz w:val="12"/>
                <w:szCs w:val="12"/>
              </w:rPr>
            </w:pPr>
            <w:r w:rsidRPr="00D638C2">
              <w:rPr>
                <w:sz w:val="12"/>
                <w:szCs w:val="12"/>
              </w:rPr>
              <w:t>49.92</w:t>
            </w:r>
          </w:p>
        </w:tc>
        <w:tc>
          <w:tcPr>
            <w:tcW w:w="960" w:type="dxa"/>
            <w:noWrap/>
            <w:hideMark/>
          </w:tcPr>
          <w:p w14:paraId="02008A52" w14:textId="77777777" w:rsidR="00D638C2" w:rsidRPr="00D638C2" w:rsidRDefault="00D638C2" w:rsidP="00D638C2">
            <w:pPr>
              <w:spacing w:line="360" w:lineRule="auto"/>
              <w:rPr>
                <w:sz w:val="12"/>
                <w:szCs w:val="12"/>
              </w:rPr>
            </w:pPr>
            <w:r w:rsidRPr="00D638C2">
              <w:rPr>
                <w:sz w:val="12"/>
                <w:szCs w:val="12"/>
              </w:rPr>
              <w:t>0.3106</w:t>
            </w:r>
          </w:p>
        </w:tc>
        <w:tc>
          <w:tcPr>
            <w:tcW w:w="960" w:type="dxa"/>
            <w:noWrap/>
            <w:hideMark/>
          </w:tcPr>
          <w:p w14:paraId="69C71359" w14:textId="77777777" w:rsidR="00D638C2" w:rsidRPr="00D638C2" w:rsidRDefault="00D638C2" w:rsidP="00D638C2">
            <w:pPr>
              <w:spacing w:line="360" w:lineRule="auto"/>
              <w:rPr>
                <w:sz w:val="12"/>
                <w:szCs w:val="12"/>
              </w:rPr>
            </w:pPr>
            <w:r w:rsidRPr="00D638C2">
              <w:rPr>
                <w:sz w:val="12"/>
                <w:szCs w:val="12"/>
              </w:rPr>
              <w:t>2.231</w:t>
            </w:r>
          </w:p>
        </w:tc>
      </w:tr>
      <w:tr w:rsidR="00D638C2" w:rsidRPr="00D638C2" w14:paraId="447CD0CF" w14:textId="77777777" w:rsidTr="00D638C2">
        <w:trPr>
          <w:trHeight w:val="300"/>
        </w:trPr>
        <w:tc>
          <w:tcPr>
            <w:tcW w:w="4543" w:type="dxa"/>
            <w:noWrap/>
            <w:hideMark/>
          </w:tcPr>
          <w:p w14:paraId="0F419FA8" w14:textId="77777777" w:rsidR="00D638C2" w:rsidRPr="00D638C2" w:rsidRDefault="00D638C2" w:rsidP="00D638C2">
            <w:pPr>
              <w:spacing w:line="360" w:lineRule="auto"/>
              <w:rPr>
                <w:sz w:val="12"/>
                <w:szCs w:val="12"/>
              </w:rPr>
            </w:pPr>
            <w:r w:rsidRPr="00D638C2">
              <w:rPr>
                <w:sz w:val="12"/>
                <w:szCs w:val="12"/>
              </w:rPr>
              <w:t>oxazepam</w:t>
            </w:r>
          </w:p>
        </w:tc>
        <w:tc>
          <w:tcPr>
            <w:tcW w:w="1169" w:type="dxa"/>
            <w:noWrap/>
            <w:hideMark/>
          </w:tcPr>
          <w:p w14:paraId="63969FFC" w14:textId="77777777" w:rsidR="00D638C2" w:rsidRPr="00D638C2" w:rsidRDefault="00D638C2" w:rsidP="00D638C2">
            <w:pPr>
              <w:spacing w:line="360" w:lineRule="auto"/>
              <w:rPr>
                <w:sz w:val="12"/>
                <w:szCs w:val="12"/>
              </w:rPr>
            </w:pPr>
            <w:r w:rsidRPr="00D638C2">
              <w:rPr>
                <w:sz w:val="12"/>
                <w:szCs w:val="12"/>
              </w:rPr>
              <w:t>604-75-1</w:t>
            </w:r>
          </w:p>
        </w:tc>
        <w:tc>
          <w:tcPr>
            <w:tcW w:w="960" w:type="dxa"/>
            <w:noWrap/>
            <w:hideMark/>
          </w:tcPr>
          <w:p w14:paraId="248469F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6E27716" w14:textId="77777777" w:rsidR="00D638C2" w:rsidRPr="00D638C2" w:rsidRDefault="00D638C2" w:rsidP="00D638C2">
            <w:pPr>
              <w:spacing w:line="360" w:lineRule="auto"/>
              <w:rPr>
                <w:sz w:val="12"/>
                <w:szCs w:val="12"/>
              </w:rPr>
            </w:pPr>
            <w:r w:rsidRPr="00D638C2">
              <w:rPr>
                <w:sz w:val="12"/>
                <w:szCs w:val="12"/>
              </w:rPr>
              <w:t>159</w:t>
            </w:r>
          </w:p>
        </w:tc>
        <w:tc>
          <w:tcPr>
            <w:tcW w:w="998" w:type="dxa"/>
            <w:noWrap/>
            <w:hideMark/>
          </w:tcPr>
          <w:p w14:paraId="38FF439C" w14:textId="77777777" w:rsidR="00D638C2" w:rsidRPr="00D638C2" w:rsidRDefault="00D638C2" w:rsidP="00D638C2">
            <w:pPr>
              <w:spacing w:line="360" w:lineRule="auto"/>
              <w:rPr>
                <w:sz w:val="12"/>
                <w:szCs w:val="12"/>
              </w:rPr>
            </w:pPr>
            <w:r w:rsidRPr="00D638C2">
              <w:rPr>
                <w:sz w:val="12"/>
                <w:szCs w:val="12"/>
              </w:rPr>
              <w:t>146</w:t>
            </w:r>
          </w:p>
        </w:tc>
        <w:tc>
          <w:tcPr>
            <w:tcW w:w="998" w:type="dxa"/>
            <w:noWrap/>
            <w:hideMark/>
          </w:tcPr>
          <w:p w14:paraId="33D18F7D" w14:textId="77777777" w:rsidR="00D638C2" w:rsidRPr="00D638C2" w:rsidRDefault="00D638C2" w:rsidP="00D638C2">
            <w:pPr>
              <w:spacing w:line="360" w:lineRule="auto"/>
              <w:rPr>
                <w:sz w:val="12"/>
                <w:szCs w:val="12"/>
              </w:rPr>
            </w:pPr>
            <w:r w:rsidRPr="00D638C2">
              <w:rPr>
                <w:sz w:val="12"/>
                <w:szCs w:val="12"/>
              </w:rPr>
              <w:t>102.8</w:t>
            </w:r>
          </w:p>
        </w:tc>
        <w:tc>
          <w:tcPr>
            <w:tcW w:w="960" w:type="dxa"/>
            <w:noWrap/>
            <w:hideMark/>
          </w:tcPr>
          <w:p w14:paraId="097A83C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C1D58AF" w14:textId="77777777" w:rsidR="00D638C2" w:rsidRPr="00D638C2" w:rsidRDefault="00D638C2" w:rsidP="00D638C2">
            <w:pPr>
              <w:spacing w:line="360" w:lineRule="auto"/>
              <w:rPr>
                <w:sz w:val="12"/>
                <w:szCs w:val="12"/>
              </w:rPr>
            </w:pPr>
            <w:r w:rsidRPr="00D638C2">
              <w:rPr>
                <w:sz w:val="12"/>
                <w:szCs w:val="12"/>
              </w:rPr>
              <w:t>16.9</w:t>
            </w:r>
          </w:p>
        </w:tc>
        <w:tc>
          <w:tcPr>
            <w:tcW w:w="960" w:type="dxa"/>
            <w:noWrap/>
            <w:hideMark/>
          </w:tcPr>
          <w:p w14:paraId="4CDFF5AF" w14:textId="77777777" w:rsidR="00D638C2" w:rsidRPr="00D638C2" w:rsidRDefault="00D638C2" w:rsidP="00D638C2">
            <w:pPr>
              <w:spacing w:line="360" w:lineRule="auto"/>
              <w:rPr>
                <w:sz w:val="12"/>
                <w:szCs w:val="12"/>
              </w:rPr>
            </w:pPr>
            <w:r w:rsidRPr="00D638C2">
              <w:rPr>
                <w:sz w:val="12"/>
                <w:szCs w:val="12"/>
              </w:rPr>
              <w:t>0.05402</w:t>
            </w:r>
          </w:p>
        </w:tc>
        <w:tc>
          <w:tcPr>
            <w:tcW w:w="960" w:type="dxa"/>
            <w:noWrap/>
            <w:hideMark/>
          </w:tcPr>
          <w:p w14:paraId="46E118AF" w14:textId="77777777" w:rsidR="00D638C2" w:rsidRPr="00D638C2" w:rsidRDefault="00D638C2" w:rsidP="00D638C2">
            <w:pPr>
              <w:spacing w:line="360" w:lineRule="auto"/>
              <w:rPr>
                <w:sz w:val="12"/>
                <w:szCs w:val="12"/>
              </w:rPr>
            </w:pPr>
            <w:r w:rsidRPr="00D638C2">
              <w:rPr>
                <w:sz w:val="12"/>
                <w:szCs w:val="12"/>
              </w:rPr>
              <w:t>12.83</w:t>
            </w:r>
          </w:p>
        </w:tc>
      </w:tr>
      <w:tr w:rsidR="00D638C2" w:rsidRPr="00D638C2" w14:paraId="2C8C2DE3" w14:textId="77777777" w:rsidTr="00D638C2">
        <w:trPr>
          <w:trHeight w:val="300"/>
        </w:trPr>
        <w:tc>
          <w:tcPr>
            <w:tcW w:w="4543" w:type="dxa"/>
            <w:noWrap/>
            <w:hideMark/>
          </w:tcPr>
          <w:p w14:paraId="036369DF" w14:textId="77777777" w:rsidR="00D638C2" w:rsidRPr="00D638C2" w:rsidRDefault="00D638C2" w:rsidP="00D638C2">
            <w:pPr>
              <w:spacing w:line="360" w:lineRule="auto"/>
              <w:rPr>
                <w:sz w:val="12"/>
                <w:szCs w:val="12"/>
              </w:rPr>
            </w:pPr>
            <w:r w:rsidRPr="00D638C2">
              <w:rPr>
                <w:sz w:val="12"/>
                <w:szCs w:val="12"/>
              </w:rPr>
              <w:t>oxymetholone</w:t>
            </w:r>
          </w:p>
        </w:tc>
        <w:tc>
          <w:tcPr>
            <w:tcW w:w="1169" w:type="dxa"/>
            <w:noWrap/>
            <w:hideMark/>
          </w:tcPr>
          <w:p w14:paraId="17E14D3B" w14:textId="77777777" w:rsidR="00D638C2" w:rsidRPr="00D638C2" w:rsidRDefault="00D638C2" w:rsidP="00D638C2">
            <w:pPr>
              <w:spacing w:line="360" w:lineRule="auto"/>
              <w:rPr>
                <w:sz w:val="12"/>
                <w:szCs w:val="12"/>
              </w:rPr>
            </w:pPr>
            <w:r w:rsidRPr="00D638C2">
              <w:rPr>
                <w:sz w:val="12"/>
                <w:szCs w:val="12"/>
              </w:rPr>
              <w:t>434-07-1</w:t>
            </w:r>
          </w:p>
        </w:tc>
        <w:tc>
          <w:tcPr>
            <w:tcW w:w="960" w:type="dxa"/>
            <w:noWrap/>
            <w:hideMark/>
          </w:tcPr>
          <w:p w14:paraId="395C934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F8A98CE" w14:textId="77777777" w:rsidR="00D638C2" w:rsidRPr="00D638C2" w:rsidRDefault="00D638C2" w:rsidP="00D638C2">
            <w:pPr>
              <w:spacing w:line="360" w:lineRule="auto"/>
              <w:rPr>
                <w:sz w:val="12"/>
                <w:szCs w:val="12"/>
              </w:rPr>
            </w:pPr>
            <w:r w:rsidRPr="00D638C2">
              <w:rPr>
                <w:sz w:val="12"/>
                <w:szCs w:val="12"/>
              </w:rPr>
              <w:t>168</w:t>
            </w:r>
          </w:p>
        </w:tc>
        <w:tc>
          <w:tcPr>
            <w:tcW w:w="998" w:type="dxa"/>
            <w:noWrap/>
            <w:hideMark/>
          </w:tcPr>
          <w:p w14:paraId="7314EF66" w14:textId="77777777" w:rsidR="00D638C2" w:rsidRPr="00D638C2" w:rsidRDefault="00D638C2" w:rsidP="00D638C2">
            <w:pPr>
              <w:spacing w:line="360" w:lineRule="auto"/>
              <w:rPr>
                <w:sz w:val="12"/>
                <w:szCs w:val="12"/>
              </w:rPr>
            </w:pPr>
            <w:r w:rsidRPr="00D638C2">
              <w:rPr>
                <w:sz w:val="12"/>
                <w:szCs w:val="12"/>
              </w:rPr>
              <w:t>67.48</w:t>
            </w:r>
          </w:p>
        </w:tc>
        <w:tc>
          <w:tcPr>
            <w:tcW w:w="998" w:type="dxa"/>
            <w:noWrap/>
            <w:hideMark/>
          </w:tcPr>
          <w:p w14:paraId="053110B9" w14:textId="77777777" w:rsidR="00D638C2" w:rsidRPr="00D638C2" w:rsidRDefault="00D638C2" w:rsidP="00D638C2">
            <w:pPr>
              <w:spacing w:line="360" w:lineRule="auto"/>
              <w:rPr>
                <w:sz w:val="12"/>
                <w:szCs w:val="12"/>
              </w:rPr>
            </w:pPr>
            <w:r w:rsidRPr="00D638C2">
              <w:rPr>
                <w:sz w:val="12"/>
                <w:szCs w:val="12"/>
              </w:rPr>
              <w:t>30.16</w:t>
            </w:r>
          </w:p>
        </w:tc>
        <w:tc>
          <w:tcPr>
            <w:tcW w:w="960" w:type="dxa"/>
            <w:noWrap/>
            <w:hideMark/>
          </w:tcPr>
          <w:p w14:paraId="465B35A4"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425A367" w14:textId="77777777" w:rsidR="00D638C2" w:rsidRPr="00D638C2" w:rsidRDefault="00D638C2" w:rsidP="00D638C2">
            <w:pPr>
              <w:spacing w:line="360" w:lineRule="auto"/>
              <w:rPr>
                <w:sz w:val="12"/>
                <w:szCs w:val="12"/>
              </w:rPr>
            </w:pPr>
            <w:r w:rsidRPr="00D638C2">
              <w:rPr>
                <w:sz w:val="12"/>
                <w:szCs w:val="12"/>
              </w:rPr>
              <w:t>8.674</w:t>
            </w:r>
          </w:p>
        </w:tc>
        <w:tc>
          <w:tcPr>
            <w:tcW w:w="960" w:type="dxa"/>
            <w:noWrap/>
            <w:hideMark/>
          </w:tcPr>
          <w:p w14:paraId="22FA838E" w14:textId="77777777" w:rsidR="00D638C2" w:rsidRPr="00D638C2" w:rsidRDefault="00D638C2" w:rsidP="00D638C2">
            <w:pPr>
              <w:spacing w:line="360" w:lineRule="auto"/>
              <w:rPr>
                <w:sz w:val="12"/>
                <w:szCs w:val="12"/>
              </w:rPr>
            </w:pPr>
            <w:r w:rsidRPr="00D638C2">
              <w:rPr>
                <w:sz w:val="12"/>
                <w:szCs w:val="12"/>
              </w:rPr>
              <w:t>3.082</w:t>
            </w:r>
          </w:p>
        </w:tc>
        <w:tc>
          <w:tcPr>
            <w:tcW w:w="960" w:type="dxa"/>
            <w:noWrap/>
            <w:hideMark/>
          </w:tcPr>
          <w:p w14:paraId="7F95AFF4" w14:textId="77777777" w:rsidR="00D638C2" w:rsidRPr="00D638C2" w:rsidRDefault="00D638C2" w:rsidP="00D638C2">
            <w:pPr>
              <w:spacing w:line="360" w:lineRule="auto"/>
              <w:rPr>
                <w:sz w:val="12"/>
                <w:szCs w:val="12"/>
              </w:rPr>
            </w:pPr>
            <w:r w:rsidRPr="00D638C2">
              <w:rPr>
                <w:sz w:val="12"/>
                <w:szCs w:val="12"/>
              </w:rPr>
              <w:t>0.2249</w:t>
            </w:r>
          </w:p>
        </w:tc>
      </w:tr>
      <w:tr w:rsidR="00D638C2" w:rsidRPr="00D638C2" w14:paraId="1E94A004" w14:textId="77777777" w:rsidTr="00D638C2">
        <w:trPr>
          <w:trHeight w:val="300"/>
        </w:trPr>
        <w:tc>
          <w:tcPr>
            <w:tcW w:w="4543" w:type="dxa"/>
            <w:noWrap/>
            <w:hideMark/>
          </w:tcPr>
          <w:p w14:paraId="18C915E3" w14:textId="77777777" w:rsidR="00D638C2" w:rsidRPr="00D638C2" w:rsidRDefault="00D638C2" w:rsidP="00D638C2">
            <w:pPr>
              <w:spacing w:line="360" w:lineRule="auto"/>
              <w:rPr>
                <w:sz w:val="12"/>
                <w:szCs w:val="12"/>
              </w:rPr>
            </w:pPr>
            <w:r w:rsidRPr="00D638C2">
              <w:rPr>
                <w:sz w:val="12"/>
                <w:szCs w:val="12"/>
              </w:rPr>
              <w:t>pentachlorophenol, purified</w:t>
            </w:r>
          </w:p>
        </w:tc>
        <w:tc>
          <w:tcPr>
            <w:tcW w:w="1169" w:type="dxa"/>
            <w:noWrap/>
            <w:hideMark/>
          </w:tcPr>
          <w:p w14:paraId="755976AF" w14:textId="77777777" w:rsidR="00D638C2" w:rsidRPr="00D638C2" w:rsidRDefault="00D638C2" w:rsidP="00D638C2">
            <w:pPr>
              <w:spacing w:line="360" w:lineRule="auto"/>
              <w:rPr>
                <w:sz w:val="12"/>
                <w:szCs w:val="12"/>
              </w:rPr>
            </w:pPr>
            <w:r w:rsidRPr="00D638C2">
              <w:rPr>
                <w:sz w:val="12"/>
                <w:szCs w:val="12"/>
              </w:rPr>
              <w:t>87-86-5</w:t>
            </w:r>
          </w:p>
        </w:tc>
        <w:tc>
          <w:tcPr>
            <w:tcW w:w="960" w:type="dxa"/>
            <w:noWrap/>
            <w:hideMark/>
          </w:tcPr>
          <w:p w14:paraId="042B13E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3A685C5" w14:textId="77777777" w:rsidR="00D638C2" w:rsidRPr="00D638C2" w:rsidRDefault="00D638C2" w:rsidP="00D638C2">
            <w:pPr>
              <w:spacing w:line="360" w:lineRule="auto"/>
              <w:rPr>
                <w:sz w:val="12"/>
                <w:szCs w:val="12"/>
              </w:rPr>
            </w:pPr>
            <w:r w:rsidRPr="00D638C2">
              <w:rPr>
                <w:sz w:val="12"/>
                <w:szCs w:val="12"/>
              </w:rPr>
              <w:t>161</w:t>
            </w:r>
          </w:p>
        </w:tc>
        <w:tc>
          <w:tcPr>
            <w:tcW w:w="998" w:type="dxa"/>
            <w:noWrap/>
            <w:hideMark/>
          </w:tcPr>
          <w:p w14:paraId="266680AE" w14:textId="77777777" w:rsidR="00D638C2" w:rsidRPr="00D638C2" w:rsidRDefault="00D638C2" w:rsidP="00D638C2">
            <w:pPr>
              <w:spacing w:line="360" w:lineRule="auto"/>
              <w:rPr>
                <w:sz w:val="12"/>
                <w:szCs w:val="12"/>
              </w:rPr>
            </w:pPr>
            <w:r w:rsidRPr="00D638C2">
              <w:rPr>
                <w:sz w:val="12"/>
                <w:szCs w:val="12"/>
              </w:rPr>
              <w:t>519.8</w:t>
            </w:r>
          </w:p>
        </w:tc>
        <w:tc>
          <w:tcPr>
            <w:tcW w:w="998" w:type="dxa"/>
            <w:noWrap/>
            <w:hideMark/>
          </w:tcPr>
          <w:p w14:paraId="456349D5" w14:textId="77777777" w:rsidR="00D638C2" w:rsidRPr="00D638C2" w:rsidRDefault="00D638C2" w:rsidP="00D638C2">
            <w:pPr>
              <w:spacing w:line="360" w:lineRule="auto"/>
              <w:rPr>
                <w:sz w:val="12"/>
                <w:szCs w:val="12"/>
              </w:rPr>
            </w:pPr>
            <w:r w:rsidRPr="00D638C2">
              <w:rPr>
                <w:sz w:val="12"/>
                <w:szCs w:val="12"/>
              </w:rPr>
              <w:t>522.2</w:t>
            </w:r>
          </w:p>
        </w:tc>
        <w:tc>
          <w:tcPr>
            <w:tcW w:w="960" w:type="dxa"/>
            <w:noWrap/>
            <w:hideMark/>
          </w:tcPr>
          <w:p w14:paraId="0D145A2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60D45C78" w14:textId="77777777" w:rsidR="00D638C2" w:rsidRPr="00D638C2" w:rsidRDefault="00D638C2" w:rsidP="00D638C2">
            <w:pPr>
              <w:spacing w:line="360" w:lineRule="auto"/>
              <w:rPr>
                <w:sz w:val="12"/>
                <w:szCs w:val="12"/>
              </w:rPr>
            </w:pPr>
            <w:r w:rsidRPr="00D638C2">
              <w:rPr>
                <w:sz w:val="12"/>
                <w:szCs w:val="12"/>
              </w:rPr>
              <w:t>0.0887</w:t>
            </w:r>
          </w:p>
        </w:tc>
        <w:tc>
          <w:tcPr>
            <w:tcW w:w="960" w:type="dxa"/>
            <w:noWrap/>
            <w:hideMark/>
          </w:tcPr>
          <w:p w14:paraId="4DEC458E" w14:textId="77777777" w:rsidR="00D638C2" w:rsidRPr="00D638C2" w:rsidRDefault="00D638C2" w:rsidP="00D638C2">
            <w:pPr>
              <w:spacing w:line="360" w:lineRule="auto"/>
              <w:rPr>
                <w:sz w:val="12"/>
                <w:szCs w:val="12"/>
              </w:rPr>
            </w:pPr>
            <w:r w:rsidRPr="00D638C2">
              <w:rPr>
                <w:sz w:val="12"/>
                <w:szCs w:val="12"/>
              </w:rPr>
              <w:t>0.08031</w:t>
            </w:r>
          </w:p>
        </w:tc>
        <w:tc>
          <w:tcPr>
            <w:tcW w:w="960" w:type="dxa"/>
            <w:noWrap/>
            <w:hideMark/>
          </w:tcPr>
          <w:p w14:paraId="7C3529E1" w14:textId="77777777" w:rsidR="00D638C2" w:rsidRPr="00D638C2" w:rsidRDefault="00D638C2" w:rsidP="00D638C2">
            <w:pPr>
              <w:spacing w:line="360" w:lineRule="auto"/>
              <w:rPr>
                <w:sz w:val="12"/>
                <w:szCs w:val="12"/>
              </w:rPr>
            </w:pPr>
            <w:r w:rsidRPr="00D638C2">
              <w:rPr>
                <w:sz w:val="12"/>
                <w:szCs w:val="12"/>
              </w:rPr>
              <w:t>8.631</w:t>
            </w:r>
          </w:p>
        </w:tc>
      </w:tr>
      <w:tr w:rsidR="00D638C2" w:rsidRPr="00D638C2" w14:paraId="2DDA9B31" w14:textId="77777777" w:rsidTr="00D638C2">
        <w:trPr>
          <w:trHeight w:val="300"/>
        </w:trPr>
        <w:tc>
          <w:tcPr>
            <w:tcW w:w="4543" w:type="dxa"/>
            <w:noWrap/>
            <w:hideMark/>
          </w:tcPr>
          <w:p w14:paraId="46CB75EC" w14:textId="77777777" w:rsidR="00D638C2" w:rsidRPr="00D638C2" w:rsidRDefault="00D638C2" w:rsidP="00D638C2">
            <w:pPr>
              <w:spacing w:line="360" w:lineRule="auto"/>
              <w:rPr>
                <w:sz w:val="12"/>
                <w:szCs w:val="12"/>
              </w:rPr>
            </w:pPr>
            <w:r w:rsidRPr="00D638C2">
              <w:rPr>
                <w:sz w:val="12"/>
                <w:szCs w:val="12"/>
              </w:rPr>
              <w:t>perfluorodecanoic acid</w:t>
            </w:r>
          </w:p>
        </w:tc>
        <w:tc>
          <w:tcPr>
            <w:tcW w:w="1169" w:type="dxa"/>
            <w:noWrap/>
            <w:hideMark/>
          </w:tcPr>
          <w:p w14:paraId="0677A89E" w14:textId="77777777" w:rsidR="00D638C2" w:rsidRPr="00D638C2" w:rsidRDefault="00D638C2" w:rsidP="00D638C2">
            <w:pPr>
              <w:spacing w:line="360" w:lineRule="auto"/>
              <w:rPr>
                <w:sz w:val="12"/>
                <w:szCs w:val="12"/>
              </w:rPr>
            </w:pPr>
            <w:r w:rsidRPr="00D638C2">
              <w:rPr>
                <w:sz w:val="12"/>
                <w:szCs w:val="12"/>
              </w:rPr>
              <w:t>335-76-2</w:t>
            </w:r>
          </w:p>
        </w:tc>
        <w:tc>
          <w:tcPr>
            <w:tcW w:w="960" w:type="dxa"/>
            <w:noWrap/>
            <w:hideMark/>
          </w:tcPr>
          <w:p w14:paraId="378C6C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12FE495" w14:textId="77777777" w:rsidR="00D638C2" w:rsidRPr="00D638C2" w:rsidRDefault="00D638C2" w:rsidP="00D638C2">
            <w:pPr>
              <w:spacing w:line="360" w:lineRule="auto"/>
              <w:rPr>
                <w:sz w:val="12"/>
                <w:szCs w:val="12"/>
              </w:rPr>
            </w:pPr>
            <w:r w:rsidRPr="00D638C2">
              <w:rPr>
                <w:sz w:val="12"/>
                <w:szCs w:val="12"/>
              </w:rPr>
              <w:t>147</w:t>
            </w:r>
          </w:p>
        </w:tc>
        <w:tc>
          <w:tcPr>
            <w:tcW w:w="998" w:type="dxa"/>
            <w:noWrap/>
            <w:hideMark/>
          </w:tcPr>
          <w:p w14:paraId="4560F348" w14:textId="77777777" w:rsidR="00D638C2" w:rsidRPr="00D638C2" w:rsidRDefault="00D638C2" w:rsidP="00D638C2">
            <w:pPr>
              <w:spacing w:line="360" w:lineRule="auto"/>
              <w:rPr>
                <w:sz w:val="12"/>
                <w:szCs w:val="12"/>
              </w:rPr>
            </w:pPr>
            <w:r w:rsidRPr="00D638C2">
              <w:rPr>
                <w:sz w:val="12"/>
                <w:szCs w:val="12"/>
              </w:rPr>
              <w:t>293.3</w:t>
            </w:r>
          </w:p>
        </w:tc>
        <w:tc>
          <w:tcPr>
            <w:tcW w:w="998" w:type="dxa"/>
            <w:noWrap/>
            <w:hideMark/>
          </w:tcPr>
          <w:p w14:paraId="3361F21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4F921E0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3969DB4" w14:textId="77777777" w:rsidR="00D638C2" w:rsidRPr="00D638C2" w:rsidRDefault="00D638C2" w:rsidP="00D638C2">
            <w:pPr>
              <w:spacing w:line="360" w:lineRule="auto"/>
              <w:rPr>
                <w:sz w:val="12"/>
                <w:szCs w:val="12"/>
              </w:rPr>
            </w:pPr>
            <w:r w:rsidRPr="00D638C2">
              <w:rPr>
                <w:sz w:val="12"/>
                <w:szCs w:val="12"/>
              </w:rPr>
              <w:t>0.2088</w:t>
            </w:r>
          </w:p>
        </w:tc>
        <w:tc>
          <w:tcPr>
            <w:tcW w:w="960" w:type="dxa"/>
            <w:noWrap/>
            <w:hideMark/>
          </w:tcPr>
          <w:p w14:paraId="342CCDD8" w14:textId="77777777" w:rsidR="00D638C2" w:rsidRPr="00D638C2" w:rsidRDefault="00D638C2" w:rsidP="00D638C2">
            <w:pPr>
              <w:spacing w:line="360" w:lineRule="auto"/>
              <w:rPr>
                <w:sz w:val="12"/>
                <w:szCs w:val="12"/>
              </w:rPr>
            </w:pPr>
            <w:r w:rsidRPr="00D638C2">
              <w:rPr>
                <w:sz w:val="12"/>
                <w:szCs w:val="12"/>
              </w:rPr>
              <w:t>0.001265</w:t>
            </w:r>
          </w:p>
        </w:tc>
        <w:tc>
          <w:tcPr>
            <w:tcW w:w="960" w:type="dxa"/>
            <w:noWrap/>
            <w:hideMark/>
          </w:tcPr>
          <w:p w14:paraId="35E1ADF0" w14:textId="77777777" w:rsidR="00D638C2" w:rsidRPr="00D638C2" w:rsidRDefault="00D638C2" w:rsidP="00D638C2">
            <w:pPr>
              <w:spacing w:line="360" w:lineRule="auto"/>
              <w:rPr>
                <w:sz w:val="12"/>
                <w:szCs w:val="12"/>
              </w:rPr>
            </w:pPr>
            <w:r w:rsidRPr="00D638C2">
              <w:rPr>
                <w:sz w:val="12"/>
                <w:szCs w:val="12"/>
              </w:rPr>
              <w:t>548</w:t>
            </w:r>
          </w:p>
        </w:tc>
      </w:tr>
      <w:tr w:rsidR="00D638C2" w:rsidRPr="00D638C2" w14:paraId="70CA1069" w14:textId="77777777" w:rsidTr="00D638C2">
        <w:trPr>
          <w:trHeight w:val="300"/>
        </w:trPr>
        <w:tc>
          <w:tcPr>
            <w:tcW w:w="4543" w:type="dxa"/>
            <w:noWrap/>
            <w:hideMark/>
          </w:tcPr>
          <w:p w14:paraId="368079D2" w14:textId="77777777" w:rsidR="00D638C2" w:rsidRPr="00D638C2" w:rsidRDefault="00D638C2" w:rsidP="00D638C2">
            <w:pPr>
              <w:spacing w:line="360" w:lineRule="auto"/>
              <w:rPr>
                <w:sz w:val="12"/>
                <w:szCs w:val="12"/>
              </w:rPr>
            </w:pPr>
            <w:r w:rsidRPr="00D638C2">
              <w:rPr>
                <w:sz w:val="12"/>
                <w:szCs w:val="12"/>
              </w:rPr>
              <w:t>perfluorohexane-1-sulphonic acid – potassium salt</w:t>
            </w:r>
          </w:p>
        </w:tc>
        <w:tc>
          <w:tcPr>
            <w:tcW w:w="1169" w:type="dxa"/>
            <w:noWrap/>
            <w:hideMark/>
          </w:tcPr>
          <w:p w14:paraId="79CE5104" w14:textId="77777777" w:rsidR="00D638C2" w:rsidRPr="00D638C2" w:rsidRDefault="00D638C2" w:rsidP="00D638C2">
            <w:pPr>
              <w:spacing w:line="360" w:lineRule="auto"/>
              <w:rPr>
                <w:sz w:val="12"/>
                <w:szCs w:val="12"/>
              </w:rPr>
            </w:pPr>
            <w:r w:rsidRPr="00D638C2">
              <w:rPr>
                <w:sz w:val="12"/>
                <w:szCs w:val="12"/>
              </w:rPr>
              <w:t>3871-99-6</w:t>
            </w:r>
          </w:p>
        </w:tc>
        <w:tc>
          <w:tcPr>
            <w:tcW w:w="960" w:type="dxa"/>
            <w:noWrap/>
            <w:hideMark/>
          </w:tcPr>
          <w:p w14:paraId="7B06FD9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3B5C80" w14:textId="77777777" w:rsidR="00D638C2" w:rsidRPr="00D638C2" w:rsidRDefault="00D638C2" w:rsidP="00D638C2">
            <w:pPr>
              <w:spacing w:line="360" w:lineRule="auto"/>
              <w:rPr>
                <w:sz w:val="12"/>
                <w:szCs w:val="12"/>
              </w:rPr>
            </w:pPr>
            <w:r w:rsidRPr="00D638C2">
              <w:rPr>
                <w:sz w:val="12"/>
                <w:szCs w:val="12"/>
              </w:rPr>
              <w:t>143</w:t>
            </w:r>
          </w:p>
        </w:tc>
        <w:tc>
          <w:tcPr>
            <w:tcW w:w="998" w:type="dxa"/>
            <w:noWrap/>
            <w:hideMark/>
          </w:tcPr>
          <w:p w14:paraId="3E5881D4" w14:textId="77777777" w:rsidR="00D638C2" w:rsidRPr="00D638C2" w:rsidRDefault="00D638C2" w:rsidP="00D638C2">
            <w:pPr>
              <w:spacing w:line="360" w:lineRule="auto"/>
              <w:rPr>
                <w:sz w:val="12"/>
                <w:szCs w:val="12"/>
              </w:rPr>
            </w:pPr>
            <w:r w:rsidRPr="00D638C2">
              <w:rPr>
                <w:sz w:val="12"/>
                <w:szCs w:val="12"/>
              </w:rPr>
              <w:t>464.4</w:t>
            </w:r>
          </w:p>
        </w:tc>
        <w:tc>
          <w:tcPr>
            <w:tcW w:w="998" w:type="dxa"/>
            <w:noWrap/>
            <w:hideMark/>
          </w:tcPr>
          <w:p w14:paraId="647967FF"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20979481"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7228DDCB" w14:textId="77777777" w:rsidR="00D638C2" w:rsidRPr="00D638C2" w:rsidRDefault="00D638C2" w:rsidP="00D638C2">
            <w:pPr>
              <w:spacing w:line="360" w:lineRule="auto"/>
              <w:rPr>
                <w:sz w:val="12"/>
                <w:szCs w:val="12"/>
              </w:rPr>
            </w:pPr>
            <w:r w:rsidRPr="00D638C2">
              <w:rPr>
                <w:sz w:val="12"/>
                <w:szCs w:val="12"/>
              </w:rPr>
              <w:t>0.2362</w:t>
            </w:r>
          </w:p>
        </w:tc>
        <w:tc>
          <w:tcPr>
            <w:tcW w:w="960" w:type="dxa"/>
            <w:noWrap/>
            <w:hideMark/>
          </w:tcPr>
          <w:p w14:paraId="24D1B925" w14:textId="77777777" w:rsidR="00D638C2" w:rsidRPr="00D638C2" w:rsidRDefault="00D638C2" w:rsidP="00D638C2">
            <w:pPr>
              <w:spacing w:line="360" w:lineRule="auto"/>
              <w:rPr>
                <w:sz w:val="12"/>
                <w:szCs w:val="12"/>
              </w:rPr>
            </w:pPr>
            <w:r w:rsidRPr="00D638C2">
              <w:rPr>
                <w:sz w:val="12"/>
                <w:szCs w:val="12"/>
              </w:rPr>
              <w:t>0.001256</w:t>
            </w:r>
          </w:p>
        </w:tc>
        <w:tc>
          <w:tcPr>
            <w:tcW w:w="960" w:type="dxa"/>
            <w:noWrap/>
            <w:hideMark/>
          </w:tcPr>
          <w:p w14:paraId="1CB898C9" w14:textId="77777777" w:rsidR="00D638C2" w:rsidRPr="00D638C2" w:rsidRDefault="00D638C2" w:rsidP="00D638C2">
            <w:pPr>
              <w:spacing w:line="360" w:lineRule="auto"/>
              <w:rPr>
                <w:sz w:val="12"/>
                <w:szCs w:val="12"/>
              </w:rPr>
            </w:pPr>
            <w:r w:rsidRPr="00D638C2">
              <w:rPr>
                <w:sz w:val="12"/>
                <w:szCs w:val="12"/>
              </w:rPr>
              <w:t>552</w:t>
            </w:r>
          </w:p>
        </w:tc>
      </w:tr>
      <w:tr w:rsidR="00D638C2" w:rsidRPr="00D638C2" w14:paraId="294CB546" w14:textId="77777777" w:rsidTr="00D638C2">
        <w:trPr>
          <w:trHeight w:val="300"/>
        </w:trPr>
        <w:tc>
          <w:tcPr>
            <w:tcW w:w="4543" w:type="dxa"/>
            <w:noWrap/>
            <w:hideMark/>
          </w:tcPr>
          <w:p w14:paraId="12E49198" w14:textId="77777777" w:rsidR="00D638C2" w:rsidRPr="00D638C2" w:rsidRDefault="00D638C2" w:rsidP="00D638C2">
            <w:pPr>
              <w:spacing w:line="360" w:lineRule="auto"/>
              <w:rPr>
                <w:sz w:val="12"/>
                <w:szCs w:val="12"/>
              </w:rPr>
            </w:pPr>
            <w:r w:rsidRPr="00D638C2">
              <w:rPr>
                <w:sz w:val="12"/>
                <w:szCs w:val="12"/>
              </w:rPr>
              <w:t>perfluorooctane sulfonate</w:t>
            </w:r>
          </w:p>
        </w:tc>
        <w:tc>
          <w:tcPr>
            <w:tcW w:w="1169" w:type="dxa"/>
            <w:noWrap/>
            <w:hideMark/>
          </w:tcPr>
          <w:p w14:paraId="65B23B06" w14:textId="77777777" w:rsidR="00D638C2" w:rsidRPr="00D638C2" w:rsidRDefault="00D638C2" w:rsidP="00D638C2">
            <w:pPr>
              <w:spacing w:line="360" w:lineRule="auto"/>
              <w:rPr>
                <w:sz w:val="12"/>
                <w:szCs w:val="12"/>
              </w:rPr>
            </w:pPr>
            <w:r w:rsidRPr="00D638C2">
              <w:rPr>
                <w:sz w:val="12"/>
                <w:szCs w:val="12"/>
              </w:rPr>
              <w:t>45298-90-6</w:t>
            </w:r>
          </w:p>
        </w:tc>
        <w:tc>
          <w:tcPr>
            <w:tcW w:w="960" w:type="dxa"/>
            <w:noWrap/>
            <w:hideMark/>
          </w:tcPr>
          <w:p w14:paraId="018F47F9"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0C8D96C" w14:textId="77777777" w:rsidR="00D638C2" w:rsidRPr="00D638C2" w:rsidRDefault="00D638C2" w:rsidP="00D638C2">
            <w:pPr>
              <w:spacing w:line="360" w:lineRule="auto"/>
              <w:rPr>
                <w:sz w:val="12"/>
                <w:szCs w:val="12"/>
              </w:rPr>
            </w:pPr>
            <w:r w:rsidRPr="00D638C2">
              <w:rPr>
                <w:sz w:val="12"/>
                <w:szCs w:val="12"/>
              </w:rPr>
              <w:t>148</w:t>
            </w:r>
          </w:p>
        </w:tc>
        <w:tc>
          <w:tcPr>
            <w:tcW w:w="998" w:type="dxa"/>
            <w:noWrap/>
            <w:hideMark/>
          </w:tcPr>
          <w:p w14:paraId="6449E664" w14:textId="77777777" w:rsidR="00D638C2" w:rsidRPr="00D638C2" w:rsidRDefault="00D638C2" w:rsidP="00D638C2">
            <w:pPr>
              <w:spacing w:line="360" w:lineRule="auto"/>
              <w:rPr>
                <w:sz w:val="12"/>
                <w:szCs w:val="12"/>
              </w:rPr>
            </w:pPr>
            <w:r w:rsidRPr="00D638C2">
              <w:rPr>
                <w:sz w:val="12"/>
                <w:szCs w:val="12"/>
              </w:rPr>
              <w:t>173.9</w:t>
            </w:r>
          </w:p>
        </w:tc>
        <w:tc>
          <w:tcPr>
            <w:tcW w:w="998" w:type="dxa"/>
            <w:noWrap/>
            <w:hideMark/>
          </w:tcPr>
          <w:p w14:paraId="02186DC3"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7E3786BC"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338E3A5" w14:textId="77777777" w:rsidR="00D638C2" w:rsidRPr="00D638C2" w:rsidRDefault="00D638C2" w:rsidP="00D638C2">
            <w:pPr>
              <w:spacing w:line="360" w:lineRule="auto"/>
              <w:rPr>
                <w:sz w:val="12"/>
                <w:szCs w:val="12"/>
              </w:rPr>
            </w:pPr>
            <w:r w:rsidRPr="00D638C2">
              <w:rPr>
                <w:sz w:val="12"/>
                <w:szCs w:val="12"/>
              </w:rPr>
              <w:t>0.2185</w:t>
            </w:r>
          </w:p>
        </w:tc>
        <w:tc>
          <w:tcPr>
            <w:tcW w:w="960" w:type="dxa"/>
            <w:noWrap/>
            <w:hideMark/>
          </w:tcPr>
          <w:p w14:paraId="2881F966" w14:textId="77777777" w:rsidR="00D638C2" w:rsidRPr="00D638C2" w:rsidRDefault="00D638C2" w:rsidP="00D638C2">
            <w:pPr>
              <w:spacing w:line="360" w:lineRule="auto"/>
              <w:rPr>
                <w:sz w:val="12"/>
                <w:szCs w:val="12"/>
              </w:rPr>
            </w:pPr>
            <w:r w:rsidRPr="00D638C2">
              <w:rPr>
                <w:sz w:val="12"/>
                <w:szCs w:val="12"/>
              </w:rPr>
              <w:t>0.000885</w:t>
            </w:r>
          </w:p>
        </w:tc>
        <w:tc>
          <w:tcPr>
            <w:tcW w:w="960" w:type="dxa"/>
            <w:noWrap/>
            <w:hideMark/>
          </w:tcPr>
          <w:p w14:paraId="1D498A56" w14:textId="77777777" w:rsidR="00D638C2" w:rsidRPr="00D638C2" w:rsidRDefault="00D638C2" w:rsidP="00D638C2">
            <w:pPr>
              <w:spacing w:line="360" w:lineRule="auto"/>
              <w:rPr>
                <w:sz w:val="12"/>
                <w:szCs w:val="12"/>
              </w:rPr>
            </w:pPr>
            <w:r w:rsidRPr="00D638C2">
              <w:rPr>
                <w:sz w:val="12"/>
                <w:szCs w:val="12"/>
              </w:rPr>
              <w:t>782.9</w:t>
            </w:r>
          </w:p>
        </w:tc>
      </w:tr>
      <w:tr w:rsidR="00D638C2" w:rsidRPr="00D638C2" w14:paraId="06F91343" w14:textId="77777777" w:rsidTr="00D638C2">
        <w:trPr>
          <w:trHeight w:val="300"/>
        </w:trPr>
        <w:tc>
          <w:tcPr>
            <w:tcW w:w="4543" w:type="dxa"/>
            <w:noWrap/>
            <w:hideMark/>
          </w:tcPr>
          <w:p w14:paraId="7ED30276" w14:textId="77777777" w:rsidR="00D638C2" w:rsidRPr="00D638C2" w:rsidRDefault="00D638C2" w:rsidP="00D638C2">
            <w:pPr>
              <w:spacing w:line="360" w:lineRule="auto"/>
              <w:rPr>
                <w:sz w:val="12"/>
                <w:szCs w:val="12"/>
              </w:rPr>
            </w:pPr>
            <w:r w:rsidRPr="00D638C2">
              <w:rPr>
                <w:sz w:val="12"/>
                <w:szCs w:val="12"/>
              </w:rPr>
              <w:t>perfluorooctanoic acid</w:t>
            </w:r>
          </w:p>
        </w:tc>
        <w:tc>
          <w:tcPr>
            <w:tcW w:w="1169" w:type="dxa"/>
            <w:noWrap/>
            <w:hideMark/>
          </w:tcPr>
          <w:p w14:paraId="00126660" w14:textId="77777777" w:rsidR="00D638C2" w:rsidRPr="00D638C2" w:rsidRDefault="00D638C2" w:rsidP="00D638C2">
            <w:pPr>
              <w:spacing w:line="360" w:lineRule="auto"/>
              <w:rPr>
                <w:sz w:val="12"/>
                <w:szCs w:val="12"/>
              </w:rPr>
            </w:pPr>
            <w:r w:rsidRPr="00D638C2">
              <w:rPr>
                <w:sz w:val="12"/>
                <w:szCs w:val="12"/>
              </w:rPr>
              <w:t>335-67-1</w:t>
            </w:r>
          </w:p>
        </w:tc>
        <w:tc>
          <w:tcPr>
            <w:tcW w:w="960" w:type="dxa"/>
            <w:noWrap/>
            <w:hideMark/>
          </w:tcPr>
          <w:p w14:paraId="5CEE2DF1"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86551D1" w14:textId="77777777" w:rsidR="00D638C2" w:rsidRPr="00D638C2" w:rsidRDefault="00D638C2" w:rsidP="00D638C2">
            <w:pPr>
              <w:spacing w:line="360" w:lineRule="auto"/>
              <w:rPr>
                <w:sz w:val="12"/>
                <w:szCs w:val="12"/>
              </w:rPr>
            </w:pPr>
            <w:r w:rsidRPr="00D638C2">
              <w:rPr>
                <w:sz w:val="12"/>
                <w:szCs w:val="12"/>
              </w:rPr>
              <w:t>146, 192</w:t>
            </w:r>
          </w:p>
        </w:tc>
        <w:tc>
          <w:tcPr>
            <w:tcW w:w="998" w:type="dxa"/>
            <w:noWrap/>
            <w:hideMark/>
          </w:tcPr>
          <w:p w14:paraId="2200892F" w14:textId="77777777" w:rsidR="00D638C2" w:rsidRPr="00D638C2" w:rsidRDefault="00D638C2" w:rsidP="00D638C2">
            <w:pPr>
              <w:spacing w:line="360" w:lineRule="auto"/>
              <w:rPr>
                <w:sz w:val="12"/>
                <w:szCs w:val="12"/>
              </w:rPr>
            </w:pPr>
            <w:r w:rsidRPr="00D638C2">
              <w:rPr>
                <w:sz w:val="12"/>
                <w:szCs w:val="12"/>
              </w:rPr>
              <w:t>1075</w:t>
            </w:r>
          </w:p>
        </w:tc>
        <w:tc>
          <w:tcPr>
            <w:tcW w:w="998" w:type="dxa"/>
            <w:noWrap/>
            <w:hideMark/>
          </w:tcPr>
          <w:p w14:paraId="099B83C7" w14:textId="77777777" w:rsidR="00D638C2" w:rsidRPr="00D638C2" w:rsidRDefault="00D638C2" w:rsidP="00D638C2">
            <w:pPr>
              <w:spacing w:line="360" w:lineRule="auto"/>
              <w:rPr>
                <w:sz w:val="12"/>
                <w:szCs w:val="12"/>
              </w:rPr>
            </w:pPr>
            <w:r w:rsidRPr="00D638C2">
              <w:rPr>
                <w:sz w:val="12"/>
                <w:szCs w:val="12"/>
              </w:rPr>
              <w:t>1012</w:t>
            </w:r>
          </w:p>
        </w:tc>
        <w:tc>
          <w:tcPr>
            <w:tcW w:w="960" w:type="dxa"/>
            <w:noWrap/>
            <w:hideMark/>
          </w:tcPr>
          <w:p w14:paraId="2E1B298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3142D40" w14:textId="77777777" w:rsidR="00D638C2" w:rsidRPr="00D638C2" w:rsidRDefault="00D638C2" w:rsidP="00D638C2">
            <w:pPr>
              <w:spacing w:line="360" w:lineRule="auto"/>
              <w:rPr>
                <w:sz w:val="12"/>
                <w:szCs w:val="12"/>
              </w:rPr>
            </w:pPr>
            <w:r w:rsidRPr="00D638C2">
              <w:rPr>
                <w:sz w:val="12"/>
                <w:szCs w:val="12"/>
              </w:rPr>
              <w:t>46.58</w:t>
            </w:r>
          </w:p>
        </w:tc>
        <w:tc>
          <w:tcPr>
            <w:tcW w:w="960" w:type="dxa"/>
            <w:noWrap/>
            <w:hideMark/>
          </w:tcPr>
          <w:p w14:paraId="1818E5F7" w14:textId="77777777" w:rsidR="00D638C2" w:rsidRPr="00D638C2" w:rsidRDefault="00D638C2" w:rsidP="00D638C2">
            <w:pPr>
              <w:spacing w:line="360" w:lineRule="auto"/>
              <w:rPr>
                <w:sz w:val="12"/>
                <w:szCs w:val="12"/>
              </w:rPr>
            </w:pPr>
            <w:r w:rsidRPr="00D638C2">
              <w:rPr>
                <w:sz w:val="12"/>
                <w:szCs w:val="12"/>
              </w:rPr>
              <w:t>1.43E-07</w:t>
            </w:r>
          </w:p>
        </w:tc>
        <w:tc>
          <w:tcPr>
            <w:tcW w:w="960" w:type="dxa"/>
            <w:noWrap/>
            <w:hideMark/>
          </w:tcPr>
          <w:p w14:paraId="0E3AF5EC" w14:textId="77777777" w:rsidR="00D638C2" w:rsidRPr="00D638C2" w:rsidRDefault="00D638C2" w:rsidP="00D638C2">
            <w:pPr>
              <w:spacing w:line="360" w:lineRule="auto"/>
              <w:rPr>
                <w:sz w:val="12"/>
                <w:szCs w:val="12"/>
              </w:rPr>
            </w:pPr>
            <w:r w:rsidRPr="00D638C2">
              <w:rPr>
                <w:sz w:val="12"/>
                <w:szCs w:val="12"/>
              </w:rPr>
              <w:t>4843000</w:t>
            </w:r>
          </w:p>
        </w:tc>
      </w:tr>
      <w:tr w:rsidR="00D638C2" w:rsidRPr="00D638C2" w14:paraId="34F3AA01" w14:textId="77777777" w:rsidTr="00D638C2">
        <w:trPr>
          <w:trHeight w:val="300"/>
        </w:trPr>
        <w:tc>
          <w:tcPr>
            <w:tcW w:w="4543" w:type="dxa"/>
            <w:noWrap/>
            <w:hideMark/>
          </w:tcPr>
          <w:p w14:paraId="1C64B17B" w14:textId="77777777" w:rsidR="00D638C2" w:rsidRPr="00D638C2" w:rsidRDefault="00D638C2" w:rsidP="00D638C2">
            <w:pPr>
              <w:spacing w:line="360" w:lineRule="auto"/>
              <w:rPr>
                <w:sz w:val="12"/>
                <w:szCs w:val="12"/>
              </w:rPr>
            </w:pPr>
            <w:r w:rsidRPr="00D638C2">
              <w:rPr>
                <w:sz w:val="12"/>
                <w:szCs w:val="12"/>
              </w:rPr>
              <w:t>phenacetin</w:t>
            </w:r>
          </w:p>
        </w:tc>
        <w:tc>
          <w:tcPr>
            <w:tcW w:w="1169" w:type="dxa"/>
            <w:noWrap/>
            <w:hideMark/>
          </w:tcPr>
          <w:p w14:paraId="5DF981BD" w14:textId="77777777" w:rsidR="00D638C2" w:rsidRPr="00D638C2" w:rsidRDefault="00D638C2" w:rsidP="00D638C2">
            <w:pPr>
              <w:spacing w:line="360" w:lineRule="auto"/>
              <w:rPr>
                <w:sz w:val="12"/>
                <w:szCs w:val="12"/>
              </w:rPr>
            </w:pPr>
            <w:r w:rsidRPr="00D638C2">
              <w:rPr>
                <w:sz w:val="12"/>
                <w:szCs w:val="12"/>
              </w:rPr>
              <w:t>62-44-2</w:t>
            </w:r>
          </w:p>
        </w:tc>
        <w:tc>
          <w:tcPr>
            <w:tcW w:w="960" w:type="dxa"/>
            <w:noWrap/>
            <w:hideMark/>
          </w:tcPr>
          <w:p w14:paraId="47F3297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68BADF3" w14:textId="77777777" w:rsidR="00D638C2" w:rsidRPr="00D638C2" w:rsidRDefault="00D638C2" w:rsidP="00D638C2">
            <w:pPr>
              <w:spacing w:line="360" w:lineRule="auto"/>
              <w:rPr>
                <w:sz w:val="12"/>
                <w:szCs w:val="12"/>
              </w:rPr>
            </w:pPr>
            <w:r w:rsidRPr="00D638C2">
              <w:rPr>
                <w:sz w:val="12"/>
                <w:szCs w:val="12"/>
              </w:rPr>
              <w:t>1, 192, 62, 63, 67</w:t>
            </w:r>
          </w:p>
        </w:tc>
        <w:tc>
          <w:tcPr>
            <w:tcW w:w="998" w:type="dxa"/>
            <w:noWrap/>
            <w:hideMark/>
          </w:tcPr>
          <w:p w14:paraId="479D21B0" w14:textId="77777777" w:rsidR="00D638C2" w:rsidRPr="00D638C2" w:rsidRDefault="00D638C2" w:rsidP="00D638C2">
            <w:pPr>
              <w:spacing w:line="360" w:lineRule="auto"/>
              <w:rPr>
                <w:sz w:val="12"/>
                <w:szCs w:val="12"/>
              </w:rPr>
            </w:pPr>
            <w:r w:rsidRPr="00D638C2">
              <w:rPr>
                <w:sz w:val="12"/>
                <w:szCs w:val="12"/>
              </w:rPr>
              <w:t>265.4</w:t>
            </w:r>
          </w:p>
        </w:tc>
        <w:tc>
          <w:tcPr>
            <w:tcW w:w="998" w:type="dxa"/>
            <w:noWrap/>
            <w:hideMark/>
          </w:tcPr>
          <w:p w14:paraId="722231AE" w14:textId="77777777" w:rsidR="00D638C2" w:rsidRPr="00D638C2" w:rsidRDefault="00D638C2" w:rsidP="00D638C2">
            <w:pPr>
              <w:spacing w:line="360" w:lineRule="auto"/>
              <w:rPr>
                <w:sz w:val="12"/>
                <w:szCs w:val="12"/>
              </w:rPr>
            </w:pPr>
            <w:r w:rsidRPr="00D638C2">
              <w:rPr>
                <w:sz w:val="12"/>
                <w:szCs w:val="12"/>
              </w:rPr>
              <w:t>215.2</w:t>
            </w:r>
          </w:p>
        </w:tc>
        <w:tc>
          <w:tcPr>
            <w:tcW w:w="960" w:type="dxa"/>
            <w:noWrap/>
            <w:hideMark/>
          </w:tcPr>
          <w:p w14:paraId="24D8CAC3"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BE759B5" w14:textId="77777777" w:rsidR="00D638C2" w:rsidRPr="00D638C2" w:rsidRDefault="00D638C2" w:rsidP="00D638C2">
            <w:pPr>
              <w:spacing w:line="360" w:lineRule="auto"/>
              <w:rPr>
                <w:sz w:val="12"/>
                <w:szCs w:val="12"/>
              </w:rPr>
            </w:pPr>
            <w:r w:rsidRPr="00D638C2">
              <w:rPr>
                <w:sz w:val="12"/>
                <w:szCs w:val="12"/>
              </w:rPr>
              <w:t>1.599</w:t>
            </w:r>
          </w:p>
        </w:tc>
        <w:tc>
          <w:tcPr>
            <w:tcW w:w="960" w:type="dxa"/>
            <w:noWrap/>
            <w:hideMark/>
          </w:tcPr>
          <w:p w14:paraId="65693770" w14:textId="77777777" w:rsidR="00D638C2" w:rsidRPr="00D638C2" w:rsidRDefault="00D638C2" w:rsidP="00D638C2">
            <w:pPr>
              <w:spacing w:line="360" w:lineRule="auto"/>
              <w:rPr>
                <w:sz w:val="12"/>
                <w:szCs w:val="12"/>
              </w:rPr>
            </w:pPr>
            <w:r w:rsidRPr="00D638C2">
              <w:rPr>
                <w:sz w:val="12"/>
                <w:szCs w:val="12"/>
              </w:rPr>
              <w:t>0.7362</w:t>
            </w:r>
          </w:p>
        </w:tc>
        <w:tc>
          <w:tcPr>
            <w:tcW w:w="960" w:type="dxa"/>
            <w:noWrap/>
            <w:hideMark/>
          </w:tcPr>
          <w:p w14:paraId="1080B6DB" w14:textId="77777777" w:rsidR="00D638C2" w:rsidRPr="00D638C2" w:rsidRDefault="00D638C2" w:rsidP="00D638C2">
            <w:pPr>
              <w:spacing w:line="360" w:lineRule="auto"/>
              <w:rPr>
                <w:sz w:val="12"/>
                <w:szCs w:val="12"/>
              </w:rPr>
            </w:pPr>
            <w:r w:rsidRPr="00D638C2">
              <w:rPr>
                <w:sz w:val="12"/>
                <w:szCs w:val="12"/>
              </w:rPr>
              <w:t>0.9415</w:t>
            </w:r>
          </w:p>
        </w:tc>
      </w:tr>
      <w:tr w:rsidR="00D638C2" w:rsidRPr="00D638C2" w14:paraId="3426A88D" w14:textId="77777777" w:rsidTr="00D638C2">
        <w:trPr>
          <w:trHeight w:val="300"/>
        </w:trPr>
        <w:tc>
          <w:tcPr>
            <w:tcW w:w="4543" w:type="dxa"/>
            <w:noWrap/>
            <w:hideMark/>
          </w:tcPr>
          <w:p w14:paraId="02CDB5EB" w14:textId="77777777" w:rsidR="00D638C2" w:rsidRPr="00D638C2" w:rsidRDefault="00D638C2" w:rsidP="00D638C2">
            <w:pPr>
              <w:spacing w:line="360" w:lineRule="auto"/>
              <w:rPr>
                <w:sz w:val="12"/>
                <w:szCs w:val="12"/>
              </w:rPr>
            </w:pPr>
            <w:r w:rsidRPr="00D638C2">
              <w:rPr>
                <w:sz w:val="12"/>
                <w:szCs w:val="12"/>
              </w:rPr>
              <w:t>phenytoin</w:t>
            </w:r>
          </w:p>
        </w:tc>
        <w:tc>
          <w:tcPr>
            <w:tcW w:w="1169" w:type="dxa"/>
            <w:noWrap/>
            <w:hideMark/>
          </w:tcPr>
          <w:p w14:paraId="28C8ABC6" w14:textId="77777777" w:rsidR="00D638C2" w:rsidRPr="00D638C2" w:rsidRDefault="00D638C2" w:rsidP="00D638C2">
            <w:pPr>
              <w:spacing w:line="360" w:lineRule="auto"/>
              <w:rPr>
                <w:sz w:val="12"/>
                <w:szCs w:val="12"/>
              </w:rPr>
            </w:pPr>
            <w:r w:rsidRPr="00D638C2">
              <w:rPr>
                <w:sz w:val="12"/>
                <w:szCs w:val="12"/>
              </w:rPr>
              <w:t>57-41-0</w:t>
            </w:r>
          </w:p>
        </w:tc>
        <w:tc>
          <w:tcPr>
            <w:tcW w:w="960" w:type="dxa"/>
            <w:noWrap/>
            <w:hideMark/>
          </w:tcPr>
          <w:p w14:paraId="357295A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7E35C5E"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85B46EF" w14:textId="77777777" w:rsidR="00D638C2" w:rsidRPr="00D638C2" w:rsidRDefault="00D638C2" w:rsidP="00D638C2">
            <w:pPr>
              <w:spacing w:line="360" w:lineRule="auto"/>
              <w:rPr>
                <w:sz w:val="12"/>
                <w:szCs w:val="12"/>
              </w:rPr>
            </w:pPr>
            <w:r w:rsidRPr="00D638C2">
              <w:rPr>
                <w:sz w:val="12"/>
                <w:szCs w:val="12"/>
              </w:rPr>
              <w:t>228.4</w:t>
            </w:r>
          </w:p>
        </w:tc>
        <w:tc>
          <w:tcPr>
            <w:tcW w:w="998" w:type="dxa"/>
            <w:noWrap/>
            <w:hideMark/>
          </w:tcPr>
          <w:p w14:paraId="20BD0EE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FF2543F"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E96A690" w14:textId="77777777" w:rsidR="00D638C2" w:rsidRPr="00D638C2" w:rsidRDefault="00D638C2" w:rsidP="00D638C2">
            <w:pPr>
              <w:spacing w:line="360" w:lineRule="auto"/>
              <w:rPr>
                <w:sz w:val="12"/>
                <w:szCs w:val="12"/>
              </w:rPr>
            </w:pPr>
            <w:r w:rsidRPr="00D638C2">
              <w:rPr>
                <w:sz w:val="12"/>
                <w:szCs w:val="12"/>
              </w:rPr>
              <w:t>1.273</w:t>
            </w:r>
          </w:p>
        </w:tc>
        <w:tc>
          <w:tcPr>
            <w:tcW w:w="960" w:type="dxa"/>
            <w:noWrap/>
            <w:hideMark/>
          </w:tcPr>
          <w:p w14:paraId="5480CC8F" w14:textId="77777777" w:rsidR="00D638C2" w:rsidRPr="00D638C2" w:rsidRDefault="00D638C2" w:rsidP="00D638C2">
            <w:pPr>
              <w:spacing w:line="360" w:lineRule="auto"/>
              <w:rPr>
                <w:sz w:val="12"/>
                <w:szCs w:val="12"/>
              </w:rPr>
            </w:pPr>
            <w:r w:rsidRPr="00D638C2">
              <w:rPr>
                <w:sz w:val="12"/>
                <w:szCs w:val="12"/>
              </w:rPr>
              <w:t>0.2112</w:t>
            </w:r>
          </w:p>
        </w:tc>
        <w:tc>
          <w:tcPr>
            <w:tcW w:w="960" w:type="dxa"/>
            <w:noWrap/>
            <w:hideMark/>
          </w:tcPr>
          <w:p w14:paraId="6C347984" w14:textId="77777777" w:rsidR="00D638C2" w:rsidRPr="00D638C2" w:rsidRDefault="00D638C2" w:rsidP="00D638C2">
            <w:pPr>
              <w:spacing w:line="360" w:lineRule="auto"/>
              <w:rPr>
                <w:sz w:val="12"/>
                <w:szCs w:val="12"/>
              </w:rPr>
            </w:pPr>
            <w:r w:rsidRPr="00D638C2">
              <w:rPr>
                <w:sz w:val="12"/>
                <w:szCs w:val="12"/>
              </w:rPr>
              <w:t>3.282</w:t>
            </w:r>
          </w:p>
        </w:tc>
      </w:tr>
      <w:tr w:rsidR="00D638C2" w:rsidRPr="00D638C2" w14:paraId="311887E2" w14:textId="77777777" w:rsidTr="00D638C2">
        <w:trPr>
          <w:trHeight w:val="300"/>
        </w:trPr>
        <w:tc>
          <w:tcPr>
            <w:tcW w:w="4543" w:type="dxa"/>
            <w:noWrap/>
            <w:hideMark/>
          </w:tcPr>
          <w:p w14:paraId="4A1CFCC4" w14:textId="77777777" w:rsidR="00D638C2" w:rsidRPr="00D638C2" w:rsidRDefault="00D638C2" w:rsidP="00D638C2">
            <w:pPr>
              <w:spacing w:line="360" w:lineRule="auto"/>
              <w:rPr>
                <w:sz w:val="12"/>
                <w:szCs w:val="12"/>
              </w:rPr>
            </w:pPr>
            <w:r w:rsidRPr="00D638C2">
              <w:rPr>
                <w:sz w:val="12"/>
                <w:szCs w:val="12"/>
              </w:rPr>
              <w:t>potassium perfluorobutane sulfonate</w:t>
            </w:r>
          </w:p>
        </w:tc>
        <w:tc>
          <w:tcPr>
            <w:tcW w:w="1169" w:type="dxa"/>
            <w:noWrap/>
            <w:hideMark/>
          </w:tcPr>
          <w:p w14:paraId="5519D959" w14:textId="77777777" w:rsidR="00D638C2" w:rsidRPr="00D638C2" w:rsidRDefault="00D638C2" w:rsidP="00D638C2">
            <w:pPr>
              <w:spacing w:line="360" w:lineRule="auto"/>
              <w:rPr>
                <w:sz w:val="12"/>
                <w:szCs w:val="12"/>
              </w:rPr>
            </w:pPr>
            <w:r w:rsidRPr="00D638C2">
              <w:rPr>
                <w:sz w:val="12"/>
                <w:szCs w:val="12"/>
              </w:rPr>
              <w:t>29420-49-3</w:t>
            </w:r>
          </w:p>
        </w:tc>
        <w:tc>
          <w:tcPr>
            <w:tcW w:w="960" w:type="dxa"/>
            <w:noWrap/>
            <w:hideMark/>
          </w:tcPr>
          <w:p w14:paraId="5BB4059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44879E2" w14:textId="77777777" w:rsidR="00D638C2" w:rsidRPr="00D638C2" w:rsidRDefault="00D638C2" w:rsidP="00D638C2">
            <w:pPr>
              <w:spacing w:line="360" w:lineRule="auto"/>
              <w:rPr>
                <w:sz w:val="12"/>
                <w:szCs w:val="12"/>
              </w:rPr>
            </w:pPr>
            <w:r w:rsidRPr="00D638C2">
              <w:rPr>
                <w:sz w:val="12"/>
                <w:szCs w:val="12"/>
              </w:rPr>
              <w:t>144</w:t>
            </w:r>
          </w:p>
        </w:tc>
        <w:tc>
          <w:tcPr>
            <w:tcW w:w="998" w:type="dxa"/>
            <w:noWrap/>
            <w:hideMark/>
          </w:tcPr>
          <w:p w14:paraId="0B7893C5" w14:textId="77777777" w:rsidR="00D638C2" w:rsidRPr="00D638C2" w:rsidRDefault="00D638C2" w:rsidP="00D638C2">
            <w:pPr>
              <w:spacing w:line="360" w:lineRule="auto"/>
              <w:rPr>
                <w:sz w:val="12"/>
                <w:szCs w:val="12"/>
              </w:rPr>
            </w:pPr>
            <w:r w:rsidRPr="00D638C2">
              <w:rPr>
                <w:sz w:val="12"/>
                <w:szCs w:val="12"/>
              </w:rPr>
              <w:t>330.5</w:t>
            </w:r>
          </w:p>
        </w:tc>
        <w:tc>
          <w:tcPr>
            <w:tcW w:w="998" w:type="dxa"/>
            <w:noWrap/>
            <w:hideMark/>
          </w:tcPr>
          <w:p w14:paraId="2BC996AD" w14:textId="77777777" w:rsidR="00D638C2" w:rsidRPr="00D638C2" w:rsidRDefault="00D638C2" w:rsidP="00D638C2">
            <w:pPr>
              <w:spacing w:line="360" w:lineRule="auto"/>
              <w:rPr>
                <w:sz w:val="12"/>
                <w:szCs w:val="12"/>
              </w:rPr>
            </w:pPr>
            <w:r w:rsidRPr="00D638C2">
              <w:rPr>
                <w:sz w:val="12"/>
                <w:szCs w:val="12"/>
              </w:rPr>
              <w:t>318</w:t>
            </w:r>
          </w:p>
        </w:tc>
        <w:tc>
          <w:tcPr>
            <w:tcW w:w="960" w:type="dxa"/>
            <w:noWrap/>
            <w:hideMark/>
          </w:tcPr>
          <w:p w14:paraId="6FA647D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91EA02D" w14:textId="77777777" w:rsidR="00D638C2" w:rsidRPr="00D638C2" w:rsidRDefault="00D638C2" w:rsidP="00D638C2">
            <w:pPr>
              <w:spacing w:line="360" w:lineRule="auto"/>
              <w:rPr>
                <w:sz w:val="12"/>
                <w:szCs w:val="12"/>
              </w:rPr>
            </w:pPr>
            <w:r w:rsidRPr="00D638C2">
              <w:rPr>
                <w:sz w:val="12"/>
                <w:szCs w:val="12"/>
              </w:rPr>
              <w:t>0.2398</w:t>
            </w:r>
          </w:p>
        </w:tc>
        <w:tc>
          <w:tcPr>
            <w:tcW w:w="960" w:type="dxa"/>
            <w:noWrap/>
            <w:hideMark/>
          </w:tcPr>
          <w:p w14:paraId="06F3CA79" w14:textId="77777777" w:rsidR="00D638C2" w:rsidRPr="00D638C2" w:rsidRDefault="00D638C2" w:rsidP="00D638C2">
            <w:pPr>
              <w:spacing w:line="360" w:lineRule="auto"/>
              <w:rPr>
                <w:sz w:val="12"/>
                <w:szCs w:val="12"/>
              </w:rPr>
            </w:pPr>
            <w:r w:rsidRPr="00D638C2">
              <w:rPr>
                <w:sz w:val="12"/>
                <w:szCs w:val="12"/>
              </w:rPr>
              <w:t>0.1955</w:t>
            </w:r>
          </w:p>
        </w:tc>
        <w:tc>
          <w:tcPr>
            <w:tcW w:w="960" w:type="dxa"/>
            <w:noWrap/>
            <w:hideMark/>
          </w:tcPr>
          <w:p w14:paraId="51AB3B8E" w14:textId="77777777" w:rsidR="00D638C2" w:rsidRPr="00D638C2" w:rsidRDefault="00D638C2" w:rsidP="00D638C2">
            <w:pPr>
              <w:spacing w:line="360" w:lineRule="auto"/>
              <w:rPr>
                <w:sz w:val="12"/>
                <w:szCs w:val="12"/>
              </w:rPr>
            </w:pPr>
            <w:r w:rsidRPr="00D638C2">
              <w:rPr>
                <w:sz w:val="12"/>
                <w:szCs w:val="12"/>
              </w:rPr>
              <w:t>3.545</w:t>
            </w:r>
          </w:p>
        </w:tc>
      </w:tr>
      <w:tr w:rsidR="00D638C2" w:rsidRPr="00D638C2" w14:paraId="25EA17D1" w14:textId="77777777" w:rsidTr="00D638C2">
        <w:trPr>
          <w:trHeight w:val="300"/>
        </w:trPr>
        <w:tc>
          <w:tcPr>
            <w:tcW w:w="4543" w:type="dxa"/>
            <w:noWrap/>
            <w:hideMark/>
          </w:tcPr>
          <w:p w14:paraId="1521C604" w14:textId="77777777" w:rsidR="00D638C2" w:rsidRPr="00D638C2" w:rsidRDefault="00D638C2" w:rsidP="00D638C2">
            <w:pPr>
              <w:spacing w:line="360" w:lineRule="auto"/>
              <w:rPr>
                <w:sz w:val="12"/>
                <w:szCs w:val="12"/>
              </w:rPr>
            </w:pPr>
            <w:r w:rsidRPr="00D638C2">
              <w:rPr>
                <w:sz w:val="12"/>
                <w:szCs w:val="12"/>
              </w:rPr>
              <w:t>primidone</w:t>
            </w:r>
          </w:p>
        </w:tc>
        <w:tc>
          <w:tcPr>
            <w:tcW w:w="1169" w:type="dxa"/>
            <w:noWrap/>
            <w:hideMark/>
          </w:tcPr>
          <w:p w14:paraId="4BB643EB" w14:textId="77777777" w:rsidR="00D638C2" w:rsidRPr="00D638C2" w:rsidRDefault="00D638C2" w:rsidP="00D638C2">
            <w:pPr>
              <w:spacing w:line="360" w:lineRule="auto"/>
              <w:rPr>
                <w:sz w:val="12"/>
                <w:szCs w:val="12"/>
              </w:rPr>
            </w:pPr>
            <w:r w:rsidRPr="00D638C2">
              <w:rPr>
                <w:sz w:val="12"/>
                <w:szCs w:val="12"/>
              </w:rPr>
              <w:t>125-33-7</w:t>
            </w:r>
          </w:p>
        </w:tc>
        <w:tc>
          <w:tcPr>
            <w:tcW w:w="960" w:type="dxa"/>
            <w:noWrap/>
            <w:hideMark/>
          </w:tcPr>
          <w:p w14:paraId="2A587E9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FFE2A9F" w14:textId="77777777" w:rsidR="00D638C2" w:rsidRPr="00D638C2" w:rsidRDefault="00D638C2" w:rsidP="00D638C2">
            <w:pPr>
              <w:spacing w:line="360" w:lineRule="auto"/>
              <w:rPr>
                <w:sz w:val="12"/>
                <w:szCs w:val="12"/>
              </w:rPr>
            </w:pPr>
            <w:r w:rsidRPr="00D638C2">
              <w:rPr>
                <w:sz w:val="12"/>
                <w:szCs w:val="12"/>
              </w:rPr>
              <w:t>140</w:t>
            </w:r>
          </w:p>
        </w:tc>
        <w:tc>
          <w:tcPr>
            <w:tcW w:w="998" w:type="dxa"/>
            <w:noWrap/>
            <w:hideMark/>
          </w:tcPr>
          <w:p w14:paraId="74B5EA94" w14:textId="77777777" w:rsidR="00D638C2" w:rsidRPr="00D638C2" w:rsidRDefault="00D638C2" w:rsidP="00D638C2">
            <w:pPr>
              <w:spacing w:line="360" w:lineRule="auto"/>
              <w:rPr>
                <w:sz w:val="12"/>
                <w:szCs w:val="12"/>
              </w:rPr>
            </w:pPr>
            <w:r w:rsidRPr="00D638C2">
              <w:rPr>
                <w:sz w:val="12"/>
                <w:szCs w:val="12"/>
              </w:rPr>
              <w:t>125.7</w:t>
            </w:r>
          </w:p>
        </w:tc>
        <w:tc>
          <w:tcPr>
            <w:tcW w:w="998" w:type="dxa"/>
            <w:noWrap/>
            <w:hideMark/>
          </w:tcPr>
          <w:p w14:paraId="01F52149" w14:textId="77777777" w:rsidR="00D638C2" w:rsidRPr="00D638C2" w:rsidRDefault="00D638C2" w:rsidP="00D638C2">
            <w:pPr>
              <w:spacing w:line="360" w:lineRule="auto"/>
              <w:rPr>
                <w:sz w:val="12"/>
                <w:szCs w:val="12"/>
              </w:rPr>
            </w:pPr>
            <w:r w:rsidRPr="00D638C2">
              <w:rPr>
                <w:sz w:val="12"/>
                <w:szCs w:val="12"/>
              </w:rPr>
              <w:t>129.7</w:t>
            </w:r>
          </w:p>
        </w:tc>
        <w:tc>
          <w:tcPr>
            <w:tcW w:w="960" w:type="dxa"/>
            <w:noWrap/>
            <w:hideMark/>
          </w:tcPr>
          <w:p w14:paraId="340AA830"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7E31BE6" w14:textId="77777777" w:rsidR="00D638C2" w:rsidRPr="00D638C2" w:rsidRDefault="00D638C2" w:rsidP="00D638C2">
            <w:pPr>
              <w:spacing w:line="360" w:lineRule="auto"/>
              <w:rPr>
                <w:sz w:val="12"/>
                <w:szCs w:val="12"/>
              </w:rPr>
            </w:pPr>
            <w:r w:rsidRPr="00D638C2">
              <w:rPr>
                <w:sz w:val="12"/>
                <w:szCs w:val="12"/>
              </w:rPr>
              <w:t>1.107</w:t>
            </w:r>
          </w:p>
        </w:tc>
        <w:tc>
          <w:tcPr>
            <w:tcW w:w="960" w:type="dxa"/>
            <w:noWrap/>
            <w:hideMark/>
          </w:tcPr>
          <w:p w14:paraId="7EB20498" w14:textId="77777777" w:rsidR="00D638C2" w:rsidRPr="00D638C2" w:rsidRDefault="00D638C2" w:rsidP="00D638C2">
            <w:pPr>
              <w:spacing w:line="360" w:lineRule="auto"/>
              <w:rPr>
                <w:sz w:val="12"/>
                <w:szCs w:val="12"/>
              </w:rPr>
            </w:pPr>
            <w:r w:rsidRPr="00D638C2">
              <w:rPr>
                <w:sz w:val="12"/>
                <w:szCs w:val="12"/>
              </w:rPr>
              <w:t>0.1883</w:t>
            </w:r>
          </w:p>
        </w:tc>
        <w:tc>
          <w:tcPr>
            <w:tcW w:w="960" w:type="dxa"/>
            <w:noWrap/>
            <w:hideMark/>
          </w:tcPr>
          <w:p w14:paraId="0E672459" w14:textId="77777777" w:rsidR="00D638C2" w:rsidRPr="00D638C2" w:rsidRDefault="00D638C2" w:rsidP="00D638C2">
            <w:pPr>
              <w:spacing w:line="360" w:lineRule="auto"/>
              <w:rPr>
                <w:sz w:val="12"/>
                <w:szCs w:val="12"/>
              </w:rPr>
            </w:pPr>
            <w:r w:rsidRPr="00D638C2">
              <w:rPr>
                <w:sz w:val="12"/>
                <w:szCs w:val="12"/>
              </w:rPr>
              <w:t>3.68</w:t>
            </w:r>
          </w:p>
        </w:tc>
      </w:tr>
      <w:tr w:rsidR="00D638C2" w:rsidRPr="00D638C2" w14:paraId="675B25E3" w14:textId="77777777" w:rsidTr="00D638C2">
        <w:trPr>
          <w:trHeight w:val="300"/>
        </w:trPr>
        <w:tc>
          <w:tcPr>
            <w:tcW w:w="4543" w:type="dxa"/>
            <w:noWrap/>
            <w:hideMark/>
          </w:tcPr>
          <w:p w14:paraId="20A06A38" w14:textId="77777777" w:rsidR="00D638C2" w:rsidRPr="00D638C2" w:rsidRDefault="00D638C2" w:rsidP="00D638C2">
            <w:pPr>
              <w:spacing w:line="360" w:lineRule="auto"/>
              <w:rPr>
                <w:sz w:val="12"/>
                <w:szCs w:val="12"/>
              </w:rPr>
            </w:pPr>
            <w:r w:rsidRPr="00D638C2">
              <w:rPr>
                <w:sz w:val="12"/>
                <w:szCs w:val="12"/>
              </w:rPr>
              <w:t>propamocarb hydrochloride</w:t>
            </w:r>
          </w:p>
        </w:tc>
        <w:tc>
          <w:tcPr>
            <w:tcW w:w="1169" w:type="dxa"/>
            <w:noWrap/>
            <w:hideMark/>
          </w:tcPr>
          <w:p w14:paraId="4517B026" w14:textId="77777777" w:rsidR="00D638C2" w:rsidRPr="00D638C2" w:rsidRDefault="00D638C2" w:rsidP="00D638C2">
            <w:pPr>
              <w:spacing w:line="360" w:lineRule="auto"/>
              <w:rPr>
                <w:sz w:val="12"/>
                <w:szCs w:val="12"/>
              </w:rPr>
            </w:pPr>
            <w:r w:rsidRPr="00D638C2">
              <w:rPr>
                <w:sz w:val="12"/>
                <w:szCs w:val="12"/>
              </w:rPr>
              <w:t>25606-41-1</w:t>
            </w:r>
          </w:p>
        </w:tc>
        <w:tc>
          <w:tcPr>
            <w:tcW w:w="960" w:type="dxa"/>
            <w:noWrap/>
            <w:hideMark/>
          </w:tcPr>
          <w:p w14:paraId="38CD786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D91A02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6BAA921" w14:textId="77777777" w:rsidR="00D638C2" w:rsidRPr="00D638C2" w:rsidRDefault="00D638C2" w:rsidP="00D638C2">
            <w:pPr>
              <w:spacing w:line="360" w:lineRule="auto"/>
              <w:rPr>
                <w:sz w:val="12"/>
                <w:szCs w:val="12"/>
              </w:rPr>
            </w:pPr>
            <w:r w:rsidRPr="00D638C2">
              <w:rPr>
                <w:sz w:val="12"/>
                <w:szCs w:val="12"/>
              </w:rPr>
              <w:t>-68.01</w:t>
            </w:r>
          </w:p>
        </w:tc>
        <w:tc>
          <w:tcPr>
            <w:tcW w:w="998" w:type="dxa"/>
            <w:noWrap/>
            <w:hideMark/>
          </w:tcPr>
          <w:p w14:paraId="11F7151B" w14:textId="77777777" w:rsidR="00D638C2" w:rsidRPr="00D638C2" w:rsidRDefault="00D638C2" w:rsidP="00D638C2">
            <w:pPr>
              <w:spacing w:line="360" w:lineRule="auto"/>
              <w:rPr>
                <w:sz w:val="12"/>
                <w:szCs w:val="12"/>
              </w:rPr>
            </w:pPr>
            <w:r w:rsidRPr="00D638C2">
              <w:rPr>
                <w:sz w:val="12"/>
                <w:szCs w:val="12"/>
              </w:rPr>
              <w:t>-95.77</w:t>
            </w:r>
          </w:p>
        </w:tc>
        <w:tc>
          <w:tcPr>
            <w:tcW w:w="960" w:type="dxa"/>
            <w:noWrap/>
            <w:hideMark/>
          </w:tcPr>
          <w:p w14:paraId="4EF1768A"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05D5BC9" w14:textId="77777777" w:rsidR="00D638C2" w:rsidRPr="00D638C2" w:rsidRDefault="00D638C2" w:rsidP="00D638C2">
            <w:pPr>
              <w:spacing w:line="360" w:lineRule="auto"/>
              <w:rPr>
                <w:sz w:val="12"/>
                <w:szCs w:val="12"/>
              </w:rPr>
            </w:pPr>
            <w:r w:rsidRPr="00D638C2">
              <w:rPr>
                <w:sz w:val="12"/>
                <w:szCs w:val="12"/>
              </w:rPr>
              <w:t>8.131</w:t>
            </w:r>
          </w:p>
        </w:tc>
        <w:tc>
          <w:tcPr>
            <w:tcW w:w="960" w:type="dxa"/>
            <w:noWrap/>
            <w:hideMark/>
          </w:tcPr>
          <w:p w14:paraId="3896E4B8" w14:textId="77777777" w:rsidR="00D638C2" w:rsidRPr="00D638C2" w:rsidRDefault="00D638C2" w:rsidP="00D638C2">
            <w:pPr>
              <w:spacing w:line="360" w:lineRule="auto"/>
              <w:rPr>
                <w:sz w:val="12"/>
                <w:szCs w:val="12"/>
              </w:rPr>
            </w:pPr>
            <w:r w:rsidRPr="00D638C2">
              <w:rPr>
                <w:sz w:val="12"/>
                <w:szCs w:val="12"/>
              </w:rPr>
              <w:t>3.207</w:t>
            </w:r>
          </w:p>
        </w:tc>
        <w:tc>
          <w:tcPr>
            <w:tcW w:w="960" w:type="dxa"/>
            <w:noWrap/>
            <w:hideMark/>
          </w:tcPr>
          <w:p w14:paraId="0FD13140" w14:textId="77777777" w:rsidR="00D638C2" w:rsidRPr="00D638C2" w:rsidRDefault="00D638C2" w:rsidP="00D638C2">
            <w:pPr>
              <w:spacing w:line="360" w:lineRule="auto"/>
              <w:rPr>
                <w:sz w:val="12"/>
                <w:szCs w:val="12"/>
              </w:rPr>
            </w:pPr>
            <w:r w:rsidRPr="00D638C2">
              <w:rPr>
                <w:sz w:val="12"/>
                <w:szCs w:val="12"/>
              </w:rPr>
              <w:t>0.2161</w:t>
            </w:r>
          </w:p>
        </w:tc>
      </w:tr>
      <w:tr w:rsidR="00D638C2" w:rsidRPr="00D638C2" w14:paraId="76E4651E" w14:textId="77777777" w:rsidTr="00D638C2">
        <w:trPr>
          <w:trHeight w:val="300"/>
        </w:trPr>
        <w:tc>
          <w:tcPr>
            <w:tcW w:w="4543" w:type="dxa"/>
            <w:noWrap/>
            <w:hideMark/>
          </w:tcPr>
          <w:p w14:paraId="2EC953CD" w14:textId="77777777" w:rsidR="00D638C2" w:rsidRPr="00D638C2" w:rsidRDefault="00D638C2" w:rsidP="00D638C2">
            <w:pPr>
              <w:spacing w:line="360" w:lineRule="auto"/>
              <w:rPr>
                <w:sz w:val="12"/>
                <w:szCs w:val="12"/>
              </w:rPr>
            </w:pPr>
            <w:r w:rsidRPr="00D638C2">
              <w:rPr>
                <w:sz w:val="12"/>
                <w:szCs w:val="12"/>
              </w:rPr>
              <w:t>propylparaben</w:t>
            </w:r>
          </w:p>
        </w:tc>
        <w:tc>
          <w:tcPr>
            <w:tcW w:w="1169" w:type="dxa"/>
            <w:noWrap/>
            <w:hideMark/>
          </w:tcPr>
          <w:p w14:paraId="7CA0AD3F" w14:textId="77777777" w:rsidR="00D638C2" w:rsidRPr="00D638C2" w:rsidRDefault="00D638C2" w:rsidP="00D638C2">
            <w:pPr>
              <w:spacing w:line="360" w:lineRule="auto"/>
              <w:rPr>
                <w:sz w:val="12"/>
                <w:szCs w:val="12"/>
              </w:rPr>
            </w:pPr>
            <w:r w:rsidRPr="00D638C2">
              <w:rPr>
                <w:sz w:val="12"/>
                <w:szCs w:val="12"/>
              </w:rPr>
              <w:t>94-13-3</w:t>
            </w:r>
          </w:p>
        </w:tc>
        <w:tc>
          <w:tcPr>
            <w:tcW w:w="960" w:type="dxa"/>
            <w:noWrap/>
            <w:hideMark/>
          </w:tcPr>
          <w:p w14:paraId="3B23388E"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513D845D" w14:textId="77777777" w:rsidR="00D638C2" w:rsidRPr="00D638C2" w:rsidRDefault="00D638C2" w:rsidP="00D638C2">
            <w:pPr>
              <w:spacing w:line="360" w:lineRule="auto"/>
              <w:rPr>
                <w:sz w:val="12"/>
                <w:szCs w:val="12"/>
              </w:rPr>
            </w:pPr>
            <w:r w:rsidRPr="00D638C2">
              <w:rPr>
                <w:sz w:val="12"/>
                <w:szCs w:val="12"/>
              </w:rPr>
              <w:t>64</w:t>
            </w:r>
          </w:p>
        </w:tc>
        <w:tc>
          <w:tcPr>
            <w:tcW w:w="998" w:type="dxa"/>
            <w:noWrap/>
            <w:hideMark/>
          </w:tcPr>
          <w:p w14:paraId="400BC963" w14:textId="77777777" w:rsidR="00D638C2" w:rsidRPr="00D638C2" w:rsidRDefault="00D638C2" w:rsidP="00D638C2">
            <w:pPr>
              <w:spacing w:line="360" w:lineRule="auto"/>
              <w:rPr>
                <w:sz w:val="12"/>
                <w:szCs w:val="12"/>
              </w:rPr>
            </w:pPr>
            <w:r w:rsidRPr="00D638C2">
              <w:rPr>
                <w:sz w:val="12"/>
                <w:szCs w:val="12"/>
              </w:rPr>
              <w:t>139.9</w:t>
            </w:r>
          </w:p>
        </w:tc>
        <w:tc>
          <w:tcPr>
            <w:tcW w:w="998" w:type="dxa"/>
            <w:noWrap/>
            <w:hideMark/>
          </w:tcPr>
          <w:p w14:paraId="1F39C07F"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059A805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33A1F90" w14:textId="77777777" w:rsidR="00D638C2" w:rsidRPr="00D638C2" w:rsidRDefault="00D638C2" w:rsidP="00D638C2">
            <w:pPr>
              <w:spacing w:line="360" w:lineRule="auto"/>
              <w:rPr>
                <w:sz w:val="12"/>
                <w:szCs w:val="12"/>
              </w:rPr>
            </w:pPr>
            <w:r w:rsidRPr="00D638C2">
              <w:rPr>
                <w:sz w:val="12"/>
                <w:szCs w:val="12"/>
              </w:rPr>
              <w:t>0.03969</w:t>
            </w:r>
          </w:p>
        </w:tc>
        <w:tc>
          <w:tcPr>
            <w:tcW w:w="960" w:type="dxa"/>
            <w:noWrap/>
            <w:hideMark/>
          </w:tcPr>
          <w:p w14:paraId="37D99342" w14:textId="77777777" w:rsidR="00D638C2" w:rsidRPr="00D638C2" w:rsidRDefault="00D638C2" w:rsidP="00D638C2">
            <w:pPr>
              <w:spacing w:line="360" w:lineRule="auto"/>
              <w:rPr>
                <w:sz w:val="12"/>
                <w:szCs w:val="12"/>
              </w:rPr>
            </w:pPr>
            <w:r w:rsidRPr="00D638C2">
              <w:rPr>
                <w:sz w:val="12"/>
                <w:szCs w:val="12"/>
              </w:rPr>
              <w:t>333.2</w:t>
            </w:r>
          </w:p>
        </w:tc>
        <w:tc>
          <w:tcPr>
            <w:tcW w:w="960" w:type="dxa"/>
            <w:noWrap/>
            <w:hideMark/>
          </w:tcPr>
          <w:p w14:paraId="30F30A71" w14:textId="77777777" w:rsidR="00D638C2" w:rsidRPr="00D638C2" w:rsidRDefault="00D638C2" w:rsidP="00D638C2">
            <w:pPr>
              <w:spacing w:line="360" w:lineRule="auto"/>
              <w:rPr>
                <w:sz w:val="12"/>
                <w:szCs w:val="12"/>
              </w:rPr>
            </w:pPr>
            <w:r w:rsidRPr="00D638C2">
              <w:rPr>
                <w:sz w:val="12"/>
                <w:szCs w:val="12"/>
              </w:rPr>
              <w:t>0.00208</w:t>
            </w:r>
          </w:p>
        </w:tc>
      </w:tr>
      <w:tr w:rsidR="00D638C2" w:rsidRPr="00D638C2" w14:paraId="421EE0B8" w14:textId="77777777" w:rsidTr="00D638C2">
        <w:trPr>
          <w:trHeight w:val="300"/>
        </w:trPr>
        <w:tc>
          <w:tcPr>
            <w:tcW w:w="4543" w:type="dxa"/>
            <w:noWrap/>
            <w:hideMark/>
          </w:tcPr>
          <w:p w14:paraId="33082876" w14:textId="77777777" w:rsidR="00D638C2" w:rsidRPr="00D638C2" w:rsidRDefault="00D638C2" w:rsidP="00D638C2">
            <w:pPr>
              <w:spacing w:line="360" w:lineRule="auto"/>
              <w:rPr>
                <w:sz w:val="12"/>
                <w:szCs w:val="12"/>
              </w:rPr>
            </w:pPr>
            <w:r w:rsidRPr="00D638C2">
              <w:rPr>
                <w:sz w:val="12"/>
                <w:szCs w:val="12"/>
              </w:rPr>
              <w:t>propyzamide</w:t>
            </w:r>
          </w:p>
        </w:tc>
        <w:tc>
          <w:tcPr>
            <w:tcW w:w="1169" w:type="dxa"/>
            <w:noWrap/>
            <w:hideMark/>
          </w:tcPr>
          <w:p w14:paraId="5B04F462" w14:textId="77777777" w:rsidR="00D638C2" w:rsidRPr="00D638C2" w:rsidRDefault="00D638C2" w:rsidP="00D638C2">
            <w:pPr>
              <w:spacing w:line="360" w:lineRule="auto"/>
              <w:rPr>
                <w:sz w:val="12"/>
                <w:szCs w:val="12"/>
              </w:rPr>
            </w:pPr>
            <w:r w:rsidRPr="00D638C2">
              <w:rPr>
                <w:sz w:val="12"/>
                <w:szCs w:val="12"/>
              </w:rPr>
              <w:t>23950-58-5</w:t>
            </w:r>
          </w:p>
        </w:tc>
        <w:tc>
          <w:tcPr>
            <w:tcW w:w="960" w:type="dxa"/>
            <w:noWrap/>
            <w:hideMark/>
          </w:tcPr>
          <w:p w14:paraId="6820324F"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636F151"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74D48A7D" w14:textId="77777777" w:rsidR="00D638C2" w:rsidRPr="00D638C2" w:rsidRDefault="00D638C2" w:rsidP="00D638C2">
            <w:pPr>
              <w:spacing w:line="360" w:lineRule="auto"/>
              <w:rPr>
                <w:sz w:val="12"/>
                <w:szCs w:val="12"/>
              </w:rPr>
            </w:pPr>
            <w:r w:rsidRPr="00D638C2">
              <w:rPr>
                <w:sz w:val="12"/>
                <w:szCs w:val="12"/>
              </w:rPr>
              <w:t>-113.1</w:t>
            </w:r>
          </w:p>
        </w:tc>
        <w:tc>
          <w:tcPr>
            <w:tcW w:w="998" w:type="dxa"/>
            <w:noWrap/>
            <w:hideMark/>
          </w:tcPr>
          <w:p w14:paraId="18D1C3FD"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42588E0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A4CDF68" w14:textId="77777777" w:rsidR="00D638C2" w:rsidRPr="00D638C2" w:rsidRDefault="00D638C2" w:rsidP="00D638C2">
            <w:pPr>
              <w:spacing w:line="360" w:lineRule="auto"/>
              <w:rPr>
                <w:sz w:val="12"/>
                <w:szCs w:val="12"/>
              </w:rPr>
            </w:pPr>
            <w:r w:rsidRPr="00D638C2">
              <w:rPr>
                <w:sz w:val="12"/>
                <w:szCs w:val="12"/>
              </w:rPr>
              <w:t>11.09</w:t>
            </w:r>
          </w:p>
        </w:tc>
        <w:tc>
          <w:tcPr>
            <w:tcW w:w="960" w:type="dxa"/>
            <w:noWrap/>
            <w:hideMark/>
          </w:tcPr>
          <w:p w14:paraId="52237C36" w14:textId="77777777" w:rsidR="00D638C2" w:rsidRPr="00D638C2" w:rsidRDefault="00D638C2" w:rsidP="00D638C2">
            <w:pPr>
              <w:spacing w:line="360" w:lineRule="auto"/>
              <w:rPr>
                <w:sz w:val="12"/>
                <w:szCs w:val="12"/>
              </w:rPr>
            </w:pPr>
            <w:r w:rsidRPr="00D638C2">
              <w:rPr>
                <w:sz w:val="12"/>
                <w:szCs w:val="12"/>
              </w:rPr>
              <w:t>0.09099</w:t>
            </w:r>
          </w:p>
        </w:tc>
        <w:tc>
          <w:tcPr>
            <w:tcW w:w="960" w:type="dxa"/>
            <w:noWrap/>
            <w:hideMark/>
          </w:tcPr>
          <w:p w14:paraId="3660FEE1" w14:textId="77777777" w:rsidR="00D638C2" w:rsidRPr="00D638C2" w:rsidRDefault="00D638C2" w:rsidP="00D638C2">
            <w:pPr>
              <w:spacing w:line="360" w:lineRule="auto"/>
              <w:rPr>
                <w:sz w:val="12"/>
                <w:szCs w:val="12"/>
              </w:rPr>
            </w:pPr>
            <w:r w:rsidRPr="00D638C2">
              <w:rPr>
                <w:sz w:val="12"/>
                <w:szCs w:val="12"/>
              </w:rPr>
              <w:t>7.618</w:t>
            </w:r>
          </w:p>
        </w:tc>
      </w:tr>
      <w:tr w:rsidR="00D638C2" w:rsidRPr="00D638C2" w14:paraId="08F5F874" w14:textId="77777777" w:rsidTr="00D638C2">
        <w:trPr>
          <w:trHeight w:val="300"/>
        </w:trPr>
        <w:tc>
          <w:tcPr>
            <w:tcW w:w="4543" w:type="dxa"/>
            <w:noWrap/>
            <w:hideMark/>
          </w:tcPr>
          <w:p w14:paraId="359FCAA9" w14:textId="77777777" w:rsidR="00D638C2" w:rsidRPr="00D638C2" w:rsidRDefault="00D638C2" w:rsidP="00D638C2">
            <w:pPr>
              <w:spacing w:line="360" w:lineRule="auto"/>
              <w:rPr>
                <w:sz w:val="12"/>
                <w:szCs w:val="12"/>
              </w:rPr>
            </w:pPr>
            <w:r w:rsidRPr="00D638C2">
              <w:rPr>
                <w:sz w:val="12"/>
                <w:szCs w:val="12"/>
              </w:rPr>
              <w:t>pyridine</w:t>
            </w:r>
          </w:p>
        </w:tc>
        <w:tc>
          <w:tcPr>
            <w:tcW w:w="1169" w:type="dxa"/>
            <w:noWrap/>
            <w:hideMark/>
          </w:tcPr>
          <w:p w14:paraId="4E2E8ABD" w14:textId="77777777" w:rsidR="00D638C2" w:rsidRPr="00D638C2" w:rsidRDefault="00D638C2" w:rsidP="00D638C2">
            <w:pPr>
              <w:spacing w:line="360" w:lineRule="auto"/>
              <w:rPr>
                <w:sz w:val="12"/>
                <w:szCs w:val="12"/>
              </w:rPr>
            </w:pPr>
            <w:r w:rsidRPr="00D638C2">
              <w:rPr>
                <w:sz w:val="12"/>
                <w:szCs w:val="12"/>
              </w:rPr>
              <w:t>110-86-1</w:t>
            </w:r>
          </w:p>
        </w:tc>
        <w:tc>
          <w:tcPr>
            <w:tcW w:w="960" w:type="dxa"/>
            <w:noWrap/>
            <w:hideMark/>
          </w:tcPr>
          <w:p w14:paraId="6A8D4A3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657D8B" w14:textId="77777777" w:rsidR="00D638C2" w:rsidRPr="00D638C2" w:rsidRDefault="00D638C2" w:rsidP="00D638C2">
            <w:pPr>
              <w:spacing w:line="360" w:lineRule="auto"/>
              <w:rPr>
                <w:sz w:val="12"/>
                <w:szCs w:val="12"/>
              </w:rPr>
            </w:pPr>
            <w:r w:rsidRPr="00D638C2">
              <w:rPr>
                <w:sz w:val="12"/>
                <w:szCs w:val="12"/>
              </w:rPr>
              <w:t>149, 162</w:t>
            </w:r>
          </w:p>
        </w:tc>
        <w:tc>
          <w:tcPr>
            <w:tcW w:w="998" w:type="dxa"/>
            <w:noWrap/>
            <w:hideMark/>
          </w:tcPr>
          <w:p w14:paraId="558E1B9B" w14:textId="77777777" w:rsidR="00D638C2" w:rsidRPr="00D638C2" w:rsidRDefault="00D638C2" w:rsidP="00D638C2">
            <w:pPr>
              <w:spacing w:line="360" w:lineRule="auto"/>
              <w:rPr>
                <w:sz w:val="12"/>
                <w:szCs w:val="12"/>
              </w:rPr>
            </w:pPr>
            <w:r w:rsidRPr="00D638C2">
              <w:rPr>
                <w:sz w:val="12"/>
                <w:szCs w:val="12"/>
              </w:rPr>
              <w:t>516.2</w:t>
            </w:r>
          </w:p>
        </w:tc>
        <w:tc>
          <w:tcPr>
            <w:tcW w:w="998" w:type="dxa"/>
            <w:noWrap/>
            <w:hideMark/>
          </w:tcPr>
          <w:p w14:paraId="47C5E88B" w14:textId="77777777" w:rsidR="00D638C2" w:rsidRPr="00D638C2" w:rsidRDefault="00D638C2" w:rsidP="00D638C2">
            <w:pPr>
              <w:spacing w:line="360" w:lineRule="auto"/>
              <w:rPr>
                <w:sz w:val="12"/>
                <w:szCs w:val="12"/>
              </w:rPr>
            </w:pPr>
            <w:r w:rsidRPr="00D638C2">
              <w:rPr>
                <w:sz w:val="12"/>
                <w:szCs w:val="12"/>
              </w:rPr>
              <w:t>516.4</w:t>
            </w:r>
          </w:p>
        </w:tc>
        <w:tc>
          <w:tcPr>
            <w:tcW w:w="960" w:type="dxa"/>
            <w:noWrap/>
            <w:hideMark/>
          </w:tcPr>
          <w:p w14:paraId="0E76F12B"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40EBBD7" w14:textId="77777777" w:rsidR="00D638C2" w:rsidRPr="00D638C2" w:rsidRDefault="00D638C2" w:rsidP="00D638C2">
            <w:pPr>
              <w:spacing w:line="360" w:lineRule="auto"/>
              <w:rPr>
                <w:sz w:val="12"/>
                <w:szCs w:val="12"/>
              </w:rPr>
            </w:pPr>
            <w:r w:rsidRPr="00D638C2">
              <w:rPr>
                <w:sz w:val="12"/>
                <w:szCs w:val="12"/>
              </w:rPr>
              <w:t>1.241</w:t>
            </w:r>
          </w:p>
        </w:tc>
        <w:tc>
          <w:tcPr>
            <w:tcW w:w="960" w:type="dxa"/>
            <w:noWrap/>
            <w:hideMark/>
          </w:tcPr>
          <w:p w14:paraId="4448E9F1" w14:textId="77777777" w:rsidR="00D638C2" w:rsidRPr="00D638C2" w:rsidRDefault="00D638C2" w:rsidP="00D638C2">
            <w:pPr>
              <w:spacing w:line="360" w:lineRule="auto"/>
              <w:rPr>
                <w:sz w:val="12"/>
                <w:szCs w:val="12"/>
              </w:rPr>
            </w:pPr>
            <w:r w:rsidRPr="00D638C2">
              <w:rPr>
                <w:sz w:val="12"/>
                <w:szCs w:val="12"/>
              </w:rPr>
              <w:t>0.07107</w:t>
            </w:r>
          </w:p>
        </w:tc>
        <w:tc>
          <w:tcPr>
            <w:tcW w:w="960" w:type="dxa"/>
            <w:noWrap/>
            <w:hideMark/>
          </w:tcPr>
          <w:p w14:paraId="3C439D4A" w14:textId="77777777" w:rsidR="00D638C2" w:rsidRPr="00D638C2" w:rsidRDefault="00D638C2" w:rsidP="00D638C2">
            <w:pPr>
              <w:spacing w:line="360" w:lineRule="auto"/>
              <w:rPr>
                <w:sz w:val="12"/>
                <w:szCs w:val="12"/>
              </w:rPr>
            </w:pPr>
            <w:r w:rsidRPr="00D638C2">
              <w:rPr>
                <w:sz w:val="12"/>
                <w:szCs w:val="12"/>
              </w:rPr>
              <w:t>9.753</w:t>
            </w:r>
          </w:p>
        </w:tc>
      </w:tr>
      <w:tr w:rsidR="00D638C2" w:rsidRPr="00D638C2" w14:paraId="5109F027" w14:textId="77777777" w:rsidTr="00D638C2">
        <w:trPr>
          <w:trHeight w:val="300"/>
        </w:trPr>
        <w:tc>
          <w:tcPr>
            <w:tcW w:w="4543" w:type="dxa"/>
            <w:noWrap/>
            <w:hideMark/>
          </w:tcPr>
          <w:p w14:paraId="5F492213" w14:textId="77777777" w:rsidR="00D638C2" w:rsidRPr="00D638C2" w:rsidRDefault="00D638C2" w:rsidP="00D638C2">
            <w:pPr>
              <w:spacing w:line="360" w:lineRule="auto"/>
              <w:rPr>
                <w:sz w:val="12"/>
                <w:szCs w:val="12"/>
              </w:rPr>
            </w:pPr>
            <w:r w:rsidRPr="00D638C2">
              <w:rPr>
                <w:sz w:val="12"/>
                <w:szCs w:val="12"/>
              </w:rPr>
              <w:t>pyrithiobac sodium</w:t>
            </w:r>
          </w:p>
        </w:tc>
        <w:tc>
          <w:tcPr>
            <w:tcW w:w="1169" w:type="dxa"/>
            <w:noWrap/>
            <w:hideMark/>
          </w:tcPr>
          <w:p w14:paraId="13AD2BFD" w14:textId="77777777" w:rsidR="00D638C2" w:rsidRPr="00D638C2" w:rsidRDefault="00D638C2" w:rsidP="00D638C2">
            <w:pPr>
              <w:spacing w:line="360" w:lineRule="auto"/>
              <w:rPr>
                <w:sz w:val="12"/>
                <w:szCs w:val="12"/>
              </w:rPr>
            </w:pPr>
            <w:r w:rsidRPr="00D638C2">
              <w:rPr>
                <w:sz w:val="12"/>
                <w:szCs w:val="12"/>
              </w:rPr>
              <w:t>123343-16-8</w:t>
            </w:r>
          </w:p>
        </w:tc>
        <w:tc>
          <w:tcPr>
            <w:tcW w:w="960" w:type="dxa"/>
            <w:noWrap/>
            <w:hideMark/>
          </w:tcPr>
          <w:p w14:paraId="757D50C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3905075"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26B9004" w14:textId="77777777" w:rsidR="00D638C2" w:rsidRPr="00D638C2" w:rsidRDefault="00D638C2" w:rsidP="00D638C2">
            <w:pPr>
              <w:spacing w:line="360" w:lineRule="auto"/>
              <w:rPr>
                <w:sz w:val="12"/>
                <w:szCs w:val="12"/>
              </w:rPr>
            </w:pPr>
            <w:r w:rsidRPr="00D638C2">
              <w:rPr>
                <w:sz w:val="12"/>
                <w:szCs w:val="12"/>
              </w:rPr>
              <w:t>-6.596</w:t>
            </w:r>
          </w:p>
        </w:tc>
        <w:tc>
          <w:tcPr>
            <w:tcW w:w="998" w:type="dxa"/>
            <w:noWrap/>
            <w:hideMark/>
          </w:tcPr>
          <w:p w14:paraId="6380B86D" w14:textId="77777777" w:rsidR="00D638C2" w:rsidRPr="00D638C2" w:rsidRDefault="00D638C2" w:rsidP="00D638C2">
            <w:pPr>
              <w:spacing w:line="360" w:lineRule="auto"/>
              <w:rPr>
                <w:sz w:val="12"/>
                <w:szCs w:val="12"/>
              </w:rPr>
            </w:pPr>
            <w:r w:rsidRPr="00D638C2">
              <w:rPr>
                <w:sz w:val="12"/>
                <w:szCs w:val="12"/>
              </w:rPr>
              <w:t>-2.142</w:t>
            </w:r>
          </w:p>
        </w:tc>
        <w:tc>
          <w:tcPr>
            <w:tcW w:w="960" w:type="dxa"/>
            <w:noWrap/>
            <w:hideMark/>
          </w:tcPr>
          <w:p w14:paraId="5C3018AB"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3C2F479D" w14:textId="77777777" w:rsidR="00D638C2" w:rsidRPr="00D638C2" w:rsidRDefault="00D638C2" w:rsidP="00D638C2">
            <w:pPr>
              <w:spacing w:line="360" w:lineRule="auto"/>
              <w:rPr>
                <w:sz w:val="12"/>
                <w:szCs w:val="12"/>
              </w:rPr>
            </w:pPr>
            <w:r w:rsidRPr="00D638C2">
              <w:rPr>
                <w:sz w:val="12"/>
                <w:szCs w:val="12"/>
              </w:rPr>
              <w:t>1.09</w:t>
            </w:r>
          </w:p>
        </w:tc>
        <w:tc>
          <w:tcPr>
            <w:tcW w:w="960" w:type="dxa"/>
            <w:noWrap/>
            <w:hideMark/>
          </w:tcPr>
          <w:p w14:paraId="7CDB36A9" w14:textId="77777777" w:rsidR="00D638C2" w:rsidRPr="00D638C2" w:rsidRDefault="00D638C2" w:rsidP="00D638C2">
            <w:pPr>
              <w:spacing w:line="360" w:lineRule="auto"/>
              <w:rPr>
                <w:sz w:val="12"/>
                <w:szCs w:val="12"/>
              </w:rPr>
            </w:pPr>
            <w:r w:rsidRPr="00D638C2">
              <w:rPr>
                <w:sz w:val="12"/>
                <w:szCs w:val="12"/>
              </w:rPr>
              <w:t>0.08863</w:t>
            </w:r>
          </w:p>
        </w:tc>
        <w:tc>
          <w:tcPr>
            <w:tcW w:w="960" w:type="dxa"/>
            <w:noWrap/>
            <w:hideMark/>
          </w:tcPr>
          <w:p w14:paraId="00CCEF6E" w14:textId="77777777" w:rsidR="00D638C2" w:rsidRPr="00D638C2" w:rsidRDefault="00D638C2" w:rsidP="00D638C2">
            <w:pPr>
              <w:spacing w:line="360" w:lineRule="auto"/>
              <w:rPr>
                <w:sz w:val="12"/>
                <w:szCs w:val="12"/>
              </w:rPr>
            </w:pPr>
            <w:r w:rsidRPr="00D638C2">
              <w:rPr>
                <w:sz w:val="12"/>
                <w:szCs w:val="12"/>
              </w:rPr>
              <w:t>7.821</w:t>
            </w:r>
          </w:p>
        </w:tc>
      </w:tr>
      <w:tr w:rsidR="00D638C2" w:rsidRPr="00D638C2" w14:paraId="47AFDDA9" w14:textId="77777777" w:rsidTr="00D638C2">
        <w:trPr>
          <w:trHeight w:val="300"/>
        </w:trPr>
        <w:tc>
          <w:tcPr>
            <w:tcW w:w="4543" w:type="dxa"/>
            <w:noWrap/>
            <w:hideMark/>
          </w:tcPr>
          <w:p w14:paraId="054EF3EC" w14:textId="77777777" w:rsidR="00D638C2" w:rsidRPr="00D638C2" w:rsidRDefault="00D638C2" w:rsidP="00D638C2">
            <w:pPr>
              <w:spacing w:line="360" w:lineRule="auto"/>
              <w:rPr>
                <w:sz w:val="12"/>
                <w:szCs w:val="12"/>
              </w:rPr>
            </w:pPr>
            <w:r w:rsidRPr="00D638C2">
              <w:rPr>
                <w:sz w:val="12"/>
                <w:szCs w:val="12"/>
              </w:rPr>
              <w:t>resmethrin</w:t>
            </w:r>
          </w:p>
        </w:tc>
        <w:tc>
          <w:tcPr>
            <w:tcW w:w="1169" w:type="dxa"/>
            <w:noWrap/>
            <w:hideMark/>
          </w:tcPr>
          <w:p w14:paraId="40F044F4" w14:textId="77777777" w:rsidR="00D638C2" w:rsidRPr="00D638C2" w:rsidRDefault="00D638C2" w:rsidP="00D638C2">
            <w:pPr>
              <w:spacing w:line="360" w:lineRule="auto"/>
              <w:rPr>
                <w:sz w:val="12"/>
                <w:szCs w:val="12"/>
              </w:rPr>
            </w:pPr>
            <w:r w:rsidRPr="00D638C2">
              <w:rPr>
                <w:sz w:val="12"/>
                <w:szCs w:val="12"/>
              </w:rPr>
              <w:t>10453-86-8</w:t>
            </w:r>
          </w:p>
        </w:tc>
        <w:tc>
          <w:tcPr>
            <w:tcW w:w="960" w:type="dxa"/>
            <w:noWrap/>
            <w:hideMark/>
          </w:tcPr>
          <w:p w14:paraId="5C92228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435F5F"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4CAEA08B" w14:textId="77777777" w:rsidR="00D638C2" w:rsidRPr="00D638C2" w:rsidRDefault="00D638C2" w:rsidP="00D638C2">
            <w:pPr>
              <w:spacing w:line="360" w:lineRule="auto"/>
              <w:rPr>
                <w:sz w:val="12"/>
                <w:szCs w:val="12"/>
              </w:rPr>
            </w:pPr>
            <w:r w:rsidRPr="00D638C2">
              <w:rPr>
                <w:sz w:val="12"/>
                <w:szCs w:val="12"/>
              </w:rPr>
              <w:t>-70.11</w:t>
            </w:r>
          </w:p>
        </w:tc>
        <w:tc>
          <w:tcPr>
            <w:tcW w:w="998" w:type="dxa"/>
            <w:noWrap/>
            <w:hideMark/>
          </w:tcPr>
          <w:p w14:paraId="6251D706" w14:textId="77777777" w:rsidR="00D638C2" w:rsidRPr="00D638C2" w:rsidRDefault="00D638C2" w:rsidP="00D638C2">
            <w:pPr>
              <w:spacing w:line="360" w:lineRule="auto"/>
              <w:rPr>
                <w:sz w:val="12"/>
                <w:szCs w:val="12"/>
              </w:rPr>
            </w:pPr>
            <w:r w:rsidRPr="00D638C2">
              <w:rPr>
                <w:sz w:val="12"/>
                <w:szCs w:val="12"/>
              </w:rPr>
              <w:t>NA</w:t>
            </w:r>
          </w:p>
        </w:tc>
        <w:tc>
          <w:tcPr>
            <w:tcW w:w="960" w:type="dxa"/>
            <w:noWrap/>
            <w:hideMark/>
          </w:tcPr>
          <w:p w14:paraId="78B2FBE9"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057707B8" w14:textId="77777777" w:rsidR="00D638C2" w:rsidRPr="00D638C2" w:rsidRDefault="00D638C2" w:rsidP="00D638C2">
            <w:pPr>
              <w:spacing w:line="360" w:lineRule="auto"/>
              <w:rPr>
                <w:sz w:val="12"/>
                <w:szCs w:val="12"/>
              </w:rPr>
            </w:pPr>
            <w:r w:rsidRPr="00D638C2">
              <w:rPr>
                <w:sz w:val="12"/>
                <w:szCs w:val="12"/>
              </w:rPr>
              <w:t>59.95</w:t>
            </w:r>
          </w:p>
        </w:tc>
        <w:tc>
          <w:tcPr>
            <w:tcW w:w="960" w:type="dxa"/>
            <w:noWrap/>
            <w:hideMark/>
          </w:tcPr>
          <w:p w14:paraId="426FCAE0" w14:textId="77777777" w:rsidR="00D638C2" w:rsidRPr="00D638C2" w:rsidRDefault="00D638C2" w:rsidP="00D638C2">
            <w:pPr>
              <w:spacing w:line="360" w:lineRule="auto"/>
              <w:rPr>
                <w:sz w:val="12"/>
                <w:szCs w:val="12"/>
              </w:rPr>
            </w:pPr>
            <w:r w:rsidRPr="00D638C2">
              <w:rPr>
                <w:sz w:val="12"/>
                <w:szCs w:val="12"/>
              </w:rPr>
              <w:t>0.2174</w:t>
            </w:r>
          </w:p>
        </w:tc>
        <w:tc>
          <w:tcPr>
            <w:tcW w:w="960" w:type="dxa"/>
            <w:noWrap/>
            <w:hideMark/>
          </w:tcPr>
          <w:p w14:paraId="55C6D395" w14:textId="77777777" w:rsidR="00D638C2" w:rsidRPr="00D638C2" w:rsidRDefault="00D638C2" w:rsidP="00D638C2">
            <w:pPr>
              <w:spacing w:line="360" w:lineRule="auto"/>
              <w:rPr>
                <w:sz w:val="12"/>
                <w:szCs w:val="12"/>
              </w:rPr>
            </w:pPr>
            <w:r w:rsidRPr="00D638C2">
              <w:rPr>
                <w:sz w:val="12"/>
                <w:szCs w:val="12"/>
              </w:rPr>
              <w:t>3.189</w:t>
            </w:r>
          </w:p>
        </w:tc>
      </w:tr>
      <w:tr w:rsidR="00D638C2" w:rsidRPr="00D638C2" w14:paraId="643F1BD0" w14:textId="77777777" w:rsidTr="00D638C2">
        <w:trPr>
          <w:trHeight w:val="300"/>
        </w:trPr>
        <w:tc>
          <w:tcPr>
            <w:tcW w:w="4543" w:type="dxa"/>
            <w:noWrap/>
            <w:hideMark/>
          </w:tcPr>
          <w:p w14:paraId="40D770C4" w14:textId="77777777" w:rsidR="00D638C2" w:rsidRPr="00D638C2" w:rsidRDefault="00D638C2" w:rsidP="00D638C2">
            <w:pPr>
              <w:spacing w:line="360" w:lineRule="auto"/>
              <w:rPr>
                <w:sz w:val="12"/>
                <w:szCs w:val="12"/>
              </w:rPr>
            </w:pPr>
            <w:r w:rsidRPr="00D638C2">
              <w:rPr>
                <w:sz w:val="12"/>
                <w:szCs w:val="12"/>
              </w:rPr>
              <w:lastRenderedPageBreak/>
              <w:t>s-bioallethrin</w:t>
            </w:r>
          </w:p>
        </w:tc>
        <w:tc>
          <w:tcPr>
            <w:tcW w:w="1169" w:type="dxa"/>
            <w:noWrap/>
            <w:hideMark/>
          </w:tcPr>
          <w:p w14:paraId="240DD6E9" w14:textId="77777777" w:rsidR="00D638C2" w:rsidRPr="00D638C2" w:rsidRDefault="00D638C2" w:rsidP="00D638C2">
            <w:pPr>
              <w:spacing w:line="360" w:lineRule="auto"/>
              <w:rPr>
                <w:sz w:val="12"/>
                <w:szCs w:val="12"/>
              </w:rPr>
            </w:pPr>
            <w:r w:rsidRPr="00D638C2">
              <w:rPr>
                <w:sz w:val="12"/>
                <w:szCs w:val="12"/>
              </w:rPr>
              <w:t>28434-00-6</w:t>
            </w:r>
          </w:p>
        </w:tc>
        <w:tc>
          <w:tcPr>
            <w:tcW w:w="960" w:type="dxa"/>
            <w:noWrap/>
            <w:hideMark/>
          </w:tcPr>
          <w:p w14:paraId="41FA7BF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1728BF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62708FBE" w14:textId="77777777" w:rsidR="00D638C2" w:rsidRPr="00D638C2" w:rsidRDefault="00D638C2" w:rsidP="00D638C2">
            <w:pPr>
              <w:spacing w:line="360" w:lineRule="auto"/>
              <w:rPr>
                <w:sz w:val="12"/>
                <w:szCs w:val="12"/>
              </w:rPr>
            </w:pPr>
            <w:r w:rsidRPr="00D638C2">
              <w:rPr>
                <w:sz w:val="12"/>
                <w:szCs w:val="12"/>
              </w:rPr>
              <w:t>-77.36</w:t>
            </w:r>
          </w:p>
        </w:tc>
        <w:tc>
          <w:tcPr>
            <w:tcW w:w="998" w:type="dxa"/>
            <w:noWrap/>
            <w:hideMark/>
          </w:tcPr>
          <w:p w14:paraId="13476662" w14:textId="77777777" w:rsidR="00D638C2" w:rsidRPr="00D638C2" w:rsidRDefault="00D638C2" w:rsidP="00D638C2">
            <w:pPr>
              <w:spacing w:line="360" w:lineRule="auto"/>
              <w:rPr>
                <w:sz w:val="12"/>
                <w:szCs w:val="12"/>
              </w:rPr>
            </w:pPr>
            <w:r w:rsidRPr="00D638C2">
              <w:rPr>
                <w:sz w:val="12"/>
                <w:szCs w:val="12"/>
              </w:rPr>
              <w:t>-83.84</w:t>
            </w:r>
          </w:p>
        </w:tc>
        <w:tc>
          <w:tcPr>
            <w:tcW w:w="960" w:type="dxa"/>
            <w:noWrap/>
            <w:hideMark/>
          </w:tcPr>
          <w:p w14:paraId="352F88D5"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7BA114F0" w14:textId="77777777" w:rsidR="00D638C2" w:rsidRPr="00D638C2" w:rsidRDefault="00D638C2" w:rsidP="00D638C2">
            <w:pPr>
              <w:spacing w:line="360" w:lineRule="auto"/>
              <w:rPr>
                <w:sz w:val="12"/>
                <w:szCs w:val="12"/>
              </w:rPr>
            </w:pPr>
            <w:r w:rsidRPr="00D638C2">
              <w:rPr>
                <w:sz w:val="12"/>
                <w:szCs w:val="12"/>
              </w:rPr>
              <w:t>47.54</w:t>
            </w:r>
          </w:p>
        </w:tc>
        <w:tc>
          <w:tcPr>
            <w:tcW w:w="960" w:type="dxa"/>
            <w:noWrap/>
            <w:hideMark/>
          </w:tcPr>
          <w:p w14:paraId="6DAD38EA" w14:textId="77777777" w:rsidR="00D638C2" w:rsidRPr="00D638C2" w:rsidRDefault="00D638C2" w:rsidP="00D638C2">
            <w:pPr>
              <w:spacing w:line="360" w:lineRule="auto"/>
              <w:rPr>
                <w:sz w:val="12"/>
                <w:szCs w:val="12"/>
              </w:rPr>
            </w:pPr>
            <w:r w:rsidRPr="00D638C2">
              <w:rPr>
                <w:sz w:val="12"/>
                <w:szCs w:val="12"/>
              </w:rPr>
              <w:t>0.831</w:t>
            </w:r>
          </w:p>
        </w:tc>
        <w:tc>
          <w:tcPr>
            <w:tcW w:w="960" w:type="dxa"/>
            <w:noWrap/>
            <w:hideMark/>
          </w:tcPr>
          <w:p w14:paraId="296D616B" w14:textId="77777777" w:rsidR="00D638C2" w:rsidRPr="00D638C2" w:rsidRDefault="00D638C2" w:rsidP="00D638C2">
            <w:pPr>
              <w:spacing w:line="360" w:lineRule="auto"/>
              <w:rPr>
                <w:sz w:val="12"/>
                <w:szCs w:val="12"/>
              </w:rPr>
            </w:pPr>
            <w:r w:rsidRPr="00D638C2">
              <w:rPr>
                <w:sz w:val="12"/>
                <w:szCs w:val="12"/>
              </w:rPr>
              <w:t>0.8341</w:t>
            </w:r>
          </w:p>
        </w:tc>
      </w:tr>
      <w:tr w:rsidR="00D638C2" w:rsidRPr="00D638C2" w14:paraId="6D84063B" w14:textId="77777777" w:rsidTr="00D638C2">
        <w:trPr>
          <w:trHeight w:val="300"/>
        </w:trPr>
        <w:tc>
          <w:tcPr>
            <w:tcW w:w="4543" w:type="dxa"/>
            <w:noWrap/>
            <w:hideMark/>
          </w:tcPr>
          <w:p w14:paraId="641AE183" w14:textId="77777777" w:rsidR="00D638C2" w:rsidRPr="00D638C2" w:rsidRDefault="00D638C2" w:rsidP="00D638C2">
            <w:pPr>
              <w:spacing w:line="360" w:lineRule="auto"/>
              <w:rPr>
                <w:sz w:val="12"/>
                <w:szCs w:val="12"/>
              </w:rPr>
            </w:pPr>
            <w:r w:rsidRPr="00D638C2">
              <w:rPr>
                <w:sz w:val="12"/>
                <w:szCs w:val="12"/>
              </w:rPr>
              <w:t>simazine</w:t>
            </w:r>
          </w:p>
        </w:tc>
        <w:tc>
          <w:tcPr>
            <w:tcW w:w="1169" w:type="dxa"/>
            <w:noWrap/>
            <w:hideMark/>
          </w:tcPr>
          <w:p w14:paraId="764A4E74" w14:textId="77777777" w:rsidR="00D638C2" w:rsidRPr="00D638C2" w:rsidRDefault="00D638C2" w:rsidP="00D638C2">
            <w:pPr>
              <w:spacing w:line="360" w:lineRule="auto"/>
              <w:rPr>
                <w:sz w:val="12"/>
                <w:szCs w:val="12"/>
              </w:rPr>
            </w:pPr>
            <w:r w:rsidRPr="00D638C2">
              <w:rPr>
                <w:sz w:val="12"/>
                <w:szCs w:val="12"/>
              </w:rPr>
              <w:t>122-34-9</w:t>
            </w:r>
          </w:p>
        </w:tc>
        <w:tc>
          <w:tcPr>
            <w:tcW w:w="960" w:type="dxa"/>
            <w:noWrap/>
            <w:hideMark/>
          </w:tcPr>
          <w:p w14:paraId="1BB0BF9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6B3AD18"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1604615D" w14:textId="77777777" w:rsidR="00D638C2" w:rsidRPr="00D638C2" w:rsidRDefault="00D638C2" w:rsidP="00D638C2">
            <w:pPr>
              <w:spacing w:line="360" w:lineRule="auto"/>
              <w:rPr>
                <w:sz w:val="12"/>
                <w:szCs w:val="12"/>
              </w:rPr>
            </w:pPr>
            <w:r w:rsidRPr="00D638C2">
              <w:rPr>
                <w:sz w:val="12"/>
                <w:szCs w:val="12"/>
              </w:rPr>
              <w:t>-64.68</w:t>
            </w:r>
          </w:p>
        </w:tc>
        <w:tc>
          <w:tcPr>
            <w:tcW w:w="998" w:type="dxa"/>
            <w:noWrap/>
            <w:hideMark/>
          </w:tcPr>
          <w:p w14:paraId="4117F8FD" w14:textId="77777777" w:rsidR="00D638C2" w:rsidRPr="00D638C2" w:rsidRDefault="00D638C2" w:rsidP="00D638C2">
            <w:pPr>
              <w:spacing w:line="360" w:lineRule="auto"/>
              <w:rPr>
                <w:sz w:val="12"/>
                <w:szCs w:val="12"/>
              </w:rPr>
            </w:pPr>
            <w:r w:rsidRPr="00D638C2">
              <w:rPr>
                <w:sz w:val="12"/>
                <w:szCs w:val="12"/>
              </w:rPr>
              <w:t>-62.89</w:t>
            </w:r>
          </w:p>
        </w:tc>
        <w:tc>
          <w:tcPr>
            <w:tcW w:w="960" w:type="dxa"/>
            <w:noWrap/>
            <w:hideMark/>
          </w:tcPr>
          <w:p w14:paraId="4FB7D155"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9E69866" w14:textId="77777777" w:rsidR="00D638C2" w:rsidRPr="00D638C2" w:rsidRDefault="00D638C2" w:rsidP="00D638C2">
            <w:pPr>
              <w:spacing w:line="360" w:lineRule="auto"/>
              <w:rPr>
                <w:sz w:val="12"/>
                <w:szCs w:val="12"/>
              </w:rPr>
            </w:pPr>
            <w:r w:rsidRPr="00D638C2">
              <w:rPr>
                <w:sz w:val="12"/>
                <w:szCs w:val="12"/>
              </w:rPr>
              <w:t>3.532</w:t>
            </w:r>
          </w:p>
        </w:tc>
        <w:tc>
          <w:tcPr>
            <w:tcW w:w="960" w:type="dxa"/>
            <w:noWrap/>
            <w:hideMark/>
          </w:tcPr>
          <w:p w14:paraId="7E7157D1" w14:textId="77777777" w:rsidR="00D638C2" w:rsidRPr="00D638C2" w:rsidRDefault="00D638C2" w:rsidP="00D638C2">
            <w:pPr>
              <w:spacing w:line="360" w:lineRule="auto"/>
              <w:rPr>
                <w:sz w:val="12"/>
                <w:szCs w:val="12"/>
              </w:rPr>
            </w:pPr>
            <w:r w:rsidRPr="00D638C2">
              <w:rPr>
                <w:sz w:val="12"/>
                <w:szCs w:val="12"/>
              </w:rPr>
              <w:t>1.992</w:t>
            </w:r>
          </w:p>
        </w:tc>
        <w:tc>
          <w:tcPr>
            <w:tcW w:w="960" w:type="dxa"/>
            <w:noWrap/>
            <w:hideMark/>
          </w:tcPr>
          <w:p w14:paraId="5D42FA2A" w14:textId="77777777" w:rsidR="00D638C2" w:rsidRPr="00D638C2" w:rsidRDefault="00D638C2" w:rsidP="00D638C2">
            <w:pPr>
              <w:spacing w:line="360" w:lineRule="auto"/>
              <w:rPr>
                <w:sz w:val="12"/>
                <w:szCs w:val="12"/>
              </w:rPr>
            </w:pPr>
            <w:r w:rsidRPr="00D638C2">
              <w:rPr>
                <w:sz w:val="12"/>
                <w:szCs w:val="12"/>
              </w:rPr>
              <w:t>0.348</w:t>
            </w:r>
          </w:p>
        </w:tc>
      </w:tr>
      <w:tr w:rsidR="00D638C2" w:rsidRPr="00D638C2" w14:paraId="56A8A120" w14:textId="77777777" w:rsidTr="00D638C2">
        <w:trPr>
          <w:trHeight w:val="300"/>
        </w:trPr>
        <w:tc>
          <w:tcPr>
            <w:tcW w:w="4543" w:type="dxa"/>
            <w:noWrap/>
            <w:hideMark/>
          </w:tcPr>
          <w:p w14:paraId="7CEFF1A0" w14:textId="77777777" w:rsidR="00D638C2" w:rsidRPr="00D638C2" w:rsidRDefault="00D638C2" w:rsidP="00D638C2">
            <w:pPr>
              <w:spacing w:line="360" w:lineRule="auto"/>
              <w:rPr>
                <w:sz w:val="12"/>
                <w:szCs w:val="12"/>
              </w:rPr>
            </w:pPr>
            <w:r w:rsidRPr="00D638C2">
              <w:rPr>
                <w:sz w:val="12"/>
                <w:szCs w:val="12"/>
              </w:rPr>
              <w:t>solvent red1</w:t>
            </w:r>
          </w:p>
        </w:tc>
        <w:tc>
          <w:tcPr>
            <w:tcW w:w="1169" w:type="dxa"/>
            <w:noWrap/>
            <w:hideMark/>
          </w:tcPr>
          <w:p w14:paraId="1C15926B" w14:textId="77777777" w:rsidR="00D638C2" w:rsidRPr="00D638C2" w:rsidRDefault="00D638C2" w:rsidP="00D638C2">
            <w:pPr>
              <w:spacing w:line="360" w:lineRule="auto"/>
              <w:rPr>
                <w:sz w:val="12"/>
                <w:szCs w:val="12"/>
              </w:rPr>
            </w:pPr>
            <w:r w:rsidRPr="00D638C2">
              <w:rPr>
                <w:sz w:val="12"/>
                <w:szCs w:val="12"/>
              </w:rPr>
              <w:t>1229-55-6</w:t>
            </w:r>
          </w:p>
        </w:tc>
        <w:tc>
          <w:tcPr>
            <w:tcW w:w="960" w:type="dxa"/>
            <w:noWrap/>
            <w:hideMark/>
          </w:tcPr>
          <w:p w14:paraId="029EE020"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2408E985" w14:textId="77777777" w:rsidR="00D638C2" w:rsidRPr="00D638C2" w:rsidRDefault="00D638C2" w:rsidP="00D638C2">
            <w:pPr>
              <w:spacing w:line="360" w:lineRule="auto"/>
              <w:rPr>
                <w:sz w:val="12"/>
                <w:szCs w:val="12"/>
              </w:rPr>
            </w:pPr>
            <w:r w:rsidRPr="00D638C2">
              <w:rPr>
                <w:sz w:val="12"/>
                <w:szCs w:val="12"/>
              </w:rPr>
              <w:t>66</w:t>
            </w:r>
          </w:p>
        </w:tc>
        <w:tc>
          <w:tcPr>
            <w:tcW w:w="998" w:type="dxa"/>
            <w:noWrap/>
            <w:hideMark/>
          </w:tcPr>
          <w:p w14:paraId="04F34826" w14:textId="77777777" w:rsidR="00D638C2" w:rsidRPr="00D638C2" w:rsidRDefault="00D638C2" w:rsidP="00D638C2">
            <w:pPr>
              <w:spacing w:line="360" w:lineRule="auto"/>
              <w:rPr>
                <w:sz w:val="12"/>
                <w:szCs w:val="12"/>
              </w:rPr>
            </w:pPr>
            <w:r w:rsidRPr="00D638C2">
              <w:rPr>
                <w:sz w:val="12"/>
                <w:szCs w:val="12"/>
              </w:rPr>
              <w:t>-54.87</w:t>
            </w:r>
          </w:p>
        </w:tc>
        <w:tc>
          <w:tcPr>
            <w:tcW w:w="998" w:type="dxa"/>
            <w:noWrap/>
            <w:hideMark/>
          </w:tcPr>
          <w:p w14:paraId="04238019" w14:textId="77777777" w:rsidR="00D638C2" w:rsidRPr="00D638C2" w:rsidRDefault="00D638C2" w:rsidP="00D638C2">
            <w:pPr>
              <w:spacing w:line="360" w:lineRule="auto"/>
              <w:rPr>
                <w:sz w:val="12"/>
                <w:szCs w:val="12"/>
              </w:rPr>
            </w:pPr>
            <w:r w:rsidRPr="00D638C2">
              <w:rPr>
                <w:sz w:val="12"/>
                <w:szCs w:val="12"/>
              </w:rPr>
              <w:t>-60</w:t>
            </w:r>
          </w:p>
        </w:tc>
        <w:tc>
          <w:tcPr>
            <w:tcW w:w="960" w:type="dxa"/>
            <w:noWrap/>
            <w:hideMark/>
          </w:tcPr>
          <w:p w14:paraId="60F5EB96"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55BD5A6" w14:textId="77777777" w:rsidR="00D638C2" w:rsidRPr="00D638C2" w:rsidRDefault="00D638C2" w:rsidP="00D638C2">
            <w:pPr>
              <w:spacing w:line="360" w:lineRule="auto"/>
              <w:rPr>
                <w:sz w:val="12"/>
                <w:szCs w:val="12"/>
              </w:rPr>
            </w:pPr>
            <w:r w:rsidRPr="00D638C2">
              <w:rPr>
                <w:sz w:val="12"/>
                <w:szCs w:val="12"/>
              </w:rPr>
              <w:t>1.875</w:t>
            </w:r>
          </w:p>
        </w:tc>
        <w:tc>
          <w:tcPr>
            <w:tcW w:w="960" w:type="dxa"/>
            <w:noWrap/>
            <w:hideMark/>
          </w:tcPr>
          <w:p w14:paraId="3F201A52" w14:textId="77777777" w:rsidR="00D638C2" w:rsidRPr="00D638C2" w:rsidRDefault="00D638C2" w:rsidP="00D638C2">
            <w:pPr>
              <w:spacing w:line="360" w:lineRule="auto"/>
              <w:rPr>
                <w:sz w:val="12"/>
                <w:szCs w:val="12"/>
              </w:rPr>
            </w:pPr>
            <w:r w:rsidRPr="00D638C2">
              <w:rPr>
                <w:sz w:val="12"/>
                <w:szCs w:val="12"/>
              </w:rPr>
              <w:t>1.066</w:t>
            </w:r>
          </w:p>
        </w:tc>
        <w:tc>
          <w:tcPr>
            <w:tcW w:w="960" w:type="dxa"/>
            <w:noWrap/>
            <w:hideMark/>
          </w:tcPr>
          <w:p w14:paraId="4D9E8D89" w14:textId="77777777" w:rsidR="00D638C2" w:rsidRPr="00D638C2" w:rsidRDefault="00D638C2" w:rsidP="00D638C2">
            <w:pPr>
              <w:spacing w:line="360" w:lineRule="auto"/>
              <w:rPr>
                <w:sz w:val="12"/>
                <w:szCs w:val="12"/>
              </w:rPr>
            </w:pPr>
            <w:r w:rsidRPr="00D638C2">
              <w:rPr>
                <w:sz w:val="12"/>
                <w:szCs w:val="12"/>
              </w:rPr>
              <w:t>0.6502</w:t>
            </w:r>
          </w:p>
        </w:tc>
      </w:tr>
      <w:tr w:rsidR="00D638C2" w:rsidRPr="00D638C2" w14:paraId="376D6280" w14:textId="77777777" w:rsidTr="00D638C2">
        <w:trPr>
          <w:trHeight w:val="300"/>
        </w:trPr>
        <w:tc>
          <w:tcPr>
            <w:tcW w:w="4543" w:type="dxa"/>
            <w:noWrap/>
            <w:hideMark/>
          </w:tcPr>
          <w:p w14:paraId="1E3A3918" w14:textId="77777777" w:rsidR="00D638C2" w:rsidRPr="00D638C2" w:rsidRDefault="00D638C2" w:rsidP="00D638C2">
            <w:pPr>
              <w:spacing w:line="360" w:lineRule="auto"/>
              <w:rPr>
                <w:sz w:val="12"/>
                <w:szCs w:val="12"/>
              </w:rPr>
            </w:pPr>
            <w:r w:rsidRPr="00D638C2">
              <w:rPr>
                <w:sz w:val="12"/>
                <w:szCs w:val="12"/>
              </w:rPr>
              <w:t>tamoxifen</w:t>
            </w:r>
          </w:p>
        </w:tc>
        <w:tc>
          <w:tcPr>
            <w:tcW w:w="1169" w:type="dxa"/>
            <w:noWrap/>
            <w:hideMark/>
          </w:tcPr>
          <w:p w14:paraId="3AAD19D9" w14:textId="77777777" w:rsidR="00D638C2" w:rsidRPr="00D638C2" w:rsidRDefault="00D638C2" w:rsidP="00D638C2">
            <w:pPr>
              <w:spacing w:line="360" w:lineRule="auto"/>
              <w:rPr>
                <w:sz w:val="12"/>
                <w:szCs w:val="12"/>
              </w:rPr>
            </w:pPr>
            <w:r w:rsidRPr="00D638C2">
              <w:rPr>
                <w:sz w:val="12"/>
                <w:szCs w:val="12"/>
              </w:rPr>
              <w:t>10540-29-1</w:t>
            </w:r>
          </w:p>
        </w:tc>
        <w:tc>
          <w:tcPr>
            <w:tcW w:w="960" w:type="dxa"/>
            <w:noWrap/>
            <w:hideMark/>
          </w:tcPr>
          <w:p w14:paraId="1DC5624A"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8587D29" w14:textId="77777777" w:rsidR="00D638C2" w:rsidRPr="00D638C2" w:rsidRDefault="00D638C2" w:rsidP="00D638C2">
            <w:pPr>
              <w:spacing w:line="360" w:lineRule="auto"/>
              <w:rPr>
                <w:sz w:val="12"/>
                <w:szCs w:val="12"/>
              </w:rPr>
            </w:pPr>
            <w:r w:rsidRPr="00D638C2">
              <w:rPr>
                <w:sz w:val="12"/>
                <w:szCs w:val="12"/>
              </w:rPr>
              <w:t>141</w:t>
            </w:r>
          </w:p>
        </w:tc>
        <w:tc>
          <w:tcPr>
            <w:tcW w:w="998" w:type="dxa"/>
            <w:noWrap/>
            <w:hideMark/>
          </w:tcPr>
          <w:p w14:paraId="35C6644A" w14:textId="77777777" w:rsidR="00D638C2" w:rsidRPr="00D638C2" w:rsidRDefault="00D638C2" w:rsidP="00D638C2">
            <w:pPr>
              <w:spacing w:line="360" w:lineRule="auto"/>
              <w:rPr>
                <w:sz w:val="12"/>
                <w:szCs w:val="12"/>
              </w:rPr>
            </w:pPr>
            <w:r w:rsidRPr="00D638C2">
              <w:rPr>
                <w:sz w:val="12"/>
                <w:szCs w:val="12"/>
              </w:rPr>
              <w:t>-26.92</w:t>
            </w:r>
          </w:p>
        </w:tc>
        <w:tc>
          <w:tcPr>
            <w:tcW w:w="998" w:type="dxa"/>
            <w:noWrap/>
            <w:hideMark/>
          </w:tcPr>
          <w:p w14:paraId="17022EEC" w14:textId="77777777" w:rsidR="00D638C2" w:rsidRPr="00D638C2" w:rsidRDefault="00D638C2" w:rsidP="00D638C2">
            <w:pPr>
              <w:spacing w:line="360" w:lineRule="auto"/>
              <w:rPr>
                <w:sz w:val="12"/>
                <w:szCs w:val="12"/>
              </w:rPr>
            </w:pPr>
            <w:r w:rsidRPr="00D638C2">
              <w:rPr>
                <w:sz w:val="12"/>
                <w:szCs w:val="12"/>
              </w:rPr>
              <w:t>-26.42</w:t>
            </w:r>
          </w:p>
        </w:tc>
        <w:tc>
          <w:tcPr>
            <w:tcW w:w="960" w:type="dxa"/>
            <w:noWrap/>
            <w:hideMark/>
          </w:tcPr>
          <w:p w14:paraId="49CEC483"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1C55B8F2" w14:textId="77777777" w:rsidR="00D638C2" w:rsidRPr="00D638C2" w:rsidRDefault="00D638C2" w:rsidP="00D638C2">
            <w:pPr>
              <w:spacing w:line="360" w:lineRule="auto"/>
              <w:rPr>
                <w:sz w:val="12"/>
                <w:szCs w:val="12"/>
              </w:rPr>
            </w:pPr>
            <w:r w:rsidRPr="00D638C2">
              <w:rPr>
                <w:sz w:val="12"/>
                <w:szCs w:val="12"/>
              </w:rPr>
              <w:t>37050</w:t>
            </w:r>
          </w:p>
        </w:tc>
        <w:tc>
          <w:tcPr>
            <w:tcW w:w="960" w:type="dxa"/>
            <w:noWrap/>
            <w:hideMark/>
          </w:tcPr>
          <w:p w14:paraId="1FA4F036" w14:textId="77777777" w:rsidR="00D638C2" w:rsidRPr="00D638C2" w:rsidRDefault="00D638C2" w:rsidP="00D638C2">
            <w:pPr>
              <w:spacing w:line="360" w:lineRule="auto"/>
              <w:rPr>
                <w:sz w:val="12"/>
                <w:szCs w:val="12"/>
              </w:rPr>
            </w:pPr>
            <w:r w:rsidRPr="00D638C2">
              <w:rPr>
                <w:sz w:val="12"/>
                <w:szCs w:val="12"/>
              </w:rPr>
              <w:t>0.07607</w:t>
            </w:r>
          </w:p>
        </w:tc>
        <w:tc>
          <w:tcPr>
            <w:tcW w:w="960" w:type="dxa"/>
            <w:noWrap/>
            <w:hideMark/>
          </w:tcPr>
          <w:p w14:paraId="15A0085C" w14:textId="77777777" w:rsidR="00D638C2" w:rsidRPr="00D638C2" w:rsidRDefault="00D638C2" w:rsidP="00D638C2">
            <w:pPr>
              <w:spacing w:line="360" w:lineRule="auto"/>
              <w:rPr>
                <w:sz w:val="12"/>
                <w:szCs w:val="12"/>
              </w:rPr>
            </w:pPr>
            <w:r w:rsidRPr="00D638C2">
              <w:rPr>
                <w:sz w:val="12"/>
                <w:szCs w:val="12"/>
              </w:rPr>
              <w:t>9.112</w:t>
            </w:r>
          </w:p>
        </w:tc>
      </w:tr>
      <w:tr w:rsidR="00D638C2" w:rsidRPr="00D638C2" w14:paraId="130FD63E" w14:textId="77777777" w:rsidTr="00D638C2">
        <w:trPr>
          <w:trHeight w:val="300"/>
        </w:trPr>
        <w:tc>
          <w:tcPr>
            <w:tcW w:w="4543" w:type="dxa"/>
            <w:noWrap/>
            <w:hideMark/>
          </w:tcPr>
          <w:p w14:paraId="7A68A15D" w14:textId="77777777" w:rsidR="00D638C2" w:rsidRPr="00D638C2" w:rsidRDefault="00D638C2" w:rsidP="00D638C2">
            <w:pPr>
              <w:spacing w:line="360" w:lineRule="auto"/>
              <w:rPr>
                <w:sz w:val="12"/>
                <w:szCs w:val="12"/>
              </w:rPr>
            </w:pPr>
            <w:r w:rsidRPr="00D638C2">
              <w:rPr>
                <w:sz w:val="12"/>
                <w:szCs w:val="12"/>
              </w:rPr>
              <w:t>tert-amyl methyl ether</w:t>
            </w:r>
          </w:p>
        </w:tc>
        <w:tc>
          <w:tcPr>
            <w:tcW w:w="1169" w:type="dxa"/>
            <w:noWrap/>
            <w:hideMark/>
          </w:tcPr>
          <w:p w14:paraId="1B0356F6" w14:textId="77777777" w:rsidR="00D638C2" w:rsidRPr="00D638C2" w:rsidRDefault="00D638C2" w:rsidP="00D638C2">
            <w:pPr>
              <w:spacing w:line="360" w:lineRule="auto"/>
              <w:rPr>
                <w:sz w:val="12"/>
                <w:szCs w:val="12"/>
              </w:rPr>
            </w:pPr>
            <w:r w:rsidRPr="00D638C2">
              <w:rPr>
                <w:sz w:val="12"/>
                <w:szCs w:val="12"/>
              </w:rPr>
              <w:t>994-05-8</w:t>
            </w:r>
          </w:p>
        </w:tc>
        <w:tc>
          <w:tcPr>
            <w:tcW w:w="960" w:type="dxa"/>
            <w:noWrap/>
            <w:hideMark/>
          </w:tcPr>
          <w:p w14:paraId="6A2BDDAD" w14:textId="77777777" w:rsidR="00D638C2" w:rsidRPr="00D638C2" w:rsidRDefault="00D638C2" w:rsidP="00D638C2">
            <w:pPr>
              <w:spacing w:line="360" w:lineRule="auto"/>
              <w:rPr>
                <w:sz w:val="12"/>
                <w:szCs w:val="12"/>
              </w:rPr>
            </w:pPr>
            <w:r w:rsidRPr="00D638C2">
              <w:rPr>
                <w:sz w:val="12"/>
                <w:szCs w:val="12"/>
              </w:rPr>
              <w:t>human</w:t>
            </w:r>
          </w:p>
        </w:tc>
        <w:tc>
          <w:tcPr>
            <w:tcW w:w="1564" w:type="dxa"/>
            <w:noWrap/>
            <w:hideMark/>
          </w:tcPr>
          <w:p w14:paraId="2FE42C89" w14:textId="77777777" w:rsidR="00D638C2" w:rsidRPr="00D638C2" w:rsidRDefault="00D638C2" w:rsidP="00D638C2">
            <w:pPr>
              <w:spacing w:line="360" w:lineRule="auto"/>
              <w:rPr>
                <w:sz w:val="12"/>
                <w:szCs w:val="12"/>
              </w:rPr>
            </w:pPr>
            <w:r w:rsidRPr="00D638C2">
              <w:rPr>
                <w:sz w:val="12"/>
                <w:szCs w:val="12"/>
              </w:rPr>
              <w:t>51</w:t>
            </w:r>
          </w:p>
        </w:tc>
        <w:tc>
          <w:tcPr>
            <w:tcW w:w="998" w:type="dxa"/>
            <w:noWrap/>
            <w:hideMark/>
          </w:tcPr>
          <w:p w14:paraId="5F8D52D1" w14:textId="77777777" w:rsidR="00D638C2" w:rsidRPr="00D638C2" w:rsidRDefault="00D638C2" w:rsidP="00D638C2">
            <w:pPr>
              <w:spacing w:line="360" w:lineRule="auto"/>
              <w:rPr>
                <w:sz w:val="12"/>
                <w:szCs w:val="12"/>
              </w:rPr>
            </w:pPr>
            <w:r w:rsidRPr="00D638C2">
              <w:rPr>
                <w:sz w:val="12"/>
                <w:szCs w:val="12"/>
              </w:rPr>
              <w:t>-149.4</w:t>
            </w:r>
          </w:p>
        </w:tc>
        <w:tc>
          <w:tcPr>
            <w:tcW w:w="998" w:type="dxa"/>
            <w:noWrap/>
            <w:hideMark/>
          </w:tcPr>
          <w:p w14:paraId="4BAF0DF7" w14:textId="77777777" w:rsidR="00D638C2" w:rsidRPr="00D638C2" w:rsidRDefault="00D638C2" w:rsidP="00D638C2">
            <w:pPr>
              <w:spacing w:line="360" w:lineRule="auto"/>
              <w:rPr>
                <w:sz w:val="12"/>
                <w:szCs w:val="12"/>
              </w:rPr>
            </w:pPr>
            <w:r w:rsidRPr="00D638C2">
              <w:rPr>
                <w:sz w:val="12"/>
                <w:szCs w:val="12"/>
              </w:rPr>
              <w:t>-172.1</w:t>
            </w:r>
          </w:p>
        </w:tc>
        <w:tc>
          <w:tcPr>
            <w:tcW w:w="960" w:type="dxa"/>
            <w:noWrap/>
            <w:hideMark/>
          </w:tcPr>
          <w:p w14:paraId="15B7A81B"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1B8D273" w14:textId="77777777" w:rsidR="00D638C2" w:rsidRPr="00D638C2" w:rsidRDefault="00D638C2" w:rsidP="00D638C2">
            <w:pPr>
              <w:spacing w:line="360" w:lineRule="auto"/>
              <w:rPr>
                <w:sz w:val="12"/>
                <w:szCs w:val="12"/>
              </w:rPr>
            </w:pPr>
            <w:r w:rsidRPr="00D638C2">
              <w:rPr>
                <w:sz w:val="12"/>
                <w:szCs w:val="12"/>
              </w:rPr>
              <w:t>2.608</w:t>
            </w:r>
          </w:p>
        </w:tc>
        <w:tc>
          <w:tcPr>
            <w:tcW w:w="960" w:type="dxa"/>
            <w:noWrap/>
            <w:hideMark/>
          </w:tcPr>
          <w:p w14:paraId="6A6E59EB" w14:textId="77777777" w:rsidR="00D638C2" w:rsidRPr="00D638C2" w:rsidRDefault="00D638C2" w:rsidP="00D638C2">
            <w:pPr>
              <w:spacing w:line="360" w:lineRule="auto"/>
              <w:rPr>
                <w:sz w:val="12"/>
                <w:szCs w:val="12"/>
              </w:rPr>
            </w:pPr>
            <w:r w:rsidRPr="00D638C2">
              <w:rPr>
                <w:sz w:val="12"/>
                <w:szCs w:val="12"/>
              </w:rPr>
              <w:t>1.342</w:t>
            </w:r>
          </w:p>
        </w:tc>
        <w:tc>
          <w:tcPr>
            <w:tcW w:w="960" w:type="dxa"/>
            <w:noWrap/>
            <w:hideMark/>
          </w:tcPr>
          <w:p w14:paraId="267C8BE7" w14:textId="77777777" w:rsidR="00D638C2" w:rsidRPr="00D638C2" w:rsidRDefault="00D638C2" w:rsidP="00D638C2">
            <w:pPr>
              <w:spacing w:line="360" w:lineRule="auto"/>
              <w:rPr>
                <w:sz w:val="12"/>
                <w:szCs w:val="12"/>
              </w:rPr>
            </w:pPr>
            <w:r w:rsidRPr="00D638C2">
              <w:rPr>
                <w:sz w:val="12"/>
                <w:szCs w:val="12"/>
              </w:rPr>
              <w:t>0.5167</w:t>
            </w:r>
          </w:p>
        </w:tc>
      </w:tr>
      <w:tr w:rsidR="00D638C2" w:rsidRPr="00D638C2" w14:paraId="66923F10" w14:textId="77777777" w:rsidTr="00D638C2">
        <w:trPr>
          <w:trHeight w:val="300"/>
        </w:trPr>
        <w:tc>
          <w:tcPr>
            <w:tcW w:w="4543" w:type="dxa"/>
            <w:noWrap/>
            <w:hideMark/>
          </w:tcPr>
          <w:p w14:paraId="619ABA46" w14:textId="77777777" w:rsidR="00D638C2" w:rsidRPr="00D638C2" w:rsidRDefault="00D638C2" w:rsidP="00D638C2">
            <w:pPr>
              <w:spacing w:line="360" w:lineRule="auto"/>
              <w:rPr>
                <w:sz w:val="12"/>
                <w:szCs w:val="12"/>
              </w:rPr>
            </w:pPr>
            <w:r w:rsidRPr="00D638C2">
              <w:rPr>
                <w:sz w:val="12"/>
                <w:szCs w:val="12"/>
              </w:rPr>
              <w:t>tetrachloroethylene</w:t>
            </w:r>
          </w:p>
        </w:tc>
        <w:tc>
          <w:tcPr>
            <w:tcW w:w="1169" w:type="dxa"/>
            <w:noWrap/>
            <w:hideMark/>
          </w:tcPr>
          <w:p w14:paraId="07E900A6" w14:textId="77777777" w:rsidR="00D638C2" w:rsidRPr="00D638C2" w:rsidRDefault="00D638C2" w:rsidP="00D638C2">
            <w:pPr>
              <w:spacing w:line="360" w:lineRule="auto"/>
              <w:rPr>
                <w:sz w:val="12"/>
                <w:szCs w:val="12"/>
              </w:rPr>
            </w:pPr>
            <w:r w:rsidRPr="00D638C2">
              <w:rPr>
                <w:sz w:val="12"/>
                <w:szCs w:val="12"/>
              </w:rPr>
              <w:t>127-18-4</w:t>
            </w:r>
          </w:p>
        </w:tc>
        <w:tc>
          <w:tcPr>
            <w:tcW w:w="960" w:type="dxa"/>
            <w:noWrap/>
            <w:hideMark/>
          </w:tcPr>
          <w:p w14:paraId="10CAA564"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937B2F0" w14:textId="77777777" w:rsidR="00D638C2" w:rsidRPr="00D638C2" w:rsidRDefault="00D638C2" w:rsidP="00D638C2">
            <w:pPr>
              <w:spacing w:line="360" w:lineRule="auto"/>
              <w:rPr>
                <w:sz w:val="12"/>
                <w:szCs w:val="12"/>
              </w:rPr>
            </w:pPr>
            <w:r w:rsidRPr="00D638C2">
              <w:rPr>
                <w:sz w:val="12"/>
                <w:szCs w:val="12"/>
              </w:rPr>
              <w:t>4</w:t>
            </w:r>
          </w:p>
        </w:tc>
        <w:tc>
          <w:tcPr>
            <w:tcW w:w="998" w:type="dxa"/>
            <w:noWrap/>
            <w:hideMark/>
          </w:tcPr>
          <w:p w14:paraId="78D87135" w14:textId="77777777" w:rsidR="00D638C2" w:rsidRPr="00D638C2" w:rsidRDefault="00D638C2" w:rsidP="00D638C2">
            <w:pPr>
              <w:spacing w:line="360" w:lineRule="auto"/>
              <w:rPr>
                <w:sz w:val="12"/>
                <w:szCs w:val="12"/>
              </w:rPr>
            </w:pPr>
            <w:r w:rsidRPr="00D638C2">
              <w:rPr>
                <w:sz w:val="12"/>
                <w:szCs w:val="12"/>
              </w:rPr>
              <w:t>70.07</w:t>
            </w:r>
          </w:p>
        </w:tc>
        <w:tc>
          <w:tcPr>
            <w:tcW w:w="998" w:type="dxa"/>
            <w:noWrap/>
            <w:hideMark/>
          </w:tcPr>
          <w:p w14:paraId="227BFE29" w14:textId="77777777" w:rsidR="00D638C2" w:rsidRPr="00D638C2" w:rsidRDefault="00D638C2" w:rsidP="00D638C2">
            <w:pPr>
              <w:spacing w:line="360" w:lineRule="auto"/>
              <w:rPr>
                <w:sz w:val="12"/>
                <w:szCs w:val="12"/>
              </w:rPr>
            </w:pPr>
            <w:r w:rsidRPr="00D638C2">
              <w:rPr>
                <w:sz w:val="12"/>
                <w:szCs w:val="12"/>
              </w:rPr>
              <w:t>72.5</w:t>
            </w:r>
          </w:p>
        </w:tc>
        <w:tc>
          <w:tcPr>
            <w:tcW w:w="960" w:type="dxa"/>
            <w:noWrap/>
            <w:hideMark/>
          </w:tcPr>
          <w:p w14:paraId="09D220C6"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D3FF00B" w14:textId="77777777" w:rsidR="00D638C2" w:rsidRPr="00D638C2" w:rsidRDefault="00D638C2" w:rsidP="00D638C2">
            <w:pPr>
              <w:spacing w:line="360" w:lineRule="auto"/>
              <w:rPr>
                <w:sz w:val="12"/>
                <w:szCs w:val="12"/>
              </w:rPr>
            </w:pPr>
            <w:r w:rsidRPr="00D638C2">
              <w:rPr>
                <w:sz w:val="12"/>
                <w:szCs w:val="12"/>
              </w:rPr>
              <w:t>12.73</w:t>
            </w:r>
          </w:p>
        </w:tc>
        <w:tc>
          <w:tcPr>
            <w:tcW w:w="960" w:type="dxa"/>
            <w:noWrap/>
            <w:hideMark/>
          </w:tcPr>
          <w:p w14:paraId="78E8C4F6" w14:textId="77777777" w:rsidR="00D638C2" w:rsidRPr="00D638C2" w:rsidRDefault="00D638C2" w:rsidP="00D638C2">
            <w:pPr>
              <w:spacing w:line="360" w:lineRule="auto"/>
              <w:rPr>
                <w:sz w:val="12"/>
                <w:szCs w:val="12"/>
              </w:rPr>
            </w:pPr>
            <w:r w:rsidRPr="00D638C2">
              <w:rPr>
                <w:sz w:val="12"/>
                <w:szCs w:val="12"/>
              </w:rPr>
              <w:t>0.08628</w:t>
            </w:r>
          </w:p>
        </w:tc>
        <w:tc>
          <w:tcPr>
            <w:tcW w:w="960" w:type="dxa"/>
            <w:noWrap/>
            <w:hideMark/>
          </w:tcPr>
          <w:p w14:paraId="14D911F2" w14:textId="77777777" w:rsidR="00D638C2" w:rsidRPr="00D638C2" w:rsidRDefault="00D638C2" w:rsidP="00D638C2">
            <w:pPr>
              <w:spacing w:line="360" w:lineRule="auto"/>
              <w:rPr>
                <w:sz w:val="12"/>
                <w:szCs w:val="12"/>
              </w:rPr>
            </w:pPr>
            <w:r w:rsidRPr="00D638C2">
              <w:rPr>
                <w:sz w:val="12"/>
                <w:szCs w:val="12"/>
              </w:rPr>
              <w:t>8.034</w:t>
            </w:r>
          </w:p>
        </w:tc>
      </w:tr>
      <w:tr w:rsidR="00D638C2" w:rsidRPr="00D638C2" w14:paraId="329C90BA" w14:textId="77777777" w:rsidTr="00D638C2">
        <w:trPr>
          <w:trHeight w:val="300"/>
        </w:trPr>
        <w:tc>
          <w:tcPr>
            <w:tcW w:w="4543" w:type="dxa"/>
            <w:noWrap/>
            <w:hideMark/>
          </w:tcPr>
          <w:p w14:paraId="138A33F7" w14:textId="77777777" w:rsidR="00D638C2" w:rsidRPr="00D638C2" w:rsidRDefault="00D638C2" w:rsidP="00D638C2">
            <w:pPr>
              <w:spacing w:line="360" w:lineRule="auto"/>
              <w:rPr>
                <w:sz w:val="12"/>
                <w:szCs w:val="12"/>
              </w:rPr>
            </w:pPr>
            <w:proofErr w:type="spellStart"/>
            <w:r w:rsidRPr="00D638C2">
              <w:rPr>
                <w:sz w:val="12"/>
                <w:szCs w:val="12"/>
              </w:rPr>
              <w:t>thiodiglycolic</w:t>
            </w:r>
            <w:proofErr w:type="spellEnd"/>
            <w:r w:rsidRPr="00D638C2">
              <w:rPr>
                <w:sz w:val="12"/>
                <w:szCs w:val="12"/>
              </w:rPr>
              <w:t xml:space="preserve"> acid</w:t>
            </w:r>
          </w:p>
        </w:tc>
        <w:tc>
          <w:tcPr>
            <w:tcW w:w="1169" w:type="dxa"/>
            <w:noWrap/>
            <w:hideMark/>
          </w:tcPr>
          <w:p w14:paraId="37F83477" w14:textId="77777777" w:rsidR="00D638C2" w:rsidRPr="00D638C2" w:rsidRDefault="00D638C2" w:rsidP="00D638C2">
            <w:pPr>
              <w:spacing w:line="360" w:lineRule="auto"/>
              <w:rPr>
                <w:sz w:val="12"/>
                <w:szCs w:val="12"/>
              </w:rPr>
            </w:pPr>
            <w:r w:rsidRPr="00D638C2">
              <w:rPr>
                <w:sz w:val="12"/>
                <w:szCs w:val="12"/>
              </w:rPr>
              <w:t>123-93-3</w:t>
            </w:r>
          </w:p>
        </w:tc>
        <w:tc>
          <w:tcPr>
            <w:tcW w:w="960" w:type="dxa"/>
            <w:noWrap/>
            <w:hideMark/>
          </w:tcPr>
          <w:p w14:paraId="480199BD"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0073BFB5" w14:textId="77777777" w:rsidR="00D638C2" w:rsidRPr="00D638C2" w:rsidRDefault="00D638C2" w:rsidP="00D638C2">
            <w:pPr>
              <w:spacing w:line="360" w:lineRule="auto"/>
              <w:rPr>
                <w:sz w:val="12"/>
                <w:szCs w:val="12"/>
              </w:rPr>
            </w:pPr>
            <w:r w:rsidRPr="00D638C2">
              <w:rPr>
                <w:sz w:val="12"/>
                <w:szCs w:val="12"/>
              </w:rPr>
              <w:t>155</w:t>
            </w:r>
          </w:p>
        </w:tc>
        <w:tc>
          <w:tcPr>
            <w:tcW w:w="998" w:type="dxa"/>
            <w:noWrap/>
            <w:hideMark/>
          </w:tcPr>
          <w:p w14:paraId="738E2046" w14:textId="77777777" w:rsidR="00D638C2" w:rsidRPr="00D638C2" w:rsidRDefault="00D638C2" w:rsidP="00D638C2">
            <w:pPr>
              <w:spacing w:line="360" w:lineRule="auto"/>
              <w:rPr>
                <w:sz w:val="12"/>
                <w:szCs w:val="12"/>
              </w:rPr>
            </w:pPr>
            <w:r w:rsidRPr="00D638C2">
              <w:rPr>
                <w:sz w:val="12"/>
                <w:szCs w:val="12"/>
              </w:rPr>
              <w:t>43.13</w:t>
            </w:r>
          </w:p>
        </w:tc>
        <w:tc>
          <w:tcPr>
            <w:tcW w:w="998" w:type="dxa"/>
            <w:noWrap/>
            <w:hideMark/>
          </w:tcPr>
          <w:p w14:paraId="2E790D00" w14:textId="77777777" w:rsidR="00D638C2" w:rsidRPr="00D638C2" w:rsidRDefault="00D638C2" w:rsidP="00D638C2">
            <w:pPr>
              <w:spacing w:line="360" w:lineRule="auto"/>
              <w:rPr>
                <w:sz w:val="12"/>
                <w:szCs w:val="12"/>
              </w:rPr>
            </w:pPr>
            <w:r w:rsidRPr="00D638C2">
              <w:rPr>
                <w:sz w:val="12"/>
                <w:szCs w:val="12"/>
              </w:rPr>
              <w:t>20.29</w:t>
            </w:r>
          </w:p>
        </w:tc>
        <w:tc>
          <w:tcPr>
            <w:tcW w:w="960" w:type="dxa"/>
            <w:noWrap/>
            <w:hideMark/>
          </w:tcPr>
          <w:p w14:paraId="74F489D8"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459234B" w14:textId="77777777" w:rsidR="00D638C2" w:rsidRPr="00D638C2" w:rsidRDefault="00D638C2" w:rsidP="00D638C2">
            <w:pPr>
              <w:spacing w:line="360" w:lineRule="auto"/>
              <w:rPr>
                <w:sz w:val="12"/>
                <w:szCs w:val="12"/>
              </w:rPr>
            </w:pPr>
            <w:r w:rsidRPr="00D638C2">
              <w:rPr>
                <w:sz w:val="12"/>
                <w:szCs w:val="12"/>
              </w:rPr>
              <w:t>0.7874</w:t>
            </w:r>
          </w:p>
        </w:tc>
        <w:tc>
          <w:tcPr>
            <w:tcW w:w="960" w:type="dxa"/>
            <w:noWrap/>
            <w:hideMark/>
          </w:tcPr>
          <w:p w14:paraId="4AABEFF4" w14:textId="77777777" w:rsidR="00D638C2" w:rsidRPr="00D638C2" w:rsidRDefault="00D638C2" w:rsidP="00D638C2">
            <w:pPr>
              <w:spacing w:line="360" w:lineRule="auto"/>
              <w:rPr>
                <w:sz w:val="12"/>
                <w:szCs w:val="12"/>
              </w:rPr>
            </w:pPr>
            <w:r w:rsidRPr="00D638C2">
              <w:rPr>
                <w:sz w:val="12"/>
                <w:szCs w:val="12"/>
              </w:rPr>
              <w:t>5.729</w:t>
            </w:r>
          </w:p>
        </w:tc>
        <w:tc>
          <w:tcPr>
            <w:tcW w:w="960" w:type="dxa"/>
            <w:noWrap/>
            <w:hideMark/>
          </w:tcPr>
          <w:p w14:paraId="41213936" w14:textId="77777777" w:rsidR="00D638C2" w:rsidRPr="00D638C2" w:rsidRDefault="00D638C2" w:rsidP="00D638C2">
            <w:pPr>
              <w:spacing w:line="360" w:lineRule="auto"/>
              <w:rPr>
                <w:sz w:val="12"/>
                <w:szCs w:val="12"/>
              </w:rPr>
            </w:pPr>
            <w:r w:rsidRPr="00D638C2">
              <w:rPr>
                <w:sz w:val="12"/>
                <w:szCs w:val="12"/>
              </w:rPr>
              <w:t>0.121</w:t>
            </w:r>
          </w:p>
        </w:tc>
      </w:tr>
      <w:tr w:rsidR="00D638C2" w:rsidRPr="00D638C2" w14:paraId="4E6DA341" w14:textId="77777777" w:rsidTr="00D638C2">
        <w:trPr>
          <w:trHeight w:val="300"/>
        </w:trPr>
        <w:tc>
          <w:tcPr>
            <w:tcW w:w="4543" w:type="dxa"/>
            <w:noWrap/>
            <w:hideMark/>
          </w:tcPr>
          <w:p w14:paraId="3B690DAE" w14:textId="77777777" w:rsidR="00D638C2" w:rsidRPr="00D638C2" w:rsidRDefault="00D638C2" w:rsidP="00D638C2">
            <w:pPr>
              <w:spacing w:line="360" w:lineRule="auto"/>
              <w:rPr>
                <w:sz w:val="12"/>
                <w:szCs w:val="12"/>
              </w:rPr>
            </w:pPr>
            <w:r w:rsidRPr="00D638C2">
              <w:rPr>
                <w:sz w:val="12"/>
                <w:szCs w:val="12"/>
              </w:rPr>
              <w:t>trichloroethylene</w:t>
            </w:r>
          </w:p>
        </w:tc>
        <w:tc>
          <w:tcPr>
            <w:tcW w:w="1169" w:type="dxa"/>
            <w:noWrap/>
            <w:hideMark/>
          </w:tcPr>
          <w:p w14:paraId="483EAB72" w14:textId="77777777" w:rsidR="00D638C2" w:rsidRPr="00D638C2" w:rsidRDefault="00D638C2" w:rsidP="00D638C2">
            <w:pPr>
              <w:spacing w:line="360" w:lineRule="auto"/>
              <w:rPr>
                <w:sz w:val="12"/>
                <w:szCs w:val="12"/>
              </w:rPr>
            </w:pPr>
            <w:r w:rsidRPr="00D638C2">
              <w:rPr>
                <w:sz w:val="12"/>
                <w:szCs w:val="12"/>
              </w:rPr>
              <w:t>79-01-6</w:t>
            </w:r>
          </w:p>
        </w:tc>
        <w:tc>
          <w:tcPr>
            <w:tcW w:w="960" w:type="dxa"/>
            <w:noWrap/>
            <w:hideMark/>
          </w:tcPr>
          <w:p w14:paraId="27440916"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781D4E35" w14:textId="77777777" w:rsidR="00D638C2" w:rsidRPr="00D638C2" w:rsidRDefault="00D638C2" w:rsidP="00D638C2">
            <w:pPr>
              <w:spacing w:line="360" w:lineRule="auto"/>
              <w:rPr>
                <w:sz w:val="12"/>
                <w:szCs w:val="12"/>
              </w:rPr>
            </w:pPr>
            <w:r w:rsidRPr="00D638C2">
              <w:rPr>
                <w:sz w:val="12"/>
                <w:szCs w:val="12"/>
              </w:rPr>
              <w:t>18, 29</w:t>
            </w:r>
          </w:p>
        </w:tc>
        <w:tc>
          <w:tcPr>
            <w:tcW w:w="998" w:type="dxa"/>
            <w:noWrap/>
            <w:hideMark/>
          </w:tcPr>
          <w:p w14:paraId="174E3075" w14:textId="77777777" w:rsidR="00D638C2" w:rsidRPr="00D638C2" w:rsidRDefault="00D638C2" w:rsidP="00D638C2">
            <w:pPr>
              <w:spacing w:line="360" w:lineRule="auto"/>
              <w:rPr>
                <w:sz w:val="12"/>
                <w:szCs w:val="12"/>
              </w:rPr>
            </w:pPr>
            <w:r w:rsidRPr="00D638C2">
              <w:rPr>
                <w:sz w:val="12"/>
                <w:szCs w:val="12"/>
              </w:rPr>
              <w:t>80.68</w:t>
            </w:r>
          </w:p>
        </w:tc>
        <w:tc>
          <w:tcPr>
            <w:tcW w:w="998" w:type="dxa"/>
            <w:noWrap/>
            <w:hideMark/>
          </w:tcPr>
          <w:p w14:paraId="2DA5ACE1" w14:textId="77777777" w:rsidR="00D638C2" w:rsidRPr="00D638C2" w:rsidRDefault="00D638C2" w:rsidP="00D638C2">
            <w:pPr>
              <w:spacing w:line="360" w:lineRule="auto"/>
              <w:rPr>
                <w:sz w:val="12"/>
                <w:szCs w:val="12"/>
              </w:rPr>
            </w:pPr>
            <w:r w:rsidRPr="00D638C2">
              <w:rPr>
                <w:sz w:val="12"/>
                <w:szCs w:val="12"/>
              </w:rPr>
              <w:t>1508</w:t>
            </w:r>
          </w:p>
        </w:tc>
        <w:tc>
          <w:tcPr>
            <w:tcW w:w="960" w:type="dxa"/>
            <w:noWrap/>
            <w:hideMark/>
          </w:tcPr>
          <w:p w14:paraId="47E60C4E" w14:textId="77777777" w:rsidR="00D638C2" w:rsidRPr="00D638C2" w:rsidRDefault="00D638C2" w:rsidP="00D638C2">
            <w:pPr>
              <w:spacing w:line="360" w:lineRule="auto"/>
              <w:rPr>
                <w:sz w:val="12"/>
                <w:szCs w:val="12"/>
              </w:rPr>
            </w:pPr>
            <w:r w:rsidRPr="00D638C2">
              <w:rPr>
                <w:sz w:val="12"/>
                <w:szCs w:val="12"/>
              </w:rPr>
              <w:t>1Comp</w:t>
            </w:r>
          </w:p>
        </w:tc>
        <w:tc>
          <w:tcPr>
            <w:tcW w:w="960" w:type="dxa"/>
            <w:noWrap/>
            <w:hideMark/>
          </w:tcPr>
          <w:p w14:paraId="5F72DAA2" w14:textId="77777777" w:rsidR="00D638C2" w:rsidRPr="00D638C2" w:rsidRDefault="00D638C2" w:rsidP="00D638C2">
            <w:pPr>
              <w:spacing w:line="360" w:lineRule="auto"/>
              <w:rPr>
                <w:sz w:val="12"/>
                <w:szCs w:val="12"/>
              </w:rPr>
            </w:pPr>
            <w:r w:rsidRPr="00D638C2">
              <w:rPr>
                <w:sz w:val="12"/>
                <w:szCs w:val="12"/>
              </w:rPr>
              <w:t>2.565</w:t>
            </w:r>
          </w:p>
        </w:tc>
        <w:tc>
          <w:tcPr>
            <w:tcW w:w="960" w:type="dxa"/>
            <w:noWrap/>
            <w:hideMark/>
          </w:tcPr>
          <w:p w14:paraId="543A71EF" w14:textId="77777777" w:rsidR="00D638C2" w:rsidRPr="00D638C2" w:rsidRDefault="00D638C2" w:rsidP="00D638C2">
            <w:pPr>
              <w:spacing w:line="360" w:lineRule="auto"/>
              <w:rPr>
                <w:sz w:val="12"/>
                <w:szCs w:val="12"/>
              </w:rPr>
            </w:pPr>
            <w:r w:rsidRPr="00D638C2">
              <w:rPr>
                <w:sz w:val="12"/>
                <w:szCs w:val="12"/>
              </w:rPr>
              <w:t>0.8173</w:t>
            </w:r>
          </w:p>
        </w:tc>
        <w:tc>
          <w:tcPr>
            <w:tcW w:w="960" w:type="dxa"/>
            <w:noWrap/>
            <w:hideMark/>
          </w:tcPr>
          <w:p w14:paraId="6131CC0B" w14:textId="77777777" w:rsidR="00D638C2" w:rsidRPr="00D638C2" w:rsidRDefault="00D638C2" w:rsidP="00D638C2">
            <w:pPr>
              <w:spacing w:line="360" w:lineRule="auto"/>
              <w:rPr>
                <w:sz w:val="12"/>
                <w:szCs w:val="12"/>
              </w:rPr>
            </w:pPr>
            <w:r w:rsidRPr="00D638C2">
              <w:rPr>
                <w:sz w:val="12"/>
                <w:szCs w:val="12"/>
              </w:rPr>
              <w:t>0.8481</w:t>
            </w:r>
          </w:p>
        </w:tc>
      </w:tr>
      <w:tr w:rsidR="00D638C2" w:rsidRPr="00D638C2" w14:paraId="71B0BAAF" w14:textId="77777777" w:rsidTr="00D638C2">
        <w:trPr>
          <w:trHeight w:val="300"/>
        </w:trPr>
        <w:tc>
          <w:tcPr>
            <w:tcW w:w="4543" w:type="dxa"/>
            <w:noWrap/>
            <w:hideMark/>
          </w:tcPr>
          <w:p w14:paraId="5F1CC59C" w14:textId="77777777" w:rsidR="00D638C2" w:rsidRPr="00D638C2" w:rsidRDefault="00D638C2" w:rsidP="00D638C2">
            <w:pPr>
              <w:spacing w:line="360" w:lineRule="auto"/>
              <w:rPr>
                <w:sz w:val="12"/>
                <w:szCs w:val="12"/>
              </w:rPr>
            </w:pPr>
            <w:r w:rsidRPr="00D638C2">
              <w:rPr>
                <w:sz w:val="12"/>
                <w:szCs w:val="12"/>
              </w:rPr>
              <w:t>valproic acid</w:t>
            </w:r>
          </w:p>
        </w:tc>
        <w:tc>
          <w:tcPr>
            <w:tcW w:w="1169" w:type="dxa"/>
            <w:noWrap/>
            <w:hideMark/>
          </w:tcPr>
          <w:p w14:paraId="6DD5D912" w14:textId="77777777" w:rsidR="00D638C2" w:rsidRPr="00D638C2" w:rsidRDefault="00D638C2" w:rsidP="00D638C2">
            <w:pPr>
              <w:spacing w:line="360" w:lineRule="auto"/>
              <w:rPr>
                <w:sz w:val="12"/>
                <w:szCs w:val="12"/>
              </w:rPr>
            </w:pPr>
            <w:r w:rsidRPr="00D638C2">
              <w:rPr>
                <w:sz w:val="12"/>
                <w:szCs w:val="12"/>
              </w:rPr>
              <w:t>99-66-1</w:t>
            </w:r>
          </w:p>
        </w:tc>
        <w:tc>
          <w:tcPr>
            <w:tcW w:w="960" w:type="dxa"/>
            <w:noWrap/>
            <w:hideMark/>
          </w:tcPr>
          <w:p w14:paraId="3FF57AD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776EC04"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384921BB" w14:textId="77777777" w:rsidR="00D638C2" w:rsidRPr="00D638C2" w:rsidRDefault="00D638C2" w:rsidP="00D638C2">
            <w:pPr>
              <w:spacing w:line="360" w:lineRule="auto"/>
              <w:rPr>
                <w:sz w:val="12"/>
                <w:szCs w:val="12"/>
              </w:rPr>
            </w:pPr>
            <w:r w:rsidRPr="00D638C2">
              <w:rPr>
                <w:sz w:val="12"/>
                <w:szCs w:val="12"/>
              </w:rPr>
              <w:t>432.8</w:t>
            </w:r>
          </w:p>
        </w:tc>
        <w:tc>
          <w:tcPr>
            <w:tcW w:w="998" w:type="dxa"/>
            <w:noWrap/>
            <w:hideMark/>
          </w:tcPr>
          <w:p w14:paraId="689FD953" w14:textId="77777777" w:rsidR="00D638C2" w:rsidRPr="00D638C2" w:rsidRDefault="00D638C2" w:rsidP="00D638C2">
            <w:pPr>
              <w:spacing w:line="360" w:lineRule="auto"/>
              <w:rPr>
                <w:sz w:val="12"/>
                <w:szCs w:val="12"/>
              </w:rPr>
            </w:pPr>
            <w:r w:rsidRPr="00D638C2">
              <w:rPr>
                <w:sz w:val="12"/>
                <w:szCs w:val="12"/>
              </w:rPr>
              <w:t>430.5</w:t>
            </w:r>
          </w:p>
        </w:tc>
        <w:tc>
          <w:tcPr>
            <w:tcW w:w="960" w:type="dxa"/>
            <w:noWrap/>
            <w:hideMark/>
          </w:tcPr>
          <w:p w14:paraId="57612F8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66A0B5D" w14:textId="77777777" w:rsidR="00D638C2" w:rsidRPr="00D638C2" w:rsidRDefault="00D638C2" w:rsidP="00D638C2">
            <w:pPr>
              <w:spacing w:line="360" w:lineRule="auto"/>
              <w:rPr>
                <w:sz w:val="12"/>
                <w:szCs w:val="12"/>
              </w:rPr>
            </w:pPr>
            <w:r w:rsidRPr="00D638C2">
              <w:rPr>
                <w:sz w:val="12"/>
                <w:szCs w:val="12"/>
              </w:rPr>
              <w:t>0.574</w:t>
            </w:r>
          </w:p>
        </w:tc>
        <w:tc>
          <w:tcPr>
            <w:tcW w:w="960" w:type="dxa"/>
            <w:noWrap/>
            <w:hideMark/>
          </w:tcPr>
          <w:p w14:paraId="6D42D223" w14:textId="77777777" w:rsidR="00D638C2" w:rsidRPr="00D638C2" w:rsidRDefault="00D638C2" w:rsidP="00D638C2">
            <w:pPr>
              <w:spacing w:line="360" w:lineRule="auto"/>
              <w:rPr>
                <w:sz w:val="12"/>
                <w:szCs w:val="12"/>
              </w:rPr>
            </w:pPr>
            <w:r w:rsidRPr="00D638C2">
              <w:rPr>
                <w:sz w:val="12"/>
                <w:szCs w:val="12"/>
              </w:rPr>
              <w:t>0.7342</w:t>
            </w:r>
          </w:p>
        </w:tc>
        <w:tc>
          <w:tcPr>
            <w:tcW w:w="960" w:type="dxa"/>
            <w:noWrap/>
            <w:hideMark/>
          </w:tcPr>
          <w:p w14:paraId="37848360" w14:textId="77777777" w:rsidR="00D638C2" w:rsidRPr="00D638C2" w:rsidRDefault="00D638C2" w:rsidP="00D638C2">
            <w:pPr>
              <w:spacing w:line="360" w:lineRule="auto"/>
              <w:rPr>
                <w:sz w:val="12"/>
                <w:szCs w:val="12"/>
              </w:rPr>
            </w:pPr>
            <w:r w:rsidRPr="00D638C2">
              <w:rPr>
                <w:sz w:val="12"/>
                <w:szCs w:val="12"/>
              </w:rPr>
              <w:t>0.9441</w:t>
            </w:r>
          </w:p>
        </w:tc>
      </w:tr>
      <w:tr w:rsidR="00D638C2" w:rsidRPr="00D638C2" w14:paraId="3A29FCE5" w14:textId="77777777" w:rsidTr="00D638C2">
        <w:trPr>
          <w:trHeight w:val="300"/>
        </w:trPr>
        <w:tc>
          <w:tcPr>
            <w:tcW w:w="4543" w:type="dxa"/>
            <w:noWrap/>
            <w:hideMark/>
          </w:tcPr>
          <w:p w14:paraId="23F6D059" w14:textId="77777777" w:rsidR="00D638C2" w:rsidRPr="00D638C2" w:rsidRDefault="00D638C2" w:rsidP="00D638C2">
            <w:pPr>
              <w:spacing w:line="360" w:lineRule="auto"/>
              <w:rPr>
                <w:sz w:val="12"/>
                <w:szCs w:val="12"/>
              </w:rPr>
            </w:pPr>
            <w:r w:rsidRPr="00D638C2">
              <w:rPr>
                <w:sz w:val="12"/>
                <w:szCs w:val="12"/>
              </w:rPr>
              <w:t>wyeth-14643</w:t>
            </w:r>
          </w:p>
        </w:tc>
        <w:tc>
          <w:tcPr>
            <w:tcW w:w="1169" w:type="dxa"/>
            <w:noWrap/>
            <w:hideMark/>
          </w:tcPr>
          <w:p w14:paraId="4EA3BB13" w14:textId="77777777" w:rsidR="00D638C2" w:rsidRPr="00D638C2" w:rsidRDefault="00D638C2" w:rsidP="00D638C2">
            <w:pPr>
              <w:spacing w:line="360" w:lineRule="auto"/>
              <w:rPr>
                <w:sz w:val="12"/>
                <w:szCs w:val="12"/>
              </w:rPr>
            </w:pPr>
            <w:r w:rsidRPr="00D638C2">
              <w:rPr>
                <w:sz w:val="12"/>
                <w:szCs w:val="12"/>
              </w:rPr>
              <w:t>50892-23-4</w:t>
            </w:r>
          </w:p>
        </w:tc>
        <w:tc>
          <w:tcPr>
            <w:tcW w:w="960" w:type="dxa"/>
            <w:noWrap/>
            <w:hideMark/>
          </w:tcPr>
          <w:p w14:paraId="7A4CB27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66CADA" w14:textId="77777777" w:rsidR="00D638C2" w:rsidRPr="00D638C2" w:rsidRDefault="00D638C2" w:rsidP="00D638C2">
            <w:pPr>
              <w:spacing w:line="360" w:lineRule="auto"/>
              <w:rPr>
                <w:sz w:val="12"/>
                <w:szCs w:val="12"/>
              </w:rPr>
            </w:pPr>
            <w:r w:rsidRPr="00D638C2">
              <w:rPr>
                <w:sz w:val="12"/>
                <w:szCs w:val="12"/>
              </w:rPr>
              <w:t>173</w:t>
            </w:r>
          </w:p>
        </w:tc>
        <w:tc>
          <w:tcPr>
            <w:tcW w:w="998" w:type="dxa"/>
            <w:noWrap/>
            <w:hideMark/>
          </w:tcPr>
          <w:p w14:paraId="61810EBF" w14:textId="77777777" w:rsidR="00D638C2" w:rsidRPr="00D638C2" w:rsidRDefault="00D638C2" w:rsidP="00D638C2">
            <w:pPr>
              <w:spacing w:line="360" w:lineRule="auto"/>
              <w:rPr>
                <w:sz w:val="12"/>
                <w:szCs w:val="12"/>
              </w:rPr>
            </w:pPr>
            <w:r w:rsidRPr="00D638C2">
              <w:rPr>
                <w:sz w:val="12"/>
                <w:szCs w:val="12"/>
              </w:rPr>
              <w:t>113.1</w:t>
            </w:r>
          </w:p>
        </w:tc>
        <w:tc>
          <w:tcPr>
            <w:tcW w:w="998" w:type="dxa"/>
            <w:noWrap/>
            <w:hideMark/>
          </w:tcPr>
          <w:p w14:paraId="2F1F917A" w14:textId="77777777" w:rsidR="00D638C2" w:rsidRPr="00D638C2" w:rsidRDefault="00D638C2" w:rsidP="00D638C2">
            <w:pPr>
              <w:spacing w:line="360" w:lineRule="auto"/>
              <w:rPr>
                <w:sz w:val="12"/>
                <w:szCs w:val="12"/>
              </w:rPr>
            </w:pPr>
            <w:r w:rsidRPr="00D638C2">
              <w:rPr>
                <w:sz w:val="12"/>
                <w:szCs w:val="12"/>
              </w:rPr>
              <w:t>102.8</w:t>
            </w:r>
          </w:p>
        </w:tc>
        <w:tc>
          <w:tcPr>
            <w:tcW w:w="960" w:type="dxa"/>
            <w:noWrap/>
            <w:hideMark/>
          </w:tcPr>
          <w:p w14:paraId="691CB1DC"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0CE03C23" w14:textId="77777777" w:rsidR="00D638C2" w:rsidRPr="00D638C2" w:rsidRDefault="00D638C2" w:rsidP="00D638C2">
            <w:pPr>
              <w:spacing w:line="360" w:lineRule="auto"/>
              <w:rPr>
                <w:sz w:val="12"/>
                <w:szCs w:val="12"/>
              </w:rPr>
            </w:pPr>
            <w:r w:rsidRPr="00D638C2">
              <w:rPr>
                <w:sz w:val="12"/>
                <w:szCs w:val="12"/>
              </w:rPr>
              <w:t>0.4481</w:t>
            </w:r>
          </w:p>
        </w:tc>
        <w:tc>
          <w:tcPr>
            <w:tcW w:w="960" w:type="dxa"/>
            <w:noWrap/>
            <w:hideMark/>
          </w:tcPr>
          <w:p w14:paraId="116FBDD2" w14:textId="77777777" w:rsidR="00D638C2" w:rsidRPr="00D638C2" w:rsidRDefault="00D638C2" w:rsidP="00D638C2">
            <w:pPr>
              <w:spacing w:line="360" w:lineRule="auto"/>
              <w:rPr>
                <w:sz w:val="12"/>
                <w:szCs w:val="12"/>
              </w:rPr>
            </w:pPr>
            <w:r w:rsidRPr="00D638C2">
              <w:rPr>
                <w:sz w:val="12"/>
                <w:szCs w:val="12"/>
              </w:rPr>
              <w:t>0.6937</w:t>
            </w:r>
          </w:p>
        </w:tc>
        <w:tc>
          <w:tcPr>
            <w:tcW w:w="960" w:type="dxa"/>
            <w:noWrap/>
            <w:hideMark/>
          </w:tcPr>
          <w:p w14:paraId="06D1D020" w14:textId="77777777" w:rsidR="00D638C2" w:rsidRPr="00D638C2" w:rsidRDefault="00D638C2" w:rsidP="00D638C2">
            <w:pPr>
              <w:spacing w:line="360" w:lineRule="auto"/>
              <w:rPr>
                <w:sz w:val="12"/>
                <w:szCs w:val="12"/>
              </w:rPr>
            </w:pPr>
            <w:r w:rsidRPr="00D638C2">
              <w:rPr>
                <w:sz w:val="12"/>
                <w:szCs w:val="12"/>
              </w:rPr>
              <w:t>0.9992</w:t>
            </w:r>
          </w:p>
        </w:tc>
      </w:tr>
      <w:tr w:rsidR="00D638C2" w:rsidRPr="00D638C2" w14:paraId="4C392B9C" w14:textId="77777777" w:rsidTr="00D638C2">
        <w:trPr>
          <w:trHeight w:val="300"/>
        </w:trPr>
        <w:tc>
          <w:tcPr>
            <w:tcW w:w="4543" w:type="dxa"/>
            <w:noWrap/>
            <w:hideMark/>
          </w:tcPr>
          <w:p w14:paraId="77D7A98A" w14:textId="77777777" w:rsidR="00D638C2" w:rsidRPr="00D638C2" w:rsidRDefault="00D638C2" w:rsidP="00D638C2">
            <w:pPr>
              <w:spacing w:line="360" w:lineRule="auto"/>
              <w:rPr>
                <w:sz w:val="12"/>
                <w:szCs w:val="12"/>
              </w:rPr>
            </w:pPr>
            <w:r w:rsidRPr="00D638C2">
              <w:rPr>
                <w:sz w:val="12"/>
                <w:szCs w:val="12"/>
              </w:rPr>
              <w:t>bis 2-chloroethoxy methane</w:t>
            </w:r>
          </w:p>
        </w:tc>
        <w:tc>
          <w:tcPr>
            <w:tcW w:w="1169" w:type="dxa"/>
            <w:noWrap/>
            <w:hideMark/>
          </w:tcPr>
          <w:p w14:paraId="279016DC" w14:textId="77777777" w:rsidR="00D638C2" w:rsidRPr="00D638C2" w:rsidRDefault="00D638C2" w:rsidP="00D638C2">
            <w:pPr>
              <w:spacing w:line="360" w:lineRule="auto"/>
              <w:rPr>
                <w:sz w:val="12"/>
                <w:szCs w:val="12"/>
              </w:rPr>
            </w:pPr>
            <w:r w:rsidRPr="00D638C2">
              <w:rPr>
                <w:sz w:val="12"/>
                <w:szCs w:val="12"/>
              </w:rPr>
              <w:t>111-91-1</w:t>
            </w:r>
          </w:p>
        </w:tc>
        <w:tc>
          <w:tcPr>
            <w:tcW w:w="960" w:type="dxa"/>
            <w:noWrap/>
            <w:hideMark/>
          </w:tcPr>
          <w:p w14:paraId="5DC9B5FC"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E576A01" w14:textId="77777777" w:rsidR="00D638C2" w:rsidRPr="00D638C2" w:rsidRDefault="00D638C2" w:rsidP="00D638C2">
            <w:pPr>
              <w:spacing w:line="360" w:lineRule="auto"/>
              <w:rPr>
                <w:sz w:val="12"/>
                <w:szCs w:val="12"/>
              </w:rPr>
            </w:pPr>
            <w:r w:rsidRPr="00D638C2">
              <w:rPr>
                <w:sz w:val="12"/>
                <w:szCs w:val="12"/>
              </w:rPr>
              <w:t>155</w:t>
            </w:r>
          </w:p>
        </w:tc>
        <w:tc>
          <w:tcPr>
            <w:tcW w:w="998" w:type="dxa"/>
            <w:noWrap/>
            <w:hideMark/>
          </w:tcPr>
          <w:p w14:paraId="1A8A5998"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489BDCA8" w14:textId="77777777" w:rsidR="00D638C2" w:rsidRPr="00D638C2" w:rsidRDefault="00D638C2" w:rsidP="00D638C2">
            <w:pPr>
              <w:spacing w:line="360" w:lineRule="auto"/>
              <w:rPr>
                <w:sz w:val="12"/>
                <w:szCs w:val="12"/>
              </w:rPr>
            </w:pPr>
            <w:r w:rsidRPr="00D638C2">
              <w:rPr>
                <w:sz w:val="12"/>
                <w:szCs w:val="12"/>
              </w:rPr>
              <w:t>-0.4358</w:t>
            </w:r>
          </w:p>
        </w:tc>
        <w:tc>
          <w:tcPr>
            <w:tcW w:w="960" w:type="dxa"/>
            <w:noWrap/>
            <w:hideMark/>
          </w:tcPr>
          <w:p w14:paraId="1E6CFAF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55E498B7" w14:textId="77777777" w:rsidR="00D638C2" w:rsidRPr="00D638C2" w:rsidRDefault="00D638C2" w:rsidP="00D638C2">
            <w:pPr>
              <w:spacing w:line="360" w:lineRule="auto"/>
              <w:rPr>
                <w:sz w:val="12"/>
                <w:szCs w:val="12"/>
              </w:rPr>
            </w:pPr>
            <w:r w:rsidRPr="00D638C2">
              <w:rPr>
                <w:sz w:val="12"/>
                <w:szCs w:val="12"/>
              </w:rPr>
              <w:t>2.621</w:t>
            </w:r>
          </w:p>
        </w:tc>
        <w:tc>
          <w:tcPr>
            <w:tcW w:w="960" w:type="dxa"/>
            <w:noWrap/>
            <w:hideMark/>
          </w:tcPr>
          <w:p w14:paraId="3DC38D28" w14:textId="77777777" w:rsidR="00D638C2" w:rsidRPr="00D638C2" w:rsidRDefault="00D638C2" w:rsidP="00D638C2">
            <w:pPr>
              <w:spacing w:line="360" w:lineRule="auto"/>
              <w:rPr>
                <w:sz w:val="12"/>
                <w:szCs w:val="12"/>
              </w:rPr>
            </w:pPr>
            <w:r w:rsidRPr="00D638C2">
              <w:rPr>
                <w:sz w:val="12"/>
                <w:szCs w:val="12"/>
              </w:rPr>
              <w:t>3.149</w:t>
            </w:r>
          </w:p>
        </w:tc>
        <w:tc>
          <w:tcPr>
            <w:tcW w:w="960" w:type="dxa"/>
            <w:noWrap/>
            <w:hideMark/>
          </w:tcPr>
          <w:p w14:paraId="120B07DC" w14:textId="77777777" w:rsidR="00D638C2" w:rsidRPr="00D638C2" w:rsidRDefault="00D638C2" w:rsidP="00D638C2">
            <w:pPr>
              <w:spacing w:line="360" w:lineRule="auto"/>
              <w:rPr>
                <w:sz w:val="12"/>
                <w:szCs w:val="12"/>
              </w:rPr>
            </w:pPr>
            <w:r w:rsidRPr="00D638C2">
              <w:rPr>
                <w:sz w:val="12"/>
                <w:szCs w:val="12"/>
              </w:rPr>
              <w:t>0.2202</w:t>
            </w:r>
          </w:p>
        </w:tc>
      </w:tr>
      <w:tr w:rsidR="00D638C2" w:rsidRPr="00D638C2" w14:paraId="69AD2467" w14:textId="77777777" w:rsidTr="00D638C2">
        <w:trPr>
          <w:trHeight w:val="300"/>
        </w:trPr>
        <w:tc>
          <w:tcPr>
            <w:tcW w:w="4543" w:type="dxa"/>
            <w:noWrap/>
            <w:hideMark/>
          </w:tcPr>
          <w:p w14:paraId="484ACB59" w14:textId="77777777" w:rsidR="00D638C2" w:rsidRPr="00D638C2" w:rsidRDefault="00D638C2" w:rsidP="00D638C2">
            <w:pPr>
              <w:spacing w:line="360" w:lineRule="auto"/>
              <w:rPr>
                <w:sz w:val="12"/>
                <w:szCs w:val="12"/>
              </w:rPr>
            </w:pPr>
            <w:r w:rsidRPr="00D638C2">
              <w:rPr>
                <w:sz w:val="12"/>
                <w:szCs w:val="12"/>
              </w:rPr>
              <w:t>fluorotelomer alcohol 8+2</w:t>
            </w:r>
          </w:p>
        </w:tc>
        <w:tc>
          <w:tcPr>
            <w:tcW w:w="1169" w:type="dxa"/>
            <w:noWrap/>
            <w:hideMark/>
          </w:tcPr>
          <w:p w14:paraId="786800B3" w14:textId="77777777" w:rsidR="00D638C2" w:rsidRPr="00D638C2" w:rsidRDefault="00D638C2" w:rsidP="00D638C2">
            <w:pPr>
              <w:spacing w:line="360" w:lineRule="auto"/>
              <w:rPr>
                <w:sz w:val="12"/>
                <w:szCs w:val="12"/>
              </w:rPr>
            </w:pPr>
            <w:r w:rsidRPr="00D638C2">
              <w:rPr>
                <w:sz w:val="12"/>
                <w:szCs w:val="12"/>
              </w:rPr>
              <w:t>678-39-7</w:t>
            </w:r>
          </w:p>
        </w:tc>
        <w:tc>
          <w:tcPr>
            <w:tcW w:w="960" w:type="dxa"/>
            <w:noWrap/>
            <w:hideMark/>
          </w:tcPr>
          <w:p w14:paraId="48EFDE65"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35339CD6" w14:textId="77777777" w:rsidR="00D638C2" w:rsidRPr="00D638C2" w:rsidRDefault="00D638C2" w:rsidP="00D638C2">
            <w:pPr>
              <w:spacing w:line="360" w:lineRule="auto"/>
              <w:rPr>
                <w:sz w:val="12"/>
                <w:szCs w:val="12"/>
              </w:rPr>
            </w:pPr>
            <w:r w:rsidRPr="00D638C2">
              <w:rPr>
                <w:sz w:val="12"/>
                <w:szCs w:val="12"/>
              </w:rPr>
              <w:t>131</w:t>
            </w:r>
          </w:p>
        </w:tc>
        <w:tc>
          <w:tcPr>
            <w:tcW w:w="998" w:type="dxa"/>
            <w:noWrap/>
            <w:hideMark/>
          </w:tcPr>
          <w:p w14:paraId="181496E9"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68EE21F6" w14:textId="77777777" w:rsidR="00D638C2" w:rsidRPr="00D638C2" w:rsidRDefault="00D638C2" w:rsidP="00D638C2">
            <w:pPr>
              <w:spacing w:line="360" w:lineRule="auto"/>
              <w:rPr>
                <w:sz w:val="12"/>
                <w:szCs w:val="12"/>
              </w:rPr>
            </w:pPr>
            <w:r w:rsidRPr="00D638C2">
              <w:rPr>
                <w:sz w:val="12"/>
                <w:szCs w:val="12"/>
              </w:rPr>
              <w:t>-74.51</w:t>
            </w:r>
          </w:p>
        </w:tc>
        <w:tc>
          <w:tcPr>
            <w:tcW w:w="960" w:type="dxa"/>
            <w:noWrap/>
            <w:hideMark/>
          </w:tcPr>
          <w:p w14:paraId="1299D8D9"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3320C7B0" w14:textId="77777777" w:rsidR="00D638C2" w:rsidRPr="00D638C2" w:rsidRDefault="00D638C2" w:rsidP="00D638C2">
            <w:pPr>
              <w:spacing w:line="360" w:lineRule="auto"/>
              <w:rPr>
                <w:sz w:val="12"/>
                <w:szCs w:val="12"/>
              </w:rPr>
            </w:pPr>
            <w:r w:rsidRPr="00D638C2">
              <w:rPr>
                <w:sz w:val="12"/>
                <w:szCs w:val="12"/>
              </w:rPr>
              <w:t>12.96</w:t>
            </w:r>
          </w:p>
        </w:tc>
        <w:tc>
          <w:tcPr>
            <w:tcW w:w="960" w:type="dxa"/>
            <w:noWrap/>
            <w:hideMark/>
          </w:tcPr>
          <w:p w14:paraId="0B997006" w14:textId="77777777" w:rsidR="00D638C2" w:rsidRPr="00D638C2" w:rsidRDefault="00D638C2" w:rsidP="00D638C2">
            <w:pPr>
              <w:spacing w:line="360" w:lineRule="auto"/>
              <w:rPr>
                <w:sz w:val="12"/>
                <w:szCs w:val="12"/>
              </w:rPr>
            </w:pPr>
            <w:r w:rsidRPr="00D638C2">
              <w:rPr>
                <w:sz w:val="12"/>
                <w:szCs w:val="12"/>
              </w:rPr>
              <w:t>1.419</w:t>
            </w:r>
          </w:p>
        </w:tc>
        <w:tc>
          <w:tcPr>
            <w:tcW w:w="960" w:type="dxa"/>
            <w:noWrap/>
            <w:hideMark/>
          </w:tcPr>
          <w:p w14:paraId="186B5BCA" w14:textId="77777777" w:rsidR="00D638C2" w:rsidRPr="00D638C2" w:rsidRDefault="00D638C2" w:rsidP="00D638C2">
            <w:pPr>
              <w:spacing w:line="360" w:lineRule="auto"/>
              <w:rPr>
                <w:sz w:val="12"/>
                <w:szCs w:val="12"/>
              </w:rPr>
            </w:pPr>
            <w:r w:rsidRPr="00D638C2">
              <w:rPr>
                <w:sz w:val="12"/>
                <w:szCs w:val="12"/>
              </w:rPr>
              <w:t>0.4884</w:t>
            </w:r>
          </w:p>
        </w:tc>
      </w:tr>
      <w:tr w:rsidR="00D638C2" w:rsidRPr="00D638C2" w14:paraId="69B412EE" w14:textId="77777777" w:rsidTr="00D638C2">
        <w:trPr>
          <w:trHeight w:val="300"/>
        </w:trPr>
        <w:tc>
          <w:tcPr>
            <w:tcW w:w="4543" w:type="dxa"/>
            <w:noWrap/>
            <w:hideMark/>
          </w:tcPr>
          <w:p w14:paraId="325A8352" w14:textId="77777777" w:rsidR="00D638C2" w:rsidRPr="00D638C2" w:rsidRDefault="00D638C2" w:rsidP="00D638C2">
            <w:pPr>
              <w:spacing w:line="360" w:lineRule="auto"/>
              <w:rPr>
                <w:sz w:val="12"/>
                <w:szCs w:val="12"/>
              </w:rPr>
            </w:pPr>
            <w:r w:rsidRPr="00D638C2">
              <w:rPr>
                <w:sz w:val="12"/>
                <w:szCs w:val="12"/>
              </w:rPr>
              <w:t>naphthalene</w:t>
            </w:r>
          </w:p>
        </w:tc>
        <w:tc>
          <w:tcPr>
            <w:tcW w:w="1169" w:type="dxa"/>
            <w:noWrap/>
            <w:hideMark/>
          </w:tcPr>
          <w:p w14:paraId="556CBCF3" w14:textId="77777777" w:rsidR="00D638C2" w:rsidRPr="00D638C2" w:rsidRDefault="00D638C2" w:rsidP="00D638C2">
            <w:pPr>
              <w:spacing w:line="360" w:lineRule="auto"/>
              <w:rPr>
                <w:sz w:val="12"/>
                <w:szCs w:val="12"/>
              </w:rPr>
            </w:pPr>
            <w:r w:rsidRPr="00D638C2">
              <w:rPr>
                <w:sz w:val="12"/>
                <w:szCs w:val="12"/>
              </w:rPr>
              <w:t>91-20-3</w:t>
            </w:r>
          </w:p>
        </w:tc>
        <w:tc>
          <w:tcPr>
            <w:tcW w:w="960" w:type="dxa"/>
            <w:noWrap/>
            <w:hideMark/>
          </w:tcPr>
          <w:p w14:paraId="4799A027"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BA1C4E4" w14:textId="77777777" w:rsidR="00D638C2" w:rsidRPr="00D638C2" w:rsidRDefault="00D638C2" w:rsidP="00D638C2">
            <w:pPr>
              <w:spacing w:line="360" w:lineRule="auto"/>
              <w:rPr>
                <w:sz w:val="12"/>
                <w:szCs w:val="12"/>
              </w:rPr>
            </w:pPr>
            <w:r w:rsidRPr="00D638C2">
              <w:rPr>
                <w:sz w:val="12"/>
                <w:szCs w:val="12"/>
              </w:rPr>
              <w:t>169</w:t>
            </w:r>
          </w:p>
        </w:tc>
        <w:tc>
          <w:tcPr>
            <w:tcW w:w="998" w:type="dxa"/>
            <w:noWrap/>
            <w:hideMark/>
          </w:tcPr>
          <w:p w14:paraId="380B5F08"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74987A8" w14:textId="77777777" w:rsidR="00D638C2" w:rsidRPr="00D638C2" w:rsidRDefault="00D638C2" w:rsidP="00D638C2">
            <w:pPr>
              <w:spacing w:line="360" w:lineRule="auto"/>
              <w:rPr>
                <w:sz w:val="12"/>
                <w:szCs w:val="12"/>
              </w:rPr>
            </w:pPr>
            <w:r w:rsidRPr="00D638C2">
              <w:rPr>
                <w:sz w:val="12"/>
                <w:szCs w:val="12"/>
              </w:rPr>
              <w:t>-29.5</w:t>
            </w:r>
          </w:p>
        </w:tc>
        <w:tc>
          <w:tcPr>
            <w:tcW w:w="960" w:type="dxa"/>
            <w:noWrap/>
            <w:hideMark/>
          </w:tcPr>
          <w:p w14:paraId="4AE5F207"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7282C0A5" w14:textId="77777777" w:rsidR="00D638C2" w:rsidRPr="00D638C2" w:rsidRDefault="00D638C2" w:rsidP="00D638C2">
            <w:pPr>
              <w:spacing w:line="360" w:lineRule="auto"/>
              <w:rPr>
                <w:sz w:val="12"/>
                <w:szCs w:val="12"/>
              </w:rPr>
            </w:pPr>
            <w:r w:rsidRPr="00D638C2">
              <w:rPr>
                <w:sz w:val="12"/>
                <w:szCs w:val="12"/>
              </w:rPr>
              <w:t>5.786</w:t>
            </w:r>
          </w:p>
        </w:tc>
        <w:tc>
          <w:tcPr>
            <w:tcW w:w="960" w:type="dxa"/>
            <w:noWrap/>
            <w:hideMark/>
          </w:tcPr>
          <w:p w14:paraId="1D256C6F" w14:textId="77777777" w:rsidR="00D638C2" w:rsidRPr="00D638C2" w:rsidRDefault="00D638C2" w:rsidP="00D638C2">
            <w:pPr>
              <w:spacing w:line="360" w:lineRule="auto"/>
              <w:rPr>
                <w:sz w:val="12"/>
                <w:szCs w:val="12"/>
              </w:rPr>
            </w:pPr>
            <w:r w:rsidRPr="00D638C2">
              <w:rPr>
                <w:sz w:val="12"/>
                <w:szCs w:val="12"/>
              </w:rPr>
              <w:t>2.63</w:t>
            </w:r>
          </w:p>
        </w:tc>
        <w:tc>
          <w:tcPr>
            <w:tcW w:w="960" w:type="dxa"/>
            <w:noWrap/>
            <w:hideMark/>
          </w:tcPr>
          <w:p w14:paraId="3FBDA6C8" w14:textId="77777777" w:rsidR="00D638C2" w:rsidRPr="00D638C2" w:rsidRDefault="00D638C2" w:rsidP="00D638C2">
            <w:pPr>
              <w:spacing w:line="360" w:lineRule="auto"/>
              <w:rPr>
                <w:sz w:val="12"/>
                <w:szCs w:val="12"/>
              </w:rPr>
            </w:pPr>
            <w:r w:rsidRPr="00D638C2">
              <w:rPr>
                <w:sz w:val="12"/>
                <w:szCs w:val="12"/>
              </w:rPr>
              <w:t>0.2635</w:t>
            </w:r>
          </w:p>
        </w:tc>
      </w:tr>
      <w:tr w:rsidR="00D638C2" w:rsidRPr="00D638C2" w14:paraId="34F18743" w14:textId="77777777" w:rsidTr="00D638C2">
        <w:trPr>
          <w:trHeight w:val="300"/>
        </w:trPr>
        <w:tc>
          <w:tcPr>
            <w:tcW w:w="4543" w:type="dxa"/>
            <w:noWrap/>
            <w:hideMark/>
          </w:tcPr>
          <w:p w14:paraId="3C473138" w14:textId="77777777" w:rsidR="00D638C2" w:rsidRPr="00D638C2" w:rsidRDefault="00D638C2" w:rsidP="00D638C2">
            <w:pPr>
              <w:spacing w:line="360" w:lineRule="auto"/>
              <w:rPr>
                <w:sz w:val="12"/>
                <w:szCs w:val="12"/>
              </w:rPr>
            </w:pPr>
            <w:r w:rsidRPr="00D638C2">
              <w:rPr>
                <w:sz w:val="12"/>
                <w:szCs w:val="12"/>
              </w:rPr>
              <w:t>perfluorohexanoic acid</w:t>
            </w:r>
          </w:p>
        </w:tc>
        <w:tc>
          <w:tcPr>
            <w:tcW w:w="1169" w:type="dxa"/>
            <w:noWrap/>
            <w:hideMark/>
          </w:tcPr>
          <w:p w14:paraId="1237F562" w14:textId="77777777" w:rsidR="00D638C2" w:rsidRPr="00D638C2" w:rsidRDefault="00D638C2" w:rsidP="00D638C2">
            <w:pPr>
              <w:spacing w:line="360" w:lineRule="auto"/>
              <w:rPr>
                <w:sz w:val="12"/>
                <w:szCs w:val="12"/>
              </w:rPr>
            </w:pPr>
            <w:r w:rsidRPr="00D638C2">
              <w:rPr>
                <w:sz w:val="12"/>
                <w:szCs w:val="12"/>
              </w:rPr>
              <w:t>307-24-4</w:t>
            </w:r>
          </w:p>
        </w:tc>
        <w:tc>
          <w:tcPr>
            <w:tcW w:w="960" w:type="dxa"/>
            <w:noWrap/>
            <w:hideMark/>
          </w:tcPr>
          <w:p w14:paraId="07CD6162"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6D1DA997" w14:textId="77777777" w:rsidR="00D638C2" w:rsidRPr="00D638C2" w:rsidRDefault="00D638C2" w:rsidP="00D638C2">
            <w:pPr>
              <w:spacing w:line="360" w:lineRule="auto"/>
              <w:rPr>
                <w:sz w:val="12"/>
                <w:szCs w:val="12"/>
              </w:rPr>
            </w:pPr>
            <w:r w:rsidRPr="00D638C2">
              <w:rPr>
                <w:sz w:val="12"/>
                <w:szCs w:val="12"/>
              </w:rPr>
              <w:t>145</w:t>
            </w:r>
          </w:p>
        </w:tc>
        <w:tc>
          <w:tcPr>
            <w:tcW w:w="998" w:type="dxa"/>
            <w:noWrap/>
            <w:hideMark/>
          </w:tcPr>
          <w:p w14:paraId="26000084"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692088C4" w14:textId="77777777" w:rsidR="00D638C2" w:rsidRPr="00D638C2" w:rsidRDefault="00D638C2" w:rsidP="00D638C2">
            <w:pPr>
              <w:spacing w:line="360" w:lineRule="auto"/>
              <w:rPr>
                <w:sz w:val="12"/>
                <w:szCs w:val="12"/>
              </w:rPr>
            </w:pPr>
            <w:r w:rsidRPr="00D638C2">
              <w:rPr>
                <w:sz w:val="12"/>
                <w:szCs w:val="12"/>
              </w:rPr>
              <w:t>429.3</w:t>
            </w:r>
          </w:p>
        </w:tc>
        <w:tc>
          <w:tcPr>
            <w:tcW w:w="960" w:type="dxa"/>
            <w:noWrap/>
            <w:hideMark/>
          </w:tcPr>
          <w:p w14:paraId="202BA59D"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457D4CC7" w14:textId="77777777" w:rsidR="00D638C2" w:rsidRPr="00D638C2" w:rsidRDefault="00D638C2" w:rsidP="00D638C2">
            <w:pPr>
              <w:spacing w:line="360" w:lineRule="auto"/>
              <w:rPr>
                <w:sz w:val="12"/>
                <w:szCs w:val="12"/>
              </w:rPr>
            </w:pPr>
            <w:r w:rsidRPr="00D638C2">
              <w:rPr>
                <w:sz w:val="12"/>
                <w:szCs w:val="12"/>
              </w:rPr>
              <w:t>1.783</w:t>
            </w:r>
          </w:p>
        </w:tc>
        <w:tc>
          <w:tcPr>
            <w:tcW w:w="960" w:type="dxa"/>
            <w:noWrap/>
            <w:hideMark/>
          </w:tcPr>
          <w:p w14:paraId="72F758D7" w14:textId="77777777" w:rsidR="00D638C2" w:rsidRPr="00D638C2" w:rsidRDefault="00D638C2" w:rsidP="00D638C2">
            <w:pPr>
              <w:spacing w:line="360" w:lineRule="auto"/>
              <w:rPr>
                <w:sz w:val="12"/>
                <w:szCs w:val="12"/>
              </w:rPr>
            </w:pPr>
            <w:r w:rsidRPr="00D638C2">
              <w:rPr>
                <w:sz w:val="12"/>
                <w:szCs w:val="12"/>
              </w:rPr>
              <w:t>0.1387</w:t>
            </w:r>
          </w:p>
        </w:tc>
        <w:tc>
          <w:tcPr>
            <w:tcW w:w="960" w:type="dxa"/>
            <w:noWrap/>
            <w:hideMark/>
          </w:tcPr>
          <w:p w14:paraId="16181530" w14:textId="77777777" w:rsidR="00D638C2" w:rsidRPr="00D638C2" w:rsidRDefault="00D638C2" w:rsidP="00D638C2">
            <w:pPr>
              <w:spacing w:line="360" w:lineRule="auto"/>
              <w:rPr>
                <w:sz w:val="12"/>
                <w:szCs w:val="12"/>
              </w:rPr>
            </w:pPr>
            <w:r w:rsidRPr="00D638C2">
              <w:rPr>
                <w:sz w:val="12"/>
                <w:szCs w:val="12"/>
              </w:rPr>
              <w:t>4.996</w:t>
            </w:r>
          </w:p>
        </w:tc>
      </w:tr>
      <w:tr w:rsidR="00D638C2" w:rsidRPr="00D638C2" w14:paraId="5FA2E79E" w14:textId="77777777" w:rsidTr="00D638C2">
        <w:trPr>
          <w:trHeight w:val="300"/>
        </w:trPr>
        <w:tc>
          <w:tcPr>
            <w:tcW w:w="4543" w:type="dxa"/>
            <w:noWrap/>
            <w:hideMark/>
          </w:tcPr>
          <w:p w14:paraId="30DEF15A" w14:textId="77777777" w:rsidR="00D638C2" w:rsidRPr="00D638C2" w:rsidRDefault="00D638C2" w:rsidP="00D638C2">
            <w:pPr>
              <w:spacing w:line="360" w:lineRule="auto"/>
              <w:rPr>
                <w:sz w:val="12"/>
                <w:szCs w:val="12"/>
              </w:rPr>
            </w:pPr>
            <w:r w:rsidRPr="00D638C2">
              <w:rPr>
                <w:sz w:val="12"/>
                <w:szCs w:val="12"/>
              </w:rPr>
              <w:t>tetralin</w:t>
            </w:r>
          </w:p>
        </w:tc>
        <w:tc>
          <w:tcPr>
            <w:tcW w:w="1169" w:type="dxa"/>
            <w:noWrap/>
            <w:hideMark/>
          </w:tcPr>
          <w:p w14:paraId="73DDE5A1" w14:textId="77777777" w:rsidR="00D638C2" w:rsidRPr="00D638C2" w:rsidRDefault="00D638C2" w:rsidP="00D638C2">
            <w:pPr>
              <w:spacing w:line="360" w:lineRule="auto"/>
              <w:rPr>
                <w:sz w:val="12"/>
                <w:szCs w:val="12"/>
              </w:rPr>
            </w:pPr>
            <w:r w:rsidRPr="00D638C2">
              <w:rPr>
                <w:sz w:val="12"/>
                <w:szCs w:val="12"/>
              </w:rPr>
              <w:t>119-64-2</w:t>
            </w:r>
          </w:p>
        </w:tc>
        <w:tc>
          <w:tcPr>
            <w:tcW w:w="960" w:type="dxa"/>
            <w:noWrap/>
            <w:hideMark/>
          </w:tcPr>
          <w:p w14:paraId="22BF4CD3"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1FF2ED88" w14:textId="77777777" w:rsidR="00D638C2" w:rsidRPr="00D638C2" w:rsidRDefault="00D638C2" w:rsidP="00D638C2">
            <w:pPr>
              <w:spacing w:line="360" w:lineRule="auto"/>
              <w:rPr>
                <w:sz w:val="12"/>
                <w:szCs w:val="12"/>
              </w:rPr>
            </w:pPr>
            <w:r w:rsidRPr="00D638C2">
              <w:rPr>
                <w:sz w:val="12"/>
                <w:szCs w:val="12"/>
              </w:rPr>
              <w:t>152</w:t>
            </w:r>
          </w:p>
        </w:tc>
        <w:tc>
          <w:tcPr>
            <w:tcW w:w="998" w:type="dxa"/>
            <w:noWrap/>
            <w:hideMark/>
          </w:tcPr>
          <w:p w14:paraId="458F3AB2"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2CB92A9" w14:textId="77777777" w:rsidR="00D638C2" w:rsidRPr="00D638C2" w:rsidRDefault="00D638C2" w:rsidP="00D638C2">
            <w:pPr>
              <w:spacing w:line="360" w:lineRule="auto"/>
              <w:rPr>
                <w:sz w:val="12"/>
                <w:szCs w:val="12"/>
              </w:rPr>
            </w:pPr>
            <w:r w:rsidRPr="00D638C2">
              <w:rPr>
                <w:sz w:val="12"/>
                <w:szCs w:val="12"/>
              </w:rPr>
              <w:t>0.244</w:t>
            </w:r>
          </w:p>
        </w:tc>
        <w:tc>
          <w:tcPr>
            <w:tcW w:w="960" w:type="dxa"/>
            <w:noWrap/>
            <w:hideMark/>
          </w:tcPr>
          <w:p w14:paraId="76C6289F"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2B1143B0" w14:textId="77777777" w:rsidR="00D638C2" w:rsidRPr="00D638C2" w:rsidRDefault="00D638C2" w:rsidP="00D638C2">
            <w:pPr>
              <w:spacing w:line="360" w:lineRule="auto"/>
              <w:rPr>
                <w:sz w:val="12"/>
                <w:szCs w:val="12"/>
              </w:rPr>
            </w:pPr>
            <w:r w:rsidRPr="00D638C2">
              <w:rPr>
                <w:sz w:val="12"/>
                <w:szCs w:val="12"/>
              </w:rPr>
              <w:t>5.271</w:t>
            </w:r>
          </w:p>
        </w:tc>
        <w:tc>
          <w:tcPr>
            <w:tcW w:w="960" w:type="dxa"/>
            <w:noWrap/>
            <w:hideMark/>
          </w:tcPr>
          <w:p w14:paraId="505E8E61" w14:textId="77777777" w:rsidR="00D638C2" w:rsidRPr="00D638C2" w:rsidRDefault="00D638C2" w:rsidP="00D638C2">
            <w:pPr>
              <w:spacing w:line="360" w:lineRule="auto"/>
              <w:rPr>
                <w:sz w:val="12"/>
                <w:szCs w:val="12"/>
              </w:rPr>
            </w:pPr>
            <w:r w:rsidRPr="00D638C2">
              <w:rPr>
                <w:sz w:val="12"/>
                <w:szCs w:val="12"/>
              </w:rPr>
              <w:t>1.94</w:t>
            </w:r>
          </w:p>
        </w:tc>
        <w:tc>
          <w:tcPr>
            <w:tcW w:w="960" w:type="dxa"/>
            <w:noWrap/>
            <w:hideMark/>
          </w:tcPr>
          <w:p w14:paraId="5688F81A" w14:textId="77777777" w:rsidR="00D638C2" w:rsidRPr="00D638C2" w:rsidRDefault="00D638C2" w:rsidP="00D638C2">
            <w:pPr>
              <w:spacing w:line="360" w:lineRule="auto"/>
              <w:rPr>
                <w:sz w:val="12"/>
                <w:szCs w:val="12"/>
              </w:rPr>
            </w:pPr>
            <w:r w:rsidRPr="00D638C2">
              <w:rPr>
                <w:sz w:val="12"/>
                <w:szCs w:val="12"/>
              </w:rPr>
              <w:t>0.3573</w:t>
            </w:r>
          </w:p>
        </w:tc>
      </w:tr>
      <w:tr w:rsidR="00D638C2" w:rsidRPr="00D638C2" w14:paraId="503A3241" w14:textId="77777777" w:rsidTr="00D638C2">
        <w:trPr>
          <w:trHeight w:val="300"/>
        </w:trPr>
        <w:tc>
          <w:tcPr>
            <w:tcW w:w="4543" w:type="dxa"/>
            <w:noWrap/>
            <w:hideMark/>
          </w:tcPr>
          <w:p w14:paraId="079C8101" w14:textId="77777777" w:rsidR="00D638C2" w:rsidRPr="00D638C2" w:rsidRDefault="00D638C2" w:rsidP="00D638C2">
            <w:pPr>
              <w:spacing w:line="360" w:lineRule="auto"/>
              <w:rPr>
                <w:sz w:val="12"/>
                <w:szCs w:val="12"/>
              </w:rPr>
            </w:pPr>
            <w:r w:rsidRPr="00D638C2">
              <w:rPr>
                <w:sz w:val="12"/>
                <w:szCs w:val="12"/>
              </w:rPr>
              <w:t>triclosan</w:t>
            </w:r>
          </w:p>
        </w:tc>
        <w:tc>
          <w:tcPr>
            <w:tcW w:w="1169" w:type="dxa"/>
            <w:noWrap/>
            <w:hideMark/>
          </w:tcPr>
          <w:p w14:paraId="1A0DA65C" w14:textId="77777777" w:rsidR="00D638C2" w:rsidRPr="00D638C2" w:rsidRDefault="00D638C2" w:rsidP="00D638C2">
            <w:pPr>
              <w:spacing w:line="360" w:lineRule="auto"/>
              <w:rPr>
                <w:sz w:val="12"/>
                <w:szCs w:val="12"/>
              </w:rPr>
            </w:pPr>
            <w:r w:rsidRPr="00D638C2">
              <w:rPr>
                <w:sz w:val="12"/>
                <w:szCs w:val="12"/>
              </w:rPr>
              <w:t>3380-34-5</w:t>
            </w:r>
          </w:p>
        </w:tc>
        <w:tc>
          <w:tcPr>
            <w:tcW w:w="960" w:type="dxa"/>
            <w:noWrap/>
            <w:hideMark/>
          </w:tcPr>
          <w:p w14:paraId="18B3C43B" w14:textId="77777777" w:rsidR="00D638C2" w:rsidRPr="00D638C2" w:rsidRDefault="00D638C2" w:rsidP="00D638C2">
            <w:pPr>
              <w:spacing w:line="360" w:lineRule="auto"/>
              <w:rPr>
                <w:sz w:val="12"/>
                <w:szCs w:val="12"/>
              </w:rPr>
            </w:pPr>
            <w:r w:rsidRPr="00D638C2">
              <w:rPr>
                <w:sz w:val="12"/>
                <w:szCs w:val="12"/>
              </w:rPr>
              <w:t>rat</w:t>
            </w:r>
          </w:p>
        </w:tc>
        <w:tc>
          <w:tcPr>
            <w:tcW w:w="1564" w:type="dxa"/>
            <w:noWrap/>
            <w:hideMark/>
          </w:tcPr>
          <w:p w14:paraId="437BD6BD" w14:textId="77777777" w:rsidR="00D638C2" w:rsidRPr="00D638C2" w:rsidRDefault="00D638C2" w:rsidP="00D638C2">
            <w:pPr>
              <w:spacing w:line="360" w:lineRule="auto"/>
              <w:rPr>
                <w:sz w:val="12"/>
                <w:szCs w:val="12"/>
              </w:rPr>
            </w:pPr>
            <w:r w:rsidRPr="00D638C2">
              <w:rPr>
                <w:sz w:val="12"/>
                <w:szCs w:val="12"/>
              </w:rPr>
              <w:t>192</w:t>
            </w:r>
          </w:p>
        </w:tc>
        <w:tc>
          <w:tcPr>
            <w:tcW w:w="998" w:type="dxa"/>
            <w:noWrap/>
            <w:hideMark/>
          </w:tcPr>
          <w:p w14:paraId="00E9D932" w14:textId="77777777" w:rsidR="00D638C2" w:rsidRPr="00D638C2" w:rsidRDefault="00D638C2" w:rsidP="00D638C2">
            <w:pPr>
              <w:spacing w:line="360" w:lineRule="auto"/>
              <w:rPr>
                <w:sz w:val="12"/>
                <w:szCs w:val="12"/>
              </w:rPr>
            </w:pPr>
            <w:r w:rsidRPr="00D638C2">
              <w:rPr>
                <w:sz w:val="12"/>
                <w:szCs w:val="12"/>
              </w:rPr>
              <w:t>NA</w:t>
            </w:r>
          </w:p>
        </w:tc>
        <w:tc>
          <w:tcPr>
            <w:tcW w:w="998" w:type="dxa"/>
            <w:noWrap/>
            <w:hideMark/>
          </w:tcPr>
          <w:p w14:paraId="263E000C" w14:textId="77777777" w:rsidR="00D638C2" w:rsidRPr="00D638C2" w:rsidRDefault="00D638C2" w:rsidP="00D638C2">
            <w:pPr>
              <w:spacing w:line="360" w:lineRule="auto"/>
              <w:rPr>
                <w:sz w:val="12"/>
                <w:szCs w:val="12"/>
              </w:rPr>
            </w:pPr>
            <w:r w:rsidRPr="00D638C2">
              <w:rPr>
                <w:sz w:val="12"/>
                <w:szCs w:val="12"/>
              </w:rPr>
              <w:t>27.86</w:t>
            </w:r>
          </w:p>
        </w:tc>
        <w:tc>
          <w:tcPr>
            <w:tcW w:w="960" w:type="dxa"/>
            <w:noWrap/>
            <w:hideMark/>
          </w:tcPr>
          <w:p w14:paraId="33949EA2" w14:textId="77777777" w:rsidR="00D638C2" w:rsidRPr="00D638C2" w:rsidRDefault="00D638C2" w:rsidP="00D638C2">
            <w:pPr>
              <w:spacing w:line="360" w:lineRule="auto"/>
              <w:rPr>
                <w:sz w:val="12"/>
                <w:szCs w:val="12"/>
              </w:rPr>
            </w:pPr>
            <w:r w:rsidRPr="00D638C2">
              <w:rPr>
                <w:sz w:val="12"/>
                <w:szCs w:val="12"/>
              </w:rPr>
              <w:t>2Comp</w:t>
            </w:r>
          </w:p>
        </w:tc>
        <w:tc>
          <w:tcPr>
            <w:tcW w:w="960" w:type="dxa"/>
            <w:noWrap/>
            <w:hideMark/>
          </w:tcPr>
          <w:p w14:paraId="67967CC3" w14:textId="77777777" w:rsidR="00D638C2" w:rsidRPr="00D638C2" w:rsidRDefault="00D638C2" w:rsidP="00D638C2">
            <w:pPr>
              <w:spacing w:line="360" w:lineRule="auto"/>
              <w:rPr>
                <w:sz w:val="12"/>
                <w:szCs w:val="12"/>
              </w:rPr>
            </w:pPr>
            <w:r w:rsidRPr="00D638C2">
              <w:rPr>
                <w:sz w:val="12"/>
                <w:szCs w:val="12"/>
              </w:rPr>
              <w:t>0.3428</w:t>
            </w:r>
          </w:p>
        </w:tc>
        <w:tc>
          <w:tcPr>
            <w:tcW w:w="960" w:type="dxa"/>
            <w:noWrap/>
            <w:hideMark/>
          </w:tcPr>
          <w:p w14:paraId="133D271D" w14:textId="77777777" w:rsidR="00D638C2" w:rsidRPr="00D638C2" w:rsidRDefault="00D638C2" w:rsidP="00D638C2">
            <w:pPr>
              <w:spacing w:line="360" w:lineRule="auto"/>
              <w:rPr>
                <w:sz w:val="12"/>
                <w:szCs w:val="12"/>
              </w:rPr>
            </w:pPr>
            <w:r w:rsidRPr="00D638C2">
              <w:rPr>
                <w:sz w:val="12"/>
                <w:szCs w:val="12"/>
              </w:rPr>
              <w:t>0.2387</w:t>
            </w:r>
          </w:p>
        </w:tc>
        <w:tc>
          <w:tcPr>
            <w:tcW w:w="960" w:type="dxa"/>
            <w:noWrap/>
            <w:hideMark/>
          </w:tcPr>
          <w:p w14:paraId="2C122C4C" w14:textId="77777777" w:rsidR="00D638C2" w:rsidRPr="00D638C2" w:rsidRDefault="00D638C2" w:rsidP="00D638C2">
            <w:pPr>
              <w:spacing w:line="360" w:lineRule="auto"/>
              <w:rPr>
                <w:sz w:val="12"/>
                <w:szCs w:val="12"/>
              </w:rPr>
            </w:pPr>
            <w:r w:rsidRPr="00D638C2">
              <w:rPr>
                <w:sz w:val="12"/>
                <w:szCs w:val="12"/>
              </w:rPr>
              <w:t>2.904</w:t>
            </w:r>
          </w:p>
        </w:tc>
      </w:tr>
    </w:tbl>
    <w:p w14:paraId="66DE6892" w14:textId="77777777" w:rsidR="00D638C2" w:rsidRDefault="00D638C2" w:rsidP="00D638C2">
      <w:pPr>
        <w:spacing w:after="0" w:line="360" w:lineRule="auto"/>
      </w:pPr>
    </w:p>
    <w:p w14:paraId="5CB8124A" w14:textId="77777777" w:rsidR="00D638C2" w:rsidRDefault="00D638C2">
      <w:r>
        <w:br w:type="page"/>
      </w:r>
    </w:p>
    <w:p w14:paraId="74C0EFA3" w14:textId="3B238528" w:rsidR="00E737A5" w:rsidRDefault="00E737A5" w:rsidP="006F4886">
      <w:pPr>
        <w:spacing w:after="0" w:line="360" w:lineRule="auto"/>
      </w:pPr>
      <w:r>
        <w:lastRenderedPageBreak/>
        <w:t xml:space="preserve">Supplemental Table </w:t>
      </w:r>
      <w:r w:rsidR="00FE384C">
        <w:t>4</w:t>
      </w:r>
      <w:r>
        <w:t xml:space="preserve">: Chemicals that could not be fit by either a one- or two-compartment model using R package </w:t>
      </w:r>
      <w:proofErr w:type="gramStart"/>
      <w:r>
        <w:t>invivoPKfit</w:t>
      </w:r>
      <w:proofErr w:type="gramEnd"/>
    </w:p>
    <w:tbl>
      <w:tblPr>
        <w:tblW w:w="5186" w:type="dxa"/>
        <w:tblLook w:val="04A0" w:firstRow="1" w:lastRow="0" w:firstColumn="1" w:lastColumn="0" w:noHBand="0" w:noVBand="1"/>
      </w:tblPr>
      <w:tblGrid>
        <w:gridCol w:w="1646"/>
        <w:gridCol w:w="2100"/>
        <w:gridCol w:w="1440"/>
      </w:tblGrid>
      <w:tr w:rsidR="0029625D" w:rsidRPr="0029625D" w14:paraId="604FB81F"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4472C4" w:fill="4472C4"/>
            <w:noWrap/>
            <w:vAlign w:val="bottom"/>
            <w:hideMark/>
          </w:tcPr>
          <w:p w14:paraId="50D1FF72"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DTXSID</w:t>
            </w:r>
          </w:p>
        </w:tc>
        <w:tc>
          <w:tcPr>
            <w:tcW w:w="2100" w:type="dxa"/>
            <w:tcBorders>
              <w:top w:val="single" w:sz="4" w:space="0" w:color="8EA9DB"/>
              <w:left w:val="nil"/>
              <w:bottom w:val="single" w:sz="4" w:space="0" w:color="8EA9DB"/>
              <w:right w:val="nil"/>
            </w:tcBorders>
            <w:shd w:val="clear" w:color="4472C4" w:fill="4472C4"/>
            <w:noWrap/>
            <w:vAlign w:val="bottom"/>
            <w:hideMark/>
          </w:tcPr>
          <w:p w14:paraId="23419BA9"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PREFERRED_NAME</w:t>
            </w:r>
          </w:p>
        </w:tc>
        <w:tc>
          <w:tcPr>
            <w:tcW w:w="1440" w:type="dxa"/>
            <w:tcBorders>
              <w:top w:val="single" w:sz="4" w:space="0" w:color="8EA9DB"/>
              <w:left w:val="nil"/>
              <w:bottom w:val="single" w:sz="4" w:space="0" w:color="8EA9DB"/>
              <w:right w:val="single" w:sz="4" w:space="0" w:color="8EA9DB"/>
            </w:tcBorders>
            <w:shd w:val="clear" w:color="4472C4" w:fill="4472C4"/>
            <w:noWrap/>
            <w:vAlign w:val="bottom"/>
            <w:hideMark/>
          </w:tcPr>
          <w:p w14:paraId="26FD5918" w14:textId="77777777" w:rsidR="0029625D" w:rsidRPr="0029625D" w:rsidRDefault="0029625D" w:rsidP="0029625D">
            <w:pPr>
              <w:spacing w:after="0" w:line="240" w:lineRule="auto"/>
              <w:rPr>
                <w:rFonts w:ascii="Calibri" w:eastAsia="Times New Roman" w:hAnsi="Calibri" w:cs="Times New Roman"/>
                <w:b/>
                <w:bCs/>
                <w:color w:val="FFFFFF"/>
              </w:rPr>
            </w:pPr>
            <w:r w:rsidRPr="0029625D">
              <w:rPr>
                <w:rFonts w:ascii="Calibri" w:eastAsia="Times New Roman" w:hAnsi="Calibri" w:cs="Times New Roman"/>
                <w:b/>
                <w:bCs/>
                <w:color w:val="FFFFFF"/>
              </w:rPr>
              <w:t>CASRN</w:t>
            </w:r>
          </w:p>
        </w:tc>
      </w:tr>
      <w:tr w:rsidR="0029625D" w:rsidRPr="0029625D" w14:paraId="26B6554E"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6D57654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DTXSID0021125</w:t>
            </w:r>
          </w:p>
        </w:tc>
        <w:tc>
          <w:tcPr>
            <w:tcW w:w="2100" w:type="dxa"/>
            <w:tcBorders>
              <w:top w:val="single" w:sz="4" w:space="0" w:color="8EA9DB"/>
              <w:left w:val="nil"/>
              <w:bottom w:val="single" w:sz="4" w:space="0" w:color="8EA9DB"/>
              <w:right w:val="nil"/>
            </w:tcBorders>
            <w:shd w:val="clear" w:color="D9E1F2" w:fill="D9E1F2"/>
            <w:noWrap/>
            <w:vAlign w:val="bottom"/>
            <w:hideMark/>
          </w:tcPr>
          <w:p w14:paraId="4CD499AD"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Phenolphthalein</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13184FB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77-09-8</w:t>
            </w:r>
          </w:p>
        </w:tc>
      </w:tr>
      <w:tr w:rsidR="0029625D" w:rsidRPr="0029625D" w14:paraId="2FF445FD"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3BF34B8E"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DTXSID2020139</w:t>
            </w:r>
          </w:p>
        </w:tc>
        <w:tc>
          <w:tcPr>
            <w:tcW w:w="2100" w:type="dxa"/>
            <w:tcBorders>
              <w:top w:val="single" w:sz="4" w:space="0" w:color="8EA9DB"/>
              <w:left w:val="nil"/>
              <w:bottom w:val="single" w:sz="4" w:space="0" w:color="8EA9DB"/>
              <w:right w:val="nil"/>
            </w:tcBorders>
            <w:shd w:val="clear" w:color="auto" w:fill="auto"/>
            <w:noWrap/>
            <w:vAlign w:val="bottom"/>
            <w:hideMark/>
          </w:tcPr>
          <w:p w14:paraId="7FA66597"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Benzo(a)pyrene</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2D945E5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50-32-8</w:t>
            </w:r>
          </w:p>
        </w:tc>
      </w:tr>
      <w:tr w:rsidR="0029625D" w:rsidRPr="0029625D" w14:paraId="7944A4EA"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492DC397"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DTXSID2021103</w:t>
            </w:r>
          </w:p>
        </w:tc>
        <w:tc>
          <w:tcPr>
            <w:tcW w:w="2100" w:type="dxa"/>
            <w:tcBorders>
              <w:top w:val="single" w:sz="4" w:space="0" w:color="8EA9DB"/>
              <w:left w:val="nil"/>
              <w:bottom w:val="single" w:sz="4" w:space="0" w:color="8EA9DB"/>
              <w:right w:val="nil"/>
            </w:tcBorders>
            <w:shd w:val="clear" w:color="D9E1F2" w:fill="D9E1F2"/>
            <w:noWrap/>
            <w:vAlign w:val="bottom"/>
            <w:hideMark/>
          </w:tcPr>
          <w:p w14:paraId="7BB5590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Pentachloroanisole</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77259EA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1825-21-4</w:t>
            </w:r>
          </w:p>
        </w:tc>
      </w:tr>
      <w:tr w:rsidR="0029625D" w:rsidRPr="0029625D" w14:paraId="6BE6EBDB"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59779806"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DTXSID5032442</w:t>
            </w:r>
          </w:p>
        </w:tc>
        <w:tc>
          <w:tcPr>
            <w:tcW w:w="2100" w:type="dxa"/>
            <w:tcBorders>
              <w:top w:val="single" w:sz="4" w:space="0" w:color="8EA9DB"/>
              <w:left w:val="nil"/>
              <w:bottom w:val="single" w:sz="4" w:space="0" w:color="8EA9DB"/>
              <w:right w:val="nil"/>
            </w:tcBorders>
            <w:shd w:val="clear" w:color="auto" w:fill="auto"/>
            <w:noWrap/>
            <w:vAlign w:val="bottom"/>
            <w:hideMark/>
          </w:tcPr>
          <w:p w14:paraId="5C0FF120"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Imidacloprid</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6AA2356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138261-41-3</w:t>
            </w:r>
          </w:p>
        </w:tc>
      </w:tr>
      <w:tr w:rsidR="0029625D" w:rsidRPr="0029625D" w14:paraId="3E0A4286"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14F3290C"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DTXSID8021359</w:t>
            </w:r>
          </w:p>
        </w:tc>
        <w:tc>
          <w:tcPr>
            <w:tcW w:w="2100" w:type="dxa"/>
            <w:tcBorders>
              <w:top w:val="single" w:sz="4" w:space="0" w:color="8EA9DB"/>
              <w:left w:val="nil"/>
              <w:bottom w:val="single" w:sz="4" w:space="0" w:color="8EA9DB"/>
              <w:right w:val="nil"/>
            </w:tcBorders>
            <w:shd w:val="clear" w:color="D9E1F2" w:fill="D9E1F2"/>
            <w:noWrap/>
            <w:vAlign w:val="bottom"/>
            <w:hideMark/>
          </w:tcPr>
          <w:p w14:paraId="4F7A67D5"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Tolbutamide</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25EE323E"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64-77-7</w:t>
            </w:r>
          </w:p>
        </w:tc>
      </w:tr>
      <w:tr w:rsidR="0029625D" w:rsidRPr="0029625D" w14:paraId="0720C753"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2AA6EBE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DTXSID8022292</w:t>
            </w:r>
          </w:p>
        </w:tc>
        <w:tc>
          <w:tcPr>
            <w:tcW w:w="2100" w:type="dxa"/>
            <w:tcBorders>
              <w:top w:val="single" w:sz="4" w:space="0" w:color="8EA9DB"/>
              <w:left w:val="nil"/>
              <w:bottom w:val="single" w:sz="4" w:space="0" w:color="8EA9DB"/>
              <w:right w:val="nil"/>
            </w:tcBorders>
            <w:shd w:val="clear" w:color="auto" w:fill="auto"/>
            <w:noWrap/>
            <w:vAlign w:val="bottom"/>
            <w:hideMark/>
          </w:tcPr>
          <w:p w14:paraId="60B4622B"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Permethrin</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0326EB62"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52645-53-1</w:t>
            </w:r>
          </w:p>
        </w:tc>
      </w:tr>
      <w:tr w:rsidR="0029625D" w:rsidRPr="0029625D" w14:paraId="4D4C3C13"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0F8B81E4"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DTXSID8023393</w:t>
            </w:r>
          </w:p>
        </w:tc>
        <w:tc>
          <w:tcPr>
            <w:tcW w:w="2100" w:type="dxa"/>
            <w:tcBorders>
              <w:top w:val="single" w:sz="4" w:space="0" w:color="8EA9DB"/>
              <w:left w:val="nil"/>
              <w:bottom w:val="single" w:sz="4" w:space="0" w:color="8EA9DB"/>
              <w:right w:val="nil"/>
            </w:tcBorders>
            <w:shd w:val="clear" w:color="D9E1F2" w:fill="D9E1F2"/>
            <w:noWrap/>
            <w:vAlign w:val="bottom"/>
            <w:hideMark/>
          </w:tcPr>
          <w:p w14:paraId="7602BDEA"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Ondansetron</w:t>
            </w:r>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623CB081"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99614-02-5</w:t>
            </w:r>
          </w:p>
        </w:tc>
      </w:tr>
      <w:tr w:rsidR="0029625D" w:rsidRPr="0029625D" w14:paraId="129D9FCD" w14:textId="77777777" w:rsidTr="0029625D">
        <w:trPr>
          <w:trHeight w:val="300"/>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00A97E5F"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DTXSID9032329</w:t>
            </w:r>
          </w:p>
        </w:tc>
        <w:tc>
          <w:tcPr>
            <w:tcW w:w="2100" w:type="dxa"/>
            <w:tcBorders>
              <w:top w:val="single" w:sz="4" w:space="0" w:color="8EA9DB"/>
              <w:left w:val="nil"/>
              <w:bottom w:val="single" w:sz="4" w:space="0" w:color="8EA9DB"/>
              <w:right w:val="nil"/>
            </w:tcBorders>
            <w:shd w:val="clear" w:color="auto" w:fill="auto"/>
            <w:noWrap/>
            <w:vAlign w:val="bottom"/>
            <w:hideMark/>
          </w:tcPr>
          <w:p w14:paraId="0161B159"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Bensulide</w:t>
            </w:r>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1BDD449B" w14:textId="77777777" w:rsidR="0029625D" w:rsidRPr="0029625D" w:rsidRDefault="0029625D" w:rsidP="0029625D">
            <w:pPr>
              <w:spacing w:after="0" w:line="240" w:lineRule="auto"/>
              <w:rPr>
                <w:rFonts w:ascii="Calibri" w:eastAsia="Times New Roman" w:hAnsi="Calibri" w:cs="Times New Roman"/>
                <w:color w:val="000000"/>
              </w:rPr>
            </w:pPr>
            <w:r w:rsidRPr="0029625D">
              <w:rPr>
                <w:rFonts w:ascii="Calibri" w:eastAsia="Times New Roman" w:hAnsi="Calibri" w:cs="Times New Roman"/>
                <w:color w:val="000000"/>
              </w:rPr>
              <w:t>741-58-2</w:t>
            </w:r>
          </w:p>
        </w:tc>
      </w:tr>
    </w:tbl>
    <w:p w14:paraId="10915956" w14:textId="77777777" w:rsidR="0029625D" w:rsidRDefault="0029625D" w:rsidP="006F4886">
      <w:pPr>
        <w:spacing w:after="0" w:line="360" w:lineRule="auto"/>
      </w:pPr>
    </w:p>
    <w:p w14:paraId="7829DC66" w14:textId="77777777" w:rsidR="0029625D" w:rsidRDefault="0029625D">
      <w:r>
        <w:br w:type="page"/>
      </w:r>
    </w:p>
    <w:p w14:paraId="5AD1AF68" w14:textId="331CEFD7" w:rsidR="001F7BDE" w:rsidRDefault="001F7BDE" w:rsidP="006F4886">
      <w:pPr>
        <w:spacing w:after="0" w:line="360" w:lineRule="auto"/>
      </w:pPr>
      <w:r>
        <w:lastRenderedPageBreak/>
        <w:t xml:space="preserve">Supplemental Table </w:t>
      </w:r>
      <w:r w:rsidR="00FE384C">
        <w:t>5</w:t>
      </w:r>
      <w:r>
        <w:t xml:space="preserve">: Chemicals that could only be predicted by </w:t>
      </w:r>
      <w:proofErr w:type="gramStart"/>
      <w:r>
        <w:t>OPERA</w:t>
      </w:r>
      <w:proofErr w:type="gramEnd"/>
    </w:p>
    <w:tbl>
      <w:tblPr>
        <w:tblStyle w:val="TableGrid"/>
        <w:tblW w:w="0" w:type="auto"/>
        <w:tblLook w:val="04A0" w:firstRow="1" w:lastRow="0" w:firstColumn="1" w:lastColumn="0" w:noHBand="0" w:noVBand="1"/>
      </w:tblPr>
      <w:tblGrid>
        <w:gridCol w:w="1757"/>
        <w:gridCol w:w="3740"/>
        <w:gridCol w:w="1296"/>
      </w:tblGrid>
      <w:tr w:rsidR="001F7BDE" w:rsidRPr="001F7BDE" w14:paraId="1BAA2F58" w14:textId="77777777" w:rsidTr="00515D7D">
        <w:trPr>
          <w:trHeight w:val="300"/>
        </w:trPr>
        <w:tc>
          <w:tcPr>
            <w:tcW w:w="1757" w:type="dxa"/>
            <w:noWrap/>
            <w:hideMark/>
          </w:tcPr>
          <w:p w14:paraId="61A6807C" w14:textId="77777777" w:rsidR="001F7BDE" w:rsidRPr="001F7BDE" w:rsidRDefault="001F7BDE" w:rsidP="006F4886">
            <w:pPr>
              <w:spacing w:line="360" w:lineRule="auto"/>
            </w:pPr>
            <w:r w:rsidRPr="001F7BDE">
              <w:t>DTXSID</w:t>
            </w:r>
          </w:p>
        </w:tc>
        <w:tc>
          <w:tcPr>
            <w:tcW w:w="3740" w:type="dxa"/>
            <w:noWrap/>
            <w:hideMark/>
          </w:tcPr>
          <w:p w14:paraId="4B9C104E" w14:textId="77777777" w:rsidR="001F7BDE" w:rsidRPr="001F7BDE" w:rsidRDefault="001F7BDE" w:rsidP="006F4886">
            <w:pPr>
              <w:spacing w:line="360" w:lineRule="auto"/>
            </w:pPr>
            <w:r w:rsidRPr="001F7BDE">
              <w:t>PREFERRED_NAME</w:t>
            </w:r>
          </w:p>
        </w:tc>
        <w:tc>
          <w:tcPr>
            <w:tcW w:w="1296" w:type="dxa"/>
            <w:noWrap/>
            <w:hideMark/>
          </w:tcPr>
          <w:p w14:paraId="3D2A5275" w14:textId="77777777" w:rsidR="001F7BDE" w:rsidRPr="001F7BDE" w:rsidRDefault="001F7BDE" w:rsidP="006F4886">
            <w:pPr>
              <w:spacing w:line="360" w:lineRule="auto"/>
            </w:pPr>
            <w:r w:rsidRPr="001F7BDE">
              <w:t>CASRN</w:t>
            </w:r>
          </w:p>
        </w:tc>
      </w:tr>
      <w:tr w:rsidR="001F7BDE" w:rsidRPr="001F7BDE" w14:paraId="2E3E712C" w14:textId="77777777" w:rsidTr="00515D7D">
        <w:trPr>
          <w:trHeight w:val="300"/>
        </w:trPr>
        <w:tc>
          <w:tcPr>
            <w:tcW w:w="1757" w:type="dxa"/>
            <w:noWrap/>
            <w:hideMark/>
          </w:tcPr>
          <w:p w14:paraId="6AE6F877" w14:textId="77777777" w:rsidR="001F7BDE" w:rsidRPr="001F7BDE" w:rsidRDefault="001F7BDE" w:rsidP="006F4886">
            <w:pPr>
              <w:spacing w:line="360" w:lineRule="auto"/>
            </w:pPr>
            <w:r w:rsidRPr="001F7BDE">
              <w:t>DTXSID0022985</w:t>
            </w:r>
          </w:p>
        </w:tc>
        <w:tc>
          <w:tcPr>
            <w:tcW w:w="3740" w:type="dxa"/>
            <w:noWrap/>
            <w:hideMark/>
          </w:tcPr>
          <w:p w14:paraId="39D6E198" w14:textId="77777777" w:rsidR="001F7BDE" w:rsidRPr="001F7BDE" w:rsidRDefault="001F7BDE" w:rsidP="006F4886">
            <w:pPr>
              <w:spacing w:line="360" w:lineRule="auto"/>
            </w:pPr>
            <w:r w:rsidRPr="001F7BDE">
              <w:t>Ephedrine</w:t>
            </w:r>
          </w:p>
        </w:tc>
        <w:tc>
          <w:tcPr>
            <w:tcW w:w="1296" w:type="dxa"/>
            <w:noWrap/>
            <w:hideMark/>
          </w:tcPr>
          <w:p w14:paraId="03996182" w14:textId="77777777" w:rsidR="001F7BDE" w:rsidRPr="001F7BDE" w:rsidRDefault="001F7BDE" w:rsidP="006F4886">
            <w:pPr>
              <w:spacing w:line="360" w:lineRule="auto"/>
            </w:pPr>
            <w:r w:rsidRPr="001F7BDE">
              <w:t>299-42-3</w:t>
            </w:r>
          </w:p>
        </w:tc>
      </w:tr>
      <w:tr w:rsidR="001F7BDE" w:rsidRPr="001F7BDE" w14:paraId="12FD1297" w14:textId="77777777" w:rsidTr="00515D7D">
        <w:trPr>
          <w:trHeight w:val="300"/>
        </w:trPr>
        <w:tc>
          <w:tcPr>
            <w:tcW w:w="1757" w:type="dxa"/>
            <w:noWrap/>
            <w:hideMark/>
          </w:tcPr>
          <w:p w14:paraId="2C8880A0" w14:textId="77777777" w:rsidR="001F7BDE" w:rsidRPr="001F7BDE" w:rsidRDefault="001F7BDE" w:rsidP="006F4886">
            <w:pPr>
              <w:spacing w:line="360" w:lineRule="auto"/>
            </w:pPr>
            <w:r w:rsidRPr="001F7BDE">
              <w:t>DTXSID1051432</w:t>
            </w:r>
          </w:p>
        </w:tc>
        <w:tc>
          <w:tcPr>
            <w:tcW w:w="3740" w:type="dxa"/>
            <w:noWrap/>
            <w:hideMark/>
          </w:tcPr>
          <w:p w14:paraId="0BBB3339" w14:textId="77777777" w:rsidR="001F7BDE" w:rsidRPr="001F7BDE" w:rsidRDefault="001F7BDE" w:rsidP="006F4886">
            <w:pPr>
              <w:spacing w:line="360" w:lineRule="auto"/>
            </w:pPr>
            <w:proofErr w:type="spellStart"/>
            <w:r w:rsidRPr="001F7BDE">
              <w:t>Thiodiglycolic</w:t>
            </w:r>
            <w:proofErr w:type="spellEnd"/>
            <w:r w:rsidRPr="001F7BDE">
              <w:t xml:space="preserve"> acid</w:t>
            </w:r>
          </w:p>
        </w:tc>
        <w:tc>
          <w:tcPr>
            <w:tcW w:w="1296" w:type="dxa"/>
            <w:noWrap/>
            <w:hideMark/>
          </w:tcPr>
          <w:p w14:paraId="27A8D4EB" w14:textId="77777777" w:rsidR="001F7BDE" w:rsidRPr="001F7BDE" w:rsidRDefault="001F7BDE" w:rsidP="006F4886">
            <w:pPr>
              <w:spacing w:line="360" w:lineRule="auto"/>
            </w:pPr>
            <w:r w:rsidRPr="001F7BDE">
              <w:t>123-93-3</w:t>
            </w:r>
          </w:p>
        </w:tc>
      </w:tr>
      <w:tr w:rsidR="001F7BDE" w:rsidRPr="001F7BDE" w14:paraId="5E3DE7DE" w14:textId="77777777" w:rsidTr="00515D7D">
        <w:trPr>
          <w:trHeight w:val="300"/>
        </w:trPr>
        <w:tc>
          <w:tcPr>
            <w:tcW w:w="1757" w:type="dxa"/>
            <w:noWrap/>
            <w:hideMark/>
          </w:tcPr>
          <w:p w14:paraId="11BEEED2" w14:textId="77777777" w:rsidR="001F7BDE" w:rsidRPr="001F7BDE" w:rsidRDefault="001F7BDE" w:rsidP="006F4886">
            <w:pPr>
              <w:spacing w:line="360" w:lineRule="auto"/>
            </w:pPr>
            <w:r w:rsidRPr="001F7BDE">
              <w:t>DTXSID3032179</w:t>
            </w:r>
          </w:p>
        </w:tc>
        <w:tc>
          <w:tcPr>
            <w:tcW w:w="3740" w:type="dxa"/>
            <w:noWrap/>
            <w:hideMark/>
          </w:tcPr>
          <w:p w14:paraId="64DC9819" w14:textId="77777777" w:rsidR="001F7BDE" w:rsidRPr="001F7BDE" w:rsidRDefault="001F7BDE" w:rsidP="006F4886">
            <w:pPr>
              <w:spacing w:line="360" w:lineRule="auto"/>
            </w:pPr>
            <w:r w:rsidRPr="001F7BDE">
              <w:t>3,3',4,4',5-Pentachlorobiphenyl</w:t>
            </w:r>
          </w:p>
        </w:tc>
        <w:tc>
          <w:tcPr>
            <w:tcW w:w="1296" w:type="dxa"/>
            <w:noWrap/>
            <w:hideMark/>
          </w:tcPr>
          <w:p w14:paraId="7DC3DE8E" w14:textId="77777777" w:rsidR="001F7BDE" w:rsidRPr="001F7BDE" w:rsidRDefault="001F7BDE" w:rsidP="006F4886">
            <w:pPr>
              <w:spacing w:line="360" w:lineRule="auto"/>
            </w:pPr>
            <w:r w:rsidRPr="001F7BDE">
              <w:t>57465-28-8</w:t>
            </w:r>
          </w:p>
        </w:tc>
      </w:tr>
      <w:tr w:rsidR="001F7BDE" w:rsidRPr="001F7BDE" w14:paraId="7E2D4075" w14:textId="77777777" w:rsidTr="00515D7D">
        <w:trPr>
          <w:trHeight w:val="300"/>
        </w:trPr>
        <w:tc>
          <w:tcPr>
            <w:tcW w:w="1757" w:type="dxa"/>
            <w:noWrap/>
            <w:hideMark/>
          </w:tcPr>
          <w:p w14:paraId="07F51A46" w14:textId="77777777" w:rsidR="001F7BDE" w:rsidRPr="001F7BDE" w:rsidRDefault="001F7BDE" w:rsidP="006F4886">
            <w:pPr>
              <w:spacing w:line="360" w:lineRule="auto"/>
            </w:pPr>
            <w:r w:rsidRPr="001F7BDE">
              <w:t>DTXSID30575892</w:t>
            </w:r>
          </w:p>
        </w:tc>
        <w:tc>
          <w:tcPr>
            <w:tcW w:w="3740" w:type="dxa"/>
            <w:noWrap/>
            <w:hideMark/>
          </w:tcPr>
          <w:p w14:paraId="60FDB51C" w14:textId="77777777" w:rsidR="001F7BDE" w:rsidRPr="001F7BDE" w:rsidRDefault="001F7BDE" w:rsidP="006F4886">
            <w:pPr>
              <w:spacing w:line="360" w:lineRule="auto"/>
            </w:pPr>
            <w:r w:rsidRPr="001F7BDE">
              <w:t>Oxoacetic acid--water (1/1)</w:t>
            </w:r>
          </w:p>
        </w:tc>
        <w:tc>
          <w:tcPr>
            <w:tcW w:w="1296" w:type="dxa"/>
            <w:noWrap/>
            <w:hideMark/>
          </w:tcPr>
          <w:p w14:paraId="0019F088" w14:textId="77777777" w:rsidR="001F7BDE" w:rsidRPr="001F7BDE" w:rsidRDefault="001F7BDE" w:rsidP="006F4886">
            <w:pPr>
              <w:spacing w:line="360" w:lineRule="auto"/>
            </w:pPr>
            <w:r w:rsidRPr="001F7BDE">
              <w:t>563-96-2</w:t>
            </w:r>
          </w:p>
        </w:tc>
      </w:tr>
      <w:tr w:rsidR="001F7BDE" w:rsidRPr="001F7BDE" w14:paraId="6484886D" w14:textId="77777777" w:rsidTr="00515D7D">
        <w:trPr>
          <w:trHeight w:val="300"/>
        </w:trPr>
        <w:tc>
          <w:tcPr>
            <w:tcW w:w="1757" w:type="dxa"/>
            <w:noWrap/>
            <w:hideMark/>
          </w:tcPr>
          <w:p w14:paraId="290ECB68" w14:textId="77777777" w:rsidR="001F7BDE" w:rsidRPr="001F7BDE" w:rsidRDefault="001F7BDE" w:rsidP="006F4886">
            <w:pPr>
              <w:spacing w:line="360" w:lineRule="auto"/>
            </w:pPr>
            <w:r w:rsidRPr="001F7BDE">
              <w:t>DTXSID3061635</w:t>
            </w:r>
          </w:p>
        </w:tc>
        <w:tc>
          <w:tcPr>
            <w:tcW w:w="3740" w:type="dxa"/>
            <w:noWrap/>
            <w:hideMark/>
          </w:tcPr>
          <w:p w14:paraId="379E227C" w14:textId="77777777" w:rsidR="001F7BDE" w:rsidRPr="001F7BDE" w:rsidRDefault="001F7BDE" w:rsidP="006F4886">
            <w:pPr>
              <w:spacing w:line="360" w:lineRule="auto"/>
            </w:pPr>
            <w:r w:rsidRPr="001F7BDE">
              <w:t>1-((2-</w:t>
            </w:r>
            <w:proofErr w:type="gramStart"/>
            <w:r w:rsidRPr="001F7BDE">
              <w:t>Methoxyphenyl)azo</w:t>
            </w:r>
            <w:proofErr w:type="gramEnd"/>
            <w:r w:rsidRPr="001F7BDE">
              <w:t>)-2-naphthol</w:t>
            </w:r>
          </w:p>
        </w:tc>
        <w:tc>
          <w:tcPr>
            <w:tcW w:w="1296" w:type="dxa"/>
            <w:noWrap/>
            <w:hideMark/>
          </w:tcPr>
          <w:p w14:paraId="489DB062" w14:textId="77777777" w:rsidR="001F7BDE" w:rsidRPr="001F7BDE" w:rsidRDefault="001F7BDE" w:rsidP="006F4886">
            <w:pPr>
              <w:spacing w:line="360" w:lineRule="auto"/>
            </w:pPr>
            <w:r w:rsidRPr="001F7BDE">
              <w:t>1229-55-6</w:t>
            </w:r>
          </w:p>
        </w:tc>
      </w:tr>
      <w:tr w:rsidR="001F7BDE" w:rsidRPr="001F7BDE" w14:paraId="29A02CC1" w14:textId="77777777" w:rsidTr="00515D7D">
        <w:trPr>
          <w:trHeight w:val="300"/>
        </w:trPr>
        <w:tc>
          <w:tcPr>
            <w:tcW w:w="1757" w:type="dxa"/>
            <w:noWrap/>
            <w:hideMark/>
          </w:tcPr>
          <w:p w14:paraId="4B729BDB" w14:textId="77777777" w:rsidR="001F7BDE" w:rsidRPr="001F7BDE" w:rsidRDefault="001F7BDE" w:rsidP="006F4886">
            <w:pPr>
              <w:spacing w:line="360" w:lineRule="auto"/>
            </w:pPr>
            <w:r w:rsidRPr="001F7BDE">
              <w:t>DTXSID5020285</w:t>
            </w:r>
          </w:p>
        </w:tc>
        <w:tc>
          <w:tcPr>
            <w:tcW w:w="3740" w:type="dxa"/>
            <w:noWrap/>
            <w:hideMark/>
          </w:tcPr>
          <w:p w14:paraId="06D20DBC" w14:textId="77777777" w:rsidR="001F7BDE" w:rsidRPr="001F7BDE" w:rsidRDefault="001F7BDE" w:rsidP="006F4886">
            <w:pPr>
              <w:spacing w:line="360" w:lineRule="auto"/>
            </w:pPr>
            <w:r w:rsidRPr="001F7BDE">
              <w:t>1-Chloro-2-propanol</w:t>
            </w:r>
          </w:p>
        </w:tc>
        <w:tc>
          <w:tcPr>
            <w:tcW w:w="1296" w:type="dxa"/>
            <w:noWrap/>
            <w:hideMark/>
          </w:tcPr>
          <w:p w14:paraId="43658B5C" w14:textId="77777777" w:rsidR="001F7BDE" w:rsidRPr="001F7BDE" w:rsidRDefault="001F7BDE" w:rsidP="006F4886">
            <w:pPr>
              <w:spacing w:line="360" w:lineRule="auto"/>
            </w:pPr>
            <w:r w:rsidRPr="001F7BDE">
              <w:t>127-00-4</w:t>
            </w:r>
          </w:p>
        </w:tc>
      </w:tr>
      <w:tr w:rsidR="001F7BDE" w:rsidRPr="001F7BDE" w14:paraId="5BAF0F98" w14:textId="77777777" w:rsidTr="00515D7D">
        <w:trPr>
          <w:trHeight w:val="300"/>
        </w:trPr>
        <w:tc>
          <w:tcPr>
            <w:tcW w:w="1757" w:type="dxa"/>
            <w:noWrap/>
            <w:hideMark/>
          </w:tcPr>
          <w:p w14:paraId="00E1A3E9" w14:textId="77777777" w:rsidR="001F7BDE" w:rsidRPr="001F7BDE" w:rsidRDefault="001F7BDE" w:rsidP="006F4886">
            <w:pPr>
              <w:spacing w:line="360" w:lineRule="auto"/>
            </w:pPr>
            <w:r w:rsidRPr="001F7BDE">
              <w:t>DTXSID5024219</w:t>
            </w:r>
          </w:p>
        </w:tc>
        <w:tc>
          <w:tcPr>
            <w:tcW w:w="3740" w:type="dxa"/>
            <w:noWrap/>
            <w:hideMark/>
          </w:tcPr>
          <w:p w14:paraId="6B59D32B" w14:textId="77777777" w:rsidR="001F7BDE" w:rsidRPr="001F7BDE" w:rsidRDefault="001F7BDE" w:rsidP="006F4886">
            <w:pPr>
              <w:spacing w:line="360" w:lineRule="auto"/>
            </w:pPr>
            <w:r w:rsidRPr="001F7BDE">
              <w:t>Nitrite</w:t>
            </w:r>
          </w:p>
        </w:tc>
        <w:tc>
          <w:tcPr>
            <w:tcW w:w="1296" w:type="dxa"/>
            <w:noWrap/>
            <w:hideMark/>
          </w:tcPr>
          <w:p w14:paraId="70071B4B" w14:textId="77777777" w:rsidR="001F7BDE" w:rsidRPr="001F7BDE" w:rsidRDefault="001F7BDE" w:rsidP="006F4886">
            <w:pPr>
              <w:spacing w:line="360" w:lineRule="auto"/>
            </w:pPr>
            <w:r w:rsidRPr="001F7BDE">
              <w:t>14797-65-0</w:t>
            </w:r>
          </w:p>
        </w:tc>
      </w:tr>
      <w:tr w:rsidR="001F7BDE" w:rsidRPr="001F7BDE" w14:paraId="11CF634A" w14:textId="77777777" w:rsidTr="00515D7D">
        <w:trPr>
          <w:trHeight w:val="300"/>
        </w:trPr>
        <w:tc>
          <w:tcPr>
            <w:tcW w:w="1757" w:type="dxa"/>
            <w:noWrap/>
            <w:hideMark/>
          </w:tcPr>
          <w:p w14:paraId="65F62417" w14:textId="77777777" w:rsidR="001F7BDE" w:rsidRPr="001F7BDE" w:rsidRDefault="001F7BDE" w:rsidP="006F4886">
            <w:pPr>
              <w:spacing w:line="360" w:lineRule="auto"/>
            </w:pPr>
            <w:r w:rsidRPr="001F7BDE">
              <w:t>DTXSID50881104</w:t>
            </w:r>
          </w:p>
        </w:tc>
        <w:tc>
          <w:tcPr>
            <w:tcW w:w="3740" w:type="dxa"/>
            <w:noWrap/>
            <w:hideMark/>
          </w:tcPr>
          <w:p w14:paraId="2ED37972" w14:textId="77777777" w:rsidR="001F7BDE" w:rsidRPr="001F7BDE" w:rsidRDefault="001F7BDE" w:rsidP="006F4886">
            <w:pPr>
              <w:spacing w:line="360" w:lineRule="auto"/>
            </w:pPr>
            <w:r w:rsidRPr="001F7BDE">
              <w:t>Diltiazem</w:t>
            </w:r>
          </w:p>
        </w:tc>
        <w:tc>
          <w:tcPr>
            <w:tcW w:w="1296" w:type="dxa"/>
            <w:noWrap/>
            <w:hideMark/>
          </w:tcPr>
          <w:p w14:paraId="01E6E442" w14:textId="77777777" w:rsidR="001F7BDE" w:rsidRPr="001F7BDE" w:rsidRDefault="001F7BDE" w:rsidP="006F4886">
            <w:pPr>
              <w:spacing w:line="360" w:lineRule="auto"/>
            </w:pPr>
            <w:r w:rsidRPr="001F7BDE">
              <w:t>34933-06-7</w:t>
            </w:r>
          </w:p>
        </w:tc>
      </w:tr>
      <w:tr w:rsidR="001F7BDE" w:rsidRPr="001F7BDE" w14:paraId="135BFDC4" w14:textId="77777777" w:rsidTr="00515D7D">
        <w:trPr>
          <w:trHeight w:val="300"/>
        </w:trPr>
        <w:tc>
          <w:tcPr>
            <w:tcW w:w="1757" w:type="dxa"/>
            <w:noWrap/>
            <w:hideMark/>
          </w:tcPr>
          <w:p w14:paraId="5C20C0E9" w14:textId="77777777" w:rsidR="001F7BDE" w:rsidRPr="001F7BDE" w:rsidRDefault="001F7BDE" w:rsidP="006F4886">
            <w:pPr>
              <w:spacing w:line="360" w:lineRule="auto"/>
            </w:pPr>
            <w:r w:rsidRPr="001F7BDE">
              <w:t>DTXSID7030066</w:t>
            </w:r>
          </w:p>
        </w:tc>
        <w:tc>
          <w:tcPr>
            <w:tcW w:w="3740" w:type="dxa"/>
            <w:noWrap/>
            <w:hideMark/>
          </w:tcPr>
          <w:p w14:paraId="6F958FDF" w14:textId="77777777" w:rsidR="001F7BDE" w:rsidRPr="001F7BDE" w:rsidRDefault="001F7BDE" w:rsidP="006F4886">
            <w:pPr>
              <w:spacing w:line="360" w:lineRule="auto"/>
            </w:pPr>
            <w:r w:rsidRPr="001F7BDE">
              <w:t>2,3,4,7,8-Pentachlorodibenzofuran</w:t>
            </w:r>
          </w:p>
        </w:tc>
        <w:tc>
          <w:tcPr>
            <w:tcW w:w="1296" w:type="dxa"/>
            <w:noWrap/>
            <w:hideMark/>
          </w:tcPr>
          <w:p w14:paraId="57BD470F" w14:textId="77777777" w:rsidR="001F7BDE" w:rsidRPr="001F7BDE" w:rsidRDefault="001F7BDE" w:rsidP="006F4886">
            <w:pPr>
              <w:spacing w:line="360" w:lineRule="auto"/>
            </w:pPr>
            <w:r w:rsidRPr="001F7BDE">
              <w:t>57117-31-4</w:t>
            </w:r>
          </w:p>
        </w:tc>
      </w:tr>
      <w:tr w:rsidR="001F7BDE" w:rsidRPr="001F7BDE" w14:paraId="53117E92" w14:textId="77777777" w:rsidTr="00515D7D">
        <w:trPr>
          <w:trHeight w:val="300"/>
        </w:trPr>
        <w:tc>
          <w:tcPr>
            <w:tcW w:w="1757" w:type="dxa"/>
            <w:noWrap/>
            <w:hideMark/>
          </w:tcPr>
          <w:p w14:paraId="4B231095" w14:textId="77777777" w:rsidR="001F7BDE" w:rsidRPr="001F7BDE" w:rsidRDefault="001F7BDE" w:rsidP="006F4886">
            <w:pPr>
              <w:spacing w:line="360" w:lineRule="auto"/>
            </w:pPr>
            <w:r w:rsidRPr="001F7BDE">
              <w:t>DTXSID80108992</w:t>
            </w:r>
          </w:p>
        </w:tc>
        <w:tc>
          <w:tcPr>
            <w:tcW w:w="3740" w:type="dxa"/>
            <w:noWrap/>
            <w:hideMark/>
          </w:tcPr>
          <w:p w14:paraId="1B400FCE" w14:textId="77777777" w:rsidR="001F7BDE" w:rsidRPr="001F7BDE" w:rsidRDefault="001F7BDE" w:rsidP="006F4886">
            <w:pPr>
              <w:spacing w:line="360" w:lineRule="auto"/>
            </w:pPr>
            <w:r w:rsidRPr="001F7BDE">
              <w:t>Perfluorooctanesulfonate</w:t>
            </w:r>
          </w:p>
        </w:tc>
        <w:tc>
          <w:tcPr>
            <w:tcW w:w="1296" w:type="dxa"/>
            <w:noWrap/>
            <w:hideMark/>
          </w:tcPr>
          <w:p w14:paraId="03AB05FD" w14:textId="77777777" w:rsidR="001F7BDE" w:rsidRPr="001F7BDE" w:rsidRDefault="001F7BDE" w:rsidP="006F4886">
            <w:pPr>
              <w:spacing w:line="360" w:lineRule="auto"/>
            </w:pPr>
            <w:r w:rsidRPr="001F7BDE">
              <w:t>45298-90-6</w:t>
            </w:r>
          </w:p>
        </w:tc>
      </w:tr>
    </w:tbl>
    <w:p w14:paraId="61A71F0B" w14:textId="0ABEFD0D" w:rsidR="001F7BDE" w:rsidRDefault="001F7BDE" w:rsidP="006F4886">
      <w:pPr>
        <w:spacing w:after="0" w:line="360" w:lineRule="auto"/>
      </w:pPr>
    </w:p>
    <w:p w14:paraId="21E3825C" w14:textId="77777777" w:rsidR="0069625F" w:rsidRDefault="0069625F">
      <w:r>
        <w:br w:type="page"/>
      </w:r>
    </w:p>
    <w:p w14:paraId="61FD23F9" w14:textId="6FAB8393" w:rsidR="001D1D0D" w:rsidRDefault="001D1D0D" w:rsidP="006F4886">
      <w:pPr>
        <w:spacing w:after="0" w:line="360" w:lineRule="auto"/>
      </w:pPr>
      <w:r>
        <w:lastRenderedPageBreak/>
        <w:t>Supplemental Table 6:</w:t>
      </w:r>
      <w:r w:rsidR="00FD7A5F">
        <w:t xml:space="preserve"> Chemicals whose measured values were potentially retrieved “as is” from model training sets and were therefore</w:t>
      </w:r>
      <w:r>
        <w:t xml:space="preserve"> removed from the evalu</w:t>
      </w:r>
      <w:r w:rsidR="00FD7A5F">
        <w:t>a</w:t>
      </w:r>
      <w:r>
        <w:t>tion:</w:t>
      </w:r>
    </w:p>
    <w:tbl>
      <w:tblPr>
        <w:tblStyle w:val="TableGrid"/>
        <w:tblW w:w="10307" w:type="dxa"/>
        <w:tblLook w:val="04A0" w:firstRow="1" w:lastRow="0" w:firstColumn="1" w:lastColumn="0" w:noHBand="0" w:noVBand="1"/>
      </w:tblPr>
      <w:tblGrid>
        <w:gridCol w:w="1008"/>
        <w:gridCol w:w="1466"/>
        <w:gridCol w:w="864"/>
        <w:gridCol w:w="1052"/>
        <w:gridCol w:w="1011"/>
        <w:gridCol w:w="1081"/>
        <w:gridCol w:w="1040"/>
        <w:gridCol w:w="551"/>
        <w:gridCol w:w="1147"/>
        <w:gridCol w:w="1087"/>
      </w:tblGrid>
      <w:tr w:rsidR="001D1D0D" w:rsidRPr="001D1D0D" w14:paraId="199C52D6" w14:textId="77777777" w:rsidTr="001D1D0D">
        <w:trPr>
          <w:trHeight w:val="300"/>
        </w:trPr>
        <w:tc>
          <w:tcPr>
            <w:tcW w:w="1008" w:type="dxa"/>
            <w:noWrap/>
            <w:hideMark/>
          </w:tcPr>
          <w:p w14:paraId="7A3D9057" w14:textId="77777777" w:rsidR="001D1D0D" w:rsidRPr="001D1D0D" w:rsidRDefault="001D1D0D" w:rsidP="006F4886">
            <w:pPr>
              <w:spacing w:line="360" w:lineRule="auto"/>
              <w:rPr>
                <w:sz w:val="12"/>
                <w:szCs w:val="12"/>
              </w:rPr>
            </w:pPr>
            <w:r w:rsidRPr="001D1D0D">
              <w:rPr>
                <w:sz w:val="12"/>
                <w:szCs w:val="12"/>
              </w:rPr>
              <w:t>DTXSID</w:t>
            </w:r>
          </w:p>
        </w:tc>
        <w:tc>
          <w:tcPr>
            <w:tcW w:w="1466" w:type="dxa"/>
            <w:noWrap/>
            <w:hideMark/>
          </w:tcPr>
          <w:p w14:paraId="26D7485A" w14:textId="77777777" w:rsidR="001D1D0D" w:rsidRPr="001D1D0D" w:rsidRDefault="001D1D0D" w:rsidP="006F4886">
            <w:pPr>
              <w:spacing w:line="360" w:lineRule="auto"/>
              <w:rPr>
                <w:sz w:val="12"/>
                <w:szCs w:val="12"/>
              </w:rPr>
            </w:pPr>
            <w:r w:rsidRPr="001D1D0D">
              <w:rPr>
                <w:sz w:val="12"/>
                <w:szCs w:val="12"/>
              </w:rPr>
              <w:t>PREFERRED_NAME</w:t>
            </w:r>
          </w:p>
        </w:tc>
        <w:tc>
          <w:tcPr>
            <w:tcW w:w="864" w:type="dxa"/>
            <w:noWrap/>
            <w:hideMark/>
          </w:tcPr>
          <w:p w14:paraId="2BFF6A28" w14:textId="77777777" w:rsidR="001D1D0D" w:rsidRPr="001D1D0D" w:rsidRDefault="001D1D0D" w:rsidP="006F4886">
            <w:pPr>
              <w:spacing w:line="360" w:lineRule="auto"/>
              <w:rPr>
                <w:sz w:val="12"/>
                <w:szCs w:val="12"/>
              </w:rPr>
            </w:pPr>
            <w:r w:rsidRPr="001D1D0D">
              <w:rPr>
                <w:sz w:val="12"/>
                <w:szCs w:val="12"/>
              </w:rPr>
              <w:t>CASRN</w:t>
            </w:r>
          </w:p>
        </w:tc>
        <w:tc>
          <w:tcPr>
            <w:tcW w:w="1052" w:type="dxa"/>
            <w:noWrap/>
            <w:hideMark/>
          </w:tcPr>
          <w:p w14:paraId="0098429F" w14:textId="77777777" w:rsidR="001D1D0D" w:rsidRPr="001D1D0D" w:rsidRDefault="001D1D0D" w:rsidP="006F4886">
            <w:pPr>
              <w:spacing w:line="360" w:lineRule="auto"/>
              <w:rPr>
                <w:sz w:val="12"/>
                <w:szCs w:val="12"/>
              </w:rPr>
            </w:pPr>
            <w:proofErr w:type="spellStart"/>
            <w:proofErr w:type="gramStart"/>
            <w:r w:rsidRPr="001D1D0D">
              <w:rPr>
                <w:sz w:val="12"/>
                <w:szCs w:val="12"/>
              </w:rPr>
              <w:t>Human.Clint.httk</w:t>
            </w:r>
            <w:proofErr w:type="spellEnd"/>
            <w:proofErr w:type="gramEnd"/>
          </w:p>
        </w:tc>
        <w:tc>
          <w:tcPr>
            <w:tcW w:w="1011" w:type="dxa"/>
            <w:noWrap/>
            <w:hideMark/>
          </w:tcPr>
          <w:p w14:paraId="6C40892D" w14:textId="77777777" w:rsidR="001D1D0D" w:rsidRPr="001D1D0D" w:rsidRDefault="001D1D0D" w:rsidP="006F4886">
            <w:pPr>
              <w:spacing w:line="360" w:lineRule="auto"/>
              <w:rPr>
                <w:sz w:val="12"/>
                <w:szCs w:val="12"/>
              </w:rPr>
            </w:pPr>
            <w:proofErr w:type="spellStart"/>
            <w:proofErr w:type="gramStart"/>
            <w:r w:rsidRPr="001D1D0D">
              <w:rPr>
                <w:sz w:val="12"/>
                <w:szCs w:val="12"/>
              </w:rPr>
              <w:t>Human.Fup.httk</w:t>
            </w:r>
            <w:proofErr w:type="spellEnd"/>
            <w:proofErr w:type="gramEnd"/>
          </w:p>
        </w:tc>
        <w:tc>
          <w:tcPr>
            <w:tcW w:w="1081" w:type="dxa"/>
            <w:noWrap/>
            <w:hideMark/>
          </w:tcPr>
          <w:p w14:paraId="02DB8521" w14:textId="77777777" w:rsidR="001D1D0D" w:rsidRPr="001D1D0D" w:rsidRDefault="001D1D0D" w:rsidP="006F4886">
            <w:pPr>
              <w:spacing w:line="360" w:lineRule="auto"/>
              <w:rPr>
                <w:sz w:val="12"/>
                <w:szCs w:val="12"/>
              </w:rPr>
            </w:pPr>
            <w:proofErr w:type="spellStart"/>
            <w:proofErr w:type="gramStart"/>
            <w:r w:rsidRPr="001D1D0D">
              <w:rPr>
                <w:sz w:val="12"/>
                <w:szCs w:val="12"/>
              </w:rPr>
              <w:t>Human.Clint.pred</w:t>
            </w:r>
            <w:proofErr w:type="spellEnd"/>
            <w:proofErr w:type="gramEnd"/>
          </w:p>
        </w:tc>
        <w:tc>
          <w:tcPr>
            <w:tcW w:w="1040" w:type="dxa"/>
            <w:noWrap/>
            <w:hideMark/>
          </w:tcPr>
          <w:p w14:paraId="3A8EF2B8" w14:textId="77777777" w:rsidR="001D1D0D" w:rsidRPr="001D1D0D" w:rsidRDefault="001D1D0D" w:rsidP="006F4886">
            <w:pPr>
              <w:spacing w:line="360" w:lineRule="auto"/>
              <w:rPr>
                <w:sz w:val="12"/>
                <w:szCs w:val="12"/>
              </w:rPr>
            </w:pPr>
            <w:proofErr w:type="spellStart"/>
            <w:proofErr w:type="gramStart"/>
            <w:r w:rsidRPr="001D1D0D">
              <w:rPr>
                <w:sz w:val="12"/>
                <w:szCs w:val="12"/>
              </w:rPr>
              <w:t>Human.Fup.pred</w:t>
            </w:r>
            <w:proofErr w:type="spellEnd"/>
            <w:proofErr w:type="gramEnd"/>
          </w:p>
        </w:tc>
        <w:tc>
          <w:tcPr>
            <w:tcW w:w="551" w:type="dxa"/>
            <w:noWrap/>
            <w:hideMark/>
          </w:tcPr>
          <w:p w14:paraId="19024B60" w14:textId="3CA69F3F" w:rsidR="001D1D0D" w:rsidRPr="001D1D0D" w:rsidRDefault="009F7052" w:rsidP="006F4886">
            <w:pPr>
              <w:spacing w:line="360" w:lineRule="auto"/>
              <w:rPr>
                <w:sz w:val="12"/>
                <w:szCs w:val="12"/>
              </w:rPr>
            </w:pPr>
            <w:r>
              <w:rPr>
                <w:sz w:val="12"/>
                <w:szCs w:val="12"/>
              </w:rPr>
              <w:t>QSPR</w:t>
            </w:r>
          </w:p>
        </w:tc>
        <w:tc>
          <w:tcPr>
            <w:tcW w:w="1147" w:type="dxa"/>
            <w:noWrap/>
            <w:hideMark/>
          </w:tcPr>
          <w:p w14:paraId="081253C8" w14:textId="77777777" w:rsidR="001D1D0D" w:rsidRPr="001D1D0D" w:rsidRDefault="001D1D0D" w:rsidP="006F4886">
            <w:pPr>
              <w:spacing w:line="360" w:lineRule="auto"/>
              <w:rPr>
                <w:sz w:val="12"/>
                <w:szCs w:val="12"/>
              </w:rPr>
            </w:pPr>
            <w:proofErr w:type="spellStart"/>
            <w:proofErr w:type="gramStart"/>
            <w:r w:rsidRPr="001D1D0D">
              <w:rPr>
                <w:sz w:val="12"/>
                <w:szCs w:val="12"/>
              </w:rPr>
              <w:t>Human.Clint.AbsFE</w:t>
            </w:r>
            <w:proofErr w:type="spellEnd"/>
            <w:proofErr w:type="gramEnd"/>
          </w:p>
        </w:tc>
        <w:tc>
          <w:tcPr>
            <w:tcW w:w="1087" w:type="dxa"/>
            <w:noWrap/>
            <w:hideMark/>
          </w:tcPr>
          <w:p w14:paraId="4224D215" w14:textId="77777777" w:rsidR="001D1D0D" w:rsidRPr="001D1D0D" w:rsidRDefault="001D1D0D" w:rsidP="006F4886">
            <w:pPr>
              <w:spacing w:line="360" w:lineRule="auto"/>
              <w:rPr>
                <w:sz w:val="12"/>
                <w:szCs w:val="12"/>
              </w:rPr>
            </w:pPr>
            <w:proofErr w:type="spellStart"/>
            <w:r w:rsidRPr="001D1D0D">
              <w:rPr>
                <w:sz w:val="12"/>
                <w:szCs w:val="12"/>
              </w:rPr>
              <w:t>Human.fup.AbsFE</w:t>
            </w:r>
            <w:proofErr w:type="spellEnd"/>
          </w:p>
        </w:tc>
      </w:tr>
      <w:tr w:rsidR="001D1D0D" w:rsidRPr="001D1D0D" w14:paraId="458DCE81" w14:textId="77777777" w:rsidTr="001D1D0D">
        <w:trPr>
          <w:trHeight w:val="300"/>
        </w:trPr>
        <w:tc>
          <w:tcPr>
            <w:tcW w:w="1008" w:type="dxa"/>
            <w:noWrap/>
            <w:hideMark/>
          </w:tcPr>
          <w:p w14:paraId="1D22A21A" w14:textId="77777777" w:rsidR="001D1D0D" w:rsidRPr="001D1D0D" w:rsidRDefault="001D1D0D" w:rsidP="006F4886">
            <w:pPr>
              <w:spacing w:line="360" w:lineRule="auto"/>
              <w:rPr>
                <w:sz w:val="12"/>
                <w:szCs w:val="12"/>
              </w:rPr>
            </w:pPr>
            <w:r w:rsidRPr="001D1D0D">
              <w:rPr>
                <w:sz w:val="12"/>
                <w:szCs w:val="12"/>
              </w:rPr>
              <w:t>DTXSID0020652</w:t>
            </w:r>
          </w:p>
        </w:tc>
        <w:tc>
          <w:tcPr>
            <w:tcW w:w="1466" w:type="dxa"/>
            <w:noWrap/>
            <w:hideMark/>
          </w:tcPr>
          <w:p w14:paraId="54B1886D" w14:textId="77777777" w:rsidR="001D1D0D" w:rsidRPr="001D1D0D" w:rsidRDefault="001D1D0D" w:rsidP="006F4886">
            <w:pPr>
              <w:spacing w:line="360" w:lineRule="auto"/>
              <w:rPr>
                <w:sz w:val="12"/>
                <w:szCs w:val="12"/>
              </w:rPr>
            </w:pPr>
            <w:r w:rsidRPr="001D1D0D">
              <w:rPr>
                <w:sz w:val="12"/>
                <w:szCs w:val="12"/>
              </w:rPr>
              <w:t>Gemfibrozil</w:t>
            </w:r>
          </w:p>
        </w:tc>
        <w:tc>
          <w:tcPr>
            <w:tcW w:w="864" w:type="dxa"/>
            <w:noWrap/>
            <w:hideMark/>
          </w:tcPr>
          <w:p w14:paraId="39CB944A" w14:textId="77777777" w:rsidR="001D1D0D" w:rsidRPr="001D1D0D" w:rsidRDefault="001D1D0D" w:rsidP="006F4886">
            <w:pPr>
              <w:spacing w:line="360" w:lineRule="auto"/>
              <w:rPr>
                <w:sz w:val="12"/>
                <w:szCs w:val="12"/>
              </w:rPr>
            </w:pPr>
            <w:r w:rsidRPr="001D1D0D">
              <w:rPr>
                <w:sz w:val="12"/>
                <w:szCs w:val="12"/>
              </w:rPr>
              <w:t>25812-30-0</w:t>
            </w:r>
          </w:p>
        </w:tc>
        <w:tc>
          <w:tcPr>
            <w:tcW w:w="1052" w:type="dxa"/>
            <w:noWrap/>
            <w:hideMark/>
          </w:tcPr>
          <w:p w14:paraId="5204BACA" w14:textId="77777777" w:rsidR="001D1D0D" w:rsidRPr="001D1D0D" w:rsidRDefault="001D1D0D" w:rsidP="006F4886">
            <w:pPr>
              <w:spacing w:line="360" w:lineRule="auto"/>
              <w:rPr>
                <w:sz w:val="12"/>
                <w:szCs w:val="12"/>
              </w:rPr>
            </w:pPr>
            <w:r w:rsidRPr="001D1D0D">
              <w:rPr>
                <w:sz w:val="12"/>
                <w:szCs w:val="12"/>
              </w:rPr>
              <w:t>52.2</w:t>
            </w:r>
          </w:p>
        </w:tc>
        <w:tc>
          <w:tcPr>
            <w:tcW w:w="1011" w:type="dxa"/>
            <w:noWrap/>
            <w:hideMark/>
          </w:tcPr>
          <w:p w14:paraId="1A7EC468" w14:textId="77777777" w:rsidR="001D1D0D" w:rsidRPr="001D1D0D" w:rsidRDefault="001D1D0D" w:rsidP="006F4886">
            <w:pPr>
              <w:spacing w:line="360" w:lineRule="auto"/>
              <w:rPr>
                <w:sz w:val="12"/>
                <w:szCs w:val="12"/>
              </w:rPr>
            </w:pPr>
            <w:r w:rsidRPr="001D1D0D">
              <w:rPr>
                <w:sz w:val="12"/>
                <w:szCs w:val="12"/>
              </w:rPr>
              <w:t>0.03</w:t>
            </w:r>
          </w:p>
        </w:tc>
        <w:tc>
          <w:tcPr>
            <w:tcW w:w="1081" w:type="dxa"/>
            <w:noWrap/>
            <w:hideMark/>
          </w:tcPr>
          <w:p w14:paraId="0C418846" w14:textId="77777777" w:rsidR="001D1D0D" w:rsidRPr="001D1D0D" w:rsidRDefault="001D1D0D" w:rsidP="006F4886">
            <w:pPr>
              <w:spacing w:line="360" w:lineRule="auto"/>
              <w:rPr>
                <w:sz w:val="12"/>
                <w:szCs w:val="12"/>
              </w:rPr>
            </w:pPr>
            <w:r w:rsidRPr="001D1D0D">
              <w:rPr>
                <w:sz w:val="12"/>
                <w:szCs w:val="12"/>
              </w:rPr>
              <w:t>52</w:t>
            </w:r>
          </w:p>
        </w:tc>
        <w:tc>
          <w:tcPr>
            <w:tcW w:w="1040" w:type="dxa"/>
            <w:noWrap/>
            <w:hideMark/>
          </w:tcPr>
          <w:p w14:paraId="4915ABA3" w14:textId="77777777" w:rsidR="001D1D0D" w:rsidRPr="001D1D0D" w:rsidRDefault="001D1D0D" w:rsidP="006F4886">
            <w:pPr>
              <w:spacing w:line="360" w:lineRule="auto"/>
              <w:rPr>
                <w:sz w:val="12"/>
                <w:szCs w:val="12"/>
              </w:rPr>
            </w:pPr>
            <w:r w:rsidRPr="001D1D0D">
              <w:rPr>
                <w:sz w:val="12"/>
                <w:szCs w:val="12"/>
              </w:rPr>
              <w:t>0.03</w:t>
            </w:r>
          </w:p>
        </w:tc>
        <w:tc>
          <w:tcPr>
            <w:tcW w:w="551" w:type="dxa"/>
            <w:noWrap/>
            <w:hideMark/>
          </w:tcPr>
          <w:p w14:paraId="5F666D9F"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7884BB1" w14:textId="77777777" w:rsidR="001D1D0D" w:rsidRPr="001D1D0D" w:rsidRDefault="001D1D0D" w:rsidP="006F4886">
            <w:pPr>
              <w:spacing w:line="360" w:lineRule="auto"/>
              <w:rPr>
                <w:sz w:val="12"/>
                <w:szCs w:val="12"/>
              </w:rPr>
            </w:pPr>
            <w:r w:rsidRPr="001D1D0D">
              <w:rPr>
                <w:sz w:val="12"/>
                <w:szCs w:val="12"/>
              </w:rPr>
              <w:t>0.00175</w:t>
            </w:r>
          </w:p>
        </w:tc>
        <w:tc>
          <w:tcPr>
            <w:tcW w:w="1087" w:type="dxa"/>
            <w:noWrap/>
            <w:hideMark/>
          </w:tcPr>
          <w:p w14:paraId="42CCCAD3"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6408F498" w14:textId="77777777" w:rsidTr="001D1D0D">
        <w:trPr>
          <w:trHeight w:val="300"/>
        </w:trPr>
        <w:tc>
          <w:tcPr>
            <w:tcW w:w="1008" w:type="dxa"/>
            <w:noWrap/>
            <w:hideMark/>
          </w:tcPr>
          <w:p w14:paraId="6C37FA23" w14:textId="77777777" w:rsidR="001D1D0D" w:rsidRPr="001D1D0D" w:rsidRDefault="001D1D0D" w:rsidP="006F4886">
            <w:pPr>
              <w:spacing w:line="360" w:lineRule="auto"/>
              <w:rPr>
                <w:sz w:val="12"/>
                <w:szCs w:val="12"/>
              </w:rPr>
            </w:pPr>
            <w:r w:rsidRPr="001D1D0D">
              <w:rPr>
                <w:sz w:val="12"/>
                <w:szCs w:val="12"/>
              </w:rPr>
              <w:t>DTXSID1021087</w:t>
            </w:r>
          </w:p>
        </w:tc>
        <w:tc>
          <w:tcPr>
            <w:tcW w:w="1466" w:type="dxa"/>
            <w:noWrap/>
            <w:hideMark/>
          </w:tcPr>
          <w:p w14:paraId="3A83F14C" w14:textId="77777777" w:rsidR="001D1D0D" w:rsidRPr="001D1D0D" w:rsidRDefault="001D1D0D" w:rsidP="006F4886">
            <w:pPr>
              <w:spacing w:line="360" w:lineRule="auto"/>
              <w:rPr>
                <w:sz w:val="12"/>
                <w:szCs w:val="12"/>
              </w:rPr>
            </w:pPr>
            <w:r w:rsidRPr="001D1D0D">
              <w:rPr>
                <w:sz w:val="12"/>
                <w:szCs w:val="12"/>
              </w:rPr>
              <w:t>Oxazepam</w:t>
            </w:r>
          </w:p>
        </w:tc>
        <w:tc>
          <w:tcPr>
            <w:tcW w:w="864" w:type="dxa"/>
            <w:noWrap/>
            <w:hideMark/>
          </w:tcPr>
          <w:p w14:paraId="72CCCFB1" w14:textId="77777777" w:rsidR="001D1D0D" w:rsidRPr="001D1D0D" w:rsidRDefault="001D1D0D" w:rsidP="006F4886">
            <w:pPr>
              <w:spacing w:line="360" w:lineRule="auto"/>
              <w:rPr>
                <w:sz w:val="12"/>
                <w:szCs w:val="12"/>
              </w:rPr>
            </w:pPr>
            <w:r w:rsidRPr="001D1D0D">
              <w:rPr>
                <w:sz w:val="12"/>
                <w:szCs w:val="12"/>
              </w:rPr>
              <w:t>604-75-1</w:t>
            </w:r>
          </w:p>
        </w:tc>
        <w:tc>
          <w:tcPr>
            <w:tcW w:w="1052" w:type="dxa"/>
            <w:noWrap/>
            <w:hideMark/>
          </w:tcPr>
          <w:p w14:paraId="3648A666" w14:textId="77777777" w:rsidR="001D1D0D" w:rsidRPr="001D1D0D" w:rsidRDefault="001D1D0D" w:rsidP="006F4886">
            <w:pPr>
              <w:spacing w:line="360" w:lineRule="auto"/>
              <w:rPr>
                <w:sz w:val="12"/>
                <w:szCs w:val="12"/>
              </w:rPr>
            </w:pPr>
            <w:r w:rsidRPr="001D1D0D">
              <w:rPr>
                <w:sz w:val="12"/>
                <w:szCs w:val="12"/>
              </w:rPr>
              <w:t>3.27</w:t>
            </w:r>
          </w:p>
        </w:tc>
        <w:tc>
          <w:tcPr>
            <w:tcW w:w="1011" w:type="dxa"/>
            <w:noWrap/>
            <w:hideMark/>
          </w:tcPr>
          <w:p w14:paraId="1C245C84" w14:textId="77777777" w:rsidR="001D1D0D" w:rsidRPr="001D1D0D" w:rsidRDefault="001D1D0D" w:rsidP="006F4886">
            <w:pPr>
              <w:spacing w:line="360" w:lineRule="auto"/>
              <w:rPr>
                <w:sz w:val="12"/>
                <w:szCs w:val="12"/>
              </w:rPr>
            </w:pPr>
            <w:r w:rsidRPr="001D1D0D">
              <w:rPr>
                <w:sz w:val="12"/>
                <w:szCs w:val="12"/>
              </w:rPr>
              <w:t>0.04</w:t>
            </w:r>
          </w:p>
        </w:tc>
        <w:tc>
          <w:tcPr>
            <w:tcW w:w="1081" w:type="dxa"/>
            <w:noWrap/>
            <w:hideMark/>
          </w:tcPr>
          <w:p w14:paraId="39FDF60A" w14:textId="77777777" w:rsidR="001D1D0D" w:rsidRPr="001D1D0D" w:rsidRDefault="001D1D0D" w:rsidP="006F4886">
            <w:pPr>
              <w:spacing w:line="360" w:lineRule="auto"/>
              <w:rPr>
                <w:sz w:val="12"/>
                <w:szCs w:val="12"/>
              </w:rPr>
            </w:pPr>
            <w:r w:rsidRPr="001D1D0D">
              <w:rPr>
                <w:sz w:val="12"/>
                <w:szCs w:val="12"/>
              </w:rPr>
              <w:t>3.27</w:t>
            </w:r>
          </w:p>
        </w:tc>
        <w:tc>
          <w:tcPr>
            <w:tcW w:w="1040" w:type="dxa"/>
            <w:noWrap/>
            <w:hideMark/>
          </w:tcPr>
          <w:p w14:paraId="5ED4BF6A" w14:textId="77777777" w:rsidR="001D1D0D" w:rsidRPr="001D1D0D" w:rsidRDefault="001D1D0D" w:rsidP="006F4886">
            <w:pPr>
              <w:spacing w:line="360" w:lineRule="auto"/>
              <w:rPr>
                <w:sz w:val="12"/>
                <w:szCs w:val="12"/>
              </w:rPr>
            </w:pPr>
            <w:r w:rsidRPr="001D1D0D">
              <w:rPr>
                <w:sz w:val="12"/>
                <w:szCs w:val="12"/>
              </w:rPr>
              <w:t>0.04</w:t>
            </w:r>
          </w:p>
        </w:tc>
        <w:tc>
          <w:tcPr>
            <w:tcW w:w="551" w:type="dxa"/>
            <w:noWrap/>
            <w:hideMark/>
          </w:tcPr>
          <w:p w14:paraId="22C020EC"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3FBBC84A" w14:textId="77777777" w:rsidR="001D1D0D" w:rsidRPr="001D1D0D" w:rsidRDefault="001D1D0D" w:rsidP="006F4886">
            <w:pPr>
              <w:spacing w:line="360" w:lineRule="auto"/>
              <w:rPr>
                <w:sz w:val="12"/>
                <w:szCs w:val="12"/>
              </w:rPr>
            </w:pPr>
            <w:r w:rsidRPr="001D1D0D">
              <w:rPr>
                <w:sz w:val="12"/>
                <w:szCs w:val="12"/>
              </w:rPr>
              <w:t>0.000133</w:t>
            </w:r>
          </w:p>
        </w:tc>
        <w:tc>
          <w:tcPr>
            <w:tcW w:w="1087" w:type="dxa"/>
            <w:noWrap/>
            <w:hideMark/>
          </w:tcPr>
          <w:p w14:paraId="21FF8E75"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3ACD785B" w14:textId="77777777" w:rsidTr="001D1D0D">
        <w:trPr>
          <w:trHeight w:val="300"/>
        </w:trPr>
        <w:tc>
          <w:tcPr>
            <w:tcW w:w="1008" w:type="dxa"/>
            <w:noWrap/>
            <w:hideMark/>
          </w:tcPr>
          <w:p w14:paraId="469C601B" w14:textId="77777777" w:rsidR="001D1D0D" w:rsidRPr="001D1D0D" w:rsidRDefault="001D1D0D" w:rsidP="006F4886">
            <w:pPr>
              <w:spacing w:line="360" w:lineRule="auto"/>
              <w:rPr>
                <w:sz w:val="12"/>
                <w:szCs w:val="12"/>
              </w:rPr>
            </w:pPr>
            <w:r w:rsidRPr="001D1D0D">
              <w:rPr>
                <w:sz w:val="12"/>
                <w:szCs w:val="12"/>
              </w:rPr>
              <w:t>DTXSID1021116</w:t>
            </w:r>
          </w:p>
        </w:tc>
        <w:tc>
          <w:tcPr>
            <w:tcW w:w="1466" w:type="dxa"/>
            <w:noWrap/>
            <w:hideMark/>
          </w:tcPr>
          <w:p w14:paraId="781FD36E" w14:textId="77777777" w:rsidR="001D1D0D" w:rsidRPr="001D1D0D" w:rsidRDefault="001D1D0D" w:rsidP="006F4886">
            <w:pPr>
              <w:spacing w:line="360" w:lineRule="auto"/>
              <w:rPr>
                <w:sz w:val="12"/>
                <w:szCs w:val="12"/>
              </w:rPr>
            </w:pPr>
            <w:r w:rsidRPr="001D1D0D">
              <w:rPr>
                <w:sz w:val="12"/>
                <w:szCs w:val="12"/>
              </w:rPr>
              <w:t>Phenacetin</w:t>
            </w:r>
          </w:p>
        </w:tc>
        <w:tc>
          <w:tcPr>
            <w:tcW w:w="864" w:type="dxa"/>
            <w:noWrap/>
            <w:hideMark/>
          </w:tcPr>
          <w:p w14:paraId="77FF2B2D" w14:textId="77777777" w:rsidR="001D1D0D" w:rsidRPr="001D1D0D" w:rsidRDefault="001D1D0D" w:rsidP="006F4886">
            <w:pPr>
              <w:spacing w:line="360" w:lineRule="auto"/>
              <w:rPr>
                <w:sz w:val="12"/>
                <w:szCs w:val="12"/>
              </w:rPr>
            </w:pPr>
            <w:r w:rsidRPr="001D1D0D">
              <w:rPr>
                <w:sz w:val="12"/>
                <w:szCs w:val="12"/>
              </w:rPr>
              <w:t>62-44-2</w:t>
            </w:r>
          </w:p>
        </w:tc>
        <w:tc>
          <w:tcPr>
            <w:tcW w:w="1052" w:type="dxa"/>
            <w:noWrap/>
            <w:hideMark/>
          </w:tcPr>
          <w:p w14:paraId="1328663F" w14:textId="77777777" w:rsidR="001D1D0D" w:rsidRPr="001D1D0D" w:rsidRDefault="001D1D0D" w:rsidP="006F4886">
            <w:pPr>
              <w:spacing w:line="360" w:lineRule="auto"/>
              <w:rPr>
                <w:sz w:val="12"/>
                <w:szCs w:val="12"/>
              </w:rPr>
            </w:pPr>
            <w:r w:rsidRPr="001D1D0D">
              <w:rPr>
                <w:sz w:val="12"/>
                <w:szCs w:val="12"/>
              </w:rPr>
              <w:t>9.35</w:t>
            </w:r>
          </w:p>
        </w:tc>
        <w:tc>
          <w:tcPr>
            <w:tcW w:w="1011" w:type="dxa"/>
            <w:noWrap/>
            <w:hideMark/>
          </w:tcPr>
          <w:p w14:paraId="0FE72CF9" w14:textId="77777777" w:rsidR="001D1D0D" w:rsidRPr="001D1D0D" w:rsidRDefault="001D1D0D" w:rsidP="006F4886">
            <w:pPr>
              <w:spacing w:line="360" w:lineRule="auto"/>
              <w:rPr>
                <w:sz w:val="12"/>
                <w:szCs w:val="12"/>
              </w:rPr>
            </w:pPr>
            <w:r w:rsidRPr="001D1D0D">
              <w:rPr>
                <w:sz w:val="12"/>
                <w:szCs w:val="12"/>
              </w:rPr>
              <w:t>0.6</w:t>
            </w:r>
          </w:p>
        </w:tc>
        <w:tc>
          <w:tcPr>
            <w:tcW w:w="1081" w:type="dxa"/>
            <w:noWrap/>
            <w:hideMark/>
          </w:tcPr>
          <w:p w14:paraId="32B4F4C5" w14:textId="77777777" w:rsidR="001D1D0D" w:rsidRPr="001D1D0D" w:rsidRDefault="001D1D0D" w:rsidP="006F4886">
            <w:pPr>
              <w:spacing w:line="360" w:lineRule="auto"/>
              <w:rPr>
                <w:sz w:val="12"/>
                <w:szCs w:val="12"/>
              </w:rPr>
            </w:pPr>
            <w:r w:rsidRPr="001D1D0D">
              <w:rPr>
                <w:sz w:val="12"/>
                <w:szCs w:val="12"/>
              </w:rPr>
              <w:t>9.35</w:t>
            </w:r>
          </w:p>
        </w:tc>
        <w:tc>
          <w:tcPr>
            <w:tcW w:w="1040" w:type="dxa"/>
            <w:noWrap/>
            <w:hideMark/>
          </w:tcPr>
          <w:p w14:paraId="631EF8C4" w14:textId="77777777" w:rsidR="001D1D0D" w:rsidRPr="001D1D0D" w:rsidRDefault="001D1D0D" w:rsidP="006F4886">
            <w:pPr>
              <w:spacing w:line="360" w:lineRule="auto"/>
              <w:rPr>
                <w:sz w:val="12"/>
                <w:szCs w:val="12"/>
              </w:rPr>
            </w:pPr>
            <w:r w:rsidRPr="001D1D0D">
              <w:rPr>
                <w:sz w:val="12"/>
                <w:szCs w:val="12"/>
              </w:rPr>
              <w:t>0.6</w:t>
            </w:r>
          </w:p>
        </w:tc>
        <w:tc>
          <w:tcPr>
            <w:tcW w:w="551" w:type="dxa"/>
            <w:noWrap/>
            <w:hideMark/>
          </w:tcPr>
          <w:p w14:paraId="363A50D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63B450E" w14:textId="77777777" w:rsidR="001D1D0D" w:rsidRPr="001D1D0D" w:rsidRDefault="001D1D0D" w:rsidP="006F4886">
            <w:pPr>
              <w:spacing w:line="360" w:lineRule="auto"/>
              <w:rPr>
                <w:sz w:val="12"/>
                <w:szCs w:val="12"/>
              </w:rPr>
            </w:pPr>
            <w:r w:rsidRPr="001D1D0D">
              <w:rPr>
                <w:sz w:val="12"/>
                <w:szCs w:val="12"/>
              </w:rPr>
              <w:t>0.000186</w:t>
            </w:r>
          </w:p>
        </w:tc>
        <w:tc>
          <w:tcPr>
            <w:tcW w:w="1087" w:type="dxa"/>
            <w:noWrap/>
            <w:hideMark/>
          </w:tcPr>
          <w:p w14:paraId="5AD50FD6"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839178F" w14:textId="77777777" w:rsidTr="001D1D0D">
        <w:trPr>
          <w:trHeight w:val="300"/>
        </w:trPr>
        <w:tc>
          <w:tcPr>
            <w:tcW w:w="1008" w:type="dxa"/>
            <w:noWrap/>
            <w:hideMark/>
          </w:tcPr>
          <w:p w14:paraId="778F1F4F" w14:textId="77777777" w:rsidR="001D1D0D" w:rsidRPr="001D1D0D" w:rsidRDefault="001D1D0D" w:rsidP="006F4886">
            <w:pPr>
              <w:spacing w:line="360" w:lineRule="auto"/>
              <w:rPr>
                <w:sz w:val="12"/>
                <w:szCs w:val="12"/>
              </w:rPr>
            </w:pPr>
            <w:r w:rsidRPr="001D1D0D">
              <w:rPr>
                <w:sz w:val="12"/>
                <w:szCs w:val="12"/>
              </w:rPr>
              <w:t>DTXSID1022265</w:t>
            </w:r>
          </w:p>
        </w:tc>
        <w:tc>
          <w:tcPr>
            <w:tcW w:w="1466" w:type="dxa"/>
            <w:noWrap/>
            <w:hideMark/>
          </w:tcPr>
          <w:p w14:paraId="48B11B40" w14:textId="77777777" w:rsidR="001D1D0D" w:rsidRPr="001D1D0D" w:rsidRDefault="001D1D0D" w:rsidP="006F4886">
            <w:pPr>
              <w:spacing w:line="360" w:lineRule="auto"/>
              <w:rPr>
                <w:sz w:val="12"/>
                <w:szCs w:val="12"/>
              </w:rPr>
            </w:pPr>
            <w:r w:rsidRPr="001D1D0D">
              <w:rPr>
                <w:sz w:val="12"/>
                <w:szCs w:val="12"/>
              </w:rPr>
              <w:t>Alachlor</w:t>
            </w:r>
          </w:p>
        </w:tc>
        <w:tc>
          <w:tcPr>
            <w:tcW w:w="864" w:type="dxa"/>
            <w:noWrap/>
            <w:hideMark/>
          </w:tcPr>
          <w:p w14:paraId="4D6F4256" w14:textId="77777777" w:rsidR="001D1D0D" w:rsidRPr="001D1D0D" w:rsidRDefault="001D1D0D" w:rsidP="006F4886">
            <w:pPr>
              <w:spacing w:line="360" w:lineRule="auto"/>
              <w:rPr>
                <w:sz w:val="12"/>
                <w:szCs w:val="12"/>
              </w:rPr>
            </w:pPr>
            <w:r w:rsidRPr="001D1D0D">
              <w:rPr>
                <w:sz w:val="12"/>
                <w:szCs w:val="12"/>
              </w:rPr>
              <w:t>15972-60-8</w:t>
            </w:r>
          </w:p>
        </w:tc>
        <w:tc>
          <w:tcPr>
            <w:tcW w:w="1052" w:type="dxa"/>
            <w:noWrap/>
            <w:hideMark/>
          </w:tcPr>
          <w:p w14:paraId="4050C026" w14:textId="77777777" w:rsidR="001D1D0D" w:rsidRPr="001D1D0D" w:rsidRDefault="001D1D0D" w:rsidP="006F4886">
            <w:pPr>
              <w:spacing w:line="360" w:lineRule="auto"/>
              <w:rPr>
                <w:sz w:val="12"/>
                <w:szCs w:val="12"/>
              </w:rPr>
            </w:pPr>
            <w:r w:rsidRPr="001D1D0D">
              <w:rPr>
                <w:sz w:val="12"/>
                <w:szCs w:val="12"/>
              </w:rPr>
              <w:t>62.9</w:t>
            </w:r>
          </w:p>
        </w:tc>
        <w:tc>
          <w:tcPr>
            <w:tcW w:w="1011" w:type="dxa"/>
            <w:noWrap/>
            <w:hideMark/>
          </w:tcPr>
          <w:p w14:paraId="74E842A6" w14:textId="77777777" w:rsidR="001D1D0D" w:rsidRPr="001D1D0D" w:rsidRDefault="001D1D0D" w:rsidP="006F4886">
            <w:pPr>
              <w:spacing w:line="360" w:lineRule="auto"/>
              <w:rPr>
                <w:sz w:val="12"/>
                <w:szCs w:val="12"/>
              </w:rPr>
            </w:pPr>
            <w:r w:rsidRPr="001D1D0D">
              <w:rPr>
                <w:sz w:val="12"/>
                <w:szCs w:val="12"/>
              </w:rPr>
              <w:t>0.133</w:t>
            </w:r>
          </w:p>
        </w:tc>
        <w:tc>
          <w:tcPr>
            <w:tcW w:w="1081" w:type="dxa"/>
            <w:noWrap/>
            <w:hideMark/>
          </w:tcPr>
          <w:p w14:paraId="0D51DA23" w14:textId="77777777" w:rsidR="001D1D0D" w:rsidRPr="001D1D0D" w:rsidRDefault="001D1D0D" w:rsidP="006F4886">
            <w:pPr>
              <w:spacing w:line="360" w:lineRule="auto"/>
              <w:rPr>
                <w:sz w:val="12"/>
                <w:szCs w:val="12"/>
              </w:rPr>
            </w:pPr>
            <w:r w:rsidRPr="001D1D0D">
              <w:rPr>
                <w:sz w:val="12"/>
                <w:szCs w:val="12"/>
              </w:rPr>
              <w:t>62.9</w:t>
            </w:r>
          </w:p>
        </w:tc>
        <w:tc>
          <w:tcPr>
            <w:tcW w:w="1040" w:type="dxa"/>
            <w:noWrap/>
            <w:hideMark/>
          </w:tcPr>
          <w:p w14:paraId="182A1FB3" w14:textId="77777777" w:rsidR="001D1D0D" w:rsidRPr="001D1D0D" w:rsidRDefault="001D1D0D" w:rsidP="006F4886">
            <w:pPr>
              <w:spacing w:line="360" w:lineRule="auto"/>
              <w:rPr>
                <w:sz w:val="12"/>
                <w:szCs w:val="12"/>
              </w:rPr>
            </w:pPr>
            <w:r w:rsidRPr="001D1D0D">
              <w:rPr>
                <w:sz w:val="12"/>
                <w:szCs w:val="12"/>
              </w:rPr>
              <w:t>0.13</w:t>
            </w:r>
          </w:p>
        </w:tc>
        <w:tc>
          <w:tcPr>
            <w:tcW w:w="551" w:type="dxa"/>
            <w:noWrap/>
            <w:hideMark/>
          </w:tcPr>
          <w:p w14:paraId="230EC53C"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8B152E9" w14:textId="77777777" w:rsidR="001D1D0D" w:rsidRPr="001D1D0D" w:rsidRDefault="001D1D0D" w:rsidP="006F4886">
            <w:pPr>
              <w:spacing w:line="360" w:lineRule="auto"/>
              <w:rPr>
                <w:sz w:val="12"/>
                <w:szCs w:val="12"/>
              </w:rPr>
            </w:pPr>
            <w:r w:rsidRPr="001D1D0D">
              <w:rPr>
                <w:sz w:val="12"/>
                <w:szCs w:val="12"/>
              </w:rPr>
              <w:t>0.000276</w:t>
            </w:r>
          </w:p>
        </w:tc>
        <w:tc>
          <w:tcPr>
            <w:tcW w:w="1087" w:type="dxa"/>
            <w:noWrap/>
            <w:hideMark/>
          </w:tcPr>
          <w:p w14:paraId="15C66C65" w14:textId="77777777" w:rsidR="001D1D0D" w:rsidRPr="001D1D0D" w:rsidRDefault="001D1D0D" w:rsidP="006F4886">
            <w:pPr>
              <w:spacing w:line="360" w:lineRule="auto"/>
              <w:rPr>
                <w:sz w:val="12"/>
                <w:szCs w:val="12"/>
              </w:rPr>
            </w:pPr>
            <w:r w:rsidRPr="001D1D0D">
              <w:rPr>
                <w:sz w:val="12"/>
                <w:szCs w:val="12"/>
              </w:rPr>
              <w:t>0.00991</w:t>
            </w:r>
          </w:p>
        </w:tc>
      </w:tr>
      <w:tr w:rsidR="001D1D0D" w:rsidRPr="001D1D0D" w14:paraId="2325D641" w14:textId="77777777" w:rsidTr="001D1D0D">
        <w:trPr>
          <w:trHeight w:val="300"/>
        </w:trPr>
        <w:tc>
          <w:tcPr>
            <w:tcW w:w="1008" w:type="dxa"/>
            <w:noWrap/>
            <w:hideMark/>
          </w:tcPr>
          <w:p w14:paraId="4149C3FB" w14:textId="77777777" w:rsidR="001D1D0D" w:rsidRPr="001D1D0D" w:rsidRDefault="001D1D0D" w:rsidP="006F4886">
            <w:pPr>
              <w:spacing w:line="360" w:lineRule="auto"/>
              <w:rPr>
                <w:sz w:val="12"/>
                <w:szCs w:val="12"/>
              </w:rPr>
            </w:pPr>
            <w:r w:rsidRPr="001D1D0D">
              <w:rPr>
                <w:sz w:val="12"/>
                <w:szCs w:val="12"/>
              </w:rPr>
              <w:t>DTXSID1043881</w:t>
            </w:r>
          </w:p>
        </w:tc>
        <w:tc>
          <w:tcPr>
            <w:tcW w:w="1466" w:type="dxa"/>
            <w:noWrap/>
            <w:hideMark/>
          </w:tcPr>
          <w:p w14:paraId="45F057EA" w14:textId="77777777" w:rsidR="001D1D0D" w:rsidRPr="001D1D0D" w:rsidRDefault="001D1D0D" w:rsidP="006F4886">
            <w:pPr>
              <w:spacing w:line="360" w:lineRule="auto"/>
              <w:rPr>
                <w:sz w:val="12"/>
                <w:szCs w:val="12"/>
              </w:rPr>
            </w:pPr>
            <w:r w:rsidRPr="001D1D0D">
              <w:rPr>
                <w:sz w:val="12"/>
                <w:szCs w:val="12"/>
              </w:rPr>
              <w:t>Imipramine</w:t>
            </w:r>
          </w:p>
        </w:tc>
        <w:tc>
          <w:tcPr>
            <w:tcW w:w="864" w:type="dxa"/>
            <w:noWrap/>
            <w:hideMark/>
          </w:tcPr>
          <w:p w14:paraId="30697CC8" w14:textId="77777777" w:rsidR="001D1D0D" w:rsidRPr="001D1D0D" w:rsidRDefault="001D1D0D" w:rsidP="006F4886">
            <w:pPr>
              <w:spacing w:line="360" w:lineRule="auto"/>
              <w:rPr>
                <w:sz w:val="12"/>
                <w:szCs w:val="12"/>
              </w:rPr>
            </w:pPr>
            <w:r w:rsidRPr="001D1D0D">
              <w:rPr>
                <w:sz w:val="12"/>
                <w:szCs w:val="12"/>
              </w:rPr>
              <w:t>50-49-7</w:t>
            </w:r>
          </w:p>
        </w:tc>
        <w:tc>
          <w:tcPr>
            <w:tcW w:w="1052" w:type="dxa"/>
            <w:noWrap/>
            <w:hideMark/>
          </w:tcPr>
          <w:p w14:paraId="59E4D727" w14:textId="77777777" w:rsidR="001D1D0D" w:rsidRPr="001D1D0D" w:rsidRDefault="001D1D0D" w:rsidP="006F4886">
            <w:pPr>
              <w:spacing w:line="360" w:lineRule="auto"/>
              <w:rPr>
                <w:sz w:val="12"/>
                <w:szCs w:val="12"/>
              </w:rPr>
            </w:pPr>
            <w:r w:rsidRPr="001D1D0D">
              <w:rPr>
                <w:sz w:val="12"/>
                <w:szCs w:val="12"/>
              </w:rPr>
              <w:t>35</w:t>
            </w:r>
          </w:p>
        </w:tc>
        <w:tc>
          <w:tcPr>
            <w:tcW w:w="1011" w:type="dxa"/>
            <w:noWrap/>
            <w:hideMark/>
          </w:tcPr>
          <w:p w14:paraId="3B1ECC7C" w14:textId="77777777" w:rsidR="001D1D0D" w:rsidRPr="001D1D0D" w:rsidRDefault="001D1D0D" w:rsidP="006F4886">
            <w:pPr>
              <w:spacing w:line="360" w:lineRule="auto"/>
              <w:rPr>
                <w:sz w:val="12"/>
                <w:szCs w:val="12"/>
              </w:rPr>
            </w:pPr>
            <w:r w:rsidRPr="001D1D0D">
              <w:rPr>
                <w:sz w:val="12"/>
                <w:szCs w:val="12"/>
              </w:rPr>
              <w:t>0.1</w:t>
            </w:r>
          </w:p>
        </w:tc>
        <w:tc>
          <w:tcPr>
            <w:tcW w:w="1081" w:type="dxa"/>
            <w:noWrap/>
            <w:hideMark/>
          </w:tcPr>
          <w:p w14:paraId="2797784E" w14:textId="77777777" w:rsidR="001D1D0D" w:rsidRPr="001D1D0D" w:rsidRDefault="001D1D0D" w:rsidP="006F4886">
            <w:pPr>
              <w:spacing w:line="360" w:lineRule="auto"/>
              <w:rPr>
                <w:sz w:val="12"/>
                <w:szCs w:val="12"/>
              </w:rPr>
            </w:pPr>
            <w:r w:rsidRPr="001D1D0D">
              <w:rPr>
                <w:sz w:val="12"/>
                <w:szCs w:val="12"/>
              </w:rPr>
              <w:t>35</w:t>
            </w:r>
          </w:p>
        </w:tc>
        <w:tc>
          <w:tcPr>
            <w:tcW w:w="1040" w:type="dxa"/>
            <w:noWrap/>
            <w:hideMark/>
          </w:tcPr>
          <w:p w14:paraId="78EF1835" w14:textId="77777777" w:rsidR="001D1D0D" w:rsidRPr="001D1D0D" w:rsidRDefault="001D1D0D" w:rsidP="006F4886">
            <w:pPr>
              <w:spacing w:line="360" w:lineRule="auto"/>
              <w:rPr>
                <w:sz w:val="12"/>
                <w:szCs w:val="12"/>
              </w:rPr>
            </w:pPr>
            <w:r w:rsidRPr="001D1D0D">
              <w:rPr>
                <w:sz w:val="12"/>
                <w:szCs w:val="12"/>
              </w:rPr>
              <w:t>0.1</w:t>
            </w:r>
          </w:p>
        </w:tc>
        <w:tc>
          <w:tcPr>
            <w:tcW w:w="551" w:type="dxa"/>
            <w:noWrap/>
            <w:hideMark/>
          </w:tcPr>
          <w:p w14:paraId="07809B39"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6BCF97D2" w14:textId="77777777" w:rsidR="001D1D0D" w:rsidRPr="001D1D0D" w:rsidRDefault="001D1D0D" w:rsidP="006F4886">
            <w:pPr>
              <w:spacing w:line="360" w:lineRule="auto"/>
              <w:rPr>
                <w:sz w:val="12"/>
                <w:szCs w:val="12"/>
              </w:rPr>
            </w:pPr>
            <w:r w:rsidRPr="001D1D0D">
              <w:rPr>
                <w:sz w:val="12"/>
                <w:szCs w:val="12"/>
              </w:rPr>
              <w:t>0.00062</w:t>
            </w:r>
          </w:p>
        </w:tc>
        <w:tc>
          <w:tcPr>
            <w:tcW w:w="1087" w:type="dxa"/>
            <w:noWrap/>
            <w:hideMark/>
          </w:tcPr>
          <w:p w14:paraId="16004362"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2E7FCDA0" w14:textId="77777777" w:rsidTr="001D1D0D">
        <w:trPr>
          <w:trHeight w:val="300"/>
        </w:trPr>
        <w:tc>
          <w:tcPr>
            <w:tcW w:w="1008" w:type="dxa"/>
            <w:noWrap/>
            <w:hideMark/>
          </w:tcPr>
          <w:p w14:paraId="7D99324F" w14:textId="77777777" w:rsidR="001D1D0D" w:rsidRPr="001D1D0D" w:rsidRDefault="001D1D0D" w:rsidP="006F4886">
            <w:pPr>
              <w:spacing w:line="360" w:lineRule="auto"/>
              <w:rPr>
                <w:sz w:val="12"/>
                <w:szCs w:val="12"/>
              </w:rPr>
            </w:pPr>
            <w:r w:rsidRPr="001D1D0D">
              <w:rPr>
                <w:sz w:val="12"/>
                <w:szCs w:val="12"/>
              </w:rPr>
              <w:t>DTXSID2032552</w:t>
            </w:r>
          </w:p>
        </w:tc>
        <w:tc>
          <w:tcPr>
            <w:tcW w:w="1466" w:type="dxa"/>
            <w:noWrap/>
            <w:hideMark/>
          </w:tcPr>
          <w:p w14:paraId="792BF177" w14:textId="77777777" w:rsidR="001D1D0D" w:rsidRPr="001D1D0D" w:rsidRDefault="001D1D0D" w:rsidP="006F4886">
            <w:pPr>
              <w:spacing w:line="360" w:lineRule="auto"/>
              <w:rPr>
                <w:sz w:val="12"/>
                <w:szCs w:val="12"/>
              </w:rPr>
            </w:pPr>
            <w:r w:rsidRPr="001D1D0D">
              <w:rPr>
                <w:sz w:val="12"/>
                <w:szCs w:val="12"/>
              </w:rPr>
              <w:t>Flufenacet</w:t>
            </w:r>
          </w:p>
        </w:tc>
        <w:tc>
          <w:tcPr>
            <w:tcW w:w="864" w:type="dxa"/>
            <w:noWrap/>
            <w:hideMark/>
          </w:tcPr>
          <w:p w14:paraId="25DB4A4F" w14:textId="77777777" w:rsidR="001D1D0D" w:rsidRPr="001D1D0D" w:rsidRDefault="001D1D0D" w:rsidP="006F4886">
            <w:pPr>
              <w:spacing w:line="360" w:lineRule="auto"/>
              <w:rPr>
                <w:sz w:val="12"/>
                <w:szCs w:val="12"/>
              </w:rPr>
            </w:pPr>
            <w:r w:rsidRPr="001D1D0D">
              <w:rPr>
                <w:sz w:val="12"/>
                <w:szCs w:val="12"/>
              </w:rPr>
              <w:t>142459-58-3</w:t>
            </w:r>
          </w:p>
        </w:tc>
        <w:tc>
          <w:tcPr>
            <w:tcW w:w="1052" w:type="dxa"/>
            <w:noWrap/>
            <w:hideMark/>
          </w:tcPr>
          <w:p w14:paraId="68BE77B6" w14:textId="77777777" w:rsidR="001D1D0D" w:rsidRPr="001D1D0D" w:rsidRDefault="001D1D0D" w:rsidP="006F4886">
            <w:pPr>
              <w:spacing w:line="360" w:lineRule="auto"/>
              <w:rPr>
                <w:sz w:val="12"/>
                <w:szCs w:val="12"/>
              </w:rPr>
            </w:pPr>
            <w:r w:rsidRPr="001D1D0D">
              <w:rPr>
                <w:sz w:val="12"/>
                <w:szCs w:val="12"/>
              </w:rPr>
              <w:t>29</w:t>
            </w:r>
          </w:p>
        </w:tc>
        <w:tc>
          <w:tcPr>
            <w:tcW w:w="1011" w:type="dxa"/>
            <w:noWrap/>
            <w:hideMark/>
          </w:tcPr>
          <w:p w14:paraId="6E03781A" w14:textId="77777777" w:rsidR="001D1D0D" w:rsidRPr="001D1D0D" w:rsidRDefault="001D1D0D" w:rsidP="006F4886">
            <w:pPr>
              <w:spacing w:line="360" w:lineRule="auto"/>
              <w:rPr>
                <w:sz w:val="12"/>
                <w:szCs w:val="12"/>
              </w:rPr>
            </w:pPr>
            <w:r w:rsidRPr="001D1D0D">
              <w:rPr>
                <w:sz w:val="12"/>
                <w:szCs w:val="12"/>
              </w:rPr>
              <w:t>0.137</w:t>
            </w:r>
          </w:p>
        </w:tc>
        <w:tc>
          <w:tcPr>
            <w:tcW w:w="1081" w:type="dxa"/>
            <w:noWrap/>
            <w:hideMark/>
          </w:tcPr>
          <w:p w14:paraId="1623685F" w14:textId="77777777" w:rsidR="001D1D0D" w:rsidRPr="001D1D0D" w:rsidRDefault="001D1D0D" w:rsidP="006F4886">
            <w:pPr>
              <w:spacing w:line="360" w:lineRule="auto"/>
              <w:rPr>
                <w:sz w:val="12"/>
                <w:szCs w:val="12"/>
              </w:rPr>
            </w:pPr>
            <w:r w:rsidRPr="001D1D0D">
              <w:rPr>
                <w:sz w:val="12"/>
                <w:szCs w:val="12"/>
              </w:rPr>
              <w:t>29</w:t>
            </w:r>
          </w:p>
        </w:tc>
        <w:tc>
          <w:tcPr>
            <w:tcW w:w="1040" w:type="dxa"/>
            <w:noWrap/>
            <w:hideMark/>
          </w:tcPr>
          <w:p w14:paraId="6767BFC7" w14:textId="77777777" w:rsidR="001D1D0D" w:rsidRPr="001D1D0D" w:rsidRDefault="001D1D0D" w:rsidP="006F4886">
            <w:pPr>
              <w:spacing w:line="360" w:lineRule="auto"/>
              <w:rPr>
                <w:sz w:val="12"/>
                <w:szCs w:val="12"/>
              </w:rPr>
            </w:pPr>
            <w:r w:rsidRPr="001D1D0D">
              <w:rPr>
                <w:sz w:val="12"/>
                <w:szCs w:val="12"/>
              </w:rPr>
              <w:t>0.14</w:t>
            </w:r>
          </w:p>
        </w:tc>
        <w:tc>
          <w:tcPr>
            <w:tcW w:w="551" w:type="dxa"/>
            <w:noWrap/>
            <w:hideMark/>
          </w:tcPr>
          <w:p w14:paraId="12352923"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C77D026" w14:textId="77777777" w:rsidR="001D1D0D" w:rsidRPr="001D1D0D" w:rsidRDefault="001D1D0D" w:rsidP="006F4886">
            <w:pPr>
              <w:spacing w:line="360" w:lineRule="auto"/>
              <w:rPr>
                <w:sz w:val="12"/>
                <w:szCs w:val="12"/>
              </w:rPr>
            </w:pPr>
            <w:r w:rsidRPr="001D1D0D">
              <w:rPr>
                <w:sz w:val="12"/>
                <w:szCs w:val="12"/>
              </w:rPr>
              <w:t>0.00015</w:t>
            </w:r>
          </w:p>
        </w:tc>
        <w:tc>
          <w:tcPr>
            <w:tcW w:w="1087" w:type="dxa"/>
            <w:noWrap/>
            <w:hideMark/>
          </w:tcPr>
          <w:p w14:paraId="3B7910A1" w14:textId="77777777" w:rsidR="001D1D0D" w:rsidRPr="001D1D0D" w:rsidRDefault="001D1D0D" w:rsidP="006F4886">
            <w:pPr>
              <w:spacing w:line="360" w:lineRule="auto"/>
              <w:rPr>
                <w:sz w:val="12"/>
                <w:szCs w:val="12"/>
              </w:rPr>
            </w:pPr>
            <w:r w:rsidRPr="001D1D0D">
              <w:rPr>
                <w:sz w:val="12"/>
                <w:szCs w:val="12"/>
              </w:rPr>
              <w:t>0.00941</w:t>
            </w:r>
          </w:p>
        </w:tc>
      </w:tr>
      <w:tr w:rsidR="001D1D0D" w:rsidRPr="001D1D0D" w14:paraId="3B330786" w14:textId="77777777" w:rsidTr="001D1D0D">
        <w:trPr>
          <w:trHeight w:val="300"/>
        </w:trPr>
        <w:tc>
          <w:tcPr>
            <w:tcW w:w="1008" w:type="dxa"/>
            <w:noWrap/>
            <w:hideMark/>
          </w:tcPr>
          <w:p w14:paraId="7800447E" w14:textId="77777777" w:rsidR="001D1D0D" w:rsidRPr="001D1D0D" w:rsidRDefault="001D1D0D" w:rsidP="006F4886">
            <w:pPr>
              <w:spacing w:line="360" w:lineRule="auto"/>
              <w:rPr>
                <w:sz w:val="12"/>
                <w:szCs w:val="12"/>
              </w:rPr>
            </w:pPr>
            <w:r w:rsidRPr="001D1D0D">
              <w:rPr>
                <w:sz w:val="12"/>
                <w:szCs w:val="12"/>
              </w:rPr>
              <w:t>DTXSID3034872</w:t>
            </w:r>
          </w:p>
        </w:tc>
        <w:tc>
          <w:tcPr>
            <w:tcW w:w="1466" w:type="dxa"/>
            <w:noWrap/>
            <w:hideMark/>
          </w:tcPr>
          <w:p w14:paraId="3D50A004" w14:textId="77777777" w:rsidR="001D1D0D" w:rsidRPr="001D1D0D" w:rsidRDefault="001D1D0D" w:rsidP="006F4886">
            <w:pPr>
              <w:spacing w:line="360" w:lineRule="auto"/>
              <w:rPr>
                <w:sz w:val="12"/>
                <w:szCs w:val="12"/>
              </w:rPr>
            </w:pPr>
            <w:r w:rsidRPr="001D1D0D">
              <w:rPr>
                <w:sz w:val="12"/>
                <w:szCs w:val="12"/>
              </w:rPr>
              <w:t>Chloridazon</w:t>
            </w:r>
          </w:p>
        </w:tc>
        <w:tc>
          <w:tcPr>
            <w:tcW w:w="864" w:type="dxa"/>
            <w:noWrap/>
            <w:hideMark/>
          </w:tcPr>
          <w:p w14:paraId="5917983C" w14:textId="77777777" w:rsidR="001D1D0D" w:rsidRPr="001D1D0D" w:rsidRDefault="001D1D0D" w:rsidP="006F4886">
            <w:pPr>
              <w:spacing w:line="360" w:lineRule="auto"/>
              <w:rPr>
                <w:sz w:val="12"/>
                <w:szCs w:val="12"/>
              </w:rPr>
            </w:pPr>
            <w:r w:rsidRPr="001D1D0D">
              <w:rPr>
                <w:sz w:val="12"/>
                <w:szCs w:val="12"/>
              </w:rPr>
              <w:t>1698-60-8</w:t>
            </w:r>
          </w:p>
        </w:tc>
        <w:tc>
          <w:tcPr>
            <w:tcW w:w="1052" w:type="dxa"/>
            <w:noWrap/>
            <w:hideMark/>
          </w:tcPr>
          <w:p w14:paraId="79382D61" w14:textId="77777777" w:rsidR="001D1D0D" w:rsidRPr="001D1D0D" w:rsidRDefault="001D1D0D" w:rsidP="006F4886">
            <w:pPr>
              <w:spacing w:line="360" w:lineRule="auto"/>
              <w:rPr>
                <w:sz w:val="12"/>
                <w:szCs w:val="12"/>
              </w:rPr>
            </w:pPr>
            <w:r w:rsidRPr="001D1D0D">
              <w:rPr>
                <w:sz w:val="12"/>
                <w:szCs w:val="12"/>
              </w:rPr>
              <w:t>1.87</w:t>
            </w:r>
          </w:p>
        </w:tc>
        <w:tc>
          <w:tcPr>
            <w:tcW w:w="1011" w:type="dxa"/>
            <w:noWrap/>
            <w:hideMark/>
          </w:tcPr>
          <w:p w14:paraId="7B31DE8B" w14:textId="77777777" w:rsidR="001D1D0D" w:rsidRPr="001D1D0D" w:rsidRDefault="001D1D0D" w:rsidP="006F4886">
            <w:pPr>
              <w:spacing w:line="360" w:lineRule="auto"/>
              <w:rPr>
                <w:sz w:val="12"/>
                <w:szCs w:val="12"/>
              </w:rPr>
            </w:pPr>
            <w:r w:rsidRPr="001D1D0D">
              <w:rPr>
                <w:sz w:val="12"/>
                <w:szCs w:val="12"/>
              </w:rPr>
              <w:t>0.427</w:t>
            </w:r>
          </w:p>
        </w:tc>
        <w:tc>
          <w:tcPr>
            <w:tcW w:w="1081" w:type="dxa"/>
            <w:noWrap/>
            <w:hideMark/>
          </w:tcPr>
          <w:p w14:paraId="43336186" w14:textId="77777777" w:rsidR="001D1D0D" w:rsidRPr="001D1D0D" w:rsidRDefault="001D1D0D" w:rsidP="006F4886">
            <w:pPr>
              <w:spacing w:line="360" w:lineRule="auto"/>
              <w:rPr>
                <w:sz w:val="12"/>
                <w:szCs w:val="12"/>
              </w:rPr>
            </w:pPr>
            <w:r w:rsidRPr="001D1D0D">
              <w:rPr>
                <w:sz w:val="12"/>
                <w:szCs w:val="12"/>
              </w:rPr>
              <w:t>1.87</w:t>
            </w:r>
          </w:p>
        </w:tc>
        <w:tc>
          <w:tcPr>
            <w:tcW w:w="1040" w:type="dxa"/>
            <w:noWrap/>
            <w:hideMark/>
          </w:tcPr>
          <w:p w14:paraId="2531223B" w14:textId="77777777" w:rsidR="001D1D0D" w:rsidRPr="001D1D0D" w:rsidRDefault="001D1D0D" w:rsidP="006F4886">
            <w:pPr>
              <w:spacing w:line="360" w:lineRule="auto"/>
              <w:rPr>
                <w:sz w:val="12"/>
                <w:szCs w:val="12"/>
              </w:rPr>
            </w:pPr>
            <w:r w:rsidRPr="001D1D0D">
              <w:rPr>
                <w:sz w:val="12"/>
                <w:szCs w:val="12"/>
              </w:rPr>
              <w:t>0.43</w:t>
            </w:r>
          </w:p>
        </w:tc>
        <w:tc>
          <w:tcPr>
            <w:tcW w:w="551" w:type="dxa"/>
            <w:noWrap/>
            <w:hideMark/>
          </w:tcPr>
          <w:p w14:paraId="68FAEF06"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DB09EDB"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BCB240D" w14:textId="77777777" w:rsidR="001D1D0D" w:rsidRPr="001D1D0D" w:rsidRDefault="001D1D0D" w:rsidP="006F4886">
            <w:pPr>
              <w:spacing w:line="360" w:lineRule="auto"/>
              <w:rPr>
                <w:sz w:val="12"/>
                <w:szCs w:val="12"/>
              </w:rPr>
            </w:pPr>
            <w:r w:rsidRPr="001D1D0D">
              <w:rPr>
                <w:sz w:val="12"/>
                <w:szCs w:val="12"/>
              </w:rPr>
              <w:t>0.00304</w:t>
            </w:r>
          </w:p>
        </w:tc>
      </w:tr>
      <w:tr w:rsidR="001D1D0D" w:rsidRPr="001D1D0D" w14:paraId="7725CE59" w14:textId="77777777" w:rsidTr="001D1D0D">
        <w:trPr>
          <w:trHeight w:val="300"/>
        </w:trPr>
        <w:tc>
          <w:tcPr>
            <w:tcW w:w="1008" w:type="dxa"/>
            <w:noWrap/>
            <w:hideMark/>
          </w:tcPr>
          <w:p w14:paraId="2FB482D0" w14:textId="77777777" w:rsidR="001D1D0D" w:rsidRPr="001D1D0D" w:rsidRDefault="001D1D0D" w:rsidP="006F4886">
            <w:pPr>
              <w:spacing w:line="360" w:lineRule="auto"/>
              <w:rPr>
                <w:sz w:val="12"/>
                <w:szCs w:val="12"/>
              </w:rPr>
            </w:pPr>
            <w:r w:rsidRPr="001D1D0D">
              <w:rPr>
                <w:sz w:val="12"/>
                <w:szCs w:val="12"/>
              </w:rPr>
              <w:t>DTXSID4021268</w:t>
            </w:r>
          </w:p>
        </w:tc>
        <w:tc>
          <w:tcPr>
            <w:tcW w:w="1466" w:type="dxa"/>
            <w:noWrap/>
            <w:hideMark/>
          </w:tcPr>
          <w:p w14:paraId="3B0B24F4" w14:textId="77777777" w:rsidR="001D1D0D" w:rsidRPr="001D1D0D" w:rsidRDefault="001D1D0D" w:rsidP="006F4886">
            <w:pPr>
              <w:spacing w:line="360" w:lineRule="auto"/>
              <w:rPr>
                <w:sz w:val="12"/>
                <w:szCs w:val="12"/>
              </w:rPr>
            </w:pPr>
            <w:r w:rsidRPr="001D1D0D">
              <w:rPr>
                <w:sz w:val="12"/>
                <w:szCs w:val="12"/>
              </w:rPr>
              <w:t>Simazine</w:t>
            </w:r>
          </w:p>
        </w:tc>
        <w:tc>
          <w:tcPr>
            <w:tcW w:w="864" w:type="dxa"/>
            <w:noWrap/>
            <w:hideMark/>
          </w:tcPr>
          <w:p w14:paraId="359571BE" w14:textId="77777777" w:rsidR="001D1D0D" w:rsidRPr="001D1D0D" w:rsidRDefault="001D1D0D" w:rsidP="006F4886">
            <w:pPr>
              <w:spacing w:line="360" w:lineRule="auto"/>
              <w:rPr>
                <w:sz w:val="12"/>
                <w:szCs w:val="12"/>
              </w:rPr>
            </w:pPr>
            <w:r w:rsidRPr="001D1D0D">
              <w:rPr>
                <w:sz w:val="12"/>
                <w:szCs w:val="12"/>
              </w:rPr>
              <w:t>122-34-9</w:t>
            </w:r>
          </w:p>
        </w:tc>
        <w:tc>
          <w:tcPr>
            <w:tcW w:w="1052" w:type="dxa"/>
            <w:noWrap/>
            <w:hideMark/>
          </w:tcPr>
          <w:p w14:paraId="41395C57" w14:textId="77777777" w:rsidR="001D1D0D" w:rsidRPr="001D1D0D" w:rsidRDefault="001D1D0D" w:rsidP="006F4886">
            <w:pPr>
              <w:spacing w:line="360" w:lineRule="auto"/>
              <w:rPr>
                <w:sz w:val="12"/>
                <w:szCs w:val="12"/>
              </w:rPr>
            </w:pPr>
            <w:r w:rsidRPr="001D1D0D">
              <w:rPr>
                <w:sz w:val="12"/>
                <w:szCs w:val="12"/>
              </w:rPr>
              <w:t>6.33</w:t>
            </w:r>
          </w:p>
        </w:tc>
        <w:tc>
          <w:tcPr>
            <w:tcW w:w="1011" w:type="dxa"/>
            <w:noWrap/>
            <w:hideMark/>
          </w:tcPr>
          <w:p w14:paraId="50985909" w14:textId="77777777" w:rsidR="001D1D0D" w:rsidRPr="001D1D0D" w:rsidRDefault="001D1D0D" w:rsidP="006F4886">
            <w:pPr>
              <w:spacing w:line="360" w:lineRule="auto"/>
              <w:rPr>
                <w:sz w:val="12"/>
                <w:szCs w:val="12"/>
              </w:rPr>
            </w:pPr>
            <w:r w:rsidRPr="001D1D0D">
              <w:rPr>
                <w:sz w:val="12"/>
                <w:szCs w:val="12"/>
              </w:rPr>
              <w:t>0.284</w:t>
            </w:r>
          </w:p>
        </w:tc>
        <w:tc>
          <w:tcPr>
            <w:tcW w:w="1081" w:type="dxa"/>
            <w:noWrap/>
            <w:hideMark/>
          </w:tcPr>
          <w:p w14:paraId="7F9C8987" w14:textId="77777777" w:rsidR="001D1D0D" w:rsidRPr="001D1D0D" w:rsidRDefault="001D1D0D" w:rsidP="006F4886">
            <w:pPr>
              <w:spacing w:line="360" w:lineRule="auto"/>
              <w:rPr>
                <w:sz w:val="12"/>
                <w:szCs w:val="12"/>
              </w:rPr>
            </w:pPr>
            <w:r w:rsidRPr="001D1D0D">
              <w:rPr>
                <w:sz w:val="12"/>
                <w:szCs w:val="12"/>
              </w:rPr>
              <w:t>6.34</w:t>
            </w:r>
          </w:p>
        </w:tc>
        <w:tc>
          <w:tcPr>
            <w:tcW w:w="1040" w:type="dxa"/>
            <w:noWrap/>
            <w:hideMark/>
          </w:tcPr>
          <w:p w14:paraId="33550963" w14:textId="77777777" w:rsidR="001D1D0D" w:rsidRPr="001D1D0D" w:rsidRDefault="001D1D0D" w:rsidP="006F4886">
            <w:pPr>
              <w:spacing w:line="360" w:lineRule="auto"/>
              <w:rPr>
                <w:sz w:val="12"/>
                <w:szCs w:val="12"/>
              </w:rPr>
            </w:pPr>
            <w:r w:rsidRPr="001D1D0D">
              <w:rPr>
                <w:sz w:val="12"/>
                <w:szCs w:val="12"/>
              </w:rPr>
              <w:t>0.28</w:t>
            </w:r>
          </w:p>
        </w:tc>
        <w:tc>
          <w:tcPr>
            <w:tcW w:w="551" w:type="dxa"/>
            <w:noWrap/>
            <w:hideMark/>
          </w:tcPr>
          <w:p w14:paraId="6055F2DB"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C5297DE" w14:textId="77777777" w:rsidR="001D1D0D" w:rsidRPr="001D1D0D" w:rsidRDefault="001D1D0D" w:rsidP="006F4886">
            <w:pPr>
              <w:spacing w:line="360" w:lineRule="auto"/>
              <w:rPr>
                <w:sz w:val="12"/>
                <w:szCs w:val="12"/>
              </w:rPr>
            </w:pPr>
            <w:r w:rsidRPr="001D1D0D">
              <w:rPr>
                <w:sz w:val="12"/>
                <w:szCs w:val="12"/>
              </w:rPr>
              <w:t>0.000686</w:t>
            </w:r>
          </w:p>
        </w:tc>
        <w:tc>
          <w:tcPr>
            <w:tcW w:w="1087" w:type="dxa"/>
            <w:noWrap/>
            <w:hideMark/>
          </w:tcPr>
          <w:p w14:paraId="67991775" w14:textId="77777777" w:rsidR="001D1D0D" w:rsidRPr="001D1D0D" w:rsidRDefault="001D1D0D" w:rsidP="006F4886">
            <w:pPr>
              <w:spacing w:line="360" w:lineRule="auto"/>
              <w:rPr>
                <w:sz w:val="12"/>
                <w:szCs w:val="12"/>
              </w:rPr>
            </w:pPr>
            <w:r w:rsidRPr="001D1D0D">
              <w:rPr>
                <w:sz w:val="12"/>
                <w:szCs w:val="12"/>
              </w:rPr>
              <w:t>0.00616</w:t>
            </w:r>
          </w:p>
        </w:tc>
      </w:tr>
      <w:tr w:rsidR="001D1D0D" w:rsidRPr="001D1D0D" w14:paraId="28569181" w14:textId="77777777" w:rsidTr="001D1D0D">
        <w:trPr>
          <w:trHeight w:val="300"/>
        </w:trPr>
        <w:tc>
          <w:tcPr>
            <w:tcW w:w="1008" w:type="dxa"/>
            <w:noWrap/>
            <w:hideMark/>
          </w:tcPr>
          <w:p w14:paraId="006A2D4A" w14:textId="77777777" w:rsidR="001D1D0D" w:rsidRPr="001D1D0D" w:rsidRDefault="001D1D0D" w:rsidP="006F4886">
            <w:pPr>
              <w:spacing w:line="360" w:lineRule="auto"/>
              <w:rPr>
                <w:sz w:val="12"/>
                <w:szCs w:val="12"/>
              </w:rPr>
            </w:pPr>
            <w:r w:rsidRPr="001D1D0D">
              <w:rPr>
                <w:sz w:val="12"/>
                <w:szCs w:val="12"/>
              </w:rPr>
              <w:t>DTXSID4032376</w:t>
            </w:r>
          </w:p>
        </w:tc>
        <w:tc>
          <w:tcPr>
            <w:tcW w:w="1466" w:type="dxa"/>
            <w:noWrap/>
            <w:hideMark/>
          </w:tcPr>
          <w:p w14:paraId="0458143A" w14:textId="77777777" w:rsidR="001D1D0D" w:rsidRPr="001D1D0D" w:rsidRDefault="001D1D0D" w:rsidP="006F4886">
            <w:pPr>
              <w:spacing w:line="360" w:lineRule="auto"/>
              <w:rPr>
                <w:sz w:val="12"/>
                <w:szCs w:val="12"/>
              </w:rPr>
            </w:pPr>
            <w:r w:rsidRPr="001D1D0D">
              <w:rPr>
                <w:sz w:val="12"/>
                <w:szCs w:val="12"/>
              </w:rPr>
              <w:t>Dimethenamid</w:t>
            </w:r>
          </w:p>
        </w:tc>
        <w:tc>
          <w:tcPr>
            <w:tcW w:w="864" w:type="dxa"/>
            <w:noWrap/>
            <w:hideMark/>
          </w:tcPr>
          <w:p w14:paraId="420CAC38" w14:textId="77777777" w:rsidR="001D1D0D" w:rsidRPr="001D1D0D" w:rsidRDefault="001D1D0D" w:rsidP="006F4886">
            <w:pPr>
              <w:spacing w:line="360" w:lineRule="auto"/>
              <w:rPr>
                <w:sz w:val="12"/>
                <w:szCs w:val="12"/>
              </w:rPr>
            </w:pPr>
            <w:r w:rsidRPr="001D1D0D">
              <w:rPr>
                <w:sz w:val="12"/>
                <w:szCs w:val="12"/>
              </w:rPr>
              <w:t>87674-68-8</w:t>
            </w:r>
          </w:p>
        </w:tc>
        <w:tc>
          <w:tcPr>
            <w:tcW w:w="1052" w:type="dxa"/>
            <w:noWrap/>
            <w:hideMark/>
          </w:tcPr>
          <w:p w14:paraId="7B37B9B0" w14:textId="77777777" w:rsidR="001D1D0D" w:rsidRPr="001D1D0D" w:rsidRDefault="001D1D0D" w:rsidP="006F4886">
            <w:pPr>
              <w:spacing w:line="360" w:lineRule="auto"/>
              <w:rPr>
                <w:sz w:val="12"/>
                <w:szCs w:val="12"/>
              </w:rPr>
            </w:pPr>
            <w:r w:rsidRPr="001D1D0D">
              <w:rPr>
                <w:sz w:val="12"/>
                <w:szCs w:val="12"/>
              </w:rPr>
              <w:t>19.9</w:t>
            </w:r>
          </w:p>
        </w:tc>
        <w:tc>
          <w:tcPr>
            <w:tcW w:w="1011" w:type="dxa"/>
            <w:noWrap/>
            <w:hideMark/>
          </w:tcPr>
          <w:p w14:paraId="23DB919F" w14:textId="77777777" w:rsidR="001D1D0D" w:rsidRPr="001D1D0D" w:rsidRDefault="001D1D0D" w:rsidP="006F4886">
            <w:pPr>
              <w:spacing w:line="360" w:lineRule="auto"/>
              <w:rPr>
                <w:sz w:val="12"/>
                <w:szCs w:val="12"/>
              </w:rPr>
            </w:pPr>
            <w:r w:rsidRPr="001D1D0D">
              <w:rPr>
                <w:sz w:val="12"/>
                <w:szCs w:val="12"/>
              </w:rPr>
              <w:t>0.232</w:t>
            </w:r>
          </w:p>
        </w:tc>
        <w:tc>
          <w:tcPr>
            <w:tcW w:w="1081" w:type="dxa"/>
            <w:noWrap/>
            <w:hideMark/>
          </w:tcPr>
          <w:p w14:paraId="396E3DD4" w14:textId="77777777" w:rsidR="001D1D0D" w:rsidRPr="001D1D0D" w:rsidRDefault="001D1D0D" w:rsidP="006F4886">
            <w:pPr>
              <w:spacing w:line="360" w:lineRule="auto"/>
              <w:rPr>
                <w:sz w:val="12"/>
                <w:szCs w:val="12"/>
              </w:rPr>
            </w:pPr>
            <w:r w:rsidRPr="001D1D0D">
              <w:rPr>
                <w:sz w:val="12"/>
                <w:szCs w:val="12"/>
              </w:rPr>
              <w:t>20</w:t>
            </w:r>
          </w:p>
        </w:tc>
        <w:tc>
          <w:tcPr>
            <w:tcW w:w="1040" w:type="dxa"/>
            <w:noWrap/>
            <w:hideMark/>
          </w:tcPr>
          <w:p w14:paraId="5546C947" w14:textId="77777777" w:rsidR="001D1D0D" w:rsidRPr="001D1D0D" w:rsidRDefault="001D1D0D" w:rsidP="006F4886">
            <w:pPr>
              <w:spacing w:line="360" w:lineRule="auto"/>
              <w:rPr>
                <w:sz w:val="12"/>
                <w:szCs w:val="12"/>
              </w:rPr>
            </w:pPr>
            <w:r w:rsidRPr="001D1D0D">
              <w:rPr>
                <w:sz w:val="12"/>
                <w:szCs w:val="12"/>
              </w:rPr>
              <w:t>0.23</w:t>
            </w:r>
          </w:p>
        </w:tc>
        <w:tc>
          <w:tcPr>
            <w:tcW w:w="551" w:type="dxa"/>
            <w:noWrap/>
            <w:hideMark/>
          </w:tcPr>
          <w:p w14:paraId="17A48BC7"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E9302BF" w14:textId="77777777" w:rsidR="001D1D0D" w:rsidRPr="001D1D0D" w:rsidRDefault="001D1D0D" w:rsidP="006F4886">
            <w:pPr>
              <w:spacing w:line="360" w:lineRule="auto"/>
              <w:rPr>
                <w:sz w:val="12"/>
                <w:szCs w:val="12"/>
              </w:rPr>
            </w:pPr>
            <w:r w:rsidRPr="001D1D0D">
              <w:rPr>
                <w:sz w:val="12"/>
                <w:szCs w:val="12"/>
              </w:rPr>
              <w:t>0.000654</w:t>
            </w:r>
          </w:p>
        </w:tc>
        <w:tc>
          <w:tcPr>
            <w:tcW w:w="1087" w:type="dxa"/>
            <w:noWrap/>
            <w:hideMark/>
          </w:tcPr>
          <w:p w14:paraId="08DD2EBC" w14:textId="77777777" w:rsidR="001D1D0D" w:rsidRPr="001D1D0D" w:rsidRDefault="001D1D0D" w:rsidP="006F4886">
            <w:pPr>
              <w:spacing w:line="360" w:lineRule="auto"/>
              <w:rPr>
                <w:sz w:val="12"/>
                <w:szCs w:val="12"/>
              </w:rPr>
            </w:pPr>
            <w:r w:rsidRPr="001D1D0D">
              <w:rPr>
                <w:sz w:val="12"/>
                <w:szCs w:val="12"/>
              </w:rPr>
              <w:t>0.00376</w:t>
            </w:r>
          </w:p>
        </w:tc>
      </w:tr>
      <w:tr w:rsidR="001D1D0D" w:rsidRPr="001D1D0D" w14:paraId="7D26286B" w14:textId="77777777" w:rsidTr="001D1D0D">
        <w:trPr>
          <w:trHeight w:val="300"/>
        </w:trPr>
        <w:tc>
          <w:tcPr>
            <w:tcW w:w="1008" w:type="dxa"/>
            <w:noWrap/>
            <w:hideMark/>
          </w:tcPr>
          <w:p w14:paraId="1C18C5FA" w14:textId="77777777" w:rsidR="001D1D0D" w:rsidRPr="001D1D0D" w:rsidRDefault="001D1D0D" w:rsidP="006F4886">
            <w:pPr>
              <w:spacing w:line="360" w:lineRule="auto"/>
              <w:rPr>
                <w:sz w:val="12"/>
                <w:szCs w:val="12"/>
              </w:rPr>
            </w:pPr>
            <w:r w:rsidRPr="001D1D0D">
              <w:rPr>
                <w:sz w:val="12"/>
                <w:szCs w:val="12"/>
              </w:rPr>
              <w:t>DTXSID4032405</w:t>
            </w:r>
          </w:p>
        </w:tc>
        <w:tc>
          <w:tcPr>
            <w:tcW w:w="1466" w:type="dxa"/>
            <w:noWrap/>
            <w:hideMark/>
          </w:tcPr>
          <w:p w14:paraId="7D6FBF90" w14:textId="77777777" w:rsidR="001D1D0D" w:rsidRPr="001D1D0D" w:rsidRDefault="001D1D0D" w:rsidP="006F4886">
            <w:pPr>
              <w:spacing w:line="360" w:lineRule="auto"/>
              <w:rPr>
                <w:sz w:val="12"/>
                <w:szCs w:val="12"/>
              </w:rPr>
            </w:pPr>
            <w:r w:rsidRPr="001D1D0D">
              <w:rPr>
                <w:sz w:val="12"/>
                <w:szCs w:val="12"/>
              </w:rPr>
              <w:t>Formetanate hydrochloride</w:t>
            </w:r>
          </w:p>
        </w:tc>
        <w:tc>
          <w:tcPr>
            <w:tcW w:w="864" w:type="dxa"/>
            <w:noWrap/>
            <w:hideMark/>
          </w:tcPr>
          <w:p w14:paraId="4314FCE9" w14:textId="77777777" w:rsidR="001D1D0D" w:rsidRPr="001D1D0D" w:rsidRDefault="001D1D0D" w:rsidP="006F4886">
            <w:pPr>
              <w:spacing w:line="360" w:lineRule="auto"/>
              <w:rPr>
                <w:sz w:val="12"/>
                <w:szCs w:val="12"/>
              </w:rPr>
            </w:pPr>
            <w:r w:rsidRPr="001D1D0D">
              <w:rPr>
                <w:sz w:val="12"/>
                <w:szCs w:val="12"/>
              </w:rPr>
              <w:t>23422-53-9</w:t>
            </w:r>
          </w:p>
        </w:tc>
        <w:tc>
          <w:tcPr>
            <w:tcW w:w="1052" w:type="dxa"/>
            <w:noWrap/>
            <w:hideMark/>
          </w:tcPr>
          <w:p w14:paraId="17374B64" w14:textId="77777777" w:rsidR="001D1D0D" w:rsidRPr="001D1D0D" w:rsidRDefault="001D1D0D" w:rsidP="006F4886">
            <w:pPr>
              <w:spacing w:line="360" w:lineRule="auto"/>
              <w:rPr>
                <w:sz w:val="12"/>
                <w:szCs w:val="12"/>
              </w:rPr>
            </w:pPr>
            <w:r w:rsidRPr="001D1D0D">
              <w:rPr>
                <w:sz w:val="12"/>
                <w:szCs w:val="12"/>
              </w:rPr>
              <w:t>13.7</w:t>
            </w:r>
          </w:p>
        </w:tc>
        <w:tc>
          <w:tcPr>
            <w:tcW w:w="1011" w:type="dxa"/>
            <w:noWrap/>
            <w:hideMark/>
          </w:tcPr>
          <w:p w14:paraId="3F53FF83" w14:textId="77777777" w:rsidR="001D1D0D" w:rsidRPr="001D1D0D" w:rsidRDefault="001D1D0D" w:rsidP="006F4886">
            <w:pPr>
              <w:spacing w:line="360" w:lineRule="auto"/>
              <w:rPr>
                <w:sz w:val="12"/>
                <w:szCs w:val="12"/>
              </w:rPr>
            </w:pPr>
            <w:r w:rsidRPr="001D1D0D">
              <w:rPr>
                <w:sz w:val="12"/>
                <w:szCs w:val="12"/>
              </w:rPr>
              <w:t>0.885</w:t>
            </w:r>
          </w:p>
        </w:tc>
        <w:tc>
          <w:tcPr>
            <w:tcW w:w="1081" w:type="dxa"/>
            <w:noWrap/>
            <w:hideMark/>
          </w:tcPr>
          <w:p w14:paraId="147E29AC" w14:textId="77777777" w:rsidR="001D1D0D" w:rsidRPr="001D1D0D" w:rsidRDefault="001D1D0D" w:rsidP="006F4886">
            <w:pPr>
              <w:spacing w:line="360" w:lineRule="auto"/>
              <w:rPr>
                <w:sz w:val="12"/>
                <w:szCs w:val="12"/>
              </w:rPr>
            </w:pPr>
            <w:r w:rsidRPr="001D1D0D">
              <w:rPr>
                <w:sz w:val="12"/>
                <w:szCs w:val="12"/>
              </w:rPr>
              <w:t>13.7</w:t>
            </w:r>
          </w:p>
        </w:tc>
        <w:tc>
          <w:tcPr>
            <w:tcW w:w="1040" w:type="dxa"/>
            <w:noWrap/>
            <w:hideMark/>
          </w:tcPr>
          <w:p w14:paraId="4711603C" w14:textId="77777777" w:rsidR="001D1D0D" w:rsidRPr="001D1D0D" w:rsidRDefault="001D1D0D" w:rsidP="006F4886">
            <w:pPr>
              <w:spacing w:line="360" w:lineRule="auto"/>
              <w:rPr>
                <w:sz w:val="12"/>
                <w:szCs w:val="12"/>
              </w:rPr>
            </w:pPr>
            <w:r w:rsidRPr="001D1D0D">
              <w:rPr>
                <w:sz w:val="12"/>
                <w:szCs w:val="12"/>
              </w:rPr>
              <w:t>0.89</w:t>
            </w:r>
          </w:p>
        </w:tc>
        <w:tc>
          <w:tcPr>
            <w:tcW w:w="551" w:type="dxa"/>
            <w:noWrap/>
            <w:hideMark/>
          </w:tcPr>
          <w:p w14:paraId="00A5B2D8"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6FCAC229" w14:textId="77777777" w:rsidR="001D1D0D" w:rsidRPr="001D1D0D" w:rsidRDefault="001D1D0D" w:rsidP="006F4886">
            <w:pPr>
              <w:spacing w:line="360" w:lineRule="auto"/>
              <w:rPr>
                <w:sz w:val="12"/>
                <w:szCs w:val="12"/>
              </w:rPr>
            </w:pPr>
            <w:r w:rsidRPr="001D1D0D">
              <w:rPr>
                <w:sz w:val="12"/>
                <w:szCs w:val="12"/>
              </w:rPr>
              <w:t>0.000317</w:t>
            </w:r>
          </w:p>
        </w:tc>
        <w:tc>
          <w:tcPr>
            <w:tcW w:w="1087" w:type="dxa"/>
            <w:noWrap/>
            <w:hideMark/>
          </w:tcPr>
          <w:p w14:paraId="508799DA" w14:textId="77777777" w:rsidR="001D1D0D" w:rsidRPr="001D1D0D" w:rsidRDefault="001D1D0D" w:rsidP="006F4886">
            <w:pPr>
              <w:spacing w:line="360" w:lineRule="auto"/>
              <w:rPr>
                <w:sz w:val="12"/>
                <w:szCs w:val="12"/>
              </w:rPr>
            </w:pPr>
            <w:r w:rsidRPr="001D1D0D">
              <w:rPr>
                <w:sz w:val="12"/>
                <w:szCs w:val="12"/>
              </w:rPr>
              <w:t>0.00245</w:t>
            </w:r>
          </w:p>
        </w:tc>
      </w:tr>
      <w:tr w:rsidR="001D1D0D" w:rsidRPr="001D1D0D" w14:paraId="1AF575C5" w14:textId="77777777" w:rsidTr="001D1D0D">
        <w:trPr>
          <w:trHeight w:val="300"/>
        </w:trPr>
        <w:tc>
          <w:tcPr>
            <w:tcW w:w="1008" w:type="dxa"/>
            <w:noWrap/>
            <w:hideMark/>
          </w:tcPr>
          <w:p w14:paraId="3BE9841D" w14:textId="77777777" w:rsidR="001D1D0D" w:rsidRPr="001D1D0D" w:rsidRDefault="001D1D0D" w:rsidP="006F4886">
            <w:pPr>
              <w:spacing w:line="360" w:lineRule="auto"/>
              <w:rPr>
                <w:sz w:val="12"/>
                <w:szCs w:val="12"/>
              </w:rPr>
            </w:pPr>
            <w:r w:rsidRPr="001D1D0D">
              <w:rPr>
                <w:sz w:val="12"/>
                <w:szCs w:val="12"/>
              </w:rPr>
              <w:t>DTXSID5025607</w:t>
            </w:r>
          </w:p>
        </w:tc>
        <w:tc>
          <w:tcPr>
            <w:tcW w:w="1466" w:type="dxa"/>
            <w:noWrap/>
            <w:hideMark/>
          </w:tcPr>
          <w:p w14:paraId="087E0E1A" w14:textId="77777777" w:rsidR="001D1D0D" w:rsidRPr="001D1D0D" w:rsidRDefault="001D1D0D" w:rsidP="006F4886">
            <w:pPr>
              <w:spacing w:line="360" w:lineRule="auto"/>
              <w:rPr>
                <w:sz w:val="12"/>
                <w:szCs w:val="12"/>
              </w:rPr>
            </w:pPr>
            <w:r w:rsidRPr="001D1D0D">
              <w:rPr>
                <w:sz w:val="12"/>
                <w:szCs w:val="12"/>
              </w:rPr>
              <w:t>Methyleugenol</w:t>
            </w:r>
          </w:p>
        </w:tc>
        <w:tc>
          <w:tcPr>
            <w:tcW w:w="864" w:type="dxa"/>
            <w:noWrap/>
            <w:hideMark/>
          </w:tcPr>
          <w:p w14:paraId="66EFAC72" w14:textId="77777777" w:rsidR="001D1D0D" w:rsidRPr="001D1D0D" w:rsidRDefault="001D1D0D" w:rsidP="006F4886">
            <w:pPr>
              <w:spacing w:line="360" w:lineRule="auto"/>
              <w:rPr>
                <w:sz w:val="12"/>
                <w:szCs w:val="12"/>
              </w:rPr>
            </w:pPr>
            <w:r w:rsidRPr="001D1D0D">
              <w:rPr>
                <w:sz w:val="12"/>
                <w:szCs w:val="12"/>
              </w:rPr>
              <w:t>93-15-2</w:t>
            </w:r>
          </w:p>
        </w:tc>
        <w:tc>
          <w:tcPr>
            <w:tcW w:w="1052" w:type="dxa"/>
            <w:noWrap/>
            <w:hideMark/>
          </w:tcPr>
          <w:p w14:paraId="13B789AD" w14:textId="77777777" w:rsidR="001D1D0D" w:rsidRPr="001D1D0D" w:rsidRDefault="001D1D0D" w:rsidP="006F4886">
            <w:pPr>
              <w:spacing w:line="360" w:lineRule="auto"/>
              <w:rPr>
                <w:sz w:val="12"/>
                <w:szCs w:val="12"/>
              </w:rPr>
            </w:pPr>
            <w:r w:rsidRPr="001D1D0D">
              <w:rPr>
                <w:sz w:val="12"/>
                <w:szCs w:val="12"/>
              </w:rPr>
              <w:t>26.6</w:t>
            </w:r>
          </w:p>
        </w:tc>
        <w:tc>
          <w:tcPr>
            <w:tcW w:w="1011" w:type="dxa"/>
            <w:noWrap/>
            <w:hideMark/>
          </w:tcPr>
          <w:p w14:paraId="032979C8" w14:textId="77777777" w:rsidR="001D1D0D" w:rsidRPr="001D1D0D" w:rsidRDefault="001D1D0D" w:rsidP="006F4886">
            <w:pPr>
              <w:spacing w:line="360" w:lineRule="auto"/>
              <w:rPr>
                <w:sz w:val="12"/>
                <w:szCs w:val="12"/>
              </w:rPr>
            </w:pPr>
            <w:r w:rsidRPr="001D1D0D">
              <w:rPr>
                <w:sz w:val="12"/>
                <w:szCs w:val="12"/>
              </w:rPr>
              <w:t>0.142</w:t>
            </w:r>
          </w:p>
        </w:tc>
        <w:tc>
          <w:tcPr>
            <w:tcW w:w="1081" w:type="dxa"/>
            <w:noWrap/>
            <w:hideMark/>
          </w:tcPr>
          <w:p w14:paraId="6931AF84" w14:textId="77777777" w:rsidR="001D1D0D" w:rsidRPr="001D1D0D" w:rsidRDefault="001D1D0D" w:rsidP="006F4886">
            <w:pPr>
              <w:spacing w:line="360" w:lineRule="auto"/>
              <w:rPr>
                <w:sz w:val="12"/>
                <w:szCs w:val="12"/>
              </w:rPr>
            </w:pPr>
            <w:r w:rsidRPr="001D1D0D">
              <w:rPr>
                <w:sz w:val="12"/>
                <w:szCs w:val="12"/>
              </w:rPr>
              <w:t>26.5</w:t>
            </w:r>
          </w:p>
        </w:tc>
        <w:tc>
          <w:tcPr>
            <w:tcW w:w="1040" w:type="dxa"/>
            <w:noWrap/>
            <w:hideMark/>
          </w:tcPr>
          <w:p w14:paraId="32274E32" w14:textId="77777777" w:rsidR="001D1D0D" w:rsidRPr="001D1D0D" w:rsidRDefault="001D1D0D" w:rsidP="006F4886">
            <w:pPr>
              <w:spacing w:line="360" w:lineRule="auto"/>
              <w:rPr>
                <w:sz w:val="12"/>
                <w:szCs w:val="12"/>
              </w:rPr>
            </w:pPr>
            <w:r w:rsidRPr="001D1D0D">
              <w:rPr>
                <w:sz w:val="12"/>
                <w:szCs w:val="12"/>
              </w:rPr>
              <w:t>0.14</w:t>
            </w:r>
          </w:p>
        </w:tc>
        <w:tc>
          <w:tcPr>
            <w:tcW w:w="551" w:type="dxa"/>
            <w:noWrap/>
            <w:hideMark/>
          </w:tcPr>
          <w:p w14:paraId="28EFAC95"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DBC907F" w14:textId="77777777" w:rsidR="001D1D0D" w:rsidRPr="001D1D0D" w:rsidRDefault="001D1D0D" w:rsidP="006F4886">
            <w:pPr>
              <w:spacing w:line="360" w:lineRule="auto"/>
              <w:rPr>
                <w:sz w:val="12"/>
                <w:szCs w:val="12"/>
              </w:rPr>
            </w:pPr>
            <w:r w:rsidRPr="001D1D0D">
              <w:rPr>
                <w:sz w:val="12"/>
                <w:szCs w:val="12"/>
              </w:rPr>
              <w:t>0.000818</w:t>
            </w:r>
          </w:p>
        </w:tc>
        <w:tc>
          <w:tcPr>
            <w:tcW w:w="1087" w:type="dxa"/>
            <w:noWrap/>
            <w:hideMark/>
          </w:tcPr>
          <w:p w14:paraId="16000CBD" w14:textId="77777777" w:rsidR="001D1D0D" w:rsidRPr="001D1D0D" w:rsidRDefault="001D1D0D" w:rsidP="006F4886">
            <w:pPr>
              <w:spacing w:line="360" w:lineRule="auto"/>
              <w:rPr>
                <w:sz w:val="12"/>
                <w:szCs w:val="12"/>
              </w:rPr>
            </w:pPr>
            <w:r w:rsidRPr="001D1D0D">
              <w:rPr>
                <w:sz w:val="12"/>
                <w:szCs w:val="12"/>
              </w:rPr>
              <w:t>0.00494</w:t>
            </w:r>
          </w:p>
        </w:tc>
      </w:tr>
      <w:tr w:rsidR="001D1D0D" w:rsidRPr="001D1D0D" w14:paraId="0F653EB0" w14:textId="77777777" w:rsidTr="001D1D0D">
        <w:trPr>
          <w:trHeight w:val="300"/>
        </w:trPr>
        <w:tc>
          <w:tcPr>
            <w:tcW w:w="1008" w:type="dxa"/>
            <w:noWrap/>
            <w:hideMark/>
          </w:tcPr>
          <w:p w14:paraId="55B3C881" w14:textId="77777777" w:rsidR="001D1D0D" w:rsidRPr="001D1D0D" w:rsidRDefault="001D1D0D" w:rsidP="006F4886">
            <w:pPr>
              <w:spacing w:line="360" w:lineRule="auto"/>
              <w:rPr>
                <w:sz w:val="12"/>
                <w:szCs w:val="12"/>
              </w:rPr>
            </w:pPr>
            <w:r w:rsidRPr="001D1D0D">
              <w:rPr>
                <w:sz w:val="12"/>
                <w:szCs w:val="12"/>
              </w:rPr>
              <w:t>DTXSID5032442</w:t>
            </w:r>
          </w:p>
        </w:tc>
        <w:tc>
          <w:tcPr>
            <w:tcW w:w="1466" w:type="dxa"/>
            <w:noWrap/>
            <w:hideMark/>
          </w:tcPr>
          <w:p w14:paraId="6D1FD0B5" w14:textId="77777777" w:rsidR="001D1D0D" w:rsidRPr="001D1D0D" w:rsidRDefault="001D1D0D" w:rsidP="006F4886">
            <w:pPr>
              <w:spacing w:line="360" w:lineRule="auto"/>
              <w:rPr>
                <w:sz w:val="12"/>
                <w:szCs w:val="12"/>
              </w:rPr>
            </w:pPr>
            <w:r w:rsidRPr="001D1D0D">
              <w:rPr>
                <w:sz w:val="12"/>
                <w:szCs w:val="12"/>
              </w:rPr>
              <w:t>Imidacloprid</w:t>
            </w:r>
          </w:p>
        </w:tc>
        <w:tc>
          <w:tcPr>
            <w:tcW w:w="864" w:type="dxa"/>
            <w:noWrap/>
            <w:hideMark/>
          </w:tcPr>
          <w:p w14:paraId="78969368" w14:textId="77777777" w:rsidR="001D1D0D" w:rsidRPr="001D1D0D" w:rsidRDefault="001D1D0D" w:rsidP="006F4886">
            <w:pPr>
              <w:spacing w:line="360" w:lineRule="auto"/>
              <w:rPr>
                <w:sz w:val="12"/>
                <w:szCs w:val="12"/>
              </w:rPr>
            </w:pPr>
            <w:r w:rsidRPr="001D1D0D">
              <w:rPr>
                <w:sz w:val="12"/>
                <w:szCs w:val="12"/>
              </w:rPr>
              <w:t>138261-41-3</w:t>
            </w:r>
          </w:p>
        </w:tc>
        <w:tc>
          <w:tcPr>
            <w:tcW w:w="1052" w:type="dxa"/>
            <w:noWrap/>
            <w:hideMark/>
          </w:tcPr>
          <w:p w14:paraId="43A1ED19" w14:textId="77777777" w:rsidR="001D1D0D" w:rsidRPr="001D1D0D" w:rsidRDefault="001D1D0D" w:rsidP="006F4886">
            <w:pPr>
              <w:spacing w:line="360" w:lineRule="auto"/>
              <w:rPr>
                <w:sz w:val="12"/>
                <w:szCs w:val="12"/>
              </w:rPr>
            </w:pPr>
            <w:r w:rsidRPr="001D1D0D">
              <w:rPr>
                <w:sz w:val="12"/>
                <w:szCs w:val="12"/>
              </w:rPr>
              <w:t>2.81</w:t>
            </w:r>
          </w:p>
        </w:tc>
        <w:tc>
          <w:tcPr>
            <w:tcW w:w="1011" w:type="dxa"/>
            <w:noWrap/>
            <w:hideMark/>
          </w:tcPr>
          <w:p w14:paraId="3611BCB6" w14:textId="77777777" w:rsidR="001D1D0D" w:rsidRPr="001D1D0D" w:rsidRDefault="001D1D0D" w:rsidP="006F4886">
            <w:pPr>
              <w:spacing w:line="360" w:lineRule="auto"/>
              <w:rPr>
                <w:sz w:val="12"/>
                <w:szCs w:val="12"/>
              </w:rPr>
            </w:pPr>
            <w:r w:rsidRPr="001D1D0D">
              <w:rPr>
                <w:sz w:val="12"/>
                <w:szCs w:val="12"/>
              </w:rPr>
              <w:t>0.656</w:t>
            </w:r>
          </w:p>
        </w:tc>
        <w:tc>
          <w:tcPr>
            <w:tcW w:w="1081" w:type="dxa"/>
            <w:noWrap/>
            <w:hideMark/>
          </w:tcPr>
          <w:p w14:paraId="618169C8" w14:textId="77777777" w:rsidR="001D1D0D" w:rsidRPr="001D1D0D" w:rsidRDefault="001D1D0D" w:rsidP="006F4886">
            <w:pPr>
              <w:spacing w:line="360" w:lineRule="auto"/>
              <w:rPr>
                <w:sz w:val="12"/>
                <w:szCs w:val="12"/>
              </w:rPr>
            </w:pPr>
            <w:r w:rsidRPr="001D1D0D">
              <w:rPr>
                <w:sz w:val="12"/>
                <w:szCs w:val="12"/>
              </w:rPr>
              <w:t>2.81</w:t>
            </w:r>
          </w:p>
        </w:tc>
        <w:tc>
          <w:tcPr>
            <w:tcW w:w="1040" w:type="dxa"/>
            <w:noWrap/>
            <w:hideMark/>
          </w:tcPr>
          <w:p w14:paraId="3CC40B6D" w14:textId="77777777" w:rsidR="001D1D0D" w:rsidRPr="001D1D0D" w:rsidRDefault="001D1D0D" w:rsidP="006F4886">
            <w:pPr>
              <w:spacing w:line="360" w:lineRule="auto"/>
              <w:rPr>
                <w:sz w:val="12"/>
                <w:szCs w:val="12"/>
              </w:rPr>
            </w:pPr>
            <w:r w:rsidRPr="001D1D0D">
              <w:rPr>
                <w:sz w:val="12"/>
                <w:szCs w:val="12"/>
              </w:rPr>
              <w:t>0.66</w:t>
            </w:r>
          </w:p>
        </w:tc>
        <w:tc>
          <w:tcPr>
            <w:tcW w:w="551" w:type="dxa"/>
            <w:noWrap/>
            <w:hideMark/>
          </w:tcPr>
          <w:p w14:paraId="47F73268"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155A981"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E549F03" w14:textId="77777777" w:rsidR="001D1D0D" w:rsidRPr="001D1D0D" w:rsidRDefault="001D1D0D" w:rsidP="006F4886">
            <w:pPr>
              <w:spacing w:line="360" w:lineRule="auto"/>
              <w:rPr>
                <w:sz w:val="12"/>
                <w:szCs w:val="12"/>
              </w:rPr>
            </w:pPr>
            <w:r w:rsidRPr="001D1D0D">
              <w:rPr>
                <w:sz w:val="12"/>
                <w:szCs w:val="12"/>
              </w:rPr>
              <w:t>0.00264</w:t>
            </w:r>
          </w:p>
        </w:tc>
      </w:tr>
      <w:tr w:rsidR="001D1D0D" w:rsidRPr="001D1D0D" w14:paraId="117E35E9" w14:textId="77777777" w:rsidTr="001D1D0D">
        <w:trPr>
          <w:trHeight w:val="300"/>
        </w:trPr>
        <w:tc>
          <w:tcPr>
            <w:tcW w:w="1008" w:type="dxa"/>
            <w:noWrap/>
            <w:hideMark/>
          </w:tcPr>
          <w:p w14:paraId="3A229E82" w14:textId="77777777" w:rsidR="001D1D0D" w:rsidRPr="001D1D0D" w:rsidRDefault="001D1D0D" w:rsidP="006F4886">
            <w:pPr>
              <w:spacing w:line="360" w:lineRule="auto"/>
              <w:rPr>
                <w:sz w:val="12"/>
                <w:szCs w:val="12"/>
              </w:rPr>
            </w:pPr>
            <w:r w:rsidRPr="001D1D0D">
              <w:rPr>
                <w:sz w:val="12"/>
                <w:szCs w:val="12"/>
              </w:rPr>
              <w:t>DTXSID5032600</w:t>
            </w:r>
          </w:p>
        </w:tc>
        <w:tc>
          <w:tcPr>
            <w:tcW w:w="1466" w:type="dxa"/>
            <w:noWrap/>
            <w:hideMark/>
          </w:tcPr>
          <w:p w14:paraId="5D27C062" w14:textId="77777777" w:rsidR="001D1D0D" w:rsidRPr="001D1D0D" w:rsidRDefault="001D1D0D" w:rsidP="006F4886">
            <w:pPr>
              <w:spacing w:line="360" w:lineRule="auto"/>
              <w:rPr>
                <w:sz w:val="12"/>
                <w:szCs w:val="12"/>
              </w:rPr>
            </w:pPr>
            <w:r w:rsidRPr="001D1D0D">
              <w:rPr>
                <w:sz w:val="12"/>
                <w:szCs w:val="12"/>
              </w:rPr>
              <w:t>Cyclanilide</w:t>
            </w:r>
          </w:p>
        </w:tc>
        <w:tc>
          <w:tcPr>
            <w:tcW w:w="864" w:type="dxa"/>
            <w:noWrap/>
            <w:hideMark/>
          </w:tcPr>
          <w:p w14:paraId="590C63AA" w14:textId="4135CFB4" w:rsidR="001D1D0D" w:rsidRPr="001D1D0D" w:rsidRDefault="001D1D0D" w:rsidP="006F4886">
            <w:pPr>
              <w:spacing w:line="360" w:lineRule="auto"/>
              <w:rPr>
                <w:sz w:val="12"/>
                <w:szCs w:val="12"/>
              </w:rPr>
            </w:pPr>
            <w:r w:rsidRPr="001D1D0D">
              <w:rPr>
                <w:sz w:val="12"/>
                <w:szCs w:val="12"/>
              </w:rPr>
              <w:t>113136-</w:t>
            </w:r>
            <w:r w:rsidR="00E311B5">
              <w:rPr>
                <w:sz w:val="12"/>
                <w:szCs w:val="12"/>
              </w:rPr>
              <w:t>83</w:t>
            </w:r>
            <w:r w:rsidRPr="001D1D0D">
              <w:rPr>
                <w:sz w:val="12"/>
                <w:szCs w:val="12"/>
              </w:rPr>
              <w:t>-9</w:t>
            </w:r>
          </w:p>
        </w:tc>
        <w:tc>
          <w:tcPr>
            <w:tcW w:w="1052" w:type="dxa"/>
            <w:noWrap/>
            <w:hideMark/>
          </w:tcPr>
          <w:p w14:paraId="4B585875" w14:textId="77777777" w:rsidR="001D1D0D" w:rsidRPr="001D1D0D" w:rsidRDefault="001D1D0D" w:rsidP="006F4886">
            <w:pPr>
              <w:spacing w:line="360" w:lineRule="auto"/>
              <w:rPr>
                <w:sz w:val="12"/>
                <w:szCs w:val="12"/>
              </w:rPr>
            </w:pPr>
            <w:r w:rsidRPr="001D1D0D">
              <w:rPr>
                <w:sz w:val="12"/>
                <w:szCs w:val="12"/>
              </w:rPr>
              <w:t>0.34</w:t>
            </w:r>
          </w:p>
        </w:tc>
        <w:tc>
          <w:tcPr>
            <w:tcW w:w="1011" w:type="dxa"/>
            <w:noWrap/>
            <w:hideMark/>
          </w:tcPr>
          <w:p w14:paraId="17466955" w14:textId="77777777" w:rsidR="001D1D0D" w:rsidRPr="001D1D0D" w:rsidRDefault="001D1D0D" w:rsidP="006F4886">
            <w:pPr>
              <w:spacing w:line="360" w:lineRule="auto"/>
              <w:rPr>
                <w:sz w:val="12"/>
                <w:szCs w:val="12"/>
              </w:rPr>
            </w:pPr>
            <w:r w:rsidRPr="001D1D0D">
              <w:rPr>
                <w:sz w:val="12"/>
                <w:szCs w:val="12"/>
              </w:rPr>
              <w:t>0.984</w:t>
            </w:r>
          </w:p>
        </w:tc>
        <w:tc>
          <w:tcPr>
            <w:tcW w:w="1081" w:type="dxa"/>
            <w:noWrap/>
            <w:hideMark/>
          </w:tcPr>
          <w:p w14:paraId="034399C8" w14:textId="77777777" w:rsidR="001D1D0D" w:rsidRPr="001D1D0D" w:rsidRDefault="001D1D0D" w:rsidP="006F4886">
            <w:pPr>
              <w:spacing w:line="360" w:lineRule="auto"/>
              <w:rPr>
                <w:sz w:val="12"/>
                <w:szCs w:val="12"/>
              </w:rPr>
            </w:pPr>
            <w:r w:rsidRPr="001D1D0D">
              <w:rPr>
                <w:sz w:val="12"/>
                <w:szCs w:val="12"/>
              </w:rPr>
              <w:t>0.34</w:t>
            </w:r>
          </w:p>
        </w:tc>
        <w:tc>
          <w:tcPr>
            <w:tcW w:w="1040" w:type="dxa"/>
            <w:noWrap/>
            <w:hideMark/>
          </w:tcPr>
          <w:p w14:paraId="536F2E19" w14:textId="77777777" w:rsidR="001D1D0D" w:rsidRPr="001D1D0D" w:rsidRDefault="001D1D0D" w:rsidP="006F4886">
            <w:pPr>
              <w:spacing w:line="360" w:lineRule="auto"/>
              <w:rPr>
                <w:sz w:val="12"/>
                <w:szCs w:val="12"/>
              </w:rPr>
            </w:pPr>
            <w:r w:rsidRPr="001D1D0D">
              <w:rPr>
                <w:sz w:val="12"/>
                <w:szCs w:val="12"/>
              </w:rPr>
              <w:t>0.98</w:t>
            </w:r>
          </w:p>
        </w:tc>
        <w:tc>
          <w:tcPr>
            <w:tcW w:w="551" w:type="dxa"/>
            <w:noWrap/>
            <w:hideMark/>
          </w:tcPr>
          <w:p w14:paraId="6B4867DF"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3C5D158"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66FCF635" w14:textId="3DCCCFCF" w:rsidR="001D1D0D" w:rsidRPr="001D1D0D" w:rsidRDefault="001D1D0D" w:rsidP="006F4886">
            <w:pPr>
              <w:spacing w:line="360" w:lineRule="auto"/>
              <w:rPr>
                <w:sz w:val="12"/>
                <w:szCs w:val="12"/>
              </w:rPr>
            </w:pPr>
            <w:r w:rsidRPr="001D1D0D">
              <w:rPr>
                <w:sz w:val="12"/>
                <w:szCs w:val="12"/>
              </w:rPr>
              <w:t>0.001</w:t>
            </w:r>
            <w:r w:rsidR="00E311B5">
              <w:rPr>
                <w:sz w:val="12"/>
                <w:szCs w:val="12"/>
              </w:rPr>
              <w:t>83</w:t>
            </w:r>
          </w:p>
        </w:tc>
      </w:tr>
      <w:tr w:rsidR="001D1D0D" w:rsidRPr="001D1D0D" w14:paraId="57FF0EA8" w14:textId="77777777" w:rsidTr="001D1D0D">
        <w:trPr>
          <w:trHeight w:val="300"/>
        </w:trPr>
        <w:tc>
          <w:tcPr>
            <w:tcW w:w="1008" w:type="dxa"/>
            <w:noWrap/>
            <w:hideMark/>
          </w:tcPr>
          <w:p w14:paraId="31E6D947" w14:textId="77777777" w:rsidR="001D1D0D" w:rsidRPr="001D1D0D" w:rsidRDefault="001D1D0D" w:rsidP="006F4886">
            <w:pPr>
              <w:spacing w:line="360" w:lineRule="auto"/>
              <w:rPr>
                <w:sz w:val="12"/>
                <w:szCs w:val="12"/>
              </w:rPr>
            </w:pPr>
            <w:r w:rsidRPr="001D1D0D">
              <w:rPr>
                <w:sz w:val="12"/>
                <w:szCs w:val="12"/>
              </w:rPr>
              <w:t>DTXSID5037523</w:t>
            </w:r>
          </w:p>
        </w:tc>
        <w:tc>
          <w:tcPr>
            <w:tcW w:w="1466" w:type="dxa"/>
            <w:noWrap/>
            <w:hideMark/>
          </w:tcPr>
          <w:p w14:paraId="002A4406" w14:textId="77777777" w:rsidR="001D1D0D" w:rsidRPr="001D1D0D" w:rsidRDefault="001D1D0D" w:rsidP="006F4886">
            <w:pPr>
              <w:spacing w:line="360" w:lineRule="auto"/>
              <w:rPr>
                <w:sz w:val="12"/>
                <w:szCs w:val="12"/>
              </w:rPr>
            </w:pPr>
            <w:r w:rsidRPr="001D1D0D">
              <w:rPr>
                <w:sz w:val="12"/>
                <w:szCs w:val="12"/>
              </w:rPr>
              <w:t>Diazoxon</w:t>
            </w:r>
          </w:p>
        </w:tc>
        <w:tc>
          <w:tcPr>
            <w:tcW w:w="864" w:type="dxa"/>
            <w:noWrap/>
            <w:hideMark/>
          </w:tcPr>
          <w:p w14:paraId="70805BBD" w14:textId="77777777" w:rsidR="001D1D0D" w:rsidRPr="001D1D0D" w:rsidRDefault="001D1D0D" w:rsidP="006F4886">
            <w:pPr>
              <w:spacing w:line="360" w:lineRule="auto"/>
              <w:rPr>
                <w:sz w:val="12"/>
                <w:szCs w:val="12"/>
              </w:rPr>
            </w:pPr>
            <w:r w:rsidRPr="001D1D0D">
              <w:rPr>
                <w:sz w:val="12"/>
                <w:szCs w:val="12"/>
              </w:rPr>
              <w:t>962-58-3</w:t>
            </w:r>
          </w:p>
        </w:tc>
        <w:tc>
          <w:tcPr>
            <w:tcW w:w="1052" w:type="dxa"/>
            <w:noWrap/>
            <w:hideMark/>
          </w:tcPr>
          <w:p w14:paraId="074C5F65" w14:textId="77777777" w:rsidR="001D1D0D" w:rsidRPr="001D1D0D" w:rsidRDefault="001D1D0D" w:rsidP="006F4886">
            <w:pPr>
              <w:spacing w:line="360" w:lineRule="auto"/>
              <w:rPr>
                <w:sz w:val="12"/>
                <w:szCs w:val="12"/>
              </w:rPr>
            </w:pPr>
            <w:r w:rsidRPr="001D1D0D">
              <w:rPr>
                <w:sz w:val="12"/>
                <w:szCs w:val="12"/>
              </w:rPr>
              <w:t>34.6</w:t>
            </w:r>
          </w:p>
        </w:tc>
        <w:tc>
          <w:tcPr>
            <w:tcW w:w="1011" w:type="dxa"/>
            <w:noWrap/>
            <w:hideMark/>
          </w:tcPr>
          <w:p w14:paraId="17F45F9D" w14:textId="77777777" w:rsidR="001D1D0D" w:rsidRPr="001D1D0D" w:rsidRDefault="001D1D0D" w:rsidP="006F4886">
            <w:pPr>
              <w:spacing w:line="360" w:lineRule="auto"/>
              <w:rPr>
                <w:sz w:val="12"/>
                <w:szCs w:val="12"/>
              </w:rPr>
            </w:pPr>
            <w:r w:rsidRPr="001D1D0D">
              <w:rPr>
                <w:sz w:val="12"/>
                <w:szCs w:val="12"/>
              </w:rPr>
              <w:t>0.327</w:t>
            </w:r>
          </w:p>
        </w:tc>
        <w:tc>
          <w:tcPr>
            <w:tcW w:w="1081" w:type="dxa"/>
            <w:noWrap/>
            <w:hideMark/>
          </w:tcPr>
          <w:p w14:paraId="1504CD2D" w14:textId="77777777" w:rsidR="001D1D0D" w:rsidRPr="001D1D0D" w:rsidRDefault="001D1D0D" w:rsidP="006F4886">
            <w:pPr>
              <w:spacing w:line="360" w:lineRule="auto"/>
              <w:rPr>
                <w:sz w:val="12"/>
                <w:szCs w:val="12"/>
              </w:rPr>
            </w:pPr>
            <w:r w:rsidRPr="001D1D0D">
              <w:rPr>
                <w:sz w:val="12"/>
                <w:szCs w:val="12"/>
              </w:rPr>
              <w:t>34.6</w:t>
            </w:r>
          </w:p>
        </w:tc>
        <w:tc>
          <w:tcPr>
            <w:tcW w:w="1040" w:type="dxa"/>
            <w:noWrap/>
            <w:hideMark/>
          </w:tcPr>
          <w:p w14:paraId="743FE13B" w14:textId="77777777" w:rsidR="001D1D0D" w:rsidRPr="001D1D0D" w:rsidRDefault="001D1D0D" w:rsidP="006F4886">
            <w:pPr>
              <w:spacing w:line="360" w:lineRule="auto"/>
              <w:rPr>
                <w:sz w:val="12"/>
                <w:szCs w:val="12"/>
              </w:rPr>
            </w:pPr>
            <w:r w:rsidRPr="001D1D0D">
              <w:rPr>
                <w:sz w:val="12"/>
                <w:szCs w:val="12"/>
              </w:rPr>
              <w:t>0.32</w:t>
            </w:r>
          </w:p>
        </w:tc>
        <w:tc>
          <w:tcPr>
            <w:tcW w:w="551" w:type="dxa"/>
            <w:noWrap/>
            <w:hideMark/>
          </w:tcPr>
          <w:p w14:paraId="51B082E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B99C1AF" w14:textId="77777777" w:rsidR="001D1D0D" w:rsidRPr="001D1D0D" w:rsidRDefault="001D1D0D" w:rsidP="006F4886">
            <w:pPr>
              <w:spacing w:line="360" w:lineRule="auto"/>
              <w:rPr>
                <w:sz w:val="12"/>
                <w:szCs w:val="12"/>
              </w:rPr>
            </w:pPr>
            <w:r w:rsidRPr="001D1D0D">
              <w:rPr>
                <w:sz w:val="12"/>
                <w:szCs w:val="12"/>
              </w:rPr>
              <w:t>0.000125</w:t>
            </w:r>
          </w:p>
        </w:tc>
        <w:tc>
          <w:tcPr>
            <w:tcW w:w="1087" w:type="dxa"/>
            <w:noWrap/>
            <w:hideMark/>
          </w:tcPr>
          <w:p w14:paraId="54A84F82" w14:textId="77777777" w:rsidR="001D1D0D" w:rsidRPr="001D1D0D" w:rsidRDefault="001D1D0D" w:rsidP="006F4886">
            <w:pPr>
              <w:spacing w:line="360" w:lineRule="auto"/>
              <w:rPr>
                <w:sz w:val="12"/>
                <w:szCs w:val="12"/>
              </w:rPr>
            </w:pPr>
            <w:r w:rsidRPr="001D1D0D">
              <w:rPr>
                <w:sz w:val="12"/>
                <w:szCs w:val="12"/>
              </w:rPr>
              <w:t>0.0094</w:t>
            </w:r>
          </w:p>
        </w:tc>
      </w:tr>
      <w:tr w:rsidR="001D1D0D" w:rsidRPr="001D1D0D" w14:paraId="6C70663D" w14:textId="77777777" w:rsidTr="001D1D0D">
        <w:trPr>
          <w:trHeight w:val="300"/>
        </w:trPr>
        <w:tc>
          <w:tcPr>
            <w:tcW w:w="1008" w:type="dxa"/>
            <w:noWrap/>
            <w:hideMark/>
          </w:tcPr>
          <w:p w14:paraId="6EE23A77" w14:textId="77777777" w:rsidR="001D1D0D" w:rsidRPr="001D1D0D" w:rsidRDefault="001D1D0D" w:rsidP="006F4886">
            <w:pPr>
              <w:spacing w:line="360" w:lineRule="auto"/>
              <w:rPr>
                <w:sz w:val="12"/>
                <w:szCs w:val="12"/>
              </w:rPr>
            </w:pPr>
            <w:r w:rsidRPr="001D1D0D">
              <w:rPr>
                <w:sz w:val="12"/>
                <w:szCs w:val="12"/>
              </w:rPr>
              <w:t>DTXSID6021117</w:t>
            </w:r>
          </w:p>
        </w:tc>
        <w:tc>
          <w:tcPr>
            <w:tcW w:w="1466" w:type="dxa"/>
            <w:noWrap/>
            <w:hideMark/>
          </w:tcPr>
          <w:p w14:paraId="77E9D599" w14:textId="77777777" w:rsidR="001D1D0D" w:rsidRPr="001D1D0D" w:rsidRDefault="001D1D0D" w:rsidP="006F4886">
            <w:pPr>
              <w:spacing w:line="360" w:lineRule="auto"/>
              <w:rPr>
                <w:sz w:val="12"/>
                <w:szCs w:val="12"/>
              </w:rPr>
            </w:pPr>
            <w:r w:rsidRPr="001D1D0D">
              <w:rPr>
                <w:sz w:val="12"/>
                <w:szCs w:val="12"/>
              </w:rPr>
              <w:t>Phenazone</w:t>
            </w:r>
          </w:p>
        </w:tc>
        <w:tc>
          <w:tcPr>
            <w:tcW w:w="864" w:type="dxa"/>
            <w:noWrap/>
            <w:hideMark/>
          </w:tcPr>
          <w:p w14:paraId="60B43DD9" w14:textId="77777777" w:rsidR="001D1D0D" w:rsidRPr="001D1D0D" w:rsidRDefault="001D1D0D" w:rsidP="006F4886">
            <w:pPr>
              <w:spacing w:line="360" w:lineRule="auto"/>
              <w:rPr>
                <w:sz w:val="12"/>
                <w:szCs w:val="12"/>
              </w:rPr>
            </w:pPr>
            <w:r w:rsidRPr="001D1D0D">
              <w:rPr>
                <w:sz w:val="12"/>
                <w:szCs w:val="12"/>
              </w:rPr>
              <w:t>60-80-0</w:t>
            </w:r>
          </w:p>
        </w:tc>
        <w:tc>
          <w:tcPr>
            <w:tcW w:w="1052" w:type="dxa"/>
            <w:noWrap/>
            <w:hideMark/>
          </w:tcPr>
          <w:p w14:paraId="7DB5A3FE" w14:textId="77777777" w:rsidR="001D1D0D" w:rsidRPr="001D1D0D" w:rsidRDefault="001D1D0D" w:rsidP="006F4886">
            <w:pPr>
              <w:spacing w:line="360" w:lineRule="auto"/>
              <w:rPr>
                <w:sz w:val="12"/>
                <w:szCs w:val="12"/>
              </w:rPr>
            </w:pPr>
            <w:r w:rsidRPr="001D1D0D">
              <w:rPr>
                <w:sz w:val="12"/>
                <w:szCs w:val="12"/>
              </w:rPr>
              <w:t>0.506</w:t>
            </w:r>
          </w:p>
        </w:tc>
        <w:tc>
          <w:tcPr>
            <w:tcW w:w="1011" w:type="dxa"/>
            <w:noWrap/>
            <w:hideMark/>
          </w:tcPr>
          <w:p w14:paraId="3C613246" w14:textId="77777777" w:rsidR="001D1D0D" w:rsidRPr="001D1D0D" w:rsidRDefault="001D1D0D" w:rsidP="006F4886">
            <w:pPr>
              <w:spacing w:line="360" w:lineRule="auto"/>
              <w:rPr>
                <w:sz w:val="12"/>
                <w:szCs w:val="12"/>
              </w:rPr>
            </w:pPr>
            <w:r w:rsidRPr="001D1D0D">
              <w:rPr>
                <w:sz w:val="12"/>
                <w:szCs w:val="12"/>
              </w:rPr>
              <w:t>0.97</w:t>
            </w:r>
          </w:p>
        </w:tc>
        <w:tc>
          <w:tcPr>
            <w:tcW w:w="1081" w:type="dxa"/>
            <w:noWrap/>
            <w:hideMark/>
          </w:tcPr>
          <w:p w14:paraId="77D26997" w14:textId="77777777" w:rsidR="001D1D0D" w:rsidRPr="001D1D0D" w:rsidRDefault="001D1D0D" w:rsidP="006F4886">
            <w:pPr>
              <w:spacing w:line="360" w:lineRule="auto"/>
              <w:rPr>
                <w:sz w:val="12"/>
                <w:szCs w:val="12"/>
              </w:rPr>
            </w:pPr>
            <w:r w:rsidRPr="001D1D0D">
              <w:rPr>
                <w:sz w:val="12"/>
                <w:szCs w:val="12"/>
              </w:rPr>
              <w:t>0.51</w:t>
            </w:r>
          </w:p>
        </w:tc>
        <w:tc>
          <w:tcPr>
            <w:tcW w:w="1040" w:type="dxa"/>
            <w:noWrap/>
            <w:hideMark/>
          </w:tcPr>
          <w:p w14:paraId="5E29AE9B" w14:textId="77777777" w:rsidR="001D1D0D" w:rsidRPr="001D1D0D" w:rsidRDefault="001D1D0D" w:rsidP="006F4886">
            <w:pPr>
              <w:spacing w:line="360" w:lineRule="auto"/>
              <w:rPr>
                <w:sz w:val="12"/>
                <w:szCs w:val="12"/>
              </w:rPr>
            </w:pPr>
            <w:r w:rsidRPr="001D1D0D">
              <w:rPr>
                <w:sz w:val="12"/>
                <w:szCs w:val="12"/>
              </w:rPr>
              <w:t>0.96</w:t>
            </w:r>
          </w:p>
        </w:tc>
        <w:tc>
          <w:tcPr>
            <w:tcW w:w="551" w:type="dxa"/>
            <w:noWrap/>
            <w:hideMark/>
          </w:tcPr>
          <w:p w14:paraId="001C47C1"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57F9699D" w14:textId="77777777" w:rsidR="001D1D0D" w:rsidRPr="001D1D0D" w:rsidRDefault="001D1D0D" w:rsidP="006F4886">
            <w:pPr>
              <w:spacing w:line="360" w:lineRule="auto"/>
              <w:rPr>
                <w:sz w:val="12"/>
                <w:szCs w:val="12"/>
              </w:rPr>
            </w:pPr>
            <w:r w:rsidRPr="001D1D0D">
              <w:rPr>
                <w:sz w:val="12"/>
                <w:szCs w:val="12"/>
              </w:rPr>
              <w:t>0.00325</w:t>
            </w:r>
          </w:p>
        </w:tc>
        <w:tc>
          <w:tcPr>
            <w:tcW w:w="1087" w:type="dxa"/>
            <w:noWrap/>
            <w:hideMark/>
          </w:tcPr>
          <w:p w14:paraId="16559636" w14:textId="77777777" w:rsidR="001D1D0D" w:rsidRPr="001D1D0D" w:rsidRDefault="001D1D0D" w:rsidP="006F4886">
            <w:pPr>
              <w:spacing w:line="360" w:lineRule="auto"/>
              <w:rPr>
                <w:sz w:val="12"/>
                <w:szCs w:val="12"/>
              </w:rPr>
            </w:pPr>
            <w:r w:rsidRPr="001D1D0D">
              <w:rPr>
                <w:sz w:val="12"/>
                <w:szCs w:val="12"/>
              </w:rPr>
              <w:t>0.0045</w:t>
            </w:r>
          </w:p>
        </w:tc>
      </w:tr>
      <w:tr w:rsidR="001D1D0D" w:rsidRPr="001D1D0D" w14:paraId="5520B0D7" w14:textId="77777777" w:rsidTr="001D1D0D">
        <w:trPr>
          <w:trHeight w:val="300"/>
        </w:trPr>
        <w:tc>
          <w:tcPr>
            <w:tcW w:w="1008" w:type="dxa"/>
            <w:noWrap/>
            <w:hideMark/>
          </w:tcPr>
          <w:p w14:paraId="2F0F1D16" w14:textId="77777777" w:rsidR="001D1D0D" w:rsidRPr="001D1D0D" w:rsidRDefault="001D1D0D" w:rsidP="006F4886">
            <w:pPr>
              <w:spacing w:line="360" w:lineRule="auto"/>
              <w:rPr>
                <w:sz w:val="12"/>
                <w:szCs w:val="12"/>
              </w:rPr>
            </w:pPr>
            <w:r w:rsidRPr="001D1D0D">
              <w:rPr>
                <w:sz w:val="12"/>
                <w:szCs w:val="12"/>
              </w:rPr>
              <w:t>DTXSID6034849</w:t>
            </w:r>
          </w:p>
        </w:tc>
        <w:tc>
          <w:tcPr>
            <w:tcW w:w="1466" w:type="dxa"/>
            <w:noWrap/>
            <w:hideMark/>
          </w:tcPr>
          <w:p w14:paraId="71DB9042" w14:textId="77777777" w:rsidR="001D1D0D" w:rsidRPr="001D1D0D" w:rsidRDefault="001D1D0D" w:rsidP="006F4886">
            <w:pPr>
              <w:spacing w:line="360" w:lineRule="auto"/>
              <w:rPr>
                <w:sz w:val="12"/>
                <w:szCs w:val="12"/>
              </w:rPr>
            </w:pPr>
            <w:r w:rsidRPr="001D1D0D">
              <w:rPr>
                <w:sz w:val="12"/>
                <w:szCs w:val="12"/>
              </w:rPr>
              <w:t>Propamocarb hydrochloride</w:t>
            </w:r>
          </w:p>
        </w:tc>
        <w:tc>
          <w:tcPr>
            <w:tcW w:w="864" w:type="dxa"/>
            <w:noWrap/>
            <w:hideMark/>
          </w:tcPr>
          <w:p w14:paraId="0F3A27D2" w14:textId="77777777" w:rsidR="001D1D0D" w:rsidRPr="001D1D0D" w:rsidRDefault="001D1D0D" w:rsidP="006F4886">
            <w:pPr>
              <w:spacing w:line="360" w:lineRule="auto"/>
              <w:rPr>
                <w:sz w:val="12"/>
                <w:szCs w:val="12"/>
              </w:rPr>
            </w:pPr>
            <w:r w:rsidRPr="001D1D0D">
              <w:rPr>
                <w:sz w:val="12"/>
                <w:szCs w:val="12"/>
              </w:rPr>
              <w:t>25606-41-1</w:t>
            </w:r>
          </w:p>
        </w:tc>
        <w:tc>
          <w:tcPr>
            <w:tcW w:w="1052" w:type="dxa"/>
            <w:noWrap/>
            <w:hideMark/>
          </w:tcPr>
          <w:p w14:paraId="45164FDF" w14:textId="77777777" w:rsidR="001D1D0D" w:rsidRPr="001D1D0D" w:rsidRDefault="001D1D0D" w:rsidP="006F4886">
            <w:pPr>
              <w:spacing w:line="360" w:lineRule="auto"/>
              <w:rPr>
                <w:sz w:val="12"/>
                <w:szCs w:val="12"/>
              </w:rPr>
            </w:pPr>
            <w:r w:rsidRPr="001D1D0D">
              <w:rPr>
                <w:sz w:val="12"/>
                <w:szCs w:val="12"/>
              </w:rPr>
              <w:t>5.81</w:t>
            </w:r>
          </w:p>
        </w:tc>
        <w:tc>
          <w:tcPr>
            <w:tcW w:w="1011" w:type="dxa"/>
            <w:noWrap/>
            <w:hideMark/>
          </w:tcPr>
          <w:p w14:paraId="0402FAC7" w14:textId="77777777" w:rsidR="001D1D0D" w:rsidRPr="001D1D0D" w:rsidRDefault="001D1D0D" w:rsidP="006F4886">
            <w:pPr>
              <w:spacing w:line="360" w:lineRule="auto"/>
              <w:rPr>
                <w:sz w:val="12"/>
                <w:szCs w:val="12"/>
              </w:rPr>
            </w:pPr>
            <w:r w:rsidRPr="001D1D0D">
              <w:rPr>
                <w:sz w:val="12"/>
                <w:szCs w:val="12"/>
              </w:rPr>
              <w:t>0.843</w:t>
            </w:r>
          </w:p>
        </w:tc>
        <w:tc>
          <w:tcPr>
            <w:tcW w:w="1081" w:type="dxa"/>
            <w:noWrap/>
            <w:hideMark/>
          </w:tcPr>
          <w:p w14:paraId="015B52D4" w14:textId="77777777" w:rsidR="001D1D0D" w:rsidRPr="001D1D0D" w:rsidRDefault="001D1D0D" w:rsidP="006F4886">
            <w:pPr>
              <w:spacing w:line="360" w:lineRule="auto"/>
              <w:rPr>
                <w:sz w:val="12"/>
                <w:szCs w:val="12"/>
              </w:rPr>
            </w:pPr>
            <w:r w:rsidRPr="001D1D0D">
              <w:rPr>
                <w:sz w:val="12"/>
                <w:szCs w:val="12"/>
              </w:rPr>
              <w:t>5.81</w:t>
            </w:r>
          </w:p>
        </w:tc>
        <w:tc>
          <w:tcPr>
            <w:tcW w:w="1040" w:type="dxa"/>
            <w:noWrap/>
            <w:hideMark/>
          </w:tcPr>
          <w:p w14:paraId="27853AC7" w14:textId="77777777" w:rsidR="001D1D0D" w:rsidRPr="001D1D0D" w:rsidRDefault="001D1D0D" w:rsidP="006F4886">
            <w:pPr>
              <w:spacing w:line="360" w:lineRule="auto"/>
              <w:rPr>
                <w:sz w:val="12"/>
                <w:szCs w:val="12"/>
              </w:rPr>
            </w:pPr>
            <w:r w:rsidRPr="001D1D0D">
              <w:rPr>
                <w:sz w:val="12"/>
                <w:szCs w:val="12"/>
              </w:rPr>
              <w:t>0.84</w:t>
            </w:r>
          </w:p>
        </w:tc>
        <w:tc>
          <w:tcPr>
            <w:tcW w:w="551" w:type="dxa"/>
            <w:noWrap/>
            <w:hideMark/>
          </w:tcPr>
          <w:p w14:paraId="3D2C9AC4"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733A3890"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1B98EF4A" w14:textId="77777777" w:rsidR="001D1D0D" w:rsidRPr="001D1D0D" w:rsidRDefault="001D1D0D" w:rsidP="006F4886">
            <w:pPr>
              <w:spacing w:line="360" w:lineRule="auto"/>
              <w:rPr>
                <w:sz w:val="12"/>
                <w:szCs w:val="12"/>
              </w:rPr>
            </w:pPr>
            <w:r w:rsidRPr="001D1D0D">
              <w:rPr>
                <w:sz w:val="12"/>
                <w:szCs w:val="12"/>
              </w:rPr>
              <w:t>0.00155</w:t>
            </w:r>
          </w:p>
        </w:tc>
      </w:tr>
      <w:tr w:rsidR="001D1D0D" w:rsidRPr="001D1D0D" w14:paraId="29797931" w14:textId="77777777" w:rsidTr="001D1D0D">
        <w:trPr>
          <w:trHeight w:val="300"/>
        </w:trPr>
        <w:tc>
          <w:tcPr>
            <w:tcW w:w="1008" w:type="dxa"/>
            <w:noWrap/>
            <w:hideMark/>
          </w:tcPr>
          <w:p w14:paraId="622D0278" w14:textId="77777777" w:rsidR="001D1D0D" w:rsidRPr="001D1D0D" w:rsidRDefault="001D1D0D" w:rsidP="006F4886">
            <w:pPr>
              <w:spacing w:line="360" w:lineRule="auto"/>
              <w:rPr>
                <w:sz w:val="12"/>
                <w:szCs w:val="12"/>
              </w:rPr>
            </w:pPr>
            <w:r w:rsidRPr="001D1D0D">
              <w:rPr>
                <w:sz w:val="12"/>
                <w:szCs w:val="12"/>
              </w:rPr>
              <w:t>DTXSID7046627</w:t>
            </w:r>
          </w:p>
        </w:tc>
        <w:tc>
          <w:tcPr>
            <w:tcW w:w="1466" w:type="dxa"/>
            <w:noWrap/>
            <w:hideMark/>
          </w:tcPr>
          <w:p w14:paraId="73C491AE" w14:textId="77777777" w:rsidR="001D1D0D" w:rsidRPr="001D1D0D" w:rsidRDefault="001D1D0D" w:rsidP="006F4886">
            <w:pPr>
              <w:spacing w:line="360" w:lineRule="auto"/>
              <w:rPr>
                <w:sz w:val="12"/>
                <w:szCs w:val="12"/>
              </w:rPr>
            </w:pPr>
            <w:proofErr w:type="spellStart"/>
            <w:r w:rsidRPr="001D1D0D">
              <w:rPr>
                <w:sz w:val="12"/>
                <w:szCs w:val="12"/>
              </w:rPr>
              <w:t>Bosentan</w:t>
            </w:r>
            <w:proofErr w:type="spellEnd"/>
          </w:p>
        </w:tc>
        <w:tc>
          <w:tcPr>
            <w:tcW w:w="864" w:type="dxa"/>
            <w:noWrap/>
            <w:hideMark/>
          </w:tcPr>
          <w:p w14:paraId="5715A31D" w14:textId="77777777" w:rsidR="001D1D0D" w:rsidRPr="001D1D0D" w:rsidRDefault="001D1D0D" w:rsidP="006F4886">
            <w:pPr>
              <w:spacing w:line="360" w:lineRule="auto"/>
              <w:rPr>
                <w:sz w:val="12"/>
                <w:szCs w:val="12"/>
              </w:rPr>
            </w:pPr>
            <w:r w:rsidRPr="001D1D0D">
              <w:rPr>
                <w:sz w:val="12"/>
                <w:szCs w:val="12"/>
              </w:rPr>
              <w:t>147536-97-8</w:t>
            </w:r>
          </w:p>
        </w:tc>
        <w:tc>
          <w:tcPr>
            <w:tcW w:w="1052" w:type="dxa"/>
            <w:noWrap/>
            <w:hideMark/>
          </w:tcPr>
          <w:p w14:paraId="741F86BE" w14:textId="77777777" w:rsidR="001D1D0D" w:rsidRPr="001D1D0D" w:rsidRDefault="001D1D0D" w:rsidP="006F4886">
            <w:pPr>
              <w:spacing w:line="360" w:lineRule="auto"/>
              <w:rPr>
                <w:sz w:val="12"/>
                <w:szCs w:val="12"/>
              </w:rPr>
            </w:pPr>
            <w:r w:rsidRPr="001D1D0D">
              <w:rPr>
                <w:sz w:val="12"/>
                <w:szCs w:val="12"/>
              </w:rPr>
              <w:t>2.34</w:t>
            </w:r>
          </w:p>
        </w:tc>
        <w:tc>
          <w:tcPr>
            <w:tcW w:w="1011" w:type="dxa"/>
            <w:noWrap/>
            <w:hideMark/>
          </w:tcPr>
          <w:p w14:paraId="788126D9" w14:textId="77777777" w:rsidR="001D1D0D" w:rsidRPr="001D1D0D" w:rsidRDefault="001D1D0D" w:rsidP="006F4886">
            <w:pPr>
              <w:spacing w:line="360" w:lineRule="auto"/>
              <w:rPr>
                <w:sz w:val="12"/>
                <w:szCs w:val="12"/>
              </w:rPr>
            </w:pPr>
            <w:r w:rsidRPr="001D1D0D">
              <w:rPr>
                <w:sz w:val="12"/>
                <w:szCs w:val="12"/>
              </w:rPr>
              <w:t>0.02</w:t>
            </w:r>
          </w:p>
        </w:tc>
        <w:tc>
          <w:tcPr>
            <w:tcW w:w="1081" w:type="dxa"/>
            <w:noWrap/>
            <w:hideMark/>
          </w:tcPr>
          <w:p w14:paraId="0DBC4E8B" w14:textId="77777777" w:rsidR="001D1D0D" w:rsidRPr="001D1D0D" w:rsidRDefault="001D1D0D" w:rsidP="006F4886">
            <w:pPr>
              <w:spacing w:line="360" w:lineRule="auto"/>
              <w:rPr>
                <w:sz w:val="12"/>
                <w:szCs w:val="12"/>
              </w:rPr>
            </w:pPr>
            <w:r w:rsidRPr="001D1D0D">
              <w:rPr>
                <w:sz w:val="12"/>
                <w:szCs w:val="12"/>
              </w:rPr>
              <w:t>2.34</w:t>
            </w:r>
          </w:p>
        </w:tc>
        <w:tc>
          <w:tcPr>
            <w:tcW w:w="1040" w:type="dxa"/>
            <w:noWrap/>
            <w:hideMark/>
          </w:tcPr>
          <w:p w14:paraId="0C1DD9C8" w14:textId="77777777" w:rsidR="001D1D0D" w:rsidRPr="001D1D0D" w:rsidRDefault="001D1D0D" w:rsidP="006F4886">
            <w:pPr>
              <w:spacing w:line="360" w:lineRule="auto"/>
              <w:rPr>
                <w:sz w:val="12"/>
                <w:szCs w:val="12"/>
              </w:rPr>
            </w:pPr>
            <w:r w:rsidRPr="001D1D0D">
              <w:rPr>
                <w:sz w:val="12"/>
                <w:szCs w:val="12"/>
              </w:rPr>
              <w:t>0.02</w:t>
            </w:r>
          </w:p>
        </w:tc>
        <w:tc>
          <w:tcPr>
            <w:tcW w:w="551" w:type="dxa"/>
            <w:noWrap/>
            <w:hideMark/>
          </w:tcPr>
          <w:p w14:paraId="7038725E"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0888080" w14:textId="77777777" w:rsidR="001D1D0D" w:rsidRPr="001D1D0D" w:rsidRDefault="001D1D0D" w:rsidP="006F4886">
            <w:pPr>
              <w:spacing w:line="360" w:lineRule="auto"/>
              <w:rPr>
                <w:sz w:val="12"/>
                <w:szCs w:val="12"/>
              </w:rPr>
            </w:pPr>
            <w:r w:rsidRPr="001D1D0D">
              <w:rPr>
                <w:sz w:val="12"/>
                <w:szCs w:val="12"/>
              </w:rPr>
              <w:t>0.000743</w:t>
            </w:r>
          </w:p>
        </w:tc>
        <w:tc>
          <w:tcPr>
            <w:tcW w:w="1087" w:type="dxa"/>
            <w:noWrap/>
            <w:hideMark/>
          </w:tcPr>
          <w:p w14:paraId="4FB68E2F"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3867ED1" w14:textId="77777777" w:rsidTr="001D1D0D">
        <w:trPr>
          <w:trHeight w:val="300"/>
        </w:trPr>
        <w:tc>
          <w:tcPr>
            <w:tcW w:w="1008" w:type="dxa"/>
            <w:noWrap/>
            <w:hideMark/>
          </w:tcPr>
          <w:p w14:paraId="342B17A8" w14:textId="77777777" w:rsidR="001D1D0D" w:rsidRPr="001D1D0D" w:rsidRDefault="001D1D0D" w:rsidP="006F4886">
            <w:pPr>
              <w:spacing w:line="360" w:lineRule="auto"/>
              <w:rPr>
                <w:sz w:val="12"/>
                <w:szCs w:val="12"/>
              </w:rPr>
            </w:pPr>
            <w:r w:rsidRPr="001D1D0D">
              <w:rPr>
                <w:sz w:val="12"/>
                <w:szCs w:val="12"/>
              </w:rPr>
              <w:t>DTXSID8021359</w:t>
            </w:r>
          </w:p>
        </w:tc>
        <w:tc>
          <w:tcPr>
            <w:tcW w:w="1466" w:type="dxa"/>
            <w:noWrap/>
            <w:hideMark/>
          </w:tcPr>
          <w:p w14:paraId="74374D1D" w14:textId="77777777" w:rsidR="001D1D0D" w:rsidRPr="001D1D0D" w:rsidRDefault="001D1D0D" w:rsidP="006F4886">
            <w:pPr>
              <w:spacing w:line="360" w:lineRule="auto"/>
              <w:rPr>
                <w:sz w:val="12"/>
                <w:szCs w:val="12"/>
              </w:rPr>
            </w:pPr>
            <w:r w:rsidRPr="001D1D0D">
              <w:rPr>
                <w:sz w:val="12"/>
                <w:szCs w:val="12"/>
              </w:rPr>
              <w:t>Tolbutamide</w:t>
            </w:r>
          </w:p>
        </w:tc>
        <w:tc>
          <w:tcPr>
            <w:tcW w:w="864" w:type="dxa"/>
            <w:noWrap/>
            <w:hideMark/>
          </w:tcPr>
          <w:p w14:paraId="08963D83" w14:textId="25E29C07" w:rsidR="001D1D0D" w:rsidRPr="001D1D0D" w:rsidRDefault="001D1D0D" w:rsidP="006F4886">
            <w:pPr>
              <w:spacing w:line="360" w:lineRule="auto"/>
              <w:rPr>
                <w:sz w:val="12"/>
                <w:szCs w:val="12"/>
              </w:rPr>
            </w:pPr>
            <w:r w:rsidRPr="001D1D0D">
              <w:rPr>
                <w:sz w:val="12"/>
                <w:szCs w:val="12"/>
              </w:rPr>
              <w:t>64-</w:t>
            </w:r>
            <w:r w:rsidR="00E311B5">
              <w:rPr>
                <w:sz w:val="12"/>
                <w:szCs w:val="12"/>
              </w:rPr>
              <w:t>83</w:t>
            </w:r>
            <w:r w:rsidRPr="001D1D0D">
              <w:rPr>
                <w:sz w:val="12"/>
                <w:szCs w:val="12"/>
              </w:rPr>
              <w:t>-7</w:t>
            </w:r>
          </w:p>
        </w:tc>
        <w:tc>
          <w:tcPr>
            <w:tcW w:w="1052" w:type="dxa"/>
            <w:noWrap/>
            <w:hideMark/>
          </w:tcPr>
          <w:p w14:paraId="06C27454" w14:textId="77777777" w:rsidR="001D1D0D" w:rsidRPr="001D1D0D" w:rsidRDefault="001D1D0D" w:rsidP="006F4886">
            <w:pPr>
              <w:spacing w:line="360" w:lineRule="auto"/>
              <w:rPr>
                <w:sz w:val="12"/>
                <w:szCs w:val="12"/>
              </w:rPr>
            </w:pPr>
            <w:r w:rsidRPr="001D1D0D">
              <w:rPr>
                <w:sz w:val="12"/>
                <w:szCs w:val="12"/>
              </w:rPr>
              <w:t>1.32</w:t>
            </w:r>
          </w:p>
        </w:tc>
        <w:tc>
          <w:tcPr>
            <w:tcW w:w="1011" w:type="dxa"/>
            <w:noWrap/>
            <w:hideMark/>
          </w:tcPr>
          <w:p w14:paraId="6CF574A8" w14:textId="77777777" w:rsidR="001D1D0D" w:rsidRPr="001D1D0D" w:rsidRDefault="001D1D0D" w:rsidP="006F4886">
            <w:pPr>
              <w:spacing w:line="360" w:lineRule="auto"/>
              <w:rPr>
                <w:sz w:val="12"/>
                <w:szCs w:val="12"/>
              </w:rPr>
            </w:pPr>
            <w:r w:rsidRPr="001D1D0D">
              <w:rPr>
                <w:sz w:val="12"/>
                <w:szCs w:val="12"/>
              </w:rPr>
              <w:t>0.04</w:t>
            </w:r>
          </w:p>
        </w:tc>
        <w:tc>
          <w:tcPr>
            <w:tcW w:w="1081" w:type="dxa"/>
            <w:noWrap/>
            <w:hideMark/>
          </w:tcPr>
          <w:p w14:paraId="1F894F70" w14:textId="77777777" w:rsidR="001D1D0D" w:rsidRPr="001D1D0D" w:rsidRDefault="001D1D0D" w:rsidP="006F4886">
            <w:pPr>
              <w:spacing w:line="360" w:lineRule="auto"/>
              <w:rPr>
                <w:sz w:val="12"/>
                <w:szCs w:val="12"/>
              </w:rPr>
            </w:pPr>
            <w:r w:rsidRPr="001D1D0D">
              <w:rPr>
                <w:sz w:val="12"/>
                <w:szCs w:val="12"/>
              </w:rPr>
              <w:t>1.32</w:t>
            </w:r>
          </w:p>
        </w:tc>
        <w:tc>
          <w:tcPr>
            <w:tcW w:w="1040" w:type="dxa"/>
            <w:noWrap/>
            <w:hideMark/>
          </w:tcPr>
          <w:p w14:paraId="71B93FA5" w14:textId="77777777" w:rsidR="001D1D0D" w:rsidRPr="001D1D0D" w:rsidRDefault="001D1D0D" w:rsidP="006F4886">
            <w:pPr>
              <w:spacing w:line="360" w:lineRule="auto"/>
              <w:rPr>
                <w:sz w:val="12"/>
                <w:szCs w:val="12"/>
              </w:rPr>
            </w:pPr>
            <w:r w:rsidRPr="001D1D0D">
              <w:rPr>
                <w:sz w:val="12"/>
                <w:szCs w:val="12"/>
              </w:rPr>
              <w:t>0.04</w:t>
            </w:r>
          </w:p>
        </w:tc>
        <w:tc>
          <w:tcPr>
            <w:tcW w:w="551" w:type="dxa"/>
            <w:noWrap/>
            <w:hideMark/>
          </w:tcPr>
          <w:p w14:paraId="6ACB937A"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1EE596F3" w14:textId="77777777" w:rsidR="001D1D0D" w:rsidRPr="001D1D0D" w:rsidRDefault="001D1D0D" w:rsidP="006F4886">
            <w:pPr>
              <w:spacing w:line="360" w:lineRule="auto"/>
              <w:rPr>
                <w:sz w:val="12"/>
                <w:szCs w:val="12"/>
              </w:rPr>
            </w:pPr>
            <w:r w:rsidRPr="001D1D0D">
              <w:rPr>
                <w:sz w:val="12"/>
                <w:szCs w:val="12"/>
              </w:rPr>
              <w:t>0.00131</w:t>
            </w:r>
          </w:p>
        </w:tc>
        <w:tc>
          <w:tcPr>
            <w:tcW w:w="1087" w:type="dxa"/>
            <w:noWrap/>
            <w:hideMark/>
          </w:tcPr>
          <w:p w14:paraId="68DCA3D8"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1D9D003A" w14:textId="77777777" w:rsidTr="001D1D0D">
        <w:trPr>
          <w:trHeight w:val="300"/>
        </w:trPr>
        <w:tc>
          <w:tcPr>
            <w:tcW w:w="1008" w:type="dxa"/>
            <w:noWrap/>
            <w:hideMark/>
          </w:tcPr>
          <w:p w14:paraId="09BC009B" w14:textId="77777777" w:rsidR="001D1D0D" w:rsidRPr="001D1D0D" w:rsidRDefault="001D1D0D" w:rsidP="006F4886">
            <w:pPr>
              <w:spacing w:line="360" w:lineRule="auto"/>
              <w:rPr>
                <w:sz w:val="12"/>
                <w:szCs w:val="12"/>
              </w:rPr>
            </w:pPr>
            <w:r w:rsidRPr="001D1D0D">
              <w:rPr>
                <w:sz w:val="12"/>
                <w:szCs w:val="12"/>
              </w:rPr>
              <w:t>DTXSID8023393</w:t>
            </w:r>
          </w:p>
        </w:tc>
        <w:tc>
          <w:tcPr>
            <w:tcW w:w="1466" w:type="dxa"/>
            <w:noWrap/>
            <w:hideMark/>
          </w:tcPr>
          <w:p w14:paraId="0C6FE459" w14:textId="77777777" w:rsidR="001D1D0D" w:rsidRPr="001D1D0D" w:rsidRDefault="001D1D0D" w:rsidP="006F4886">
            <w:pPr>
              <w:spacing w:line="360" w:lineRule="auto"/>
              <w:rPr>
                <w:sz w:val="12"/>
                <w:szCs w:val="12"/>
              </w:rPr>
            </w:pPr>
            <w:r w:rsidRPr="001D1D0D">
              <w:rPr>
                <w:sz w:val="12"/>
                <w:szCs w:val="12"/>
              </w:rPr>
              <w:t>Ondansetron</w:t>
            </w:r>
          </w:p>
        </w:tc>
        <w:tc>
          <w:tcPr>
            <w:tcW w:w="864" w:type="dxa"/>
            <w:noWrap/>
            <w:hideMark/>
          </w:tcPr>
          <w:p w14:paraId="3B97D9FD" w14:textId="77777777" w:rsidR="001D1D0D" w:rsidRPr="001D1D0D" w:rsidRDefault="001D1D0D" w:rsidP="006F4886">
            <w:pPr>
              <w:spacing w:line="360" w:lineRule="auto"/>
              <w:rPr>
                <w:sz w:val="12"/>
                <w:szCs w:val="12"/>
              </w:rPr>
            </w:pPr>
            <w:r w:rsidRPr="001D1D0D">
              <w:rPr>
                <w:sz w:val="12"/>
                <w:szCs w:val="12"/>
              </w:rPr>
              <w:t>99614-02-5</w:t>
            </w:r>
          </w:p>
        </w:tc>
        <w:tc>
          <w:tcPr>
            <w:tcW w:w="1052" w:type="dxa"/>
            <w:noWrap/>
            <w:hideMark/>
          </w:tcPr>
          <w:p w14:paraId="4B928677" w14:textId="77777777" w:rsidR="001D1D0D" w:rsidRPr="001D1D0D" w:rsidRDefault="001D1D0D" w:rsidP="006F4886">
            <w:pPr>
              <w:spacing w:line="360" w:lineRule="auto"/>
              <w:rPr>
                <w:sz w:val="12"/>
                <w:szCs w:val="12"/>
              </w:rPr>
            </w:pPr>
            <w:r w:rsidRPr="001D1D0D">
              <w:rPr>
                <w:sz w:val="12"/>
                <w:szCs w:val="12"/>
              </w:rPr>
              <w:t>1.4</w:t>
            </w:r>
          </w:p>
        </w:tc>
        <w:tc>
          <w:tcPr>
            <w:tcW w:w="1011" w:type="dxa"/>
            <w:noWrap/>
            <w:hideMark/>
          </w:tcPr>
          <w:p w14:paraId="4F3D6EFA" w14:textId="77777777" w:rsidR="001D1D0D" w:rsidRPr="001D1D0D" w:rsidRDefault="001D1D0D" w:rsidP="006F4886">
            <w:pPr>
              <w:spacing w:line="360" w:lineRule="auto"/>
              <w:rPr>
                <w:sz w:val="12"/>
                <w:szCs w:val="12"/>
              </w:rPr>
            </w:pPr>
            <w:r w:rsidRPr="001D1D0D">
              <w:rPr>
                <w:sz w:val="12"/>
                <w:szCs w:val="12"/>
              </w:rPr>
              <w:t>0.25</w:t>
            </w:r>
          </w:p>
        </w:tc>
        <w:tc>
          <w:tcPr>
            <w:tcW w:w="1081" w:type="dxa"/>
            <w:noWrap/>
            <w:hideMark/>
          </w:tcPr>
          <w:p w14:paraId="02D74E4E" w14:textId="77777777" w:rsidR="001D1D0D" w:rsidRPr="001D1D0D" w:rsidRDefault="001D1D0D" w:rsidP="006F4886">
            <w:pPr>
              <w:spacing w:line="360" w:lineRule="auto"/>
              <w:rPr>
                <w:sz w:val="12"/>
                <w:szCs w:val="12"/>
              </w:rPr>
            </w:pPr>
            <w:r w:rsidRPr="001D1D0D">
              <w:rPr>
                <w:sz w:val="12"/>
                <w:szCs w:val="12"/>
              </w:rPr>
              <w:t>1.41</w:t>
            </w:r>
          </w:p>
        </w:tc>
        <w:tc>
          <w:tcPr>
            <w:tcW w:w="1040" w:type="dxa"/>
            <w:noWrap/>
            <w:hideMark/>
          </w:tcPr>
          <w:p w14:paraId="18E3C5E1" w14:textId="77777777" w:rsidR="001D1D0D" w:rsidRPr="001D1D0D" w:rsidRDefault="001D1D0D" w:rsidP="006F4886">
            <w:pPr>
              <w:spacing w:line="360" w:lineRule="auto"/>
              <w:rPr>
                <w:sz w:val="12"/>
                <w:szCs w:val="12"/>
              </w:rPr>
            </w:pPr>
            <w:r w:rsidRPr="001D1D0D">
              <w:rPr>
                <w:sz w:val="12"/>
                <w:szCs w:val="12"/>
              </w:rPr>
              <w:t>0.25</w:t>
            </w:r>
          </w:p>
        </w:tc>
        <w:tc>
          <w:tcPr>
            <w:tcW w:w="551" w:type="dxa"/>
            <w:noWrap/>
            <w:hideMark/>
          </w:tcPr>
          <w:p w14:paraId="752AFD6A"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0D48B097" w14:textId="77777777" w:rsidR="001D1D0D" w:rsidRPr="001D1D0D" w:rsidRDefault="001D1D0D" w:rsidP="006F4886">
            <w:pPr>
              <w:spacing w:line="360" w:lineRule="auto"/>
              <w:rPr>
                <w:sz w:val="12"/>
                <w:szCs w:val="12"/>
              </w:rPr>
            </w:pPr>
            <w:r w:rsidRPr="001D1D0D">
              <w:rPr>
                <w:sz w:val="12"/>
                <w:szCs w:val="12"/>
              </w:rPr>
              <w:t>0.00247</w:t>
            </w:r>
          </w:p>
        </w:tc>
        <w:tc>
          <w:tcPr>
            <w:tcW w:w="1087" w:type="dxa"/>
            <w:noWrap/>
            <w:hideMark/>
          </w:tcPr>
          <w:p w14:paraId="38AB45AE"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7649286D" w14:textId="77777777" w:rsidTr="001D1D0D">
        <w:trPr>
          <w:trHeight w:val="300"/>
        </w:trPr>
        <w:tc>
          <w:tcPr>
            <w:tcW w:w="1008" w:type="dxa"/>
            <w:noWrap/>
            <w:hideMark/>
          </w:tcPr>
          <w:p w14:paraId="2B1E66A5" w14:textId="77777777" w:rsidR="001D1D0D" w:rsidRPr="001D1D0D" w:rsidRDefault="001D1D0D" w:rsidP="006F4886">
            <w:pPr>
              <w:spacing w:line="360" w:lineRule="auto"/>
              <w:rPr>
                <w:sz w:val="12"/>
                <w:szCs w:val="12"/>
              </w:rPr>
            </w:pPr>
            <w:r w:rsidRPr="001D1D0D">
              <w:rPr>
                <w:sz w:val="12"/>
                <w:szCs w:val="12"/>
              </w:rPr>
              <w:t>DTXSID8024151</w:t>
            </w:r>
          </w:p>
        </w:tc>
        <w:tc>
          <w:tcPr>
            <w:tcW w:w="1466" w:type="dxa"/>
            <w:noWrap/>
            <w:hideMark/>
          </w:tcPr>
          <w:p w14:paraId="48549CE9" w14:textId="77777777" w:rsidR="001D1D0D" w:rsidRPr="001D1D0D" w:rsidRDefault="001D1D0D" w:rsidP="006F4886">
            <w:pPr>
              <w:spacing w:line="360" w:lineRule="auto"/>
              <w:rPr>
                <w:sz w:val="12"/>
                <w:szCs w:val="12"/>
              </w:rPr>
            </w:pPr>
            <w:r w:rsidRPr="001D1D0D">
              <w:rPr>
                <w:sz w:val="12"/>
                <w:szCs w:val="12"/>
              </w:rPr>
              <w:t>Imazalil</w:t>
            </w:r>
          </w:p>
        </w:tc>
        <w:tc>
          <w:tcPr>
            <w:tcW w:w="864" w:type="dxa"/>
            <w:noWrap/>
            <w:hideMark/>
          </w:tcPr>
          <w:p w14:paraId="71146FBB" w14:textId="77777777" w:rsidR="001D1D0D" w:rsidRPr="001D1D0D" w:rsidRDefault="001D1D0D" w:rsidP="006F4886">
            <w:pPr>
              <w:spacing w:line="360" w:lineRule="auto"/>
              <w:rPr>
                <w:sz w:val="12"/>
                <w:szCs w:val="12"/>
              </w:rPr>
            </w:pPr>
            <w:r w:rsidRPr="001D1D0D">
              <w:rPr>
                <w:sz w:val="12"/>
                <w:szCs w:val="12"/>
              </w:rPr>
              <w:t>35554-44-0</w:t>
            </w:r>
          </w:p>
        </w:tc>
        <w:tc>
          <w:tcPr>
            <w:tcW w:w="1052" w:type="dxa"/>
            <w:noWrap/>
            <w:hideMark/>
          </w:tcPr>
          <w:p w14:paraId="380F5803" w14:textId="77777777" w:rsidR="001D1D0D" w:rsidRPr="001D1D0D" w:rsidRDefault="001D1D0D" w:rsidP="006F4886">
            <w:pPr>
              <w:spacing w:line="360" w:lineRule="auto"/>
              <w:rPr>
                <w:sz w:val="12"/>
                <w:szCs w:val="12"/>
              </w:rPr>
            </w:pPr>
            <w:r w:rsidRPr="001D1D0D">
              <w:rPr>
                <w:sz w:val="12"/>
                <w:szCs w:val="12"/>
              </w:rPr>
              <w:t>1.02</w:t>
            </w:r>
          </w:p>
        </w:tc>
        <w:tc>
          <w:tcPr>
            <w:tcW w:w="1011" w:type="dxa"/>
            <w:noWrap/>
            <w:hideMark/>
          </w:tcPr>
          <w:p w14:paraId="3FB04754" w14:textId="77777777" w:rsidR="001D1D0D" w:rsidRPr="001D1D0D" w:rsidRDefault="001D1D0D" w:rsidP="006F4886">
            <w:pPr>
              <w:spacing w:line="360" w:lineRule="auto"/>
              <w:rPr>
                <w:sz w:val="12"/>
                <w:szCs w:val="12"/>
              </w:rPr>
            </w:pPr>
            <w:r w:rsidRPr="001D1D0D">
              <w:rPr>
                <w:sz w:val="12"/>
                <w:szCs w:val="12"/>
              </w:rPr>
              <w:t>0.03</w:t>
            </w:r>
          </w:p>
        </w:tc>
        <w:tc>
          <w:tcPr>
            <w:tcW w:w="1081" w:type="dxa"/>
            <w:noWrap/>
            <w:hideMark/>
          </w:tcPr>
          <w:p w14:paraId="68AD2BFE" w14:textId="77777777" w:rsidR="001D1D0D" w:rsidRPr="001D1D0D" w:rsidRDefault="001D1D0D" w:rsidP="006F4886">
            <w:pPr>
              <w:spacing w:line="360" w:lineRule="auto"/>
              <w:rPr>
                <w:sz w:val="12"/>
                <w:szCs w:val="12"/>
              </w:rPr>
            </w:pPr>
            <w:r w:rsidRPr="001D1D0D">
              <w:rPr>
                <w:sz w:val="12"/>
                <w:szCs w:val="12"/>
              </w:rPr>
              <w:t>1.02</w:t>
            </w:r>
          </w:p>
        </w:tc>
        <w:tc>
          <w:tcPr>
            <w:tcW w:w="1040" w:type="dxa"/>
            <w:noWrap/>
            <w:hideMark/>
          </w:tcPr>
          <w:p w14:paraId="567D9E3E" w14:textId="77777777" w:rsidR="001D1D0D" w:rsidRPr="001D1D0D" w:rsidRDefault="001D1D0D" w:rsidP="006F4886">
            <w:pPr>
              <w:spacing w:line="360" w:lineRule="auto"/>
              <w:rPr>
                <w:sz w:val="12"/>
                <w:szCs w:val="12"/>
              </w:rPr>
            </w:pPr>
            <w:r w:rsidRPr="001D1D0D">
              <w:rPr>
                <w:sz w:val="12"/>
                <w:szCs w:val="12"/>
              </w:rPr>
              <w:t>0.03</w:t>
            </w:r>
          </w:p>
        </w:tc>
        <w:tc>
          <w:tcPr>
            <w:tcW w:w="551" w:type="dxa"/>
            <w:noWrap/>
            <w:hideMark/>
          </w:tcPr>
          <w:p w14:paraId="2C2C8ABD"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3D342CF"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1AB6EA59" w14:textId="77777777" w:rsidR="001D1D0D" w:rsidRPr="001D1D0D" w:rsidRDefault="001D1D0D" w:rsidP="006F4886">
            <w:pPr>
              <w:spacing w:line="360" w:lineRule="auto"/>
              <w:rPr>
                <w:sz w:val="12"/>
                <w:szCs w:val="12"/>
              </w:rPr>
            </w:pPr>
            <w:r w:rsidRPr="001D1D0D">
              <w:rPr>
                <w:sz w:val="12"/>
                <w:szCs w:val="12"/>
              </w:rPr>
              <w:t>0</w:t>
            </w:r>
          </w:p>
        </w:tc>
      </w:tr>
      <w:tr w:rsidR="001D1D0D" w:rsidRPr="001D1D0D" w14:paraId="4E16B243" w14:textId="77777777" w:rsidTr="001D1D0D">
        <w:trPr>
          <w:trHeight w:val="300"/>
        </w:trPr>
        <w:tc>
          <w:tcPr>
            <w:tcW w:w="1008" w:type="dxa"/>
            <w:noWrap/>
            <w:hideMark/>
          </w:tcPr>
          <w:p w14:paraId="6FA0E477" w14:textId="77777777" w:rsidR="001D1D0D" w:rsidRPr="001D1D0D" w:rsidRDefault="001D1D0D" w:rsidP="006F4886">
            <w:pPr>
              <w:spacing w:line="360" w:lineRule="auto"/>
              <w:rPr>
                <w:sz w:val="12"/>
                <w:szCs w:val="12"/>
              </w:rPr>
            </w:pPr>
            <w:r w:rsidRPr="001D1D0D">
              <w:rPr>
                <w:sz w:val="12"/>
                <w:szCs w:val="12"/>
              </w:rPr>
              <w:t>DTXSID9020247</w:t>
            </w:r>
          </w:p>
        </w:tc>
        <w:tc>
          <w:tcPr>
            <w:tcW w:w="1466" w:type="dxa"/>
            <w:noWrap/>
            <w:hideMark/>
          </w:tcPr>
          <w:p w14:paraId="0A69A7A3" w14:textId="77777777" w:rsidR="001D1D0D" w:rsidRPr="001D1D0D" w:rsidRDefault="001D1D0D" w:rsidP="006F4886">
            <w:pPr>
              <w:spacing w:line="360" w:lineRule="auto"/>
              <w:rPr>
                <w:sz w:val="12"/>
                <w:szCs w:val="12"/>
              </w:rPr>
            </w:pPr>
            <w:r w:rsidRPr="001D1D0D">
              <w:rPr>
                <w:sz w:val="12"/>
                <w:szCs w:val="12"/>
              </w:rPr>
              <w:t>Carbaryl</w:t>
            </w:r>
          </w:p>
        </w:tc>
        <w:tc>
          <w:tcPr>
            <w:tcW w:w="864" w:type="dxa"/>
            <w:noWrap/>
            <w:hideMark/>
          </w:tcPr>
          <w:p w14:paraId="1250DC2E" w14:textId="77777777" w:rsidR="001D1D0D" w:rsidRPr="001D1D0D" w:rsidRDefault="001D1D0D" w:rsidP="006F4886">
            <w:pPr>
              <w:spacing w:line="360" w:lineRule="auto"/>
              <w:rPr>
                <w:sz w:val="12"/>
                <w:szCs w:val="12"/>
              </w:rPr>
            </w:pPr>
            <w:r w:rsidRPr="001D1D0D">
              <w:rPr>
                <w:sz w:val="12"/>
                <w:szCs w:val="12"/>
              </w:rPr>
              <w:t>63-25-2</w:t>
            </w:r>
          </w:p>
        </w:tc>
        <w:tc>
          <w:tcPr>
            <w:tcW w:w="1052" w:type="dxa"/>
            <w:noWrap/>
            <w:hideMark/>
          </w:tcPr>
          <w:p w14:paraId="431B7A85" w14:textId="77777777" w:rsidR="001D1D0D" w:rsidRPr="001D1D0D" w:rsidRDefault="001D1D0D" w:rsidP="006F4886">
            <w:pPr>
              <w:spacing w:line="360" w:lineRule="auto"/>
              <w:rPr>
                <w:sz w:val="12"/>
                <w:szCs w:val="12"/>
              </w:rPr>
            </w:pPr>
            <w:r w:rsidRPr="001D1D0D">
              <w:rPr>
                <w:sz w:val="12"/>
                <w:szCs w:val="12"/>
              </w:rPr>
              <w:t>27.3</w:t>
            </w:r>
          </w:p>
        </w:tc>
        <w:tc>
          <w:tcPr>
            <w:tcW w:w="1011" w:type="dxa"/>
            <w:noWrap/>
            <w:hideMark/>
          </w:tcPr>
          <w:p w14:paraId="103827CC" w14:textId="77777777" w:rsidR="001D1D0D" w:rsidRPr="001D1D0D" w:rsidRDefault="001D1D0D" w:rsidP="006F4886">
            <w:pPr>
              <w:spacing w:line="360" w:lineRule="auto"/>
              <w:rPr>
                <w:sz w:val="12"/>
                <w:szCs w:val="12"/>
              </w:rPr>
            </w:pPr>
            <w:r w:rsidRPr="001D1D0D">
              <w:rPr>
                <w:sz w:val="12"/>
                <w:szCs w:val="12"/>
              </w:rPr>
              <w:t>0.692</w:t>
            </w:r>
          </w:p>
        </w:tc>
        <w:tc>
          <w:tcPr>
            <w:tcW w:w="1081" w:type="dxa"/>
            <w:noWrap/>
            <w:hideMark/>
          </w:tcPr>
          <w:p w14:paraId="555B6AAA" w14:textId="77777777" w:rsidR="001D1D0D" w:rsidRPr="001D1D0D" w:rsidRDefault="001D1D0D" w:rsidP="006F4886">
            <w:pPr>
              <w:spacing w:line="360" w:lineRule="auto"/>
              <w:rPr>
                <w:sz w:val="12"/>
                <w:szCs w:val="12"/>
              </w:rPr>
            </w:pPr>
            <w:r w:rsidRPr="001D1D0D">
              <w:rPr>
                <w:sz w:val="12"/>
                <w:szCs w:val="12"/>
              </w:rPr>
              <w:t>27.3</w:t>
            </w:r>
          </w:p>
        </w:tc>
        <w:tc>
          <w:tcPr>
            <w:tcW w:w="1040" w:type="dxa"/>
            <w:noWrap/>
            <w:hideMark/>
          </w:tcPr>
          <w:p w14:paraId="2F17E662" w14:textId="77777777" w:rsidR="001D1D0D" w:rsidRPr="001D1D0D" w:rsidRDefault="001D1D0D" w:rsidP="006F4886">
            <w:pPr>
              <w:spacing w:line="360" w:lineRule="auto"/>
              <w:rPr>
                <w:sz w:val="12"/>
                <w:szCs w:val="12"/>
              </w:rPr>
            </w:pPr>
            <w:r w:rsidRPr="001D1D0D">
              <w:rPr>
                <w:sz w:val="12"/>
                <w:szCs w:val="12"/>
              </w:rPr>
              <w:t>0.69</w:t>
            </w:r>
          </w:p>
        </w:tc>
        <w:tc>
          <w:tcPr>
            <w:tcW w:w="551" w:type="dxa"/>
            <w:noWrap/>
            <w:hideMark/>
          </w:tcPr>
          <w:p w14:paraId="42EE0349" w14:textId="77777777" w:rsidR="001D1D0D" w:rsidRPr="001D1D0D" w:rsidRDefault="001D1D0D" w:rsidP="006F4886">
            <w:pPr>
              <w:spacing w:line="360" w:lineRule="auto"/>
              <w:rPr>
                <w:sz w:val="12"/>
                <w:szCs w:val="12"/>
              </w:rPr>
            </w:pPr>
            <w:r w:rsidRPr="001D1D0D">
              <w:rPr>
                <w:sz w:val="12"/>
                <w:szCs w:val="12"/>
              </w:rPr>
              <w:t>OPERA</w:t>
            </w:r>
          </w:p>
        </w:tc>
        <w:tc>
          <w:tcPr>
            <w:tcW w:w="1147" w:type="dxa"/>
            <w:noWrap/>
            <w:hideMark/>
          </w:tcPr>
          <w:p w14:paraId="4000DE83" w14:textId="77777777" w:rsidR="001D1D0D" w:rsidRPr="001D1D0D" w:rsidRDefault="001D1D0D" w:rsidP="006F4886">
            <w:pPr>
              <w:spacing w:line="360" w:lineRule="auto"/>
              <w:rPr>
                <w:sz w:val="12"/>
                <w:szCs w:val="12"/>
              </w:rPr>
            </w:pPr>
            <w:r w:rsidRPr="001D1D0D">
              <w:rPr>
                <w:sz w:val="12"/>
                <w:szCs w:val="12"/>
              </w:rPr>
              <w:t>0</w:t>
            </w:r>
          </w:p>
        </w:tc>
        <w:tc>
          <w:tcPr>
            <w:tcW w:w="1087" w:type="dxa"/>
            <w:noWrap/>
            <w:hideMark/>
          </w:tcPr>
          <w:p w14:paraId="7C651D01" w14:textId="77777777" w:rsidR="001D1D0D" w:rsidRPr="001D1D0D" w:rsidRDefault="001D1D0D" w:rsidP="006F4886">
            <w:pPr>
              <w:spacing w:line="360" w:lineRule="auto"/>
              <w:rPr>
                <w:sz w:val="12"/>
                <w:szCs w:val="12"/>
              </w:rPr>
            </w:pPr>
            <w:r w:rsidRPr="001D1D0D">
              <w:rPr>
                <w:sz w:val="12"/>
                <w:szCs w:val="12"/>
              </w:rPr>
              <w:t>0.00126</w:t>
            </w:r>
          </w:p>
        </w:tc>
      </w:tr>
    </w:tbl>
    <w:p w14:paraId="32ACE51D" w14:textId="77777777" w:rsidR="001D1D0D" w:rsidRDefault="001D1D0D" w:rsidP="006F4886">
      <w:pPr>
        <w:spacing w:after="0" w:line="360" w:lineRule="auto"/>
      </w:pPr>
    </w:p>
    <w:p w14:paraId="4729F076" w14:textId="77777777" w:rsidR="001D1D0D" w:rsidRDefault="001D1D0D" w:rsidP="006F4886">
      <w:pPr>
        <w:spacing w:after="0" w:line="360" w:lineRule="auto"/>
      </w:pPr>
      <w:r>
        <w:br w:type="page"/>
      </w:r>
    </w:p>
    <w:p w14:paraId="4E417AC9" w14:textId="63F444C5" w:rsidR="00230A13" w:rsidRDefault="00230A13" w:rsidP="006F4886">
      <w:pPr>
        <w:spacing w:after="0" w:line="360" w:lineRule="auto"/>
      </w:pPr>
      <w:r>
        <w:lastRenderedPageBreak/>
        <w:t xml:space="preserve">Supplemental Table </w:t>
      </w:r>
      <w:r w:rsidR="001D1D0D">
        <w:t>7</w:t>
      </w:r>
      <w:r>
        <w:t xml:space="preserve">: Chemical-specific </w:t>
      </w:r>
      <w:r w:rsidR="00E737A5">
        <w:t>root mean square log</w:t>
      </w:r>
      <w:r w:rsidR="00E737A5" w:rsidRPr="00E737A5">
        <w:rPr>
          <w:vertAlign w:val="subscript"/>
        </w:rPr>
        <w:t>10</w:t>
      </w:r>
      <w:r w:rsidR="00E737A5">
        <w:t xml:space="preserve"> errors</w:t>
      </w:r>
      <w:r w:rsidR="00E84F98">
        <w:t xml:space="preserve"> for the full TK concentration time course data</w:t>
      </w:r>
      <w:r w:rsidR="00E737A5">
        <w:t xml:space="preserve"> by </w:t>
      </w:r>
      <w:proofErr w:type="gramStart"/>
      <w:r w:rsidR="00E737A5">
        <w:t>QSPRs</w:t>
      </w:r>
      <w:proofErr w:type="gramEnd"/>
    </w:p>
    <w:tbl>
      <w:tblPr>
        <w:tblStyle w:val="TableGrid"/>
        <w:tblW w:w="0" w:type="auto"/>
        <w:tblLook w:val="04A0" w:firstRow="1" w:lastRow="0" w:firstColumn="1" w:lastColumn="0" w:noHBand="0" w:noVBand="1"/>
      </w:tblPr>
      <w:tblGrid>
        <w:gridCol w:w="4181"/>
        <w:gridCol w:w="944"/>
        <w:gridCol w:w="674"/>
        <w:gridCol w:w="742"/>
        <w:gridCol w:w="674"/>
        <w:gridCol w:w="658"/>
        <w:gridCol w:w="776"/>
        <w:gridCol w:w="927"/>
      </w:tblGrid>
      <w:tr w:rsidR="00E84F98" w:rsidRPr="00E84F98" w14:paraId="481EBF9C" w14:textId="77777777" w:rsidTr="00E84F98">
        <w:trPr>
          <w:cantSplit/>
          <w:trHeight w:val="1296"/>
        </w:trPr>
        <w:tc>
          <w:tcPr>
            <w:tcW w:w="4920" w:type="dxa"/>
            <w:noWrap/>
            <w:hideMark/>
          </w:tcPr>
          <w:p w14:paraId="3539A318" w14:textId="77777777" w:rsidR="00E84F98" w:rsidRPr="00E84F98" w:rsidRDefault="00E84F98" w:rsidP="006F4886">
            <w:pPr>
              <w:spacing w:line="360" w:lineRule="auto"/>
            </w:pPr>
          </w:p>
        </w:tc>
        <w:tc>
          <w:tcPr>
            <w:tcW w:w="1080" w:type="dxa"/>
            <w:noWrap/>
            <w:textDirection w:val="btLr"/>
            <w:hideMark/>
          </w:tcPr>
          <w:p w14:paraId="7F329FAB" w14:textId="77777777" w:rsidR="00E84F98" w:rsidRPr="00E84F98" w:rsidRDefault="00E84F98" w:rsidP="006F4886">
            <w:pPr>
              <w:spacing w:line="360" w:lineRule="auto"/>
              <w:ind w:left="113" w:right="113"/>
            </w:pPr>
            <w:proofErr w:type="spellStart"/>
            <w:r w:rsidRPr="00E84F98">
              <w:t>FitsToData</w:t>
            </w:r>
            <w:proofErr w:type="spellEnd"/>
          </w:p>
        </w:tc>
        <w:tc>
          <w:tcPr>
            <w:tcW w:w="760" w:type="dxa"/>
            <w:noWrap/>
            <w:textDirection w:val="btLr"/>
            <w:hideMark/>
          </w:tcPr>
          <w:p w14:paraId="54244CB2" w14:textId="29836E78" w:rsidR="00E84F98" w:rsidRPr="00E84F98" w:rsidRDefault="006B78D6" w:rsidP="006F4886">
            <w:pPr>
              <w:spacing w:line="360" w:lineRule="auto"/>
              <w:ind w:left="113" w:right="113"/>
            </w:pPr>
            <w:r>
              <w:t>ADMET</w:t>
            </w:r>
          </w:p>
        </w:tc>
        <w:tc>
          <w:tcPr>
            <w:tcW w:w="840" w:type="dxa"/>
            <w:noWrap/>
            <w:textDirection w:val="btLr"/>
            <w:hideMark/>
          </w:tcPr>
          <w:p w14:paraId="0F9F1FF5" w14:textId="77777777" w:rsidR="00E84F98" w:rsidRPr="00E84F98" w:rsidRDefault="00E84F98" w:rsidP="006F4886">
            <w:pPr>
              <w:spacing w:line="360" w:lineRule="auto"/>
              <w:ind w:left="113" w:right="113"/>
            </w:pPr>
            <w:r w:rsidRPr="00E84F98">
              <w:t>Dawson</w:t>
            </w:r>
          </w:p>
        </w:tc>
        <w:tc>
          <w:tcPr>
            <w:tcW w:w="760" w:type="dxa"/>
            <w:noWrap/>
            <w:textDirection w:val="btLr"/>
            <w:hideMark/>
          </w:tcPr>
          <w:p w14:paraId="6699C4EE" w14:textId="77777777" w:rsidR="00E84F98" w:rsidRPr="00E84F98" w:rsidRDefault="00E84F98" w:rsidP="006F4886">
            <w:pPr>
              <w:spacing w:line="360" w:lineRule="auto"/>
              <w:ind w:left="113" w:right="113"/>
            </w:pPr>
            <w:proofErr w:type="spellStart"/>
            <w:r w:rsidRPr="00E84F98">
              <w:t>InVitro</w:t>
            </w:r>
            <w:proofErr w:type="spellEnd"/>
          </w:p>
        </w:tc>
        <w:tc>
          <w:tcPr>
            <w:tcW w:w="740" w:type="dxa"/>
            <w:noWrap/>
            <w:textDirection w:val="btLr"/>
            <w:hideMark/>
          </w:tcPr>
          <w:p w14:paraId="3424D0E1" w14:textId="77777777" w:rsidR="00E84F98" w:rsidRPr="00E84F98" w:rsidRDefault="00E84F98" w:rsidP="006F4886">
            <w:pPr>
              <w:spacing w:line="360" w:lineRule="auto"/>
              <w:ind w:left="113" w:right="113"/>
            </w:pPr>
            <w:r w:rsidRPr="00E84F98">
              <w:t>OPERA</w:t>
            </w:r>
          </w:p>
        </w:tc>
        <w:tc>
          <w:tcPr>
            <w:tcW w:w="880" w:type="dxa"/>
            <w:noWrap/>
            <w:textDirection w:val="btLr"/>
            <w:hideMark/>
          </w:tcPr>
          <w:p w14:paraId="036E093B" w14:textId="77777777" w:rsidR="00E84F98" w:rsidRPr="00E84F98" w:rsidRDefault="00E84F98" w:rsidP="006F4886">
            <w:pPr>
              <w:spacing w:line="360" w:lineRule="auto"/>
              <w:ind w:left="113" w:right="113"/>
            </w:pPr>
            <w:r w:rsidRPr="00E84F98">
              <w:t>Pradeep</w:t>
            </w:r>
          </w:p>
        </w:tc>
        <w:tc>
          <w:tcPr>
            <w:tcW w:w="1060" w:type="dxa"/>
            <w:noWrap/>
            <w:textDirection w:val="btLr"/>
            <w:hideMark/>
          </w:tcPr>
          <w:p w14:paraId="2F64C678" w14:textId="77777777" w:rsidR="00E84F98" w:rsidRPr="00E84F98" w:rsidRDefault="00E84F98" w:rsidP="006F4886">
            <w:pPr>
              <w:spacing w:line="360" w:lineRule="auto"/>
              <w:ind w:left="113" w:right="113"/>
            </w:pPr>
            <w:r w:rsidRPr="00E84F98">
              <w:t>Y-Random</w:t>
            </w:r>
          </w:p>
        </w:tc>
      </w:tr>
      <w:tr w:rsidR="00E84F98" w:rsidRPr="00E84F98" w14:paraId="3468EDA1" w14:textId="77777777" w:rsidTr="00E84F98">
        <w:trPr>
          <w:trHeight w:val="300"/>
        </w:trPr>
        <w:tc>
          <w:tcPr>
            <w:tcW w:w="4920" w:type="dxa"/>
            <w:noWrap/>
            <w:hideMark/>
          </w:tcPr>
          <w:p w14:paraId="5EA9B197" w14:textId="77777777" w:rsidR="00E84F98" w:rsidRPr="00E84F98" w:rsidRDefault="00E84F98" w:rsidP="006F4886">
            <w:pPr>
              <w:spacing w:line="360" w:lineRule="auto"/>
            </w:pPr>
            <w:r w:rsidRPr="00E84F98">
              <w:t>1,2-Dichloroethane</w:t>
            </w:r>
          </w:p>
        </w:tc>
        <w:tc>
          <w:tcPr>
            <w:tcW w:w="1080" w:type="dxa"/>
            <w:noWrap/>
            <w:hideMark/>
          </w:tcPr>
          <w:p w14:paraId="2F0ED99B" w14:textId="77777777" w:rsidR="00E84F98" w:rsidRPr="00E84F98" w:rsidRDefault="00E84F98" w:rsidP="006F4886">
            <w:pPr>
              <w:spacing w:line="360" w:lineRule="auto"/>
              <w:rPr>
                <w:sz w:val="18"/>
                <w:szCs w:val="18"/>
              </w:rPr>
            </w:pPr>
            <w:r w:rsidRPr="00E84F98">
              <w:rPr>
                <w:sz w:val="18"/>
                <w:szCs w:val="18"/>
              </w:rPr>
              <w:t>0.406</w:t>
            </w:r>
          </w:p>
        </w:tc>
        <w:tc>
          <w:tcPr>
            <w:tcW w:w="760" w:type="dxa"/>
            <w:noWrap/>
            <w:hideMark/>
          </w:tcPr>
          <w:p w14:paraId="67BECA6D" w14:textId="77777777" w:rsidR="00E84F98" w:rsidRPr="00E84F98" w:rsidRDefault="00E84F98" w:rsidP="006F4886">
            <w:pPr>
              <w:spacing w:line="360" w:lineRule="auto"/>
              <w:rPr>
                <w:sz w:val="18"/>
                <w:szCs w:val="18"/>
              </w:rPr>
            </w:pPr>
            <w:r w:rsidRPr="00E84F98">
              <w:rPr>
                <w:sz w:val="18"/>
                <w:szCs w:val="18"/>
              </w:rPr>
              <w:t>0.576</w:t>
            </w:r>
          </w:p>
        </w:tc>
        <w:tc>
          <w:tcPr>
            <w:tcW w:w="840" w:type="dxa"/>
            <w:noWrap/>
            <w:hideMark/>
          </w:tcPr>
          <w:p w14:paraId="1D689D81" w14:textId="77777777" w:rsidR="00E84F98" w:rsidRPr="00E84F98" w:rsidRDefault="00E84F98" w:rsidP="006F4886">
            <w:pPr>
              <w:spacing w:line="360" w:lineRule="auto"/>
              <w:rPr>
                <w:sz w:val="18"/>
                <w:szCs w:val="18"/>
              </w:rPr>
            </w:pPr>
            <w:r w:rsidRPr="00E84F98">
              <w:rPr>
                <w:sz w:val="18"/>
                <w:szCs w:val="18"/>
              </w:rPr>
              <w:t>1.05</w:t>
            </w:r>
          </w:p>
        </w:tc>
        <w:tc>
          <w:tcPr>
            <w:tcW w:w="760" w:type="dxa"/>
            <w:noWrap/>
            <w:hideMark/>
          </w:tcPr>
          <w:p w14:paraId="516F128A" w14:textId="77777777" w:rsidR="00E84F98" w:rsidRPr="00E84F98" w:rsidRDefault="00E84F98" w:rsidP="006F4886">
            <w:pPr>
              <w:spacing w:line="360" w:lineRule="auto"/>
              <w:rPr>
                <w:sz w:val="18"/>
                <w:szCs w:val="18"/>
              </w:rPr>
            </w:pPr>
            <w:r w:rsidRPr="00E84F98">
              <w:rPr>
                <w:sz w:val="18"/>
                <w:szCs w:val="18"/>
              </w:rPr>
              <w:t>1.11</w:t>
            </w:r>
          </w:p>
        </w:tc>
        <w:tc>
          <w:tcPr>
            <w:tcW w:w="740" w:type="dxa"/>
            <w:noWrap/>
            <w:hideMark/>
          </w:tcPr>
          <w:p w14:paraId="2D270636" w14:textId="77777777" w:rsidR="00E84F98" w:rsidRPr="00E84F98" w:rsidRDefault="00E84F98" w:rsidP="006F4886">
            <w:pPr>
              <w:spacing w:line="360" w:lineRule="auto"/>
              <w:rPr>
                <w:sz w:val="18"/>
                <w:szCs w:val="18"/>
              </w:rPr>
            </w:pPr>
            <w:r w:rsidRPr="00E84F98">
              <w:rPr>
                <w:sz w:val="18"/>
                <w:szCs w:val="18"/>
              </w:rPr>
              <w:t>0.957</w:t>
            </w:r>
          </w:p>
        </w:tc>
        <w:tc>
          <w:tcPr>
            <w:tcW w:w="880" w:type="dxa"/>
            <w:noWrap/>
            <w:hideMark/>
          </w:tcPr>
          <w:p w14:paraId="4D26036F" w14:textId="77777777" w:rsidR="00E84F98" w:rsidRPr="00E84F98" w:rsidRDefault="00E84F98" w:rsidP="006F4886">
            <w:pPr>
              <w:spacing w:line="360" w:lineRule="auto"/>
              <w:rPr>
                <w:sz w:val="18"/>
                <w:szCs w:val="18"/>
              </w:rPr>
            </w:pPr>
            <w:r w:rsidRPr="00E84F98">
              <w:rPr>
                <w:sz w:val="18"/>
                <w:szCs w:val="18"/>
              </w:rPr>
              <w:t>1.06</w:t>
            </w:r>
          </w:p>
        </w:tc>
        <w:tc>
          <w:tcPr>
            <w:tcW w:w="1060" w:type="dxa"/>
            <w:noWrap/>
            <w:hideMark/>
          </w:tcPr>
          <w:p w14:paraId="465E8D8B" w14:textId="77777777" w:rsidR="00E84F98" w:rsidRPr="00E84F98" w:rsidRDefault="00E84F98" w:rsidP="006F4886">
            <w:pPr>
              <w:spacing w:line="360" w:lineRule="auto"/>
              <w:rPr>
                <w:sz w:val="18"/>
                <w:szCs w:val="18"/>
              </w:rPr>
            </w:pPr>
            <w:r w:rsidRPr="00E84F98">
              <w:rPr>
                <w:sz w:val="18"/>
                <w:szCs w:val="18"/>
              </w:rPr>
              <w:t>0.65</w:t>
            </w:r>
          </w:p>
        </w:tc>
      </w:tr>
      <w:tr w:rsidR="00E84F98" w:rsidRPr="00E84F98" w14:paraId="709C1201" w14:textId="77777777" w:rsidTr="00E84F98">
        <w:trPr>
          <w:trHeight w:val="300"/>
        </w:trPr>
        <w:tc>
          <w:tcPr>
            <w:tcW w:w="4920" w:type="dxa"/>
            <w:noWrap/>
            <w:hideMark/>
          </w:tcPr>
          <w:p w14:paraId="3871150D" w14:textId="77777777" w:rsidR="00E84F98" w:rsidRPr="00E84F98" w:rsidRDefault="00E84F98" w:rsidP="006F4886">
            <w:pPr>
              <w:spacing w:line="360" w:lineRule="auto"/>
            </w:pPr>
            <w:r w:rsidRPr="00E84F98">
              <w:t>1,4-Dioxane</w:t>
            </w:r>
          </w:p>
        </w:tc>
        <w:tc>
          <w:tcPr>
            <w:tcW w:w="1080" w:type="dxa"/>
            <w:noWrap/>
            <w:hideMark/>
          </w:tcPr>
          <w:p w14:paraId="65416C36" w14:textId="77777777" w:rsidR="00E84F98" w:rsidRPr="00E84F98" w:rsidRDefault="00E84F98" w:rsidP="006F4886">
            <w:pPr>
              <w:spacing w:line="360" w:lineRule="auto"/>
              <w:rPr>
                <w:sz w:val="18"/>
                <w:szCs w:val="18"/>
              </w:rPr>
            </w:pPr>
            <w:r w:rsidRPr="00E84F98">
              <w:rPr>
                <w:sz w:val="18"/>
                <w:szCs w:val="18"/>
              </w:rPr>
              <w:t>0.598</w:t>
            </w:r>
          </w:p>
        </w:tc>
        <w:tc>
          <w:tcPr>
            <w:tcW w:w="760" w:type="dxa"/>
            <w:noWrap/>
            <w:hideMark/>
          </w:tcPr>
          <w:p w14:paraId="19E14151" w14:textId="77777777" w:rsidR="00E84F98" w:rsidRPr="00E84F98" w:rsidRDefault="00E84F98" w:rsidP="006F4886">
            <w:pPr>
              <w:spacing w:line="360" w:lineRule="auto"/>
              <w:rPr>
                <w:sz w:val="18"/>
                <w:szCs w:val="18"/>
              </w:rPr>
            </w:pPr>
            <w:r w:rsidRPr="00E84F98">
              <w:rPr>
                <w:sz w:val="18"/>
                <w:szCs w:val="18"/>
              </w:rPr>
              <w:t>1.79</w:t>
            </w:r>
          </w:p>
        </w:tc>
        <w:tc>
          <w:tcPr>
            <w:tcW w:w="840" w:type="dxa"/>
            <w:noWrap/>
            <w:hideMark/>
          </w:tcPr>
          <w:p w14:paraId="719370E7" w14:textId="77777777" w:rsidR="00E84F98" w:rsidRPr="00E84F98" w:rsidRDefault="00E84F98" w:rsidP="006F4886">
            <w:pPr>
              <w:spacing w:line="360" w:lineRule="auto"/>
              <w:rPr>
                <w:sz w:val="18"/>
                <w:szCs w:val="18"/>
              </w:rPr>
            </w:pPr>
            <w:r w:rsidRPr="00E84F98">
              <w:rPr>
                <w:sz w:val="18"/>
                <w:szCs w:val="18"/>
              </w:rPr>
              <w:t>1.82</w:t>
            </w:r>
          </w:p>
        </w:tc>
        <w:tc>
          <w:tcPr>
            <w:tcW w:w="760" w:type="dxa"/>
            <w:noWrap/>
            <w:hideMark/>
          </w:tcPr>
          <w:p w14:paraId="405F3BC3" w14:textId="77777777" w:rsidR="00E84F98" w:rsidRPr="00E84F98" w:rsidRDefault="00E84F98" w:rsidP="006F4886">
            <w:pPr>
              <w:spacing w:line="360" w:lineRule="auto"/>
              <w:rPr>
                <w:sz w:val="18"/>
                <w:szCs w:val="18"/>
              </w:rPr>
            </w:pPr>
            <w:r w:rsidRPr="00E84F98">
              <w:rPr>
                <w:sz w:val="18"/>
                <w:szCs w:val="18"/>
              </w:rPr>
              <w:t>1.82</w:t>
            </w:r>
          </w:p>
        </w:tc>
        <w:tc>
          <w:tcPr>
            <w:tcW w:w="740" w:type="dxa"/>
            <w:noWrap/>
            <w:hideMark/>
          </w:tcPr>
          <w:p w14:paraId="20848CC5" w14:textId="77777777" w:rsidR="00E84F98" w:rsidRPr="00E84F98" w:rsidRDefault="00E84F98" w:rsidP="006F4886">
            <w:pPr>
              <w:spacing w:line="360" w:lineRule="auto"/>
              <w:rPr>
                <w:sz w:val="18"/>
                <w:szCs w:val="18"/>
              </w:rPr>
            </w:pPr>
            <w:r w:rsidRPr="00E84F98">
              <w:rPr>
                <w:sz w:val="18"/>
                <w:szCs w:val="18"/>
              </w:rPr>
              <w:t>1.8</w:t>
            </w:r>
          </w:p>
        </w:tc>
        <w:tc>
          <w:tcPr>
            <w:tcW w:w="880" w:type="dxa"/>
            <w:noWrap/>
            <w:hideMark/>
          </w:tcPr>
          <w:p w14:paraId="18192EBF" w14:textId="77777777" w:rsidR="00E84F98" w:rsidRPr="00E84F98" w:rsidRDefault="00E84F98" w:rsidP="006F4886">
            <w:pPr>
              <w:spacing w:line="360" w:lineRule="auto"/>
              <w:rPr>
                <w:sz w:val="18"/>
                <w:szCs w:val="18"/>
              </w:rPr>
            </w:pPr>
            <w:r w:rsidRPr="00E84F98">
              <w:rPr>
                <w:sz w:val="18"/>
                <w:szCs w:val="18"/>
              </w:rPr>
              <w:t>1.83</w:t>
            </w:r>
          </w:p>
        </w:tc>
        <w:tc>
          <w:tcPr>
            <w:tcW w:w="1060" w:type="dxa"/>
            <w:noWrap/>
            <w:hideMark/>
          </w:tcPr>
          <w:p w14:paraId="19230C50" w14:textId="77777777" w:rsidR="00E84F98" w:rsidRPr="00E84F98" w:rsidRDefault="00E84F98" w:rsidP="006F4886">
            <w:pPr>
              <w:spacing w:line="360" w:lineRule="auto"/>
              <w:rPr>
                <w:sz w:val="18"/>
                <w:szCs w:val="18"/>
              </w:rPr>
            </w:pPr>
            <w:r w:rsidRPr="00E84F98">
              <w:rPr>
                <w:sz w:val="18"/>
                <w:szCs w:val="18"/>
              </w:rPr>
              <w:t>1.84</w:t>
            </w:r>
          </w:p>
        </w:tc>
      </w:tr>
      <w:tr w:rsidR="00E84F98" w:rsidRPr="00E84F98" w14:paraId="079BCFAC" w14:textId="77777777" w:rsidTr="00E84F98">
        <w:trPr>
          <w:trHeight w:val="300"/>
        </w:trPr>
        <w:tc>
          <w:tcPr>
            <w:tcW w:w="4920" w:type="dxa"/>
            <w:noWrap/>
            <w:hideMark/>
          </w:tcPr>
          <w:p w14:paraId="2E6BB25E" w14:textId="77777777" w:rsidR="00E84F98" w:rsidRPr="00E84F98" w:rsidRDefault="00E84F98" w:rsidP="006F4886">
            <w:pPr>
              <w:spacing w:line="360" w:lineRule="auto"/>
            </w:pPr>
            <w:r w:rsidRPr="00E84F98">
              <w:t>2-Hydroxy-4-methoxybenzophenone</w:t>
            </w:r>
          </w:p>
        </w:tc>
        <w:tc>
          <w:tcPr>
            <w:tcW w:w="1080" w:type="dxa"/>
            <w:noWrap/>
            <w:hideMark/>
          </w:tcPr>
          <w:p w14:paraId="74A67951" w14:textId="77777777" w:rsidR="00E84F98" w:rsidRPr="00E84F98" w:rsidRDefault="00E84F98" w:rsidP="006F4886">
            <w:pPr>
              <w:spacing w:line="360" w:lineRule="auto"/>
              <w:rPr>
                <w:sz w:val="18"/>
                <w:szCs w:val="18"/>
              </w:rPr>
            </w:pPr>
            <w:r w:rsidRPr="00E84F98">
              <w:rPr>
                <w:sz w:val="18"/>
                <w:szCs w:val="18"/>
              </w:rPr>
              <w:t>0.751</w:t>
            </w:r>
          </w:p>
        </w:tc>
        <w:tc>
          <w:tcPr>
            <w:tcW w:w="760" w:type="dxa"/>
            <w:noWrap/>
            <w:hideMark/>
          </w:tcPr>
          <w:p w14:paraId="318908F8" w14:textId="77777777" w:rsidR="00E84F98" w:rsidRPr="00E84F98" w:rsidRDefault="00E84F98" w:rsidP="006F4886">
            <w:pPr>
              <w:spacing w:line="360" w:lineRule="auto"/>
              <w:rPr>
                <w:sz w:val="18"/>
                <w:szCs w:val="18"/>
              </w:rPr>
            </w:pPr>
            <w:r w:rsidRPr="00E84F98">
              <w:rPr>
                <w:sz w:val="18"/>
                <w:szCs w:val="18"/>
              </w:rPr>
              <w:t>1.64</w:t>
            </w:r>
          </w:p>
        </w:tc>
        <w:tc>
          <w:tcPr>
            <w:tcW w:w="840" w:type="dxa"/>
            <w:noWrap/>
            <w:hideMark/>
          </w:tcPr>
          <w:p w14:paraId="7129E556" w14:textId="77777777" w:rsidR="00E84F98" w:rsidRPr="00E84F98" w:rsidRDefault="00E84F98" w:rsidP="006F4886">
            <w:pPr>
              <w:spacing w:line="360" w:lineRule="auto"/>
              <w:rPr>
                <w:sz w:val="18"/>
                <w:szCs w:val="18"/>
              </w:rPr>
            </w:pPr>
            <w:r w:rsidRPr="00E84F98">
              <w:rPr>
                <w:sz w:val="18"/>
                <w:szCs w:val="18"/>
              </w:rPr>
              <w:t>1.73</w:t>
            </w:r>
          </w:p>
        </w:tc>
        <w:tc>
          <w:tcPr>
            <w:tcW w:w="760" w:type="dxa"/>
            <w:noWrap/>
            <w:hideMark/>
          </w:tcPr>
          <w:p w14:paraId="6F500CE0" w14:textId="77777777" w:rsidR="00E84F98" w:rsidRPr="00E84F98" w:rsidRDefault="00E84F98" w:rsidP="006F4886">
            <w:pPr>
              <w:spacing w:line="360" w:lineRule="auto"/>
              <w:rPr>
                <w:sz w:val="18"/>
                <w:szCs w:val="18"/>
              </w:rPr>
            </w:pPr>
            <w:r w:rsidRPr="00E84F98">
              <w:rPr>
                <w:sz w:val="18"/>
                <w:szCs w:val="18"/>
              </w:rPr>
              <w:t>2</w:t>
            </w:r>
          </w:p>
        </w:tc>
        <w:tc>
          <w:tcPr>
            <w:tcW w:w="740" w:type="dxa"/>
            <w:noWrap/>
            <w:hideMark/>
          </w:tcPr>
          <w:p w14:paraId="6D0AD84C" w14:textId="77777777" w:rsidR="00E84F98" w:rsidRPr="00E84F98" w:rsidRDefault="00E84F98" w:rsidP="006F4886">
            <w:pPr>
              <w:spacing w:line="360" w:lineRule="auto"/>
              <w:rPr>
                <w:sz w:val="18"/>
                <w:szCs w:val="18"/>
              </w:rPr>
            </w:pPr>
            <w:r w:rsidRPr="00E84F98">
              <w:rPr>
                <w:sz w:val="18"/>
                <w:szCs w:val="18"/>
              </w:rPr>
              <w:t>1.98</w:t>
            </w:r>
          </w:p>
        </w:tc>
        <w:tc>
          <w:tcPr>
            <w:tcW w:w="880" w:type="dxa"/>
            <w:noWrap/>
            <w:hideMark/>
          </w:tcPr>
          <w:p w14:paraId="5418BD3D" w14:textId="77777777" w:rsidR="00E84F98" w:rsidRPr="00E84F98" w:rsidRDefault="00E84F98" w:rsidP="006F4886">
            <w:pPr>
              <w:spacing w:line="360" w:lineRule="auto"/>
              <w:rPr>
                <w:sz w:val="18"/>
                <w:szCs w:val="18"/>
              </w:rPr>
            </w:pPr>
            <w:r w:rsidRPr="00E84F98">
              <w:rPr>
                <w:sz w:val="18"/>
                <w:szCs w:val="18"/>
              </w:rPr>
              <w:t>1.87</w:t>
            </w:r>
          </w:p>
        </w:tc>
        <w:tc>
          <w:tcPr>
            <w:tcW w:w="1060" w:type="dxa"/>
            <w:noWrap/>
            <w:hideMark/>
          </w:tcPr>
          <w:p w14:paraId="5420C113" w14:textId="77777777" w:rsidR="00E84F98" w:rsidRPr="00E84F98" w:rsidRDefault="00E84F98" w:rsidP="006F4886">
            <w:pPr>
              <w:spacing w:line="360" w:lineRule="auto"/>
              <w:rPr>
                <w:sz w:val="18"/>
                <w:szCs w:val="18"/>
              </w:rPr>
            </w:pPr>
            <w:r w:rsidRPr="00E84F98">
              <w:rPr>
                <w:sz w:val="18"/>
                <w:szCs w:val="18"/>
              </w:rPr>
              <w:t>1.71</w:t>
            </w:r>
          </w:p>
        </w:tc>
      </w:tr>
      <w:tr w:rsidR="00E84F98" w:rsidRPr="00E84F98" w14:paraId="4E59C7F9" w14:textId="77777777" w:rsidTr="00E84F98">
        <w:trPr>
          <w:trHeight w:val="300"/>
        </w:trPr>
        <w:tc>
          <w:tcPr>
            <w:tcW w:w="4920" w:type="dxa"/>
            <w:noWrap/>
            <w:hideMark/>
          </w:tcPr>
          <w:p w14:paraId="7F7A9DD2" w14:textId="77777777" w:rsidR="00E84F98" w:rsidRPr="00E84F98" w:rsidRDefault="00E84F98" w:rsidP="006F4886">
            <w:pPr>
              <w:spacing w:line="360" w:lineRule="auto"/>
            </w:pPr>
            <w:r w:rsidRPr="00E84F98">
              <w:t>2-methylimidazole</w:t>
            </w:r>
          </w:p>
        </w:tc>
        <w:tc>
          <w:tcPr>
            <w:tcW w:w="1080" w:type="dxa"/>
            <w:noWrap/>
            <w:hideMark/>
          </w:tcPr>
          <w:p w14:paraId="1E05852A" w14:textId="77777777" w:rsidR="00E84F98" w:rsidRPr="00E84F98" w:rsidRDefault="00E84F98" w:rsidP="006F4886">
            <w:pPr>
              <w:spacing w:line="360" w:lineRule="auto"/>
              <w:rPr>
                <w:sz w:val="18"/>
                <w:szCs w:val="18"/>
              </w:rPr>
            </w:pPr>
            <w:r w:rsidRPr="00E84F98">
              <w:rPr>
                <w:sz w:val="18"/>
                <w:szCs w:val="18"/>
              </w:rPr>
              <w:t>0.157</w:t>
            </w:r>
          </w:p>
        </w:tc>
        <w:tc>
          <w:tcPr>
            <w:tcW w:w="760" w:type="dxa"/>
            <w:noWrap/>
            <w:hideMark/>
          </w:tcPr>
          <w:p w14:paraId="54D26A1B" w14:textId="77777777" w:rsidR="00E84F98" w:rsidRPr="00E84F98" w:rsidRDefault="00E84F98" w:rsidP="006F4886">
            <w:pPr>
              <w:spacing w:line="360" w:lineRule="auto"/>
              <w:rPr>
                <w:sz w:val="18"/>
                <w:szCs w:val="18"/>
              </w:rPr>
            </w:pPr>
            <w:r w:rsidRPr="00E84F98">
              <w:rPr>
                <w:sz w:val="18"/>
                <w:szCs w:val="18"/>
              </w:rPr>
              <w:t>1.36</w:t>
            </w:r>
          </w:p>
        </w:tc>
        <w:tc>
          <w:tcPr>
            <w:tcW w:w="840" w:type="dxa"/>
            <w:noWrap/>
            <w:hideMark/>
          </w:tcPr>
          <w:p w14:paraId="273D8373" w14:textId="77777777" w:rsidR="00E84F98" w:rsidRPr="00E84F98" w:rsidRDefault="00E84F98" w:rsidP="006F4886">
            <w:pPr>
              <w:spacing w:line="360" w:lineRule="auto"/>
              <w:rPr>
                <w:sz w:val="18"/>
                <w:szCs w:val="18"/>
              </w:rPr>
            </w:pPr>
            <w:r w:rsidRPr="00E84F98">
              <w:rPr>
                <w:sz w:val="18"/>
                <w:szCs w:val="18"/>
              </w:rPr>
              <w:t>1.36</w:t>
            </w:r>
          </w:p>
        </w:tc>
        <w:tc>
          <w:tcPr>
            <w:tcW w:w="760" w:type="dxa"/>
            <w:noWrap/>
            <w:hideMark/>
          </w:tcPr>
          <w:p w14:paraId="7DE88CFE" w14:textId="77777777" w:rsidR="00E84F98" w:rsidRPr="00E84F98" w:rsidRDefault="00E84F98" w:rsidP="006F4886">
            <w:pPr>
              <w:spacing w:line="360" w:lineRule="auto"/>
              <w:rPr>
                <w:sz w:val="18"/>
                <w:szCs w:val="18"/>
              </w:rPr>
            </w:pPr>
            <w:r w:rsidRPr="00E84F98">
              <w:rPr>
                <w:sz w:val="18"/>
                <w:szCs w:val="18"/>
              </w:rPr>
              <w:t>1.36</w:t>
            </w:r>
          </w:p>
        </w:tc>
        <w:tc>
          <w:tcPr>
            <w:tcW w:w="740" w:type="dxa"/>
            <w:noWrap/>
            <w:hideMark/>
          </w:tcPr>
          <w:p w14:paraId="5D75F1A5" w14:textId="77777777" w:rsidR="00E84F98" w:rsidRPr="00E84F98" w:rsidRDefault="00E84F98" w:rsidP="006F4886">
            <w:pPr>
              <w:spacing w:line="360" w:lineRule="auto"/>
              <w:rPr>
                <w:sz w:val="18"/>
                <w:szCs w:val="18"/>
              </w:rPr>
            </w:pPr>
            <w:r w:rsidRPr="00E84F98">
              <w:rPr>
                <w:sz w:val="18"/>
                <w:szCs w:val="18"/>
              </w:rPr>
              <w:t>1.36</w:t>
            </w:r>
          </w:p>
        </w:tc>
        <w:tc>
          <w:tcPr>
            <w:tcW w:w="880" w:type="dxa"/>
            <w:noWrap/>
            <w:hideMark/>
          </w:tcPr>
          <w:p w14:paraId="10C42D12" w14:textId="77777777" w:rsidR="00E84F98" w:rsidRPr="00E84F98" w:rsidRDefault="00E84F98" w:rsidP="006F4886">
            <w:pPr>
              <w:spacing w:line="360" w:lineRule="auto"/>
              <w:rPr>
                <w:sz w:val="18"/>
                <w:szCs w:val="18"/>
              </w:rPr>
            </w:pPr>
            <w:r w:rsidRPr="00E84F98">
              <w:rPr>
                <w:sz w:val="18"/>
                <w:szCs w:val="18"/>
              </w:rPr>
              <w:t>1.36</w:t>
            </w:r>
          </w:p>
        </w:tc>
        <w:tc>
          <w:tcPr>
            <w:tcW w:w="1060" w:type="dxa"/>
            <w:noWrap/>
            <w:hideMark/>
          </w:tcPr>
          <w:p w14:paraId="5101D51E" w14:textId="77777777" w:rsidR="00E84F98" w:rsidRPr="00E84F98" w:rsidRDefault="00E84F98" w:rsidP="006F4886">
            <w:pPr>
              <w:spacing w:line="360" w:lineRule="auto"/>
              <w:rPr>
                <w:sz w:val="18"/>
                <w:szCs w:val="18"/>
              </w:rPr>
            </w:pPr>
            <w:r w:rsidRPr="00E84F98">
              <w:rPr>
                <w:sz w:val="18"/>
                <w:szCs w:val="18"/>
              </w:rPr>
              <w:t>1.36</w:t>
            </w:r>
          </w:p>
        </w:tc>
      </w:tr>
      <w:tr w:rsidR="00E84F98" w:rsidRPr="00E84F98" w14:paraId="3137004A" w14:textId="77777777" w:rsidTr="00E84F98">
        <w:trPr>
          <w:trHeight w:val="300"/>
        </w:trPr>
        <w:tc>
          <w:tcPr>
            <w:tcW w:w="4920" w:type="dxa"/>
            <w:noWrap/>
            <w:hideMark/>
          </w:tcPr>
          <w:p w14:paraId="655980C2" w14:textId="77777777" w:rsidR="00E84F98" w:rsidRPr="00E84F98" w:rsidRDefault="00E84F98" w:rsidP="006F4886">
            <w:pPr>
              <w:spacing w:line="360" w:lineRule="auto"/>
            </w:pPr>
            <w:r w:rsidRPr="00E84F98">
              <w:t>2-Methyltetrahydrofuran</w:t>
            </w:r>
          </w:p>
        </w:tc>
        <w:tc>
          <w:tcPr>
            <w:tcW w:w="1080" w:type="dxa"/>
            <w:noWrap/>
            <w:hideMark/>
          </w:tcPr>
          <w:p w14:paraId="35AD827F" w14:textId="77777777" w:rsidR="00E84F98" w:rsidRPr="00E84F98" w:rsidRDefault="00E84F98" w:rsidP="006F4886">
            <w:pPr>
              <w:spacing w:line="360" w:lineRule="auto"/>
              <w:rPr>
                <w:sz w:val="18"/>
                <w:szCs w:val="18"/>
              </w:rPr>
            </w:pPr>
            <w:r w:rsidRPr="00E84F98">
              <w:rPr>
                <w:sz w:val="18"/>
                <w:szCs w:val="18"/>
              </w:rPr>
              <w:t>0.731</w:t>
            </w:r>
          </w:p>
        </w:tc>
        <w:tc>
          <w:tcPr>
            <w:tcW w:w="760" w:type="dxa"/>
            <w:noWrap/>
            <w:hideMark/>
          </w:tcPr>
          <w:p w14:paraId="5C740AD1" w14:textId="77777777" w:rsidR="00E84F98" w:rsidRPr="00E84F98" w:rsidRDefault="00E84F98" w:rsidP="006F4886">
            <w:pPr>
              <w:spacing w:line="360" w:lineRule="auto"/>
              <w:rPr>
                <w:sz w:val="18"/>
                <w:szCs w:val="18"/>
              </w:rPr>
            </w:pPr>
            <w:r w:rsidRPr="00E84F98">
              <w:rPr>
                <w:sz w:val="18"/>
                <w:szCs w:val="18"/>
              </w:rPr>
              <w:t>1.25</w:t>
            </w:r>
          </w:p>
        </w:tc>
        <w:tc>
          <w:tcPr>
            <w:tcW w:w="840" w:type="dxa"/>
            <w:noWrap/>
            <w:hideMark/>
          </w:tcPr>
          <w:p w14:paraId="6ACFD51B" w14:textId="77777777" w:rsidR="00E84F98" w:rsidRPr="00E84F98" w:rsidRDefault="00E84F98" w:rsidP="006F4886">
            <w:pPr>
              <w:spacing w:line="360" w:lineRule="auto"/>
              <w:rPr>
                <w:sz w:val="18"/>
                <w:szCs w:val="18"/>
              </w:rPr>
            </w:pPr>
            <w:r w:rsidRPr="00E84F98">
              <w:rPr>
                <w:sz w:val="18"/>
                <w:szCs w:val="18"/>
              </w:rPr>
              <w:t>1.89</w:t>
            </w:r>
          </w:p>
        </w:tc>
        <w:tc>
          <w:tcPr>
            <w:tcW w:w="760" w:type="dxa"/>
            <w:noWrap/>
            <w:hideMark/>
          </w:tcPr>
          <w:p w14:paraId="422F5D34" w14:textId="77777777" w:rsidR="00E84F98" w:rsidRPr="00E84F98" w:rsidRDefault="00E84F98" w:rsidP="006F4886">
            <w:pPr>
              <w:spacing w:line="360" w:lineRule="auto"/>
              <w:rPr>
                <w:sz w:val="18"/>
                <w:szCs w:val="18"/>
              </w:rPr>
            </w:pPr>
            <w:r w:rsidRPr="00E84F98">
              <w:rPr>
                <w:sz w:val="18"/>
                <w:szCs w:val="18"/>
              </w:rPr>
              <w:t>1.89</w:t>
            </w:r>
          </w:p>
        </w:tc>
        <w:tc>
          <w:tcPr>
            <w:tcW w:w="740" w:type="dxa"/>
            <w:noWrap/>
            <w:hideMark/>
          </w:tcPr>
          <w:p w14:paraId="2E17590D" w14:textId="77777777" w:rsidR="00E84F98" w:rsidRPr="00E84F98" w:rsidRDefault="00E84F98" w:rsidP="006F4886">
            <w:pPr>
              <w:spacing w:line="360" w:lineRule="auto"/>
              <w:rPr>
                <w:sz w:val="18"/>
                <w:szCs w:val="18"/>
              </w:rPr>
            </w:pPr>
            <w:r w:rsidRPr="00E84F98">
              <w:rPr>
                <w:sz w:val="18"/>
                <w:szCs w:val="18"/>
              </w:rPr>
              <w:t>1.94</w:t>
            </w:r>
          </w:p>
        </w:tc>
        <w:tc>
          <w:tcPr>
            <w:tcW w:w="880" w:type="dxa"/>
            <w:noWrap/>
            <w:hideMark/>
          </w:tcPr>
          <w:p w14:paraId="50C0144C" w14:textId="77777777" w:rsidR="00E84F98" w:rsidRPr="00E84F98" w:rsidRDefault="00E84F98" w:rsidP="006F4886">
            <w:pPr>
              <w:spacing w:line="360" w:lineRule="auto"/>
              <w:rPr>
                <w:sz w:val="18"/>
                <w:szCs w:val="18"/>
              </w:rPr>
            </w:pPr>
            <w:r w:rsidRPr="00E84F98">
              <w:rPr>
                <w:sz w:val="18"/>
                <w:szCs w:val="18"/>
              </w:rPr>
              <w:t>1.99</w:t>
            </w:r>
          </w:p>
        </w:tc>
        <w:tc>
          <w:tcPr>
            <w:tcW w:w="1060" w:type="dxa"/>
            <w:noWrap/>
            <w:hideMark/>
          </w:tcPr>
          <w:p w14:paraId="73D799DF" w14:textId="77777777" w:rsidR="00E84F98" w:rsidRPr="00E84F98" w:rsidRDefault="00E84F98" w:rsidP="006F4886">
            <w:pPr>
              <w:spacing w:line="360" w:lineRule="auto"/>
              <w:rPr>
                <w:sz w:val="18"/>
                <w:szCs w:val="18"/>
              </w:rPr>
            </w:pPr>
            <w:r w:rsidRPr="00E84F98">
              <w:rPr>
                <w:sz w:val="18"/>
                <w:szCs w:val="18"/>
              </w:rPr>
              <w:t>1.91</w:t>
            </w:r>
          </w:p>
        </w:tc>
      </w:tr>
      <w:tr w:rsidR="00E84F98" w:rsidRPr="00E84F98" w14:paraId="6C92E401" w14:textId="77777777" w:rsidTr="00E84F98">
        <w:trPr>
          <w:trHeight w:val="300"/>
        </w:trPr>
        <w:tc>
          <w:tcPr>
            <w:tcW w:w="4920" w:type="dxa"/>
            <w:noWrap/>
            <w:hideMark/>
          </w:tcPr>
          <w:p w14:paraId="2612EF86" w14:textId="77777777" w:rsidR="00E84F98" w:rsidRPr="00E84F98" w:rsidRDefault="00E84F98" w:rsidP="006F4886">
            <w:pPr>
              <w:spacing w:line="360" w:lineRule="auto"/>
            </w:pPr>
            <w:r w:rsidRPr="00E84F98">
              <w:t>2,3,7,8-Tetrachlorodibenzo-p-dioxin</w:t>
            </w:r>
          </w:p>
        </w:tc>
        <w:tc>
          <w:tcPr>
            <w:tcW w:w="1080" w:type="dxa"/>
            <w:noWrap/>
            <w:hideMark/>
          </w:tcPr>
          <w:p w14:paraId="3F7BBCF3" w14:textId="77777777" w:rsidR="00E84F98" w:rsidRPr="00E84F98" w:rsidRDefault="00E84F98" w:rsidP="006F4886">
            <w:pPr>
              <w:spacing w:line="360" w:lineRule="auto"/>
              <w:rPr>
                <w:sz w:val="18"/>
                <w:szCs w:val="18"/>
              </w:rPr>
            </w:pPr>
            <w:r w:rsidRPr="00E84F98">
              <w:rPr>
                <w:sz w:val="18"/>
                <w:szCs w:val="18"/>
              </w:rPr>
              <w:t>0.417</w:t>
            </w:r>
          </w:p>
        </w:tc>
        <w:tc>
          <w:tcPr>
            <w:tcW w:w="760" w:type="dxa"/>
            <w:noWrap/>
            <w:hideMark/>
          </w:tcPr>
          <w:p w14:paraId="090C84E1" w14:textId="77777777" w:rsidR="00E84F98" w:rsidRPr="00E84F98" w:rsidRDefault="00E84F98" w:rsidP="006F4886">
            <w:pPr>
              <w:spacing w:line="360" w:lineRule="auto"/>
              <w:rPr>
                <w:sz w:val="18"/>
                <w:szCs w:val="18"/>
              </w:rPr>
            </w:pPr>
            <w:r w:rsidRPr="00E84F98">
              <w:rPr>
                <w:sz w:val="18"/>
                <w:szCs w:val="18"/>
              </w:rPr>
              <w:t>0.417</w:t>
            </w:r>
          </w:p>
        </w:tc>
        <w:tc>
          <w:tcPr>
            <w:tcW w:w="840" w:type="dxa"/>
            <w:noWrap/>
            <w:hideMark/>
          </w:tcPr>
          <w:p w14:paraId="405273F8" w14:textId="77777777" w:rsidR="00E84F98" w:rsidRPr="00E84F98" w:rsidRDefault="00E84F98" w:rsidP="006F4886">
            <w:pPr>
              <w:spacing w:line="360" w:lineRule="auto"/>
              <w:rPr>
                <w:sz w:val="18"/>
                <w:szCs w:val="18"/>
              </w:rPr>
            </w:pPr>
            <w:r w:rsidRPr="00E84F98">
              <w:rPr>
                <w:sz w:val="18"/>
                <w:szCs w:val="18"/>
              </w:rPr>
              <w:t>0.417</w:t>
            </w:r>
          </w:p>
        </w:tc>
        <w:tc>
          <w:tcPr>
            <w:tcW w:w="760" w:type="dxa"/>
            <w:noWrap/>
            <w:hideMark/>
          </w:tcPr>
          <w:p w14:paraId="3637CED4" w14:textId="77777777" w:rsidR="00E84F98" w:rsidRPr="00E84F98" w:rsidRDefault="00E84F98" w:rsidP="006F4886">
            <w:pPr>
              <w:spacing w:line="360" w:lineRule="auto"/>
              <w:rPr>
                <w:sz w:val="18"/>
                <w:szCs w:val="18"/>
              </w:rPr>
            </w:pPr>
            <w:r w:rsidRPr="00E84F98">
              <w:rPr>
                <w:sz w:val="18"/>
                <w:szCs w:val="18"/>
              </w:rPr>
              <w:t>0.417</w:t>
            </w:r>
          </w:p>
        </w:tc>
        <w:tc>
          <w:tcPr>
            <w:tcW w:w="740" w:type="dxa"/>
            <w:noWrap/>
            <w:hideMark/>
          </w:tcPr>
          <w:p w14:paraId="16067DC6" w14:textId="77777777" w:rsidR="00E84F98" w:rsidRPr="00E84F98" w:rsidRDefault="00E84F98" w:rsidP="006F4886">
            <w:pPr>
              <w:spacing w:line="360" w:lineRule="auto"/>
              <w:rPr>
                <w:sz w:val="18"/>
                <w:szCs w:val="18"/>
              </w:rPr>
            </w:pPr>
            <w:r w:rsidRPr="00E84F98">
              <w:rPr>
                <w:sz w:val="18"/>
                <w:szCs w:val="18"/>
              </w:rPr>
              <w:t>0.417</w:t>
            </w:r>
          </w:p>
        </w:tc>
        <w:tc>
          <w:tcPr>
            <w:tcW w:w="880" w:type="dxa"/>
            <w:noWrap/>
            <w:hideMark/>
          </w:tcPr>
          <w:p w14:paraId="1213D7D8" w14:textId="77777777" w:rsidR="00E84F98" w:rsidRPr="00E84F98" w:rsidRDefault="00E84F98" w:rsidP="006F4886">
            <w:pPr>
              <w:spacing w:line="360" w:lineRule="auto"/>
              <w:rPr>
                <w:sz w:val="18"/>
                <w:szCs w:val="18"/>
              </w:rPr>
            </w:pPr>
            <w:r w:rsidRPr="00E84F98">
              <w:rPr>
                <w:sz w:val="18"/>
                <w:szCs w:val="18"/>
              </w:rPr>
              <w:t>0.417</w:t>
            </w:r>
          </w:p>
        </w:tc>
        <w:tc>
          <w:tcPr>
            <w:tcW w:w="1060" w:type="dxa"/>
            <w:noWrap/>
            <w:hideMark/>
          </w:tcPr>
          <w:p w14:paraId="1E4C34D0" w14:textId="77777777" w:rsidR="00E84F98" w:rsidRPr="00E84F98" w:rsidRDefault="00E84F98" w:rsidP="006F4886">
            <w:pPr>
              <w:spacing w:line="360" w:lineRule="auto"/>
              <w:rPr>
                <w:sz w:val="18"/>
                <w:szCs w:val="18"/>
              </w:rPr>
            </w:pPr>
            <w:r w:rsidRPr="00E84F98">
              <w:rPr>
                <w:sz w:val="18"/>
                <w:szCs w:val="18"/>
              </w:rPr>
              <w:t>0.417</w:t>
            </w:r>
          </w:p>
        </w:tc>
      </w:tr>
      <w:tr w:rsidR="00E84F98" w:rsidRPr="00E84F98" w14:paraId="64EE79D5" w14:textId="77777777" w:rsidTr="00E84F98">
        <w:trPr>
          <w:trHeight w:val="300"/>
        </w:trPr>
        <w:tc>
          <w:tcPr>
            <w:tcW w:w="4920" w:type="dxa"/>
            <w:noWrap/>
            <w:hideMark/>
          </w:tcPr>
          <w:p w14:paraId="5A41EF66" w14:textId="77777777" w:rsidR="00E84F98" w:rsidRPr="00E84F98" w:rsidRDefault="00E84F98" w:rsidP="006F4886">
            <w:pPr>
              <w:spacing w:line="360" w:lineRule="auto"/>
            </w:pPr>
            <w:r w:rsidRPr="00E84F98">
              <w:t>2,4-D</w:t>
            </w:r>
          </w:p>
        </w:tc>
        <w:tc>
          <w:tcPr>
            <w:tcW w:w="1080" w:type="dxa"/>
            <w:noWrap/>
            <w:hideMark/>
          </w:tcPr>
          <w:p w14:paraId="2E8A11C5" w14:textId="77777777" w:rsidR="00E84F98" w:rsidRPr="00E84F98" w:rsidRDefault="00E84F98" w:rsidP="006F4886">
            <w:pPr>
              <w:spacing w:line="360" w:lineRule="auto"/>
              <w:rPr>
                <w:sz w:val="18"/>
                <w:szCs w:val="18"/>
              </w:rPr>
            </w:pPr>
            <w:r w:rsidRPr="00E84F98">
              <w:rPr>
                <w:sz w:val="18"/>
                <w:szCs w:val="18"/>
              </w:rPr>
              <w:t>0.476</w:t>
            </w:r>
          </w:p>
        </w:tc>
        <w:tc>
          <w:tcPr>
            <w:tcW w:w="760" w:type="dxa"/>
            <w:noWrap/>
            <w:hideMark/>
          </w:tcPr>
          <w:p w14:paraId="01D873C2" w14:textId="77777777" w:rsidR="00E84F98" w:rsidRPr="00E84F98" w:rsidRDefault="00E84F98" w:rsidP="006F4886">
            <w:pPr>
              <w:spacing w:line="360" w:lineRule="auto"/>
              <w:rPr>
                <w:sz w:val="18"/>
                <w:szCs w:val="18"/>
              </w:rPr>
            </w:pPr>
            <w:r w:rsidRPr="00E84F98">
              <w:rPr>
                <w:sz w:val="18"/>
                <w:szCs w:val="18"/>
              </w:rPr>
              <w:t>1.16</w:t>
            </w:r>
          </w:p>
        </w:tc>
        <w:tc>
          <w:tcPr>
            <w:tcW w:w="840" w:type="dxa"/>
            <w:noWrap/>
            <w:hideMark/>
          </w:tcPr>
          <w:p w14:paraId="67DD8E00" w14:textId="77777777" w:rsidR="00E84F98" w:rsidRPr="00E84F98" w:rsidRDefault="00E84F98" w:rsidP="006F4886">
            <w:pPr>
              <w:spacing w:line="360" w:lineRule="auto"/>
              <w:rPr>
                <w:sz w:val="18"/>
                <w:szCs w:val="18"/>
              </w:rPr>
            </w:pPr>
            <w:r w:rsidRPr="00E84F98">
              <w:rPr>
                <w:sz w:val="18"/>
                <w:szCs w:val="18"/>
              </w:rPr>
              <w:t>0.696</w:t>
            </w:r>
          </w:p>
        </w:tc>
        <w:tc>
          <w:tcPr>
            <w:tcW w:w="760" w:type="dxa"/>
            <w:noWrap/>
            <w:hideMark/>
          </w:tcPr>
          <w:p w14:paraId="399D7C81" w14:textId="77777777" w:rsidR="00E84F98" w:rsidRPr="00E84F98" w:rsidRDefault="00E84F98" w:rsidP="006F4886">
            <w:pPr>
              <w:spacing w:line="360" w:lineRule="auto"/>
              <w:rPr>
                <w:sz w:val="18"/>
                <w:szCs w:val="18"/>
              </w:rPr>
            </w:pPr>
            <w:r w:rsidRPr="00E84F98">
              <w:rPr>
                <w:sz w:val="18"/>
                <w:szCs w:val="18"/>
              </w:rPr>
              <w:t>0.624</w:t>
            </w:r>
          </w:p>
        </w:tc>
        <w:tc>
          <w:tcPr>
            <w:tcW w:w="740" w:type="dxa"/>
            <w:noWrap/>
            <w:hideMark/>
          </w:tcPr>
          <w:p w14:paraId="69BE3DEC" w14:textId="77777777" w:rsidR="00E84F98" w:rsidRPr="00E84F98" w:rsidRDefault="00E84F98" w:rsidP="006F4886">
            <w:pPr>
              <w:spacing w:line="360" w:lineRule="auto"/>
              <w:rPr>
                <w:sz w:val="18"/>
                <w:szCs w:val="18"/>
              </w:rPr>
            </w:pPr>
            <w:r w:rsidRPr="00E84F98">
              <w:rPr>
                <w:sz w:val="18"/>
                <w:szCs w:val="18"/>
              </w:rPr>
              <w:t>0.624</w:t>
            </w:r>
          </w:p>
        </w:tc>
        <w:tc>
          <w:tcPr>
            <w:tcW w:w="880" w:type="dxa"/>
            <w:noWrap/>
            <w:hideMark/>
          </w:tcPr>
          <w:p w14:paraId="425A7780" w14:textId="77777777" w:rsidR="00E84F98" w:rsidRPr="00E84F98" w:rsidRDefault="00E84F98" w:rsidP="006F4886">
            <w:pPr>
              <w:spacing w:line="360" w:lineRule="auto"/>
              <w:rPr>
                <w:sz w:val="18"/>
                <w:szCs w:val="18"/>
              </w:rPr>
            </w:pPr>
            <w:r w:rsidRPr="00E84F98">
              <w:rPr>
                <w:sz w:val="18"/>
                <w:szCs w:val="18"/>
              </w:rPr>
              <w:t>1.14</w:t>
            </w:r>
          </w:p>
        </w:tc>
        <w:tc>
          <w:tcPr>
            <w:tcW w:w="1060" w:type="dxa"/>
            <w:noWrap/>
            <w:hideMark/>
          </w:tcPr>
          <w:p w14:paraId="23A75181" w14:textId="77777777" w:rsidR="00E84F98" w:rsidRPr="00E84F98" w:rsidRDefault="00E84F98" w:rsidP="006F4886">
            <w:pPr>
              <w:spacing w:line="360" w:lineRule="auto"/>
              <w:rPr>
                <w:sz w:val="18"/>
                <w:szCs w:val="18"/>
              </w:rPr>
            </w:pPr>
            <w:r w:rsidRPr="00E84F98">
              <w:rPr>
                <w:sz w:val="18"/>
                <w:szCs w:val="18"/>
              </w:rPr>
              <w:t>1.68</w:t>
            </w:r>
          </w:p>
        </w:tc>
      </w:tr>
      <w:tr w:rsidR="00E84F98" w:rsidRPr="00E84F98" w14:paraId="5EBA34AE" w14:textId="77777777" w:rsidTr="00E84F98">
        <w:trPr>
          <w:trHeight w:val="300"/>
        </w:trPr>
        <w:tc>
          <w:tcPr>
            <w:tcW w:w="4920" w:type="dxa"/>
            <w:noWrap/>
            <w:hideMark/>
          </w:tcPr>
          <w:p w14:paraId="2BC4D485" w14:textId="77777777" w:rsidR="00E84F98" w:rsidRPr="00E84F98" w:rsidRDefault="00E84F98" w:rsidP="006F4886">
            <w:pPr>
              <w:spacing w:line="360" w:lineRule="auto"/>
            </w:pPr>
            <w:r w:rsidRPr="00E84F98">
              <w:t>4-methylimidazole</w:t>
            </w:r>
          </w:p>
        </w:tc>
        <w:tc>
          <w:tcPr>
            <w:tcW w:w="1080" w:type="dxa"/>
            <w:noWrap/>
            <w:hideMark/>
          </w:tcPr>
          <w:p w14:paraId="3919BA9F" w14:textId="77777777" w:rsidR="00E84F98" w:rsidRPr="00E84F98" w:rsidRDefault="00E84F98" w:rsidP="006F4886">
            <w:pPr>
              <w:spacing w:line="360" w:lineRule="auto"/>
              <w:rPr>
                <w:sz w:val="18"/>
                <w:szCs w:val="18"/>
              </w:rPr>
            </w:pPr>
            <w:r w:rsidRPr="00E84F98">
              <w:rPr>
                <w:sz w:val="18"/>
                <w:szCs w:val="18"/>
              </w:rPr>
              <w:t>0.21</w:t>
            </w:r>
          </w:p>
        </w:tc>
        <w:tc>
          <w:tcPr>
            <w:tcW w:w="760" w:type="dxa"/>
            <w:noWrap/>
            <w:hideMark/>
          </w:tcPr>
          <w:p w14:paraId="2B194A78"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044A95DE" w14:textId="77777777" w:rsidR="00E84F98" w:rsidRPr="00E84F98" w:rsidRDefault="00E84F98" w:rsidP="006F4886">
            <w:pPr>
              <w:spacing w:line="360" w:lineRule="auto"/>
              <w:rPr>
                <w:sz w:val="18"/>
                <w:szCs w:val="18"/>
              </w:rPr>
            </w:pPr>
            <w:r w:rsidRPr="00E84F98">
              <w:rPr>
                <w:sz w:val="18"/>
                <w:szCs w:val="18"/>
              </w:rPr>
              <w:t>1.31</w:t>
            </w:r>
          </w:p>
        </w:tc>
        <w:tc>
          <w:tcPr>
            <w:tcW w:w="760" w:type="dxa"/>
            <w:noWrap/>
            <w:hideMark/>
          </w:tcPr>
          <w:p w14:paraId="3C6428EF"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69833702" w14:textId="77777777" w:rsidR="00E84F98" w:rsidRPr="00E84F98" w:rsidRDefault="00E84F98" w:rsidP="006F4886">
            <w:pPr>
              <w:spacing w:line="360" w:lineRule="auto"/>
              <w:rPr>
                <w:sz w:val="18"/>
                <w:szCs w:val="18"/>
              </w:rPr>
            </w:pPr>
            <w:r w:rsidRPr="00E84F98">
              <w:rPr>
                <w:sz w:val="18"/>
                <w:szCs w:val="18"/>
              </w:rPr>
              <w:t>0.879</w:t>
            </w:r>
          </w:p>
        </w:tc>
        <w:tc>
          <w:tcPr>
            <w:tcW w:w="880" w:type="dxa"/>
            <w:noWrap/>
            <w:hideMark/>
          </w:tcPr>
          <w:p w14:paraId="69E22DED" w14:textId="77777777" w:rsidR="00E84F98" w:rsidRPr="00E84F98" w:rsidRDefault="00E84F98" w:rsidP="006F4886">
            <w:pPr>
              <w:spacing w:line="360" w:lineRule="auto"/>
              <w:rPr>
                <w:sz w:val="18"/>
                <w:szCs w:val="18"/>
              </w:rPr>
            </w:pPr>
            <w:r w:rsidRPr="00E84F98">
              <w:rPr>
                <w:sz w:val="18"/>
                <w:szCs w:val="18"/>
              </w:rPr>
              <w:t>1.44</w:t>
            </w:r>
          </w:p>
        </w:tc>
        <w:tc>
          <w:tcPr>
            <w:tcW w:w="1060" w:type="dxa"/>
            <w:noWrap/>
            <w:hideMark/>
          </w:tcPr>
          <w:p w14:paraId="2508D403" w14:textId="77777777" w:rsidR="00E84F98" w:rsidRPr="00E84F98" w:rsidRDefault="00E84F98" w:rsidP="006F4886">
            <w:pPr>
              <w:spacing w:line="360" w:lineRule="auto"/>
              <w:rPr>
                <w:sz w:val="18"/>
                <w:szCs w:val="18"/>
              </w:rPr>
            </w:pPr>
            <w:r w:rsidRPr="00E84F98">
              <w:rPr>
                <w:sz w:val="18"/>
                <w:szCs w:val="18"/>
              </w:rPr>
              <w:t>1.32</w:t>
            </w:r>
          </w:p>
        </w:tc>
      </w:tr>
      <w:tr w:rsidR="00E84F98" w:rsidRPr="00E84F98" w14:paraId="6B2F09A8" w14:textId="77777777" w:rsidTr="00E84F98">
        <w:trPr>
          <w:trHeight w:val="300"/>
        </w:trPr>
        <w:tc>
          <w:tcPr>
            <w:tcW w:w="4920" w:type="dxa"/>
            <w:noWrap/>
            <w:hideMark/>
          </w:tcPr>
          <w:p w14:paraId="2883DCE4" w14:textId="77777777" w:rsidR="00E84F98" w:rsidRPr="00E84F98" w:rsidRDefault="00E84F98" w:rsidP="006F4886">
            <w:pPr>
              <w:spacing w:line="360" w:lineRule="auto"/>
            </w:pPr>
            <w:r w:rsidRPr="00E84F98">
              <w:t>acrylonitrile</w:t>
            </w:r>
          </w:p>
        </w:tc>
        <w:tc>
          <w:tcPr>
            <w:tcW w:w="1080" w:type="dxa"/>
            <w:noWrap/>
            <w:hideMark/>
          </w:tcPr>
          <w:p w14:paraId="65BDDCF6" w14:textId="77777777" w:rsidR="00E84F98" w:rsidRPr="00E84F98" w:rsidRDefault="00E84F98" w:rsidP="006F4886">
            <w:pPr>
              <w:spacing w:line="360" w:lineRule="auto"/>
              <w:rPr>
                <w:sz w:val="18"/>
                <w:szCs w:val="18"/>
              </w:rPr>
            </w:pPr>
            <w:r w:rsidRPr="00E84F98">
              <w:rPr>
                <w:sz w:val="18"/>
                <w:szCs w:val="18"/>
              </w:rPr>
              <w:t>0.421</w:t>
            </w:r>
          </w:p>
        </w:tc>
        <w:tc>
          <w:tcPr>
            <w:tcW w:w="760" w:type="dxa"/>
            <w:noWrap/>
            <w:hideMark/>
          </w:tcPr>
          <w:p w14:paraId="3FD2A3CE" w14:textId="77777777" w:rsidR="00E84F98" w:rsidRPr="00E84F98" w:rsidRDefault="00E84F98" w:rsidP="006F4886">
            <w:pPr>
              <w:spacing w:line="360" w:lineRule="auto"/>
              <w:rPr>
                <w:sz w:val="18"/>
                <w:szCs w:val="18"/>
              </w:rPr>
            </w:pPr>
            <w:r w:rsidRPr="00E84F98">
              <w:rPr>
                <w:sz w:val="18"/>
                <w:szCs w:val="18"/>
              </w:rPr>
              <w:t>0.272</w:t>
            </w:r>
          </w:p>
        </w:tc>
        <w:tc>
          <w:tcPr>
            <w:tcW w:w="840" w:type="dxa"/>
            <w:noWrap/>
            <w:hideMark/>
          </w:tcPr>
          <w:p w14:paraId="0EE2F8E5"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473219D" w14:textId="77777777" w:rsidR="00E84F98" w:rsidRPr="00E84F98" w:rsidRDefault="00E84F98" w:rsidP="006F4886">
            <w:pPr>
              <w:spacing w:line="360" w:lineRule="auto"/>
              <w:rPr>
                <w:sz w:val="18"/>
                <w:szCs w:val="18"/>
              </w:rPr>
            </w:pPr>
            <w:r w:rsidRPr="00E84F98">
              <w:rPr>
                <w:sz w:val="18"/>
                <w:szCs w:val="18"/>
              </w:rPr>
              <w:t>1.38</w:t>
            </w:r>
          </w:p>
        </w:tc>
        <w:tc>
          <w:tcPr>
            <w:tcW w:w="740" w:type="dxa"/>
            <w:noWrap/>
            <w:hideMark/>
          </w:tcPr>
          <w:p w14:paraId="3FDD5542" w14:textId="77777777" w:rsidR="00E84F98" w:rsidRPr="00E84F98" w:rsidRDefault="00E84F98" w:rsidP="006F4886">
            <w:pPr>
              <w:spacing w:line="360" w:lineRule="auto"/>
              <w:rPr>
                <w:sz w:val="18"/>
                <w:szCs w:val="18"/>
              </w:rPr>
            </w:pPr>
            <w:r w:rsidRPr="00E84F98">
              <w:rPr>
                <w:sz w:val="18"/>
                <w:szCs w:val="18"/>
              </w:rPr>
              <w:t>1.17</w:t>
            </w:r>
          </w:p>
        </w:tc>
        <w:tc>
          <w:tcPr>
            <w:tcW w:w="880" w:type="dxa"/>
            <w:noWrap/>
            <w:hideMark/>
          </w:tcPr>
          <w:p w14:paraId="291C9AEC" w14:textId="77777777" w:rsidR="00E84F98" w:rsidRPr="00E84F98" w:rsidRDefault="00E84F98" w:rsidP="006F4886">
            <w:pPr>
              <w:spacing w:line="360" w:lineRule="auto"/>
              <w:rPr>
                <w:sz w:val="18"/>
                <w:szCs w:val="18"/>
              </w:rPr>
            </w:pPr>
            <w:r w:rsidRPr="00E84F98">
              <w:rPr>
                <w:sz w:val="18"/>
                <w:szCs w:val="18"/>
              </w:rPr>
              <w:t>1.2</w:t>
            </w:r>
          </w:p>
        </w:tc>
        <w:tc>
          <w:tcPr>
            <w:tcW w:w="1060" w:type="dxa"/>
            <w:noWrap/>
            <w:hideMark/>
          </w:tcPr>
          <w:p w14:paraId="49701053" w14:textId="77777777" w:rsidR="00E84F98" w:rsidRPr="00E84F98" w:rsidRDefault="00E84F98" w:rsidP="006F4886">
            <w:pPr>
              <w:spacing w:line="360" w:lineRule="auto"/>
              <w:rPr>
                <w:sz w:val="18"/>
                <w:szCs w:val="18"/>
              </w:rPr>
            </w:pPr>
            <w:r w:rsidRPr="00E84F98">
              <w:rPr>
                <w:sz w:val="18"/>
                <w:szCs w:val="18"/>
              </w:rPr>
              <w:t>1.4</w:t>
            </w:r>
          </w:p>
        </w:tc>
      </w:tr>
      <w:tr w:rsidR="00E84F98" w:rsidRPr="00E84F98" w14:paraId="1CCACD11" w14:textId="77777777" w:rsidTr="00E84F98">
        <w:trPr>
          <w:trHeight w:val="300"/>
        </w:trPr>
        <w:tc>
          <w:tcPr>
            <w:tcW w:w="4920" w:type="dxa"/>
            <w:noWrap/>
            <w:hideMark/>
          </w:tcPr>
          <w:p w14:paraId="06925324" w14:textId="77777777" w:rsidR="00E84F98" w:rsidRPr="00E84F98" w:rsidRDefault="00E84F98" w:rsidP="006F4886">
            <w:pPr>
              <w:spacing w:line="360" w:lineRule="auto"/>
            </w:pPr>
            <w:r w:rsidRPr="00E84F98">
              <w:t>Alachlor</w:t>
            </w:r>
          </w:p>
        </w:tc>
        <w:tc>
          <w:tcPr>
            <w:tcW w:w="1080" w:type="dxa"/>
            <w:noWrap/>
            <w:hideMark/>
          </w:tcPr>
          <w:p w14:paraId="368C4F24" w14:textId="77777777" w:rsidR="00E84F98" w:rsidRPr="00E84F98" w:rsidRDefault="00E84F98" w:rsidP="006F4886">
            <w:pPr>
              <w:spacing w:line="360" w:lineRule="auto"/>
              <w:rPr>
                <w:sz w:val="18"/>
                <w:szCs w:val="18"/>
              </w:rPr>
            </w:pPr>
            <w:r w:rsidRPr="00E84F98">
              <w:rPr>
                <w:sz w:val="18"/>
                <w:szCs w:val="18"/>
              </w:rPr>
              <w:t>0.901</w:t>
            </w:r>
          </w:p>
        </w:tc>
        <w:tc>
          <w:tcPr>
            <w:tcW w:w="760" w:type="dxa"/>
            <w:noWrap/>
            <w:hideMark/>
          </w:tcPr>
          <w:p w14:paraId="3FC4E15C" w14:textId="77777777" w:rsidR="00E84F98" w:rsidRPr="00E84F98" w:rsidRDefault="00E84F98" w:rsidP="006F4886">
            <w:pPr>
              <w:spacing w:line="360" w:lineRule="auto"/>
              <w:rPr>
                <w:sz w:val="18"/>
                <w:szCs w:val="18"/>
              </w:rPr>
            </w:pPr>
            <w:r w:rsidRPr="00E84F98">
              <w:rPr>
                <w:sz w:val="18"/>
                <w:szCs w:val="18"/>
              </w:rPr>
              <w:t>1.28</w:t>
            </w:r>
          </w:p>
        </w:tc>
        <w:tc>
          <w:tcPr>
            <w:tcW w:w="840" w:type="dxa"/>
            <w:noWrap/>
            <w:hideMark/>
          </w:tcPr>
          <w:p w14:paraId="7F06529F" w14:textId="77777777" w:rsidR="00E84F98" w:rsidRPr="00E84F98" w:rsidRDefault="00E84F98" w:rsidP="006F4886">
            <w:pPr>
              <w:spacing w:line="360" w:lineRule="auto"/>
              <w:rPr>
                <w:sz w:val="18"/>
                <w:szCs w:val="18"/>
              </w:rPr>
            </w:pPr>
            <w:r w:rsidRPr="00E84F98">
              <w:rPr>
                <w:sz w:val="18"/>
                <w:szCs w:val="18"/>
              </w:rPr>
              <w:t>1.43</w:t>
            </w:r>
          </w:p>
        </w:tc>
        <w:tc>
          <w:tcPr>
            <w:tcW w:w="760" w:type="dxa"/>
            <w:noWrap/>
            <w:hideMark/>
          </w:tcPr>
          <w:p w14:paraId="309C938D" w14:textId="77777777" w:rsidR="00E84F98" w:rsidRPr="00E84F98" w:rsidRDefault="00E84F98" w:rsidP="006F4886">
            <w:pPr>
              <w:spacing w:line="360" w:lineRule="auto"/>
              <w:rPr>
                <w:sz w:val="18"/>
                <w:szCs w:val="18"/>
              </w:rPr>
            </w:pPr>
            <w:r w:rsidRPr="00E84F98">
              <w:rPr>
                <w:sz w:val="18"/>
                <w:szCs w:val="18"/>
              </w:rPr>
              <w:t>1.09</w:t>
            </w:r>
          </w:p>
        </w:tc>
        <w:tc>
          <w:tcPr>
            <w:tcW w:w="740" w:type="dxa"/>
            <w:noWrap/>
            <w:hideMark/>
          </w:tcPr>
          <w:p w14:paraId="01D55062" w14:textId="77777777" w:rsidR="00E84F98" w:rsidRPr="00E84F98" w:rsidRDefault="00E84F98" w:rsidP="006F4886">
            <w:pPr>
              <w:spacing w:line="360" w:lineRule="auto"/>
              <w:rPr>
                <w:sz w:val="18"/>
                <w:szCs w:val="18"/>
              </w:rPr>
            </w:pPr>
            <w:r w:rsidRPr="00E84F98">
              <w:rPr>
                <w:sz w:val="18"/>
                <w:szCs w:val="18"/>
              </w:rPr>
              <w:t>1.29</w:t>
            </w:r>
          </w:p>
        </w:tc>
        <w:tc>
          <w:tcPr>
            <w:tcW w:w="880" w:type="dxa"/>
            <w:noWrap/>
            <w:hideMark/>
          </w:tcPr>
          <w:p w14:paraId="6F797001" w14:textId="77777777" w:rsidR="00E84F98" w:rsidRPr="00E84F98" w:rsidRDefault="00E84F98" w:rsidP="006F4886">
            <w:pPr>
              <w:spacing w:line="360" w:lineRule="auto"/>
              <w:rPr>
                <w:sz w:val="18"/>
                <w:szCs w:val="18"/>
              </w:rPr>
            </w:pPr>
            <w:r w:rsidRPr="00E84F98">
              <w:rPr>
                <w:sz w:val="18"/>
                <w:szCs w:val="18"/>
              </w:rPr>
              <w:t>1.68</w:t>
            </w:r>
          </w:p>
        </w:tc>
        <w:tc>
          <w:tcPr>
            <w:tcW w:w="1060" w:type="dxa"/>
            <w:noWrap/>
            <w:hideMark/>
          </w:tcPr>
          <w:p w14:paraId="20CABD3F" w14:textId="77777777" w:rsidR="00E84F98" w:rsidRPr="00E84F98" w:rsidRDefault="00E84F98" w:rsidP="006F4886">
            <w:pPr>
              <w:spacing w:line="360" w:lineRule="auto"/>
              <w:rPr>
                <w:sz w:val="18"/>
                <w:szCs w:val="18"/>
              </w:rPr>
            </w:pPr>
            <w:r w:rsidRPr="00E84F98">
              <w:rPr>
                <w:sz w:val="18"/>
                <w:szCs w:val="18"/>
              </w:rPr>
              <w:t>2.89</w:t>
            </w:r>
          </w:p>
        </w:tc>
      </w:tr>
      <w:tr w:rsidR="00E84F98" w:rsidRPr="00E84F98" w14:paraId="2563A130" w14:textId="77777777" w:rsidTr="00E84F98">
        <w:trPr>
          <w:trHeight w:val="300"/>
        </w:trPr>
        <w:tc>
          <w:tcPr>
            <w:tcW w:w="4920" w:type="dxa"/>
            <w:noWrap/>
            <w:hideMark/>
          </w:tcPr>
          <w:p w14:paraId="2B29BAFA" w14:textId="77777777" w:rsidR="00E84F98" w:rsidRPr="00E84F98" w:rsidRDefault="00E84F98" w:rsidP="006F4886">
            <w:pPr>
              <w:spacing w:line="360" w:lineRule="auto"/>
            </w:pPr>
            <w:r w:rsidRPr="00E84F98">
              <w:t>alpha-Thujone</w:t>
            </w:r>
          </w:p>
        </w:tc>
        <w:tc>
          <w:tcPr>
            <w:tcW w:w="1080" w:type="dxa"/>
            <w:noWrap/>
            <w:hideMark/>
          </w:tcPr>
          <w:p w14:paraId="7AF6CC54" w14:textId="77777777" w:rsidR="00E84F98" w:rsidRPr="00E84F98" w:rsidRDefault="00E84F98" w:rsidP="006F4886">
            <w:pPr>
              <w:spacing w:line="360" w:lineRule="auto"/>
              <w:rPr>
                <w:sz w:val="18"/>
                <w:szCs w:val="18"/>
              </w:rPr>
            </w:pPr>
            <w:r w:rsidRPr="00E84F98">
              <w:rPr>
                <w:sz w:val="18"/>
                <w:szCs w:val="18"/>
              </w:rPr>
              <w:t>0.584</w:t>
            </w:r>
          </w:p>
        </w:tc>
        <w:tc>
          <w:tcPr>
            <w:tcW w:w="760" w:type="dxa"/>
            <w:noWrap/>
            <w:hideMark/>
          </w:tcPr>
          <w:p w14:paraId="6909A59A" w14:textId="77777777" w:rsidR="00E84F98" w:rsidRPr="00E84F98" w:rsidRDefault="00E84F98" w:rsidP="006F4886">
            <w:pPr>
              <w:spacing w:line="360" w:lineRule="auto"/>
              <w:rPr>
                <w:sz w:val="18"/>
                <w:szCs w:val="18"/>
              </w:rPr>
            </w:pPr>
            <w:r w:rsidRPr="00E84F98">
              <w:rPr>
                <w:sz w:val="18"/>
                <w:szCs w:val="18"/>
              </w:rPr>
              <w:t>1.08</w:t>
            </w:r>
          </w:p>
        </w:tc>
        <w:tc>
          <w:tcPr>
            <w:tcW w:w="840" w:type="dxa"/>
            <w:noWrap/>
            <w:hideMark/>
          </w:tcPr>
          <w:p w14:paraId="32230526"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0489547B" w14:textId="77777777" w:rsidR="00E84F98" w:rsidRPr="00E84F98" w:rsidRDefault="00E84F98" w:rsidP="006F4886">
            <w:pPr>
              <w:spacing w:line="360" w:lineRule="auto"/>
              <w:rPr>
                <w:sz w:val="18"/>
                <w:szCs w:val="18"/>
              </w:rPr>
            </w:pPr>
            <w:r w:rsidRPr="00E84F98">
              <w:rPr>
                <w:sz w:val="18"/>
                <w:szCs w:val="18"/>
              </w:rPr>
              <w:t>1.11</w:t>
            </w:r>
          </w:p>
        </w:tc>
        <w:tc>
          <w:tcPr>
            <w:tcW w:w="740" w:type="dxa"/>
            <w:noWrap/>
            <w:hideMark/>
          </w:tcPr>
          <w:p w14:paraId="237AA5B6" w14:textId="77777777" w:rsidR="00E84F98" w:rsidRPr="00E84F98" w:rsidRDefault="00E84F98" w:rsidP="006F4886">
            <w:pPr>
              <w:spacing w:line="360" w:lineRule="auto"/>
              <w:rPr>
                <w:sz w:val="18"/>
                <w:szCs w:val="18"/>
              </w:rPr>
            </w:pPr>
            <w:r w:rsidRPr="00E84F98">
              <w:rPr>
                <w:sz w:val="18"/>
                <w:szCs w:val="18"/>
              </w:rPr>
              <w:t>1.12</w:t>
            </w:r>
          </w:p>
        </w:tc>
        <w:tc>
          <w:tcPr>
            <w:tcW w:w="880" w:type="dxa"/>
            <w:noWrap/>
            <w:hideMark/>
          </w:tcPr>
          <w:p w14:paraId="33340558" w14:textId="77777777" w:rsidR="00E84F98" w:rsidRPr="00E84F98" w:rsidRDefault="00E84F98" w:rsidP="006F4886">
            <w:pPr>
              <w:spacing w:line="360" w:lineRule="auto"/>
              <w:rPr>
                <w:sz w:val="18"/>
                <w:szCs w:val="18"/>
              </w:rPr>
            </w:pPr>
            <w:r w:rsidRPr="00E84F98">
              <w:rPr>
                <w:sz w:val="18"/>
                <w:szCs w:val="18"/>
              </w:rPr>
              <w:t>1.11</w:t>
            </w:r>
          </w:p>
        </w:tc>
        <w:tc>
          <w:tcPr>
            <w:tcW w:w="1060" w:type="dxa"/>
            <w:noWrap/>
            <w:hideMark/>
          </w:tcPr>
          <w:p w14:paraId="6DBDCCB8"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1FB0B866" w14:textId="77777777" w:rsidTr="00E84F98">
        <w:trPr>
          <w:trHeight w:val="300"/>
        </w:trPr>
        <w:tc>
          <w:tcPr>
            <w:tcW w:w="4920" w:type="dxa"/>
            <w:noWrap/>
            <w:hideMark/>
          </w:tcPr>
          <w:p w14:paraId="7A2B691A" w14:textId="77777777" w:rsidR="00E84F98" w:rsidRPr="00E84F98" w:rsidRDefault="00E84F98" w:rsidP="006F4886">
            <w:pPr>
              <w:spacing w:line="360" w:lineRule="auto"/>
            </w:pPr>
            <w:r w:rsidRPr="00E84F98">
              <w:t>Alprazolam</w:t>
            </w:r>
          </w:p>
        </w:tc>
        <w:tc>
          <w:tcPr>
            <w:tcW w:w="1080" w:type="dxa"/>
            <w:noWrap/>
            <w:hideMark/>
          </w:tcPr>
          <w:p w14:paraId="6E6C1343"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432BE541" w14:textId="77777777" w:rsidR="00E84F98" w:rsidRPr="00E84F98" w:rsidRDefault="00E84F98" w:rsidP="006F4886">
            <w:pPr>
              <w:spacing w:line="360" w:lineRule="auto"/>
              <w:rPr>
                <w:sz w:val="18"/>
                <w:szCs w:val="18"/>
              </w:rPr>
            </w:pPr>
            <w:r w:rsidRPr="00E84F98">
              <w:rPr>
                <w:sz w:val="18"/>
                <w:szCs w:val="18"/>
              </w:rPr>
              <w:t>1.3</w:t>
            </w:r>
          </w:p>
        </w:tc>
        <w:tc>
          <w:tcPr>
            <w:tcW w:w="840" w:type="dxa"/>
            <w:noWrap/>
            <w:hideMark/>
          </w:tcPr>
          <w:p w14:paraId="0606C875" w14:textId="77777777" w:rsidR="00E84F98" w:rsidRPr="00E84F98" w:rsidRDefault="00E84F98" w:rsidP="006F4886">
            <w:pPr>
              <w:spacing w:line="360" w:lineRule="auto"/>
              <w:rPr>
                <w:sz w:val="18"/>
                <w:szCs w:val="18"/>
              </w:rPr>
            </w:pPr>
            <w:r w:rsidRPr="00E84F98">
              <w:rPr>
                <w:sz w:val="18"/>
                <w:szCs w:val="18"/>
              </w:rPr>
              <w:t>1.28</w:t>
            </w:r>
          </w:p>
        </w:tc>
        <w:tc>
          <w:tcPr>
            <w:tcW w:w="760" w:type="dxa"/>
            <w:noWrap/>
            <w:hideMark/>
          </w:tcPr>
          <w:p w14:paraId="4D44DBD0" w14:textId="77777777" w:rsidR="00E84F98" w:rsidRPr="00E84F98" w:rsidRDefault="00E84F98" w:rsidP="006F4886">
            <w:pPr>
              <w:spacing w:line="360" w:lineRule="auto"/>
              <w:rPr>
                <w:sz w:val="18"/>
                <w:szCs w:val="18"/>
              </w:rPr>
            </w:pPr>
            <w:r w:rsidRPr="00E84F98">
              <w:rPr>
                <w:sz w:val="18"/>
                <w:szCs w:val="18"/>
              </w:rPr>
              <w:t>1.17</w:t>
            </w:r>
          </w:p>
        </w:tc>
        <w:tc>
          <w:tcPr>
            <w:tcW w:w="740" w:type="dxa"/>
            <w:noWrap/>
            <w:hideMark/>
          </w:tcPr>
          <w:p w14:paraId="65B193F3" w14:textId="77777777" w:rsidR="00E84F98" w:rsidRPr="00E84F98" w:rsidRDefault="00E84F98" w:rsidP="006F4886">
            <w:pPr>
              <w:spacing w:line="360" w:lineRule="auto"/>
              <w:rPr>
                <w:sz w:val="18"/>
                <w:szCs w:val="18"/>
              </w:rPr>
            </w:pPr>
            <w:r w:rsidRPr="00E84F98">
              <w:rPr>
                <w:sz w:val="18"/>
                <w:szCs w:val="18"/>
              </w:rPr>
              <w:t>1.18</w:t>
            </w:r>
          </w:p>
        </w:tc>
        <w:tc>
          <w:tcPr>
            <w:tcW w:w="880" w:type="dxa"/>
            <w:noWrap/>
            <w:hideMark/>
          </w:tcPr>
          <w:p w14:paraId="6885C5DD" w14:textId="77777777" w:rsidR="00E84F98" w:rsidRPr="00E84F98" w:rsidRDefault="00E84F98" w:rsidP="006F4886">
            <w:pPr>
              <w:spacing w:line="360" w:lineRule="auto"/>
              <w:rPr>
                <w:sz w:val="18"/>
                <w:szCs w:val="18"/>
              </w:rPr>
            </w:pPr>
            <w:r w:rsidRPr="00E84F98">
              <w:rPr>
                <w:sz w:val="18"/>
                <w:szCs w:val="18"/>
              </w:rPr>
              <w:t>1.28</w:t>
            </w:r>
          </w:p>
        </w:tc>
        <w:tc>
          <w:tcPr>
            <w:tcW w:w="1060" w:type="dxa"/>
            <w:noWrap/>
            <w:hideMark/>
          </w:tcPr>
          <w:p w14:paraId="6F04A166"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4FABAAD3" w14:textId="77777777" w:rsidTr="00E84F98">
        <w:trPr>
          <w:trHeight w:val="300"/>
        </w:trPr>
        <w:tc>
          <w:tcPr>
            <w:tcW w:w="4920" w:type="dxa"/>
            <w:noWrap/>
            <w:hideMark/>
          </w:tcPr>
          <w:p w14:paraId="599EDBB9" w14:textId="77777777" w:rsidR="00E84F98" w:rsidRPr="00E84F98" w:rsidRDefault="00E84F98" w:rsidP="006F4886">
            <w:pPr>
              <w:spacing w:line="360" w:lineRule="auto"/>
            </w:pPr>
            <w:r w:rsidRPr="00E84F98">
              <w:t>Anthraquinone</w:t>
            </w:r>
          </w:p>
        </w:tc>
        <w:tc>
          <w:tcPr>
            <w:tcW w:w="1080" w:type="dxa"/>
            <w:noWrap/>
            <w:hideMark/>
          </w:tcPr>
          <w:p w14:paraId="3E602AAA" w14:textId="77777777" w:rsidR="00E84F98" w:rsidRPr="00E84F98" w:rsidRDefault="00E84F98" w:rsidP="006F4886">
            <w:pPr>
              <w:spacing w:line="360" w:lineRule="auto"/>
              <w:rPr>
                <w:sz w:val="18"/>
                <w:szCs w:val="18"/>
              </w:rPr>
            </w:pPr>
            <w:r w:rsidRPr="00E84F98">
              <w:rPr>
                <w:sz w:val="18"/>
                <w:szCs w:val="18"/>
              </w:rPr>
              <w:t>0.319</w:t>
            </w:r>
          </w:p>
        </w:tc>
        <w:tc>
          <w:tcPr>
            <w:tcW w:w="760" w:type="dxa"/>
            <w:noWrap/>
            <w:hideMark/>
          </w:tcPr>
          <w:p w14:paraId="0A51892A" w14:textId="77777777" w:rsidR="00E84F98" w:rsidRPr="00E84F98" w:rsidRDefault="00E84F98" w:rsidP="006F4886">
            <w:pPr>
              <w:spacing w:line="360" w:lineRule="auto"/>
              <w:rPr>
                <w:sz w:val="18"/>
                <w:szCs w:val="18"/>
              </w:rPr>
            </w:pPr>
            <w:r w:rsidRPr="00E84F98">
              <w:rPr>
                <w:sz w:val="18"/>
                <w:szCs w:val="18"/>
              </w:rPr>
              <w:t>1.19</w:t>
            </w:r>
          </w:p>
        </w:tc>
        <w:tc>
          <w:tcPr>
            <w:tcW w:w="840" w:type="dxa"/>
            <w:noWrap/>
            <w:hideMark/>
          </w:tcPr>
          <w:p w14:paraId="7507B5B8" w14:textId="77777777" w:rsidR="00E84F98" w:rsidRPr="00E84F98" w:rsidRDefault="00E84F98" w:rsidP="006F4886">
            <w:pPr>
              <w:spacing w:line="360" w:lineRule="auto"/>
              <w:rPr>
                <w:sz w:val="18"/>
                <w:szCs w:val="18"/>
              </w:rPr>
            </w:pPr>
            <w:r w:rsidRPr="00E84F98">
              <w:rPr>
                <w:sz w:val="18"/>
                <w:szCs w:val="18"/>
              </w:rPr>
              <w:t>1.02</w:t>
            </w:r>
          </w:p>
        </w:tc>
        <w:tc>
          <w:tcPr>
            <w:tcW w:w="760" w:type="dxa"/>
            <w:noWrap/>
            <w:hideMark/>
          </w:tcPr>
          <w:p w14:paraId="43D34D27" w14:textId="77777777" w:rsidR="00E84F98" w:rsidRPr="00E84F98" w:rsidRDefault="00E84F98" w:rsidP="006F4886">
            <w:pPr>
              <w:spacing w:line="360" w:lineRule="auto"/>
              <w:rPr>
                <w:sz w:val="18"/>
                <w:szCs w:val="18"/>
              </w:rPr>
            </w:pPr>
            <w:r w:rsidRPr="00E84F98">
              <w:rPr>
                <w:sz w:val="18"/>
                <w:szCs w:val="18"/>
              </w:rPr>
              <w:t>1.05</w:t>
            </w:r>
          </w:p>
        </w:tc>
        <w:tc>
          <w:tcPr>
            <w:tcW w:w="740" w:type="dxa"/>
            <w:noWrap/>
            <w:hideMark/>
          </w:tcPr>
          <w:p w14:paraId="1C43AE02"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6B773839" w14:textId="77777777" w:rsidR="00E84F98" w:rsidRPr="00E84F98" w:rsidRDefault="00E84F98" w:rsidP="006F4886">
            <w:pPr>
              <w:spacing w:line="360" w:lineRule="auto"/>
              <w:rPr>
                <w:sz w:val="18"/>
                <w:szCs w:val="18"/>
              </w:rPr>
            </w:pPr>
            <w:r w:rsidRPr="00E84F98">
              <w:rPr>
                <w:sz w:val="18"/>
                <w:szCs w:val="18"/>
              </w:rPr>
              <w:t>1.09</w:t>
            </w:r>
          </w:p>
        </w:tc>
        <w:tc>
          <w:tcPr>
            <w:tcW w:w="1060" w:type="dxa"/>
            <w:noWrap/>
            <w:hideMark/>
          </w:tcPr>
          <w:p w14:paraId="57B4D712" w14:textId="77777777" w:rsidR="00E84F98" w:rsidRPr="00E84F98" w:rsidRDefault="00E84F98" w:rsidP="006F4886">
            <w:pPr>
              <w:spacing w:line="360" w:lineRule="auto"/>
              <w:rPr>
                <w:sz w:val="18"/>
                <w:szCs w:val="18"/>
              </w:rPr>
            </w:pPr>
            <w:r w:rsidRPr="00E84F98">
              <w:rPr>
                <w:sz w:val="18"/>
                <w:szCs w:val="18"/>
              </w:rPr>
              <w:t>0.948</w:t>
            </w:r>
          </w:p>
        </w:tc>
      </w:tr>
      <w:tr w:rsidR="00E84F98" w:rsidRPr="00E84F98" w14:paraId="44BA64E8" w14:textId="77777777" w:rsidTr="00E84F98">
        <w:trPr>
          <w:trHeight w:val="300"/>
        </w:trPr>
        <w:tc>
          <w:tcPr>
            <w:tcW w:w="4920" w:type="dxa"/>
            <w:noWrap/>
            <w:hideMark/>
          </w:tcPr>
          <w:p w14:paraId="07C53FF7" w14:textId="77777777" w:rsidR="00E84F98" w:rsidRPr="00E84F98" w:rsidRDefault="00E84F98" w:rsidP="006F4886">
            <w:pPr>
              <w:spacing w:line="360" w:lineRule="auto"/>
            </w:pPr>
            <w:r w:rsidRPr="00E84F98">
              <w:t>Antipyrine</w:t>
            </w:r>
          </w:p>
        </w:tc>
        <w:tc>
          <w:tcPr>
            <w:tcW w:w="1080" w:type="dxa"/>
            <w:noWrap/>
            <w:hideMark/>
          </w:tcPr>
          <w:p w14:paraId="35339C01" w14:textId="55A23707" w:rsidR="00E84F98" w:rsidRPr="00E84F98" w:rsidRDefault="00E84F98" w:rsidP="006F4886">
            <w:pPr>
              <w:spacing w:line="360" w:lineRule="auto"/>
              <w:rPr>
                <w:sz w:val="18"/>
                <w:szCs w:val="18"/>
              </w:rPr>
            </w:pPr>
            <w:r w:rsidRPr="00E84F98">
              <w:rPr>
                <w:sz w:val="18"/>
                <w:szCs w:val="18"/>
              </w:rPr>
              <w:t>0.01</w:t>
            </w:r>
            <w:r w:rsidR="005E26EB">
              <w:rPr>
                <w:sz w:val="18"/>
                <w:szCs w:val="18"/>
              </w:rPr>
              <w:t>83</w:t>
            </w:r>
          </w:p>
        </w:tc>
        <w:tc>
          <w:tcPr>
            <w:tcW w:w="760" w:type="dxa"/>
            <w:noWrap/>
            <w:hideMark/>
          </w:tcPr>
          <w:p w14:paraId="17F4B1D3" w14:textId="77777777" w:rsidR="00E84F98" w:rsidRPr="00E84F98" w:rsidRDefault="00E84F98" w:rsidP="006F4886">
            <w:pPr>
              <w:spacing w:line="360" w:lineRule="auto"/>
              <w:rPr>
                <w:sz w:val="18"/>
                <w:szCs w:val="18"/>
              </w:rPr>
            </w:pPr>
            <w:r w:rsidRPr="00E84F98">
              <w:rPr>
                <w:sz w:val="18"/>
                <w:szCs w:val="18"/>
              </w:rPr>
              <w:t>0.626</w:t>
            </w:r>
          </w:p>
        </w:tc>
        <w:tc>
          <w:tcPr>
            <w:tcW w:w="840" w:type="dxa"/>
            <w:noWrap/>
            <w:hideMark/>
          </w:tcPr>
          <w:p w14:paraId="2156AEDD" w14:textId="77777777" w:rsidR="00E84F98" w:rsidRPr="00E84F98" w:rsidRDefault="00E84F98" w:rsidP="006F4886">
            <w:pPr>
              <w:spacing w:line="360" w:lineRule="auto"/>
              <w:rPr>
                <w:sz w:val="18"/>
                <w:szCs w:val="18"/>
              </w:rPr>
            </w:pPr>
            <w:r w:rsidRPr="00E84F98">
              <w:rPr>
                <w:sz w:val="18"/>
                <w:szCs w:val="18"/>
              </w:rPr>
              <w:t>0.626</w:t>
            </w:r>
          </w:p>
        </w:tc>
        <w:tc>
          <w:tcPr>
            <w:tcW w:w="760" w:type="dxa"/>
            <w:noWrap/>
            <w:hideMark/>
          </w:tcPr>
          <w:p w14:paraId="157F2B81" w14:textId="77777777" w:rsidR="00E84F98" w:rsidRPr="00E84F98" w:rsidRDefault="00E84F98" w:rsidP="006F4886">
            <w:pPr>
              <w:spacing w:line="360" w:lineRule="auto"/>
              <w:rPr>
                <w:sz w:val="18"/>
                <w:szCs w:val="18"/>
              </w:rPr>
            </w:pPr>
            <w:r w:rsidRPr="00E84F98">
              <w:rPr>
                <w:sz w:val="18"/>
                <w:szCs w:val="18"/>
              </w:rPr>
              <w:t>0.626</w:t>
            </w:r>
          </w:p>
        </w:tc>
        <w:tc>
          <w:tcPr>
            <w:tcW w:w="740" w:type="dxa"/>
            <w:noWrap/>
            <w:hideMark/>
          </w:tcPr>
          <w:p w14:paraId="4AB4B7D3" w14:textId="77777777" w:rsidR="00E84F98" w:rsidRPr="00E84F98" w:rsidRDefault="00E84F98" w:rsidP="006F4886">
            <w:pPr>
              <w:spacing w:line="360" w:lineRule="auto"/>
              <w:rPr>
                <w:sz w:val="18"/>
                <w:szCs w:val="18"/>
              </w:rPr>
            </w:pPr>
            <w:r w:rsidRPr="00E84F98">
              <w:rPr>
                <w:sz w:val="18"/>
                <w:szCs w:val="18"/>
              </w:rPr>
              <w:t>0.626</w:t>
            </w:r>
          </w:p>
        </w:tc>
        <w:tc>
          <w:tcPr>
            <w:tcW w:w="880" w:type="dxa"/>
            <w:noWrap/>
            <w:hideMark/>
          </w:tcPr>
          <w:p w14:paraId="11FCE9D4" w14:textId="77777777" w:rsidR="00E84F98" w:rsidRPr="00E84F98" w:rsidRDefault="00E84F98" w:rsidP="006F4886">
            <w:pPr>
              <w:spacing w:line="360" w:lineRule="auto"/>
              <w:rPr>
                <w:sz w:val="18"/>
                <w:szCs w:val="18"/>
              </w:rPr>
            </w:pPr>
            <w:r w:rsidRPr="00E84F98">
              <w:rPr>
                <w:sz w:val="18"/>
                <w:szCs w:val="18"/>
              </w:rPr>
              <w:t>0.626</w:t>
            </w:r>
          </w:p>
        </w:tc>
        <w:tc>
          <w:tcPr>
            <w:tcW w:w="1060" w:type="dxa"/>
            <w:noWrap/>
            <w:hideMark/>
          </w:tcPr>
          <w:p w14:paraId="2EA32B21" w14:textId="77777777" w:rsidR="00E84F98" w:rsidRPr="00E84F98" w:rsidRDefault="00E84F98" w:rsidP="006F4886">
            <w:pPr>
              <w:spacing w:line="360" w:lineRule="auto"/>
              <w:rPr>
                <w:sz w:val="18"/>
                <w:szCs w:val="18"/>
              </w:rPr>
            </w:pPr>
            <w:r w:rsidRPr="00E84F98">
              <w:rPr>
                <w:sz w:val="18"/>
                <w:szCs w:val="18"/>
              </w:rPr>
              <w:t>0.626</w:t>
            </w:r>
          </w:p>
        </w:tc>
      </w:tr>
      <w:tr w:rsidR="00E84F98" w:rsidRPr="00E84F98" w14:paraId="2267186B" w14:textId="77777777" w:rsidTr="00E84F98">
        <w:trPr>
          <w:trHeight w:val="300"/>
        </w:trPr>
        <w:tc>
          <w:tcPr>
            <w:tcW w:w="4920" w:type="dxa"/>
            <w:noWrap/>
            <w:hideMark/>
          </w:tcPr>
          <w:p w14:paraId="3DBE02E8" w14:textId="77777777" w:rsidR="00E84F98" w:rsidRPr="00E84F98" w:rsidRDefault="00E84F98" w:rsidP="006F4886">
            <w:pPr>
              <w:spacing w:line="360" w:lineRule="auto"/>
            </w:pPr>
            <w:r w:rsidRPr="00E84F98">
              <w:t>Benzophenone</w:t>
            </w:r>
          </w:p>
        </w:tc>
        <w:tc>
          <w:tcPr>
            <w:tcW w:w="1080" w:type="dxa"/>
            <w:noWrap/>
            <w:hideMark/>
          </w:tcPr>
          <w:p w14:paraId="3D8243F7" w14:textId="77777777" w:rsidR="00E84F98" w:rsidRPr="00E84F98" w:rsidRDefault="00E84F98" w:rsidP="006F4886">
            <w:pPr>
              <w:spacing w:line="360" w:lineRule="auto"/>
              <w:rPr>
                <w:sz w:val="18"/>
                <w:szCs w:val="18"/>
              </w:rPr>
            </w:pPr>
            <w:r w:rsidRPr="00E84F98">
              <w:rPr>
                <w:sz w:val="18"/>
                <w:szCs w:val="18"/>
              </w:rPr>
              <w:t>0.383</w:t>
            </w:r>
          </w:p>
        </w:tc>
        <w:tc>
          <w:tcPr>
            <w:tcW w:w="760" w:type="dxa"/>
            <w:noWrap/>
            <w:hideMark/>
          </w:tcPr>
          <w:p w14:paraId="497631B9" w14:textId="77777777" w:rsidR="00E84F98" w:rsidRPr="00E84F98" w:rsidRDefault="00E84F98" w:rsidP="006F4886">
            <w:pPr>
              <w:spacing w:line="360" w:lineRule="auto"/>
              <w:rPr>
                <w:sz w:val="18"/>
                <w:szCs w:val="18"/>
              </w:rPr>
            </w:pPr>
            <w:r w:rsidRPr="00E84F98">
              <w:rPr>
                <w:sz w:val="18"/>
                <w:szCs w:val="18"/>
              </w:rPr>
              <w:t>0.637</w:t>
            </w:r>
          </w:p>
        </w:tc>
        <w:tc>
          <w:tcPr>
            <w:tcW w:w="840" w:type="dxa"/>
            <w:noWrap/>
            <w:hideMark/>
          </w:tcPr>
          <w:p w14:paraId="565E5BA0" w14:textId="77777777" w:rsidR="00E84F98" w:rsidRPr="00E84F98" w:rsidRDefault="00E84F98" w:rsidP="006F4886">
            <w:pPr>
              <w:spacing w:line="360" w:lineRule="auto"/>
              <w:rPr>
                <w:sz w:val="18"/>
                <w:szCs w:val="18"/>
              </w:rPr>
            </w:pPr>
            <w:r w:rsidRPr="00E84F98">
              <w:rPr>
                <w:sz w:val="18"/>
                <w:szCs w:val="18"/>
              </w:rPr>
              <w:t>0.673</w:t>
            </w:r>
          </w:p>
        </w:tc>
        <w:tc>
          <w:tcPr>
            <w:tcW w:w="760" w:type="dxa"/>
            <w:noWrap/>
            <w:hideMark/>
          </w:tcPr>
          <w:p w14:paraId="7CEDE5A8" w14:textId="77777777" w:rsidR="00E84F98" w:rsidRPr="00E84F98" w:rsidRDefault="00E84F98" w:rsidP="006F4886">
            <w:pPr>
              <w:spacing w:line="360" w:lineRule="auto"/>
              <w:rPr>
                <w:sz w:val="18"/>
                <w:szCs w:val="18"/>
              </w:rPr>
            </w:pPr>
            <w:r w:rsidRPr="00E84F98">
              <w:rPr>
                <w:sz w:val="18"/>
                <w:szCs w:val="18"/>
              </w:rPr>
              <w:t>0.663</w:t>
            </w:r>
          </w:p>
        </w:tc>
        <w:tc>
          <w:tcPr>
            <w:tcW w:w="740" w:type="dxa"/>
            <w:noWrap/>
            <w:hideMark/>
          </w:tcPr>
          <w:p w14:paraId="4D906ABF" w14:textId="77777777" w:rsidR="00E84F98" w:rsidRPr="00E84F98" w:rsidRDefault="00E84F98" w:rsidP="006F4886">
            <w:pPr>
              <w:spacing w:line="360" w:lineRule="auto"/>
              <w:rPr>
                <w:sz w:val="18"/>
                <w:szCs w:val="18"/>
              </w:rPr>
            </w:pPr>
            <w:r w:rsidRPr="00E84F98">
              <w:rPr>
                <w:sz w:val="18"/>
                <w:szCs w:val="18"/>
              </w:rPr>
              <w:t>0.659</w:t>
            </w:r>
          </w:p>
        </w:tc>
        <w:tc>
          <w:tcPr>
            <w:tcW w:w="880" w:type="dxa"/>
            <w:noWrap/>
            <w:hideMark/>
          </w:tcPr>
          <w:p w14:paraId="385C0006" w14:textId="77777777" w:rsidR="00E84F98" w:rsidRPr="00E84F98" w:rsidRDefault="00E84F98" w:rsidP="006F4886">
            <w:pPr>
              <w:spacing w:line="360" w:lineRule="auto"/>
              <w:rPr>
                <w:sz w:val="18"/>
                <w:szCs w:val="18"/>
              </w:rPr>
            </w:pPr>
            <w:r w:rsidRPr="00E84F98">
              <w:rPr>
                <w:sz w:val="18"/>
                <w:szCs w:val="18"/>
              </w:rPr>
              <w:t>0.655</w:t>
            </w:r>
          </w:p>
        </w:tc>
        <w:tc>
          <w:tcPr>
            <w:tcW w:w="1060" w:type="dxa"/>
            <w:noWrap/>
            <w:hideMark/>
          </w:tcPr>
          <w:p w14:paraId="3C79A977" w14:textId="77777777" w:rsidR="00E84F98" w:rsidRPr="00E84F98" w:rsidRDefault="00E84F98" w:rsidP="006F4886">
            <w:pPr>
              <w:spacing w:line="360" w:lineRule="auto"/>
              <w:rPr>
                <w:sz w:val="18"/>
                <w:szCs w:val="18"/>
              </w:rPr>
            </w:pPr>
            <w:r w:rsidRPr="00E84F98">
              <w:rPr>
                <w:sz w:val="18"/>
                <w:szCs w:val="18"/>
              </w:rPr>
              <w:t>0.622</w:t>
            </w:r>
          </w:p>
        </w:tc>
      </w:tr>
      <w:tr w:rsidR="00E84F98" w:rsidRPr="00E84F98" w14:paraId="3A75E4C8" w14:textId="77777777" w:rsidTr="00E84F98">
        <w:trPr>
          <w:trHeight w:val="300"/>
        </w:trPr>
        <w:tc>
          <w:tcPr>
            <w:tcW w:w="4920" w:type="dxa"/>
            <w:noWrap/>
            <w:hideMark/>
          </w:tcPr>
          <w:p w14:paraId="682080B5" w14:textId="77777777" w:rsidR="00E84F98" w:rsidRPr="00E84F98" w:rsidRDefault="00E84F98" w:rsidP="006F4886">
            <w:pPr>
              <w:spacing w:line="360" w:lineRule="auto"/>
            </w:pPr>
            <w:r w:rsidRPr="00E84F98">
              <w:t>Bis 2-Chloroethoxy Methane</w:t>
            </w:r>
          </w:p>
        </w:tc>
        <w:tc>
          <w:tcPr>
            <w:tcW w:w="1080" w:type="dxa"/>
            <w:noWrap/>
            <w:hideMark/>
          </w:tcPr>
          <w:p w14:paraId="41F696AA" w14:textId="77777777" w:rsidR="00E84F98" w:rsidRPr="00E84F98" w:rsidRDefault="00E84F98" w:rsidP="006F4886">
            <w:pPr>
              <w:spacing w:line="360" w:lineRule="auto"/>
              <w:rPr>
                <w:sz w:val="18"/>
                <w:szCs w:val="18"/>
              </w:rPr>
            </w:pPr>
            <w:r w:rsidRPr="00E84F98">
              <w:rPr>
                <w:sz w:val="18"/>
                <w:szCs w:val="18"/>
              </w:rPr>
              <w:t>0.483</w:t>
            </w:r>
          </w:p>
        </w:tc>
        <w:tc>
          <w:tcPr>
            <w:tcW w:w="760" w:type="dxa"/>
            <w:noWrap/>
            <w:hideMark/>
          </w:tcPr>
          <w:p w14:paraId="2BFEDBB7" w14:textId="77777777" w:rsidR="00E84F98" w:rsidRPr="00E84F98" w:rsidRDefault="00E84F98" w:rsidP="006F4886">
            <w:pPr>
              <w:spacing w:line="360" w:lineRule="auto"/>
              <w:rPr>
                <w:sz w:val="18"/>
                <w:szCs w:val="18"/>
              </w:rPr>
            </w:pPr>
            <w:r w:rsidRPr="00E84F98">
              <w:rPr>
                <w:sz w:val="18"/>
                <w:szCs w:val="18"/>
              </w:rPr>
              <w:t>1.44</w:t>
            </w:r>
          </w:p>
        </w:tc>
        <w:tc>
          <w:tcPr>
            <w:tcW w:w="840" w:type="dxa"/>
            <w:noWrap/>
            <w:hideMark/>
          </w:tcPr>
          <w:p w14:paraId="6B3FBACB" w14:textId="77777777" w:rsidR="00E84F98" w:rsidRPr="00E84F98" w:rsidRDefault="00E84F98" w:rsidP="006F4886">
            <w:pPr>
              <w:spacing w:line="360" w:lineRule="auto"/>
              <w:rPr>
                <w:sz w:val="18"/>
                <w:szCs w:val="18"/>
              </w:rPr>
            </w:pPr>
            <w:r w:rsidRPr="00E84F98">
              <w:rPr>
                <w:sz w:val="18"/>
                <w:szCs w:val="18"/>
              </w:rPr>
              <w:t>1.68</w:t>
            </w:r>
          </w:p>
        </w:tc>
        <w:tc>
          <w:tcPr>
            <w:tcW w:w="760" w:type="dxa"/>
            <w:noWrap/>
            <w:hideMark/>
          </w:tcPr>
          <w:p w14:paraId="06EDEA3F" w14:textId="77777777" w:rsidR="00E84F98" w:rsidRPr="00E84F98" w:rsidRDefault="00E84F98" w:rsidP="006F4886">
            <w:pPr>
              <w:spacing w:line="360" w:lineRule="auto"/>
              <w:rPr>
                <w:sz w:val="18"/>
                <w:szCs w:val="18"/>
              </w:rPr>
            </w:pPr>
            <w:r w:rsidRPr="00E84F98">
              <w:rPr>
                <w:sz w:val="18"/>
                <w:szCs w:val="18"/>
              </w:rPr>
              <w:t>1.68</w:t>
            </w:r>
          </w:p>
        </w:tc>
        <w:tc>
          <w:tcPr>
            <w:tcW w:w="740" w:type="dxa"/>
            <w:noWrap/>
            <w:hideMark/>
          </w:tcPr>
          <w:p w14:paraId="704026F6" w14:textId="77777777" w:rsidR="00E84F98" w:rsidRPr="00E84F98" w:rsidRDefault="00E84F98" w:rsidP="006F4886">
            <w:pPr>
              <w:spacing w:line="360" w:lineRule="auto"/>
              <w:rPr>
                <w:sz w:val="18"/>
                <w:szCs w:val="18"/>
              </w:rPr>
            </w:pPr>
            <w:r w:rsidRPr="00E84F98">
              <w:rPr>
                <w:sz w:val="18"/>
                <w:szCs w:val="18"/>
              </w:rPr>
              <w:t>1.74</w:t>
            </w:r>
          </w:p>
        </w:tc>
        <w:tc>
          <w:tcPr>
            <w:tcW w:w="880" w:type="dxa"/>
            <w:noWrap/>
            <w:hideMark/>
          </w:tcPr>
          <w:p w14:paraId="68238E6C" w14:textId="77777777" w:rsidR="00E84F98" w:rsidRPr="00E84F98" w:rsidRDefault="00E84F98" w:rsidP="006F4886">
            <w:pPr>
              <w:spacing w:line="360" w:lineRule="auto"/>
              <w:rPr>
                <w:sz w:val="18"/>
                <w:szCs w:val="18"/>
              </w:rPr>
            </w:pPr>
            <w:r w:rsidRPr="00E84F98">
              <w:rPr>
                <w:sz w:val="18"/>
                <w:szCs w:val="18"/>
              </w:rPr>
              <w:t>1.7</w:t>
            </w:r>
          </w:p>
        </w:tc>
        <w:tc>
          <w:tcPr>
            <w:tcW w:w="1060" w:type="dxa"/>
            <w:noWrap/>
            <w:hideMark/>
          </w:tcPr>
          <w:p w14:paraId="371BA42B" w14:textId="77777777" w:rsidR="00E84F98" w:rsidRPr="00E84F98" w:rsidRDefault="00E84F98" w:rsidP="006F4886">
            <w:pPr>
              <w:spacing w:line="360" w:lineRule="auto"/>
              <w:rPr>
                <w:sz w:val="18"/>
                <w:szCs w:val="18"/>
              </w:rPr>
            </w:pPr>
            <w:r w:rsidRPr="00E84F98">
              <w:rPr>
                <w:sz w:val="18"/>
                <w:szCs w:val="18"/>
              </w:rPr>
              <w:t>1.72</w:t>
            </w:r>
          </w:p>
        </w:tc>
      </w:tr>
      <w:tr w:rsidR="00E84F98" w:rsidRPr="00E84F98" w14:paraId="20E23733" w14:textId="77777777" w:rsidTr="00E84F98">
        <w:trPr>
          <w:trHeight w:val="300"/>
        </w:trPr>
        <w:tc>
          <w:tcPr>
            <w:tcW w:w="4920" w:type="dxa"/>
            <w:noWrap/>
            <w:hideMark/>
          </w:tcPr>
          <w:p w14:paraId="57D69A5B" w14:textId="77777777" w:rsidR="00E84F98" w:rsidRPr="00E84F98" w:rsidRDefault="00E84F98" w:rsidP="006F4886">
            <w:pPr>
              <w:spacing w:line="360" w:lineRule="auto"/>
            </w:pPr>
            <w:r w:rsidRPr="00E84F98">
              <w:t>Bisphenol A</w:t>
            </w:r>
          </w:p>
        </w:tc>
        <w:tc>
          <w:tcPr>
            <w:tcW w:w="1080" w:type="dxa"/>
            <w:noWrap/>
            <w:hideMark/>
          </w:tcPr>
          <w:p w14:paraId="5EEC7CC2" w14:textId="77777777" w:rsidR="00E84F98" w:rsidRPr="00E84F98" w:rsidRDefault="00E84F98" w:rsidP="006F4886">
            <w:pPr>
              <w:spacing w:line="360" w:lineRule="auto"/>
              <w:rPr>
                <w:sz w:val="18"/>
                <w:szCs w:val="18"/>
              </w:rPr>
            </w:pPr>
            <w:r w:rsidRPr="00E84F98">
              <w:rPr>
                <w:sz w:val="18"/>
                <w:szCs w:val="18"/>
              </w:rPr>
              <w:t>0.127</w:t>
            </w:r>
          </w:p>
        </w:tc>
        <w:tc>
          <w:tcPr>
            <w:tcW w:w="760" w:type="dxa"/>
            <w:noWrap/>
            <w:hideMark/>
          </w:tcPr>
          <w:p w14:paraId="317B074D" w14:textId="77777777" w:rsidR="00E84F98" w:rsidRPr="00E84F98" w:rsidRDefault="00E84F98" w:rsidP="006F4886">
            <w:pPr>
              <w:spacing w:line="360" w:lineRule="auto"/>
              <w:rPr>
                <w:sz w:val="18"/>
                <w:szCs w:val="18"/>
              </w:rPr>
            </w:pPr>
            <w:r w:rsidRPr="00E84F98">
              <w:rPr>
                <w:sz w:val="18"/>
                <w:szCs w:val="18"/>
              </w:rPr>
              <w:t>0.614</w:t>
            </w:r>
          </w:p>
        </w:tc>
        <w:tc>
          <w:tcPr>
            <w:tcW w:w="840" w:type="dxa"/>
            <w:noWrap/>
            <w:hideMark/>
          </w:tcPr>
          <w:p w14:paraId="57D3F33B" w14:textId="77777777" w:rsidR="00E84F98" w:rsidRPr="00E84F98" w:rsidRDefault="00E84F98" w:rsidP="006F4886">
            <w:pPr>
              <w:spacing w:line="360" w:lineRule="auto"/>
              <w:rPr>
                <w:sz w:val="18"/>
                <w:szCs w:val="18"/>
              </w:rPr>
            </w:pPr>
            <w:r w:rsidRPr="00E84F98">
              <w:rPr>
                <w:sz w:val="18"/>
                <w:szCs w:val="18"/>
              </w:rPr>
              <w:t>0.401</w:t>
            </w:r>
          </w:p>
        </w:tc>
        <w:tc>
          <w:tcPr>
            <w:tcW w:w="760" w:type="dxa"/>
            <w:noWrap/>
            <w:hideMark/>
          </w:tcPr>
          <w:p w14:paraId="79270B9A" w14:textId="77777777" w:rsidR="00E84F98" w:rsidRPr="00E84F98" w:rsidRDefault="00E84F98" w:rsidP="006F4886">
            <w:pPr>
              <w:spacing w:line="360" w:lineRule="auto"/>
              <w:rPr>
                <w:sz w:val="18"/>
                <w:szCs w:val="18"/>
              </w:rPr>
            </w:pPr>
            <w:r w:rsidRPr="00E84F98">
              <w:rPr>
                <w:sz w:val="18"/>
                <w:szCs w:val="18"/>
              </w:rPr>
              <w:t>0.419</w:t>
            </w:r>
          </w:p>
        </w:tc>
        <w:tc>
          <w:tcPr>
            <w:tcW w:w="740" w:type="dxa"/>
            <w:noWrap/>
            <w:hideMark/>
          </w:tcPr>
          <w:p w14:paraId="69F505BC" w14:textId="77777777" w:rsidR="00E84F98" w:rsidRPr="00E84F98" w:rsidRDefault="00E84F98" w:rsidP="006F4886">
            <w:pPr>
              <w:spacing w:line="360" w:lineRule="auto"/>
              <w:rPr>
                <w:sz w:val="18"/>
                <w:szCs w:val="18"/>
              </w:rPr>
            </w:pPr>
            <w:r w:rsidRPr="00E84F98">
              <w:rPr>
                <w:sz w:val="18"/>
                <w:szCs w:val="18"/>
              </w:rPr>
              <w:t>0.348</w:t>
            </w:r>
          </w:p>
        </w:tc>
        <w:tc>
          <w:tcPr>
            <w:tcW w:w="880" w:type="dxa"/>
            <w:noWrap/>
            <w:hideMark/>
          </w:tcPr>
          <w:p w14:paraId="77E9E19F" w14:textId="77777777" w:rsidR="00E84F98" w:rsidRPr="00E84F98" w:rsidRDefault="00E84F98" w:rsidP="006F4886">
            <w:pPr>
              <w:spacing w:line="360" w:lineRule="auto"/>
              <w:rPr>
                <w:sz w:val="18"/>
                <w:szCs w:val="18"/>
              </w:rPr>
            </w:pPr>
            <w:r w:rsidRPr="00E84F98">
              <w:rPr>
                <w:sz w:val="18"/>
                <w:szCs w:val="18"/>
              </w:rPr>
              <w:t>0.469</w:t>
            </w:r>
          </w:p>
        </w:tc>
        <w:tc>
          <w:tcPr>
            <w:tcW w:w="1060" w:type="dxa"/>
            <w:noWrap/>
            <w:hideMark/>
          </w:tcPr>
          <w:p w14:paraId="62819947" w14:textId="77777777" w:rsidR="00E84F98" w:rsidRPr="00E84F98" w:rsidRDefault="00E84F98" w:rsidP="006F4886">
            <w:pPr>
              <w:spacing w:line="360" w:lineRule="auto"/>
              <w:rPr>
                <w:sz w:val="18"/>
                <w:szCs w:val="18"/>
              </w:rPr>
            </w:pPr>
            <w:r w:rsidRPr="00E84F98">
              <w:rPr>
                <w:sz w:val="18"/>
                <w:szCs w:val="18"/>
              </w:rPr>
              <w:t>0.36</w:t>
            </w:r>
          </w:p>
        </w:tc>
      </w:tr>
      <w:tr w:rsidR="00E84F98" w:rsidRPr="00E84F98" w14:paraId="2B0565C7" w14:textId="77777777" w:rsidTr="00E84F98">
        <w:trPr>
          <w:trHeight w:val="300"/>
        </w:trPr>
        <w:tc>
          <w:tcPr>
            <w:tcW w:w="4920" w:type="dxa"/>
            <w:noWrap/>
            <w:hideMark/>
          </w:tcPr>
          <w:p w14:paraId="216C636A" w14:textId="77777777" w:rsidR="00E84F98" w:rsidRPr="00E84F98" w:rsidRDefault="00E84F98" w:rsidP="006F4886">
            <w:pPr>
              <w:spacing w:line="360" w:lineRule="auto"/>
            </w:pPr>
            <w:r w:rsidRPr="00E84F98">
              <w:t>Boscalid</w:t>
            </w:r>
          </w:p>
        </w:tc>
        <w:tc>
          <w:tcPr>
            <w:tcW w:w="1080" w:type="dxa"/>
            <w:noWrap/>
            <w:hideMark/>
          </w:tcPr>
          <w:p w14:paraId="562EA2B6" w14:textId="77777777" w:rsidR="00E84F98" w:rsidRPr="00E84F98" w:rsidRDefault="00E84F98" w:rsidP="006F4886">
            <w:pPr>
              <w:spacing w:line="360" w:lineRule="auto"/>
              <w:rPr>
                <w:sz w:val="18"/>
                <w:szCs w:val="18"/>
              </w:rPr>
            </w:pPr>
            <w:r w:rsidRPr="00E84F98">
              <w:rPr>
                <w:sz w:val="18"/>
                <w:szCs w:val="18"/>
              </w:rPr>
              <w:t>0.247</w:t>
            </w:r>
          </w:p>
        </w:tc>
        <w:tc>
          <w:tcPr>
            <w:tcW w:w="760" w:type="dxa"/>
            <w:noWrap/>
            <w:hideMark/>
          </w:tcPr>
          <w:p w14:paraId="56250BB7" w14:textId="77777777" w:rsidR="00E84F98" w:rsidRPr="00E84F98" w:rsidRDefault="00E84F98" w:rsidP="006F4886">
            <w:pPr>
              <w:spacing w:line="360" w:lineRule="auto"/>
              <w:rPr>
                <w:sz w:val="18"/>
                <w:szCs w:val="18"/>
              </w:rPr>
            </w:pPr>
            <w:r w:rsidRPr="00E84F98">
              <w:rPr>
                <w:sz w:val="18"/>
                <w:szCs w:val="18"/>
              </w:rPr>
              <w:t>0.902</w:t>
            </w:r>
          </w:p>
        </w:tc>
        <w:tc>
          <w:tcPr>
            <w:tcW w:w="840" w:type="dxa"/>
            <w:noWrap/>
            <w:hideMark/>
          </w:tcPr>
          <w:p w14:paraId="663F3F06" w14:textId="77777777" w:rsidR="00E84F98" w:rsidRPr="00E84F98" w:rsidRDefault="00E84F98" w:rsidP="006F4886">
            <w:pPr>
              <w:spacing w:line="360" w:lineRule="auto"/>
              <w:rPr>
                <w:sz w:val="18"/>
                <w:szCs w:val="18"/>
              </w:rPr>
            </w:pPr>
            <w:r w:rsidRPr="00E84F98">
              <w:rPr>
                <w:sz w:val="18"/>
                <w:szCs w:val="18"/>
              </w:rPr>
              <w:t>0.671</w:t>
            </w:r>
          </w:p>
        </w:tc>
        <w:tc>
          <w:tcPr>
            <w:tcW w:w="760" w:type="dxa"/>
            <w:noWrap/>
            <w:hideMark/>
          </w:tcPr>
          <w:p w14:paraId="2361B754" w14:textId="77777777" w:rsidR="00E84F98" w:rsidRPr="00E84F98" w:rsidRDefault="00E84F98" w:rsidP="006F4886">
            <w:pPr>
              <w:spacing w:line="360" w:lineRule="auto"/>
              <w:rPr>
                <w:sz w:val="18"/>
                <w:szCs w:val="18"/>
              </w:rPr>
            </w:pPr>
            <w:r w:rsidRPr="00E84F98">
              <w:rPr>
                <w:sz w:val="18"/>
                <w:szCs w:val="18"/>
              </w:rPr>
              <w:t>0.695</w:t>
            </w:r>
          </w:p>
        </w:tc>
        <w:tc>
          <w:tcPr>
            <w:tcW w:w="740" w:type="dxa"/>
            <w:noWrap/>
            <w:hideMark/>
          </w:tcPr>
          <w:p w14:paraId="76C2C570" w14:textId="77777777" w:rsidR="00E84F98" w:rsidRPr="00E84F98" w:rsidRDefault="00E84F98" w:rsidP="006F4886">
            <w:pPr>
              <w:spacing w:line="360" w:lineRule="auto"/>
              <w:rPr>
                <w:sz w:val="18"/>
                <w:szCs w:val="18"/>
              </w:rPr>
            </w:pPr>
            <w:r w:rsidRPr="00E84F98">
              <w:rPr>
                <w:sz w:val="18"/>
                <w:szCs w:val="18"/>
              </w:rPr>
              <w:t>0.7</w:t>
            </w:r>
          </w:p>
        </w:tc>
        <w:tc>
          <w:tcPr>
            <w:tcW w:w="880" w:type="dxa"/>
            <w:noWrap/>
            <w:hideMark/>
          </w:tcPr>
          <w:p w14:paraId="291D552C" w14:textId="77777777" w:rsidR="00E84F98" w:rsidRPr="00E84F98" w:rsidRDefault="00E84F98" w:rsidP="006F4886">
            <w:pPr>
              <w:spacing w:line="360" w:lineRule="auto"/>
              <w:rPr>
                <w:sz w:val="18"/>
                <w:szCs w:val="18"/>
              </w:rPr>
            </w:pPr>
            <w:r w:rsidRPr="00E84F98">
              <w:rPr>
                <w:sz w:val="18"/>
                <w:szCs w:val="18"/>
              </w:rPr>
              <w:t>0.694</w:t>
            </w:r>
          </w:p>
        </w:tc>
        <w:tc>
          <w:tcPr>
            <w:tcW w:w="1060" w:type="dxa"/>
            <w:noWrap/>
            <w:hideMark/>
          </w:tcPr>
          <w:p w14:paraId="655939A5" w14:textId="77777777" w:rsidR="00E84F98" w:rsidRPr="00E84F98" w:rsidRDefault="00E84F98" w:rsidP="006F4886">
            <w:pPr>
              <w:spacing w:line="360" w:lineRule="auto"/>
              <w:rPr>
                <w:sz w:val="18"/>
                <w:szCs w:val="18"/>
              </w:rPr>
            </w:pPr>
            <w:r w:rsidRPr="00E84F98">
              <w:rPr>
                <w:sz w:val="18"/>
                <w:szCs w:val="18"/>
              </w:rPr>
              <w:t>0.652</w:t>
            </w:r>
          </w:p>
        </w:tc>
      </w:tr>
      <w:tr w:rsidR="00E84F98" w:rsidRPr="00E84F98" w14:paraId="0F2DFD4D" w14:textId="77777777" w:rsidTr="00E84F98">
        <w:trPr>
          <w:trHeight w:val="300"/>
        </w:trPr>
        <w:tc>
          <w:tcPr>
            <w:tcW w:w="4920" w:type="dxa"/>
            <w:noWrap/>
            <w:hideMark/>
          </w:tcPr>
          <w:p w14:paraId="091E6048" w14:textId="77777777" w:rsidR="00E84F98" w:rsidRPr="00E84F98" w:rsidRDefault="00E84F98" w:rsidP="006F4886">
            <w:pPr>
              <w:spacing w:line="360" w:lineRule="auto"/>
            </w:pPr>
            <w:proofErr w:type="spellStart"/>
            <w:r w:rsidRPr="00E84F98">
              <w:t>Bosentan</w:t>
            </w:r>
            <w:proofErr w:type="spellEnd"/>
          </w:p>
        </w:tc>
        <w:tc>
          <w:tcPr>
            <w:tcW w:w="1080" w:type="dxa"/>
            <w:noWrap/>
            <w:hideMark/>
          </w:tcPr>
          <w:p w14:paraId="6D606D97"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275925FB" w14:textId="77777777" w:rsidR="00E84F98" w:rsidRPr="00E84F98" w:rsidRDefault="00E84F98" w:rsidP="006F4886">
            <w:pPr>
              <w:spacing w:line="360" w:lineRule="auto"/>
              <w:rPr>
                <w:sz w:val="18"/>
                <w:szCs w:val="18"/>
              </w:rPr>
            </w:pPr>
            <w:r w:rsidRPr="00E84F98">
              <w:rPr>
                <w:sz w:val="18"/>
                <w:szCs w:val="18"/>
              </w:rPr>
              <w:t>0.766</w:t>
            </w:r>
          </w:p>
        </w:tc>
        <w:tc>
          <w:tcPr>
            <w:tcW w:w="840" w:type="dxa"/>
            <w:noWrap/>
            <w:hideMark/>
          </w:tcPr>
          <w:p w14:paraId="2212C5DC" w14:textId="77777777" w:rsidR="00E84F98" w:rsidRPr="00E84F98" w:rsidRDefault="00E84F98" w:rsidP="006F4886">
            <w:pPr>
              <w:spacing w:line="360" w:lineRule="auto"/>
              <w:rPr>
                <w:sz w:val="18"/>
                <w:szCs w:val="18"/>
              </w:rPr>
            </w:pPr>
            <w:r w:rsidRPr="00E84F98">
              <w:rPr>
                <w:sz w:val="18"/>
                <w:szCs w:val="18"/>
              </w:rPr>
              <w:t>0.666</w:t>
            </w:r>
          </w:p>
        </w:tc>
        <w:tc>
          <w:tcPr>
            <w:tcW w:w="760" w:type="dxa"/>
            <w:noWrap/>
            <w:hideMark/>
          </w:tcPr>
          <w:p w14:paraId="453D3AD3" w14:textId="77777777" w:rsidR="00E84F98" w:rsidRPr="00E84F98" w:rsidRDefault="00E84F98" w:rsidP="006F4886">
            <w:pPr>
              <w:spacing w:line="360" w:lineRule="auto"/>
              <w:rPr>
                <w:sz w:val="18"/>
                <w:szCs w:val="18"/>
              </w:rPr>
            </w:pPr>
            <w:r w:rsidRPr="00E84F98">
              <w:rPr>
                <w:sz w:val="18"/>
                <w:szCs w:val="18"/>
              </w:rPr>
              <w:t>0.432</w:t>
            </w:r>
          </w:p>
        </w:tc>
        <w:tc>
          <w:tcPr>
            <w:tcW w:w="740" w:type="dxa"/>
            <w:noWrap/>
            <w:hideMark/>
          </w:tcPr>
          <w:p w14:paraId="59068971" w14:textId="77777777" w:rsidR="00E84F98" w:rsidRPr="00E84F98" w:rsidRDefault="00E84F98" w:rsidP="006F4886">
            <w:pPr>
              <w:spacing w:line="360" w:lineRule="auto"/>
              <w:rPr>
                <w:sz w:val="18"/>
                <w:szCs w:val="18"/>
              </w:rPr>
            </w:pPr>
            <w:r w:rsidRPr="00E84F98">
              <w:rPr>
                <w:sz w:val="18"/>
                <w:szCs w:val="18"/>
              </w:rPr>
              <w:t>0.669</w:t>
            </w:r>
          </w:p>
        </w:tc>
        <w:tc>
          <w:tcPr>
            <w:tcW w:w="880" w:type="dxa"/>
            <w:noWrap/>
            <w:hideMark/>
          </w:tcPr>
          <w:p w14:paraId="6AD39741" w14:textId="77777777" w:rsidR="00E84F98" w:rsidRPr="00E84F98" w:rsidRDefault="00E84F98" w:rsidP="006F4886">
            <w:pPr>
              <w:spacing w:line="360" w:lineRule="auto"/>
              <w:rPr>
                <w:sz w:val="18"/>
                <w:szCs w:val="18"/>
              </w:rPr>
            </w:pPr>
            <w:r w:rsidRPr="00E84F98">
              <w:rPr>
                <w:sz w:val="18"/>
                <w:szCs w:val="18"/>
              </w:rPr>
              <w:t>0.445</w:t>
            </w:r>
          </w:p>
        </w:tc>
        <w:tc>
          <w:tcPr>
            <w:tcW w:w="1060" w:type="dxa"/>
            <w:noWrap/>
            <w:hideMark/>
          </w:tcPr>
          <w:p w14:paraId="525E8555" w14:textId="77777777" w:rsidR="00E84F98" w:rsidRPr="00E84F98" w:rsidRDefault="00E84F98" w:rsidP="006F4886">
            <w:pPr>
              <w:spacing w:line="360" w:lineRule="auto"/>
              <w:rPr>
                <w:sz w:val="18"/>
                <w:szCs w:val="18"/>
              </w:rPr>
            </w:pPr>
            <w:r w:rsidRPr="00E84F98">
              <w:rPr>
                <w:sz w:val="18"/>
                <w:szCs w:val="18"/>
              </w:rPr>
              <w:t>0.746</w:t>
            </w:r>
          </w:p>
        </w:tc>
      </w:tr>
      <w:tr w:rsidR="00E84F98" w:rsidRPr="00E84F98" w14:paraId="62636276" w14:textId="77777777" w:rsidTr="00E84F98">
        <w:trPr>
          <w:trHeight w:val="300"/>
        </w:trPr>
        <w:tc>
          <w:tcPr>
            <w:tcW w:w="4920" w:type="dxa"/>
            <w:noWrap/>
            <w:hideMark/>
          </w:tcPr>
          <w:p w14:paraId="725B2A44" w14:textId="77777777" w:rsidR="00E84F98" w:rsidRPr="00E84F98" w:rsidRDefault="00E84F98" w:rsidP="006F4886">
            <w:pPr>
              <w:spacing w:line="360" w:lineRule="auto"/>
            </w:pPr>
            <w:r w:rsidRPr="00E84F98">
              <w:t>Bromochloroacetic acid</w:t>
            </w:r>
          </w:p>
        </w:tc>
        <w:tc>
          <w:tcPr>
            <w:tcW w:w="1080" w:type="dxa"/>
            <w:noWrap/>
            <w:hideMark/>
          </w:tcPr>
          <w:p w14:paraId="2E7174DB" w14:textId="77777777" w:rsidR="00E84F98" w:rsidRPr="00E84F98" w:rsidRDefault="00E84F98" w:rsidP="006F4886">
            <w:pPr>
              <w:spacing w:line="360" w:lineRule="auto"/>
              <w:rPr>
                <w:sz w:val="18"/>
                <w:szCs w:val="18"/>
              </w:rPr>
            </w:pPr>
            <w:r w:rsidRPr="00E84F98">
              <w:rPr>
                <w:sz w:val="18"/>
                <w:szCs w:val="18"/>
              </w:rPr>
              <w:t>0.632</w:t>
            </w:r>
          </w:p>
        </w:tc>
        <w:tc>
          <w:tcPr>
            <w:tcW w:w="760" w:type="dxa"/>
            <w:noWrap/>
            <w:hideMark/>
          </w:tcPr>
          <w:p w14:paraId="519CBCAA" w14:textId="77777777" w:rsidR="00E84F98" w:rsidRPr="00E84F98" w:rsidRDefault="00E84F98" w:rsidP="006F4886">
            <w:pPr>
              <w:spacing w:line="360" w:lineRule="auto"/>
              <w:rPr>
                <w:sz w:val="18"/>
                <w:szCs w:val="18"/>
              </w:rPr>
            </w:pPr>
            <w:r w:rsidRPr="00E84F98">
              <w:rPr>
                <w:sz w:val="18"/>
                <w:szCs w:val="18"/>
              </w:rPr>
              <w:t>1.08</w:t>
            </w:r>
          </w:p>
        </w:tc>
        <w:tc>
          <w:tcPr>
            <w:tcW w:w="840" w:type="dxa"/>
            <w:noWrap/>
            <w:hideMark/>
          </w:tcPr>
          <w:p w14:paraId="04FEAE10"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968494B" w14:textId="77777777" w:rsidR="00E84F98" w:rsidRPr="00E84F98" w:rsidRDefault="00E84F98" w:rsidP="006F4886">
            <w:pPr>
              <w:spacing w:line="360" w:lineRule="auto"/>
              <w:rPr>
                <w:sz w:val="18"/>
                <w:szCs w:val="18"/>
              </w:rPr>
            </w:pPr>
            <w:r w:rsidRPr="00E84F98">
              <w:rPr>
                <w:sz w:val="18"/>
                <w:szCs w:val="18"/>
              </w:rPr>
              <w:t>1.24</w:t>
            </w:r>
          </w:p>
        </w:tc>
        <w:tc>
          <w:tcPr>
            <w:tcW w:w="740" w:type="dxa"/>
            <w:noWrap/>
            <w:hideMark/>
          </w:tcPr>
          <w:p w14:paraId="70D0A5E6" w14:textId="77777777" w:rsidR="00E84F98" w:rsidRPr="00E84F98" w:rsidRDefault="00E84F98" w:rsidP="006F4886">
            <w:pPr>
              <w:spacing w:line="360" w:lineRule="auto"/>
              <w:rPr>
                <w:sz w:val="18"/>
                <w:szCs w:val="18"/>
              </w:rPr>
            </w:pPr>
            <w:r w:rsidRPr="00E84F98">
              <w:rPr>
                <w:sz w:val="18"/>
                <w:szCs w:val="18"/>
              </w:rPr>
              <w:t>1.2</w:t>
            </w:r>
          </w:p>
        </w:tc>
        <w:tc>
          <w:tcPr>
            <w:tcW w:w="880" w:type="dxa"/>
            <w:noWrap/>
            <w:hideMark/>
          </w:tcPr>
          <w:p w14:paraId="0F7958BA"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3D4D87E6" w14:textId="77777777" w:rsidR="00E84F98" w:rsidRPr="00E84F98" w:rsidRDefault="00E84F98" w:rsidP="006F4886">
            <w:pPr>
              <w:spacing w:line="360" w:lineRule="auto"/>
              <w:rPr>
                <w:sz w:val="18"/>
                <w:szCs w:val="18"/>
              </w:rPr>
            </w:pPr>
            <w:r w:rsidRPr="00E84F98">
              <w:rPr>
                <w:sz w:val="18"/>
                <w:szCs w:val="18"/>
              </w:rPr>
              <w:t>1.3</w:t>
            </w:r>
          </w:p>
        </w:tc>
      </w:tr>
      <w:tr w:rsidR="00E84F98" w:rsidRPr="00E84F98" w14:paraId="5123FC5F" w14:textId="77777777" w:rsidTr="00E84F98">
        <w:trPr>
          <w:trHeight w:val="300"/>
        </w:trPr>
        <w:tc>
          <w:tcPr>
            <w:tcW w:w="4920" w:type="dxa"/>
            <w:noWrap/>
            <w:hideMark/>
          </w:tcPr>
          <w:p w14:paraId="19C535E4" w14:textId="77777777" w:rsidR="00E84F98" w:rsidRPr="00E84F98" w:rsidRDefault="00E84F98" w:rsidP="006F4886">
            <w:pPr>
              <w:spacing w:line="360" w:lineRule="auto"/>
            </w:pPr>
            <w:r w:rsidRPr="00E84F98">
              <w:t>Bromodichloromethane</w:t>
            </w:r>
          </w:p>
        </w:tc>
        <w:tc>
          <w:tcPr>
            <w:tcW w:w="1080" w:type="dxa"/>
            <w:noWrap/>
            <w:hideMark/>
          </w:tcPr>
          <w:p w14:paraId="3DB12A52" w14:textId="77777777" w:rsidR="00E84F98" w:rsidRPr="00E84F98" w:rsidRDefault="00E84F98" w:rsidP="006F4886">
            <w:pPr>
              <w:spacing w:line="360" w:lineRule="auto"/>
              <w:rPr>
                <w:sz w:val="18"/>
                <w:szCs w:val="18"/>
              </w:rPr>
            </w:pPr>
            <w:r w:rsidRPr="00E84F98">
              <w:rPr>
                <w:sz w:val="18"/>
                <w:szCs w:val="18"/>
              </w:rPr>
              <w:t>0.634</w:t>
            </w:r>
          </w:p>
        </w:tc>
        <w:tc>
          <w:tcPr>
            <w:tcW w:w="760" w:type="dxa"/>
            <w:noWrap/>
            <w:hideMark/>
          </w:tcPr>
          <w:p w14:paraId="50B151FF" w14:textId="77777777" w:rsidR="00E84F98" w:rsidRPr="00E84F98" w:rsidRDefault="00E84F98" w:rsidP="006F4886">
            <w:pPr>
              <w:spacing w:line="360" w:lineRule="auto"/>
              <w:rPr>
                <w:sz w:val="18"/>
                <w:szCs w:val="18"/>
              </w:rPr>
            </w:pPr>
            <w:r w:rsidRPr="00E84F98">
              <w:rPr>
                <w:sz w:val="18"/>
                <w:szCs w:val="18"/>
              </w:rPr>
              <w:t>0.643</w:t>
            </w:r>
          </w:p>
        </w:tc>
        <w:tc>
          <w:tcPr>
            <w:tcW w:w="840" w:type="dxa"/>
            <w:noWrap/>
            <w:hideMark/>
          </w:tcPr>
          <w:p w14:paraId="3DA3850B" w14:textId="77777777" w:rsidR="00E84F98" w:rsidRPr="00E84F98" w:rsidRDefault="00E84F98" w:rsidP="006F4886">
            <w:pPr>
              <w:spacing w:line="360" w:lineRule="auto"/>
              <w:rPr>
                <w:sz w:val="18"/>
                <w:szCs w:val="18"/>
              </w:rPr>
            </w:pPr>
            <w:r w:rsidRPr="00E84F98">
              <w:rPr>
                <w:sz w:val="18"/>
                <w:szCs w:val="18"/>
              </w:rPr>
              <w:t>0.768</w:t>
            </w:r>
          </w:p>
        </w:tc>
        <w:tc>
          <w:tcPr>
            <w:tcW w:w="760" w:type="dxa"/>
            <w:noWrap/>
            <w:hideMark/>
          </w:tcPr>
          <w:p w14:paraId="4533D5EE" w14:textId="77777777" w:rsidR="00E84F98" w:rsidRPr="00E84F98" w:rsidRDefault="00E84F98" w:rsidP="006F4886">
            <w:pPr>
              <w:spacing w:line="360" w:lineRule="auto"/>
              <w:rPr>
                <w:sz w:val="18"/>
                <w:szCs w:val="18"/>
              </w:rPr>
            </w:pPr>
            <w:r w:rsidRPr="00E84F98">
              <w:rPr>
                <w:sz w:val="18"/>
                <w:szCs w:val="18"/>
              </w:rPr>
              <w:t>0.768</w:t>
            </w:r>
          </w:p>
        </w:tc>
        <w:tc>
          <w:tcPr>
            <w:tcW w:w="740" w:type="dxa"/>
            <w:noWrap/>
            <w:hideMark/>
          </w:tcPr>
          <w:p w14:paraId="70A2EA9E" w14:textId="77777777" w:rsidR="00E84F98" w:rsidRPr="00E84F98" w:rsidRDefault="00E84F98" w:rsidP="006F4886">
            <w:pPr>
              <w:spacing w:line="360" w:lineRule="auto"/>
              <w:rPr>
                <w:sz w:val="18"/>
                <w:szCs w:val="18"/>
              </w:rPr>
            </w:pPr>
            <w:r w:rsidRPr="00E84F98">
              <w:rPr>
                <w:sz w:val="18"/>
                <w:szCs w:val="18"/>
              </w:rPr>
              <w:t>0.797</w:t>
            </w:r>
          </w:p>
        </w:tc>
        <w:tc>
          <w:tcPr>
            <w:tcW w:w="880" w:type="dxa"/>
            <w:noWrap/>
            <w:hideMark/>
          </w:tcPr>
          <w:p w14:paraId="350FA377" w14:textId="77777777" w:rsidR="00E84F98" w:rsidRPr="00E84F98" w:rsidRDefault="00E84F98" w:rsidP="006F4886">
            <w:pPr>
              <w:spacing w:line="360" w:lineRule="auto"/>
              <w:rPr>
                <w:sz w:val="18"/>
                <w:szCs w:val="18"/>
              </w:rPr>
            </w:pPr>
            <w:r w:rsidRPr="00E84F98">
              <w:rPr>
                <w:sz w:val="18"/>
                <w:szCs w:val="18"/>
              </w:rPr>
              <w:t>0.917</w:t>
            </w:r>
          </w:p>
        </w:tc>
        <w:tc>
          <w:tcPr>
            <w:tcW w:w="1060" w:type="dxa"/>
            <w:noWrap/>
            <w:hideMark/>
          </w:tcPr>
          <w:p w14:paraId="33FECDA5" w14:textId="77777777" w:rsidR="00E84F98" w:rsidRPr="00E84F98" w:rsidRDefault="00E84F98" w:rsidP="006F4886">
            <w:pPr>
              <w:spacing w:line="360" w:lineRule="auto"/>
              <w:rPr>
                <w:sz w:val="18"/>
                <w:szCs w:val="18"/>
              </w:rPr>
            </w:pPr>
            <w:r w:rsidRPr="00E84F98">
              <w:rPr>
                <w:sz w:val="18"/>
                <w:szCs w:val="18"/>
              </w:rPr>
              <w:t>1.02</w:t>
            </w:r>
          </w:p>
        </w:tc>
      </w:tr>
      <w:tr w:rsidR="00E84F98" w:rsidRPr="00E84F98" w14:paraId="2B5536BB" w14:textId="77777777" w:rsidTr="00E84F98">
        <w:trPr>
          <w:trHeight w:val="300"/>
        </w:trPr>
        <w:tc>
          <w:tcPr>
            <w:tcW w:w="4920" w:type="dxa"/>
            <w:noWrap/>
            <w:hideMark/>
          </w:tcPr>
          <w:p w14:paraId="6C95A2A6" w14:textId="77777777" w:rsidR="00E84F98" w:rsidRPr="00E84F98" w:rsidRDefault="00E84F98" w:rsidP="006F4886">
            <w:pPr>
              <w:spacing w:line="360" w:lineRule="auto"/>
            </w:pPr>
            <w:r w:rsidRPr="00E84F98">
              <w:t>Carbaryl</w:t>
            </w:r>
          </w:p>
        </w:tc>
        <w:tc>
          <w:tcPr>
            <w:tcW w:w="1080" w:type="dxa"/>
            <w:noWrap/>
            <w:hideMark/>
          </w:tcPr>
          <w:p w14:paraId="438DA7DA" w14:textId="77777777" w:rsidR="00E84F98" w:rsidRPr="00E84F98" w:rsidRDefault="00E84F98" w:rsidP="006F4886">
            <w:pPr>
              <w:spacing w:line="360" w:lineRule="auto"/>
              <w:rPr>
                <w:sz w:val="18"/>
                <w:szCs w:val="18"/>
              </w:rPr>
            </w:pPr>
            <w:r w:rsidRPr="00E84F98">
              <w:rPr>
                <w:sz w:val="18"/>
                <w:szCs w:val="18"/>
              </w:rPr>
              <w:t>0.141</w:t>
            </w:r>
          </w:p>
        </w:tc>
        <w:tc>
          <w:tcPr>
            <w:tcW w:w="760" w:type="dxa"/>
            <w:noWrap/>
            <w:hideMark/>
          </w:tcPr>
          <w:p w14:paraId="2C6D1F40" w14:textId="77777777" w:rsidR="00E84F98" w:rsidRPr="00E84F98" w:rsidRDefault="00E84F98" w:rsidP="006F4886">
            <w:pPr>
              <w:spacing w:line="360" w:lineRule="auto"/>
              <w:rPr>
                <w:sz w:val="18"/>
                <w:szCs w:val="18"/>
              </w:rPr>
            </w:pPr>
            <w:r w:rsidRPr="00E84F98">
              <w:rPr>
                <w:sz w:val="18"/>
                <w:szCs w:val="18"/>
              </w:rPr>
              <w:t>0.627</w:t>
            </w:r>
          </w:p>
        </w:tc>
        <w:tc>
          <w:tcPr>
            <w:tcW w:w="840" w:type="dxa"/>
            <w:noWrap/>
            <w:hideMark/>
          </w:tcPr>
          <w:p w14:paraId="7154B7E8" w14:textId="77777777" w:rsidR="00E84F98" w:rsidRPr="00E84F98" w:rsidRDefault="00E84F98" w:rsidP="006F4886">
            <w:pPr>
              <w:spacing w:line="360" w:lineRule="auto"/>
              <w:rPr>
                <w:sz w:val="18"/>
                <w:szCs w:val="18"/>
              </w:rPr>
            </w:pPr>
            <w:r w:rsidRPr="00E84F98">
              <w:rPr>
                <w:sz w:val="18"/>
                <w:szCs w:val="18"/>
              </w:rPr>
              <w:t>0.608</w:t>
            </w:r>
          </w:p>
        </w:tc>
        <w:tc>
          <w:tcPr>
            <w:tcW w:w="760" w:type="dxa"/>
            <w:noWrap/>
            <w:hideMark/>
          </w:tcPr>
          <w:p w14:paraId="5A20416E" w14:textId="77777777" w:rsidR="00E84F98" w:rsidRPr="00E84F98" w:rsidRDefault="00E84F98" w:rsidP="006F4886">
            <w:pPr>
              <w:spacing w:line="360" w:lineRule="auto"/>
              <w:rPr>
                <w:sz w:val="18"/>
                <w:szCs w:val="18"/>
              </w:rPr>
            </w:pPr>
            <w:r w:rsidRPr="00E84F98">
              <w:rPr>
                <w:sz w:val="18"/>
                <w:szCs w:val="18"/>
              </w:rPr>
              <w:t>0.488</w:t>
            </w:r>
          </w:p>
        </w:tc>
        <w:tc>
          <w:tcPr>
            <w:tcW w:w="740" w:type="dxa"/>
            <w:noWrap/>
            <w:hideMark/>
          </w:tcPr>
          <w:p w14:paraId="227B066F" w14:textId="77777777" w:rsidR="00E84F98" w:rsidRPr="00E84F98" w:rsidRDefault="00E84F98" w:rsidP="006F4886">
            <w:pPr>
              <w:spacing w:line="360" w:lineRule="auto"/>
              <w:rPr>
                <w:sz w:val="18"/>
                <w:szCs w:val="18"/>
              </w:rPr>
            </w:pPr>
            <w:r w:rsidRPr="00E84F98">
              <w:rPr>
                <w:sz w:val="18"/>
                <w:szCs w:val="18"/>
              </w:rPr>
              <w:t>0.46</w:t>
            </w:r>
          </w:p>
        </w:tc>
        <w:tc>
          <w:tcPr>
            <w:tcW w:w="880" w:type="dxa"/>
            <w:noWrap/>
            <w:hideMark/>
          </w:tcPr>
          <w:p w14:paraId="64B29242" w14:textId="77777777" w:rsidR="00E84F98" w:rsidRPr="00E84F98" w:rsidRDefault="00E84F98" w:rsidP="006F4886">
            <w:pPr>
              <w:spacing w:line="360" w:lineRule="auto"/>
              <w:rPr>
                <w:sz w:val="18"/>
                <w:szCs w:val="18"/>
              </w:rPr>
            </w:pPr>
            <w:r w:rsidRPr="00E84F98">
              <w:rPr>
                <w:sz w:val="18"/>
                <w:szCs w:val="18"/>
              </w:rPr>
              <w:t>0.71</w:t>
            </w:r>
          </w:p>
        </w:tc>
        <w:tc>
          <w:tcPr>
            <w:tcW w:w="1060" w:type="dxa"/>
            <w:noWrap/>
            <w:hideMark/>
          </w:tcPr>
          <w:p w14:paraId="31A1E830" w14:textId="77777777" w:rsidR="00E84F98" w:rsidRPr="00E84F98" w:rsidRDefault="00E84F98" w:rsidP="006F4886">
            <w:pPr>
              <w:spacing w:line="360" w:lineRule="auto"/>
              <w:rPr>
                <w:sz w:val="18"/>
                <w:szCs w:val="18"/>
              </w:rPr>
            </w:pPr>
            <w:r w:rsidRPr="00E84F98">
              <w:rPr>
                <w:sz w:val="18"/>
                <w:szCs w:val="18"/>
              </w:rPr>
              <w:t>0.553</w:t>
            </w:r>
          </w:p>
        </w:tc>
      </w:tr>
      <w:tr w:rsidR="00E84F98" w:rsidRPr="00E84F98" w14:paraId="7A67D536" w14:textId="77777777" w:rsidTr="00E84F98">
        <w:trPr>
          <w:trHeight w:val="300"/>
        </w:trPr>
        <w:tc>
          <w:tcPr>
            <w:tcW w:w="4920" w:type="dxa"/>
            <w:noWrap/>
            <w:hideMark/>
          </w:tcPr>
          <w:p w14:paraId="7F216DBC" w14:textId="77777777" w:rsidR="00E84F98" w:rsidRPr="00E84F98" w:rsidRDefault="00E84F98" w:rsidP="006F4886">
            <w:pPr>
              <w:spacing w:line="360" w:lineRule="auto"/>
            </w:pPr>
            <w:r w:rsidRPr="00E84F98">
              <w:t>Carbendazim</w:t>
            </w:r>
          </w:p>
        </w:tc>
        <w:tc>
          <w:tcPr>
            <w:tcW w:w="1080" w:type="dxa"/>
            <w:noWrap/>
            <w:hideMark/>
          </w:tcPr>
          <w:p w14:paraId="407BC247" w14:textId="77777777" w:rsidR="00E84F98" w:rsidRPr="00E84F98" w:rsidRDefault="00E84F98" w:rsidP="006F4886">
            <w:pPr>
              <w:spacing w:line="360" w:lineRule="auto"/>
              <w:rPr>
                <w:sz w:val="18"/>
                <w:szCs w:val="18"/>
              </w:rPr>
            </w:pPr>
            <w:r w:rsidRPr="00E84F98">
              <w:rPr>
                <w:sz w:val="18"/>
                <w:szCs w:val="18"/>
              </w:rPr>
              <w:t>0.303</w:t>
            </w:r>
          </w:p>
        </w:tc>
        <w:tc>
          <w:tcPr>
            <w:tcW w:w="760" w:type="dxa"/>
            <w:noWrap/>
            <w:hideMark/>
          </w:tcPr>
          <w:p w14:paraId="66D8F6BB" w14:textId="77777777" w:rsidR="00E84F98" w:rsidRPr="00E84F98" w:rsidRDefault="00E84F98" w:rsidP="006F4886">
            <w:pPr>
              <w:spacing w:line="360" w:lineRule="auto"/>
              <w:rPr>
                <w:sz w:val="18"/>
                <w:szCs w:val="18"/>
              </w:rPr>
            </w:pPr>
            <w:r w:rsidRPr="00E84F98">
              <w:rPr>
                <w:sz w:val="18"/>
                <w:szCs w:val="18"/>
              </w:rPr>
              <w:t>2.06</w:t>
            </w:r>
          </w:p>
        </w:tc>
        <w:tc>
          <w:tcPr>
            <w:tcW w:w="840" w:type="dxa"/>
            <w:noWrap/>
            <w:hideMark/>
          </w:tcPr>
          <w:p w14:paraId="2C7E5514" w14:textId="77777777" w:rsidR="00E84F98" w:rsidRPr="00E84F98" w:rsidRDefault="00E84F98" w:rsidP="006F4886">
            <w:pPr>
              <w:spacing w:line="360" w:lineRule="auto"/>
              <w:rPr>
                <w:sz w:val="18"/>
                <w:szCs w:val="18"/>
              </w:rPr>
            </w:pPr>
            <w:r w:rsidRPr="00E84F98">
              <w:rPr>
                <w:sz w:val="18"/>
                <w:szCs w:val="18"/>
              </w:rPr>
              <w:t>2.12</w:t>
            </w:r>
          </w:p>
        </w:tc>
        <w:tc>
          <w:tcPr>
            <w:tcW w:w="760" w:type="dxa"/>
            <w:noWrap/>
            <w:hideMark/>
          </w:tcPr>
          <w:p w14:paraId="05929E63" w14:textId="77777777" w:rsidR="00E84F98" w:rsidRPr="00E84F98" w:rsidRDefault="00E84F98" w:rsidP="006F4886">
            <w:pPr>
              <w:spacing w:line="360" w:lineRule="auto"/>
              <w:rPr>
                <w:sz w:val="18"/>
                <w:szCs w:val="18"/>
              </w:rPr>
            </w:pPr>
            <w:r w:rsidRPr="00E84F98">
              <w:rPr>
                <w:sz w:val="18"/>
                <w:szCs w:val="18"/>
              </w:rPr>
              <w:t>2.15</w:t>
            </w:r>
          </w:p>
        </w:tc>
        <w:tc>
          <w:tcPr>
            <w:tcW w:w="740" w:type="dxa"/>
            <w:noWrap/>
            <w:hideMark/>
          </w:tcPr>
          <w:p w14:paraId="64D2DF54" w14:textId="77777777" w:rsidR="00E84F98" w:rsidRPr="00E84F98" w:rsidRDefault="00E84F98" w:rsidP="006F4886">
            <w:pPr>
              <w:spacing w:line="360" w:lineRule="auto"/>
              <w:rPr>
                <w:sz w:val="18"/>
                <w:szCs w:val="18"/>
              </w:rPr>
            </w:pPr>
            <w:r w:rsidRPr="00E84F98">
              <w:rPr>
                <w:sz w:val="18"/>
                <w:szCs w:val="18"/>
              </w:rPr>
              <w:t>2.15</w:t>
            </w:r>
          </w:p>
        </w:tc>
        <w:tc>
          <w:tcPr>
            <w:tcW w:w="880" w:type="dxa"/>
            <w:noWrap/>
            <w:hideMark/>
          </w:tcPr>
          <w:p w14:paraId="08CE8F88" w14:textId="77777777" w:rsidR="00E84F98" w:rsidRPr="00E84F98" w:rsidRDefault="00E84F98" w:rsidP="006F4886">
            <w:pPr>
              <w:spacing w:line="360" w:lineRule="auto"/>
              <w:rPr>
                <w:sz w:val="18"/>
                <w:szCs w:val="18"/>
              </w:rPr>
            </w:pPr>
            <w:r w:rsidRPr="00E84F98">
              <w:rPr>
                <w:sz w:val="18"/>
                <w:szCs w:val="18"/>
              </w:rPr>
              <w:t>2.07</w:t>
            </w:r>
          </w:p>
        </w:tc>
        <w:tc>
          <w:tcPr>
            <w:tcW w:w="1060" w:type="dxa"/>
            <w:noWrap/>
            <w:hideMark/>
          </w:tcPr>
          <w:p w14:paraId="77650B1A" w14:textId="77777777" w:rsidR="00E84F98" w:rsidRPr="00E84F98" w:rsidRDefault="00E84F98" w:rsidP="006F4886">
            <w:pPr>
              <w:spacing w:line="360" w:lineRule="auto"/>
              <w:rPr>
                <w:sz w:val="18"/>
                <w:szCs w:val="18"/>
              </w:rPr>
            </w:pPr>
            <w:r w:rsidRPr="00E84F98">
              <w:rPr>
                <w:sz w:val="18"/>
                <w:szCs w:val="18"/>
              </w:rPr>
              <w:t>1.49</w:t>
            </w:r>
          </w:p>
        </w:tc>
      </w:tr>
      <w:tr w:rsidR="00E84F98" w:rsidRPr="00E84F98" w14:paraId="6F2CA2DF" w14:textId="77777777" w:rsidTr="00E84F98">
        <w:trPr>
          <w:trHeight w:val="300"/>
        </w:trPr>
        <w:tc>
          <w:tcPr>
            <w:tcW w:w="4920" w:type="dxa"/>
            <w:noWrap/>
            <w:hideMark/>
          </w:tcPr>
          <w:p w14:paraId="7C6B60B0" w14:textId="77777777" w:rsidR="00E84F98" w:rsidRPr="00E84F98" w:rsidRDefault="00E84F98" w:rsidP="006F4886">
            <w:pPr>
              <w:spacing w:line="360" w:lineRule="auto"/>
            </w:pPr>
            <w:r w:rsidRPr="00E84F98">
              <w:t>Chloridazon</w:t>
            </w:r>
          </w:p>
        </w:tc>
        <w:tc>
          <w:tcPr>
            <w:tcW w:w="1080" w:type="dxa"/>
            <w:noWrap/>
            <w:hideMark/>
          </w:tcPr>
          <w:p w14:paraId="3E694BAE"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688922E8" w14:textId="77777777" w:rsidR="00E84F98" w:rsidRPr="00E84F98" w:rsidRDefault="00E84F98" w:rsidP="006F4886">
            <w:pPr>
              <w:spacing w:line="360" w:lineRule="auto"/>
              <w:rPr>
                <w:sz w:val="18"/>
                <w:szCs w:val="18"/>
              </w:rPr>
            </w:pPr>
            <w:r w:rsidRPr="00E84F98">
              <w:rPr>
                <w:sz w:val="18"/>
                <w:szCs w:val="18"/>
              </w:rPr>
              <w:t>2.44</w:t>
            </w:r>
          </w:p>
        </w:tc>
        <w:tc>
          <w:tcPr>
            <w:tcW w:w="840" w:type="dxa"/>
            <w:noWrap/>
            <w:hideMark/>
          </w:tcPr>
          <w:p w14:paraId="700D102B" w14:textId="77777777" w:rsidR="00E84F98" w:rsidRPr="00E84F98" w:rsidRDefault="00E84F98" w:rsidP="006F4886">
            <w:pPr>
              <w:spacing w:line="360" w:lineRule="auto"/>
              <w:rPr>
                <w:sz w:val="18"/>
                <w:szCs w:val="18"/>
              </w:rPr>
            </w:pPr>
            <w:r w:rsidRPr="00E84F98">
              <w:rPr>
                <w:sz w:val="18"/>
                <w:szCs w:val="18"/>
              </w:rPr>
              <w:t>2.6</w:t>
            </w:r>
          </w:p>
        </w:tc>
        <w:tc>
          <w:tcPr>
            <w:tcW w:w="760" w:type="dxa"/>
            <w:noWrap/>
            <w:hideMark/>
          </w:tcPr>
          <w:p w14:paraId="4032456C" w14:textId="77777777" w:rsidR="00E84F98" w:rsidRPr="00E84F98" w:rsidRDefault="00E84F98" w:rsidP="006F4886">
            <w:pPr>
              <w:spacing w:line="360" w:lineRule="auto"/>
              <w:rPr>
                <w:sz w:val="18"/>
                <w:szCs w:val="18"/>
              </w:rPr>
            </w:pPr>
            <w:r w:rsidRPr="00E84F98">
              <w:rPr>
                <w:sz w:val="18"/>
                <w:szCs w:val="18"/>
              </w:rPr>
              <w:t>2.32</w:t>
            </w:r>
          </w:p>
        </w:tc>
        <w:tc>
          <w:tcPr>
            <w:tcW w:w="740" w:type="dxa"/>
            <w:noWrap/>
            <w:hideMark/>
          </w:tcPr>
          <w:p w14:paraId="639E0731" w14:textId="77777777" w:rsidR="00E84F98" w:rsidRPr="00E84F98" w:rsidRDefault="00E84F98" w:rsidP="006F4886">
            <w:pPr>
              <w:spacing w:line="360" w:lineRule="auto"/>
              <w:rPr>
                <w:sz w:val="18"/>
                <w:szCs w:val="18"/>
              </w:rPr>
            </w:pPr>
            <w:r w:rsidRPr="00E84F98">
              <w:rPr>
                <w:sz w:val="18"/>
                <w:szCs w:val="18"/>
              </w:rPr>
              <w:t>2.6</w:t>
            </w:r>
          </w:p>
        </w:tc>
        <w:tc>
          <w:tcPr>
            <w:tcW w:w="880" w:type="dxa"/>
            <w:noWrap/>
            <w:hideMark/>
          </w:tcPr>
          <w:p w14:paraId="4086BD2A" w14:textId="77777777" w:rsidR="00E84F98" w:rsidRPr="00E84F98" w:rsidRDefault="00E84F98" w:rsidP="006F4886">
            <w:pPr>
              <w:spacing w:line="360" w:lineRule="auto"/>
              <w:rPr>
                <w:sz w:val="18"/>
                <w:szCs w:val="18"/>
              </w:rPr>
            </w:pPr>
            <w:r w:rsidRPr="00E84F98">
              <w:rPr>
                <w:sz w:val="18"/>
                <w:szCs w:val="18"/>
              </w:rPr>
              <w:t>2.8</w:t>
            </w:r>
          </w:p>
        </w:tc>
        <w:tc>
          <w:tcPr>
            <w:tcW w:w="1060" w:type="dxa"/>
            <w:noWrap/>
            <w:hideMark/>
          </w:tcPr>
          <w:p w14:paraId="0C13D059" w14:textId="77777777" w:rsidR="00E84F98" w:rsidRPr="00E84F98" w:rsidRDefault="00E84F98" w:rsidP="006F4886">
            <w:pPr>
              <w:spacing w:line="360" w:lineRule="auto"/>
              <w:rPr>
                <w:sz w:val="18"/>
                <w:szCs w:val="18"/>
              </w:rPr>
            </w:pPr>
            <w:r w:rsidRPr="00E84F98">
              <w:rPr>
                <w:sz w:val="18"/>
                <w:szCs w:val="18"/>
              </w:rPr>
              <w:t>1.17</w:t>
            </w:r>
          </w:p>
        </w:tc>
      </w:tr>
      <w:tr w:rsidR="00E84F98" w:rsidRPr="00E84F98" w14:paraId="55B5CF6A" w14:textId="77777777" w:rsidTr="00E84F98">
        <w:trPr>
          <w:trHeight w:val="300"/>
        </w:trPr>
        <w:tc>
          <w:tcPr>
            <w:tcW w:w="4920" w:type="dxa"/>
            <w:noWrap/>
            <w:hideMark/>
          </w:tcPr>
          <w:p w14:paraId="1E713C3A" w14:textId="77777777" w:rsidR="00E84F98" w:rsidRPr="00E84F98" w:rsidRDefault="00E84F98" w:rsidP="006F4886">
            <w:pPr>
              <w:spacing w:line="360" w:lineRule="auto"/>
            </w:pPr>
            <w:r w:rsidRPr="00E84F98">
              <w:t>Chlorpyrifos</w:t>
            </w:r>
          </w:p>
        </w:tc>
        <w:tc>
          <w:tcPr>
            <w:tcW w:w="1080" w:type="dxa"/>
            <w:noWrap/>
            <w:hideMark/>
          </w:tcPr>
          <w:p w14:paraId="7920303E" w14:textId="77777777" w:rsidR="00E84F98" w:rsidRPr="00E84F98" w:rsidRDefault="00E84F98" w:rsidP="006F4886">
            <w:pPr>
              <w:spacing w:line="360" w:lineRule="auto"/>
              <w:rPr>
                <w:sz w:val="18"/>
                <w:szCs w:val="18"/>
              </w:rPr>
            </w:pPr>
            <w:r w:rsidRPr="00E84F98">
              <w:rPr>
                <w:sz w:val="18"/>
                <w:szCs w:val="18"/>
              </w:rPr>
              <w:t>0.803</w:t>
            </w:r>
          </w:p>
        </w:tc>
        <w:tc>
          <w:tcPr>
            <w:tcW w:w="760" w:type="dxa"/>
            <w:noWrap/>
            <w:hideMark/>
          </w:tcPr>
          <w:p w14:paraId="62E7BD0C" w14:textId="77777777" w:rsidR="00E84F98" w:rsidRPr="00E84F98" w:rsidRDefault="00E84F98" w:rsidP="006F4886">
            <w:pPr>
              <w:spacing w:line="360" w:lineRule="auto"/>
              <w:rPr>
                <w:sz w:val="18"/>
                <w:szCs w:val="18"/>
              </w:rPr>
            </w:pPr>
            <w:r w:rsidRPr="00E84F98">
              <w:rPr>
                <w:sz w:val="18"/>
                <w:szCs w:val="18"/>
              </w:rPr>
              <w:t>2.09</w:t>
            </w:r>
          </w:p>
        </w:tc>
        <w:tc>
          <w:tcPr>
            <w:tcW w:w="840" w:type="dxa"/>
            <w:noWrap/>
            <w:hideMark/>
          </w:tcPr>
          <w:p w14:paraId="6F4C5F61" w14:textId="77777777" w:rsidR="00E84F98" w:rsidRPr="00E84F98" w:rsidRDefault="00E84F98" w:rsidP="006F4886">
            <w:pPr>
              <w:spacing w:line="360" w:lineRule="auto"/>
              <w:rPr>
                <w:sz w:val="18"/>
                <w:szCs w:val="18"/>
              </w:rPr>
            </w:pPr>
            <w:r w:rsidRPr="00E84F98">
              <w:rPr>
                <w:sz w:val="18"/>
                <w:szCs w:val="18"/>
              </w:rPr>
              <w:t>2.09</w:t>
            </w:r>
          </w:p>
        </w:tc>
        <w:tc>
          <w:tcPr>
            <w:tcW w:w="760" w:type="dxa"/>
            <w:noWrap/>
            <w:hideMark/>
          </w:tcPr>
          <w:p w14:paraId="5FF40D43" w14:textId="77777777" w:rsidR="00E84F98" w:rsidRPr="00E84F98" w:rsidRDefault="00E84F98" w:rsidP="006F4886">
            <w:pPr>
              <w:spacing w:line="360" w:lineRule="auto"/>
              <w:rPr>
                <w:sz w:val="18"/>
                <w:szCs w:val="18"/>
              </w:rPr>
            </w:pPr>
            <w:r w:rsidRPr="00E84F98">
              <w:rPr>
                <w:sz w:val="18"/>
                <w:szCs w:val="18"/>
              </w:rPr>
              <w:t>2.46</w:t>
            </w:r>
          </w:p>
        </w:tc>
        <w:tc>
          <w:tcPr>
            <w:tcW w:w="740" w:type="dxa"/>
            <w:noWrap/>
            <w:hideMark/>
          </w:tcPr>
          <w:p w14:paraId="30ADBB73" w14:textId="77777777" w:rsidR="00E84F98" w:rsidRPr="00E84F98" w:rsidRDefault="00E84F98" w:rsidP="006F4886">
            <w:pPr>
              <w:spacing w:line="360" w:lineRule="auto"/>
              <w:rPr>
                <w:sz w:val="18"/>
                <w:szCs w:val="18"/>
              </w:rPr>
            </w:pPr>
            <w:r w:rsidRPr="00E84F98">
              <w:rPr>
                <w:sz w:val="18"/>
                <w:szCs w:val="18"/>
              </w:rPr>
              <w:t>2.43</w:t>
            </w:r>
          </w:p>
        </w:tc>
        <w:tc>
          <w:tcPr>
            <w:tcW w:w="880" w:type="dxa"/>
            <w:noWrap/>
            <w:hideMark/>
          </w:tcPr>
          <w:p w14:paraId="13FD0B23" w14:textId="77777777" w:rsidR="00E84F98" w:rsidRPr="00E84F98" w:rsidRDefault="00E84F98" w:rsidP="006F4886">
            <w:pPr>
              <w:spacing w:line="360" w:lineRule="auto"/>
              <w:rPr>
                <w:sz w:val="18"/>
                <w:szCs w:val="18"/>
              </w:rPr>
            </w:pPr>
            <w:r w:rsidRPr="00E84F98">
              <w:rPr>
                <w:sz w:val="18"/>
                <w:szCs w:val="18"/>
              </w:rPr>
              <w:t>2.11</w:t>
            </w:r>
          </w:p>
        </w:tc>
        <w:tc>
          <w:tcPr>
            <w:tcW w:w="1060" w:type="dxa"/>
            <w:noWrap/>
            <w:hideMark/>
          </w:tcPr>
          <w:p w14:paraId="6DA107D1" w14:textId="77777777" w:rsidR="00E84F98" w:rsidRPr="00E84F98" w:rsidRDefault="00E84F98" w:rsidP="006F4886">
            <w:pPr>
              <w:spacing w:line="360" w:lineRule="auto"/>
              <w:rPr>
                <w:sz w:val="18"/>
                <w:szCs w:val="18"/>
              </w:rPr>
            </w:pPr>
            <w:r w:rsidRPr="00E84F98">
              <w:rPr>
                <w:sz w:val="18"/>
                <w:szCs w:val="18"/>
              </w:rPr>
              <w:t>2.15</w:t>
            </w:r>
          </w:p>
        </w:tc>
      </w:tr>
      <w:tr w:rsidR="00E84F98" w:rsidRPr="00E84F98" w14:paraId="1342C64B" w14:textId="77777777" w:rsidTr="00E84F98">
        <w:trPr>
          <w:trHeight w:val="300"/>
        </w:trPr>
        <w:tc>
          <w:tcPr>
            <w:tcW w:w="4920" w:type="dxa"/>
            <w:noWrap/>
            <w:hideMark/>
          </w:tcPr>
          <w:p w14:paraId="3AE30454" w14:textId="77777777" w:rsidR="00E84F98" w:rsidRPr="00E84F98" w:rsidRDefault="00E84F98" w:rsidP="006F4886">
            <w:pPr>
              <w:spacing w:line="360" w:lineRule="auto"/>
            </w:pPr>
            <w:r w:rsidRPr="00E84F98">
              <w:t>Cyclanilide</w:t>
            </w:r>
          </w:p>
        </w:tc>
        <w:tc>
          <w:tcPr>
            <w:tcW w:w="1080" w:type="dxa"/>
            <w:noWrap/>
            <w:hideMark/>
          </w:tcPr>
          <w:p w14:paraId="3229D6CB" w14:textId="77777777" w:rsidR="00E84F98" w:rsidRPr="00E84F98" w:rsidRDefault="00E84F98" w:rsidP="006F4886">
            <w:pPr>
              <w:spacing w:line="360" w:lineRule="auto"/>
              <w:rPr>
                <w:sz w:val="18"/>
                <w:szCs w:val="18"/>
              </w:rPr>
            </w:pPr>
            <w:r w:rsidRPr="00E84F98">
              <w:rPr>
                <w:sz w:val="18"/>
                <w:szCs w:val="18"/>
              </w:rPr>
              <w:t>0.552</w:t>
            </w:r>
          </w:p>
        </w:tc>
        <w:tc>
          <w:tcPr>
            <w:tcW w:w="760" w:type="dxa"/>
            <w:noWrap/>
            <w:hideMark/>
          </w:tcPr>
          <w:p w14:paraId="0A220024" w14:textId="77777777" w:rsidR="00E84F98" w:rsidRPr="00E84F98" w:rsidRDefault="00E84F98" w:rsidP="006F4886">
            <w:pPr>
              <w:spacing w:line="360" w:lineRule="auto"/>
              <w:rPr>
                <w:sz w:val="18"/>
                <w:szCs w:val="18"/>
              </w:rPr>
            </w:pPr>
            <w:r w:rsidRPr="00E84F98">
              <w:rPr>
                <w:sz w:val="18"/>
                <w:szCs w:val="18"/>
              </w:rPr>
              <w:t>1.5</w:t>
            </w:r>
          </w:p>
        </w:tc>
        <w:tc>
          <w:tcPr>
            <w:tcW w:w="840" w:type="dxa"/>
            <w:noWrap/>
            <w:hideMark/>
          </w:tcPr>
          <w:p w14:paraId="556C291D" w14:textId="77777777" w:rsidR="00E84F98" w:rsidRPr="00E84F98" w:rsidRDefault="00E84F98" w:rsidP="006F4886">
            <w:pPr>
              <w:spacing w:line="360" w:lineRule="auto"/>
              <w:rPr>
                <w:sz w:val="18"/>
                <w:szCs w:val="18"/>
              </w:rPr>
            </w:pPr>
            <w:r w:rsidRPr="00E84F98">
              <w:rPr>
                <w:sz w:val="18"/>
                <w:szCs w:val="18"/>
              </w:rPr>
              <w:t>2.3</w:t>
            </w:r>
          </w:p>
        </w:tc>
        <w:tc>
          <w:tcPr>
            <w:tcW w:w="760" w:type="dxa"/>
            <w:noWrap/>
            <w:hideMark/>
          </w:tcPr>
          <w:p w14:paraId="317214AE" w14:textId="77777777" w:rsidR="00E84F98" w:rsidRPr="00E84F98" w:rsidRDefault="00E84F98" w:rsidP="006F4886">
            <w:pPr>
              <w:spacing w:line="360" w:lineRule="auto"/>
              <w:rPr>
                <w:sz w:val="18"/>
                <w:szCs w:val="18"/>
              </w:rPr>
            </w:pPr>
            <w:r w:rsidRPr="00E84F98">
              <w:rPr>
                <w:sz w:val="18"/>
                <w:szCs w:val="18"/>
              </w:rPr>
              <w:t>2.03</w:t>
            </w:r>
          </w:p>
        </w:tc>
        <w:tc>
          <w:tcPr>
            <w:tcW w:w="740" w:type="dxa"/>
            <w:noWrap/>
            <w:hideMark/>
          </w:tcPr>
          <w:p w14:paraId="00901435" w14:textId="77777777" w:rsidR="00E84F98" w:rsidRPr="00E84F98" w:rsidRDefault="00E84F98" w:rsidP="006F4886">
            <w:pPr>
              <w:spacing w:line="360" w:lineRule="auto"/>
              <w:rPr>
                <w:sz w:val="18"/>
                <w:szCs w:val="18"/>
              </w:rPr>
            </w:pPr>
            <w:r w:rsidRPr="00E84F98">
              <w:rPr>
                <w:sz w:val="18"/>
                <w:szCs w:val="18"/>
              </w:rPr>
              <w:t>2.26</w:t>
            </w:r>
          </w:p>
        </w:tc>
        <w:tc>
          <w:tcPr>
            <w:tcW w:w="880" w:type="dxa"/>
            <w:noWrap/>
            <w:hideMark/>
          </w:tcPr>
          <w:p w14:paraId="3263E330" w14:textId="77777777" w:rsidR="00E84F98" w:rsidRPr="00E84F98" w:rsidRDefault="00E84F98" w:rsidP="006F4886">
            <w:pPr>
              <w:spacing w:line="360" w:lineRule="auto"/>
              <w:rPr>
                <w:sz w:val="18"/>
                <w:szCs w:val="18"/>
              </w:rPr>
            </w:pPr>
            <w:r w:rsidRPr="00E84F98">
              <w:rPr>
                <w:sz w:val="18"/>
                <w:szCs w:val="18"/>
              </w:rPr>
              <w:t>2.39</w:t>
            </w:r>
          </w:p>
        </w:tc>
        <w:tc>
          <w:tcPr>
            <w:tcW w:w="1060" w:type="dxa"/>
            <w:noWrap/>
            <w:hideMark/>
          </w:tcPr>
          <w:p w14:paraId="3D0F692D" w14:textId="77777777" w:rsidR="00E84F98" w:rsidRPr="00E84F98" w:rsidRDefault="00E84F98" w:rsidP="006F4886">
            <w:pPr>
              <w:spacing w:line="360" w:lineRule="auto"/>
              <w:rPr>
                <w:sz w:val="18"/>
                <w:szCs w:val="18"/>
              </w:rPr>
            </w:pPr>
            <w:r w:rsidRPr="00E84F98">
              <w:rPr>
                <w:sz w:val="18"/>
                <w:szCs w:val="18"/>
              </w:rPr>
              <w:t>1.82</w:t>
            </w:r>
          </w:p>
        </w:tc>
      </w:tr>
      <w:tr w:rsidR="00E84F98" w:rsidRPr="00E84F98" w14:paraId="3C1933DA" w14:textId="77777777" w:rsidTr="00E84F98">
        <w:trPr>
          <w:trHeight w:val="300"/>
        </w:trPr>
        <w:tc>
          <w:tcPr>
            <w:tcW w:w="4920" w:type="dxa"/>
            <w:noWrap/>
            <w:hideMark/>
          </w:tcPr>
          <w:p w14:paraId="03BDEC70" w14:textId="77777777" w:rsidR="00E84F98" w:rsidRPr="00E84F98" w:rsidRDefault="00E84F98" w:rsidP="006F4886">
            <w:pPr>
              <w:spacing w:line="360" w:lineRule="auto"/>
            </w:pPr>
            <w:r w:rsidRPr="00E84F98">
              <w:lastRenderedPageBreak/>
              <w:t>Cyclosporin A</w:t>
            </w:r>
          </w:p>
        </w:tc>
        <w:tc>
          <w:tcPr>
            <w:tcW w:w="1080" w:type="dxa"/>
            <w:noWrap/>
            <w:hideMark/>
          </w:tcPr>
          <w:p w14:paraId="28243937" w14:textId="77777777" w:rsidR="00E84F98" w:rsidRPr="00E84F98" w:rsidRDefault="00E84F98" w:rsidP="006F4886">
            <w:pPr>
              <w:spacing w:line="360" w:lineRule="auto"/>
              <w:rPr>
                <w:sz w:val="18"/>
                <w:szCs w:val="18"/>
              </w:rPr>
            </w:pPr>
            <w:r w:rsidRPr="00E84F98">
              <w:rPr>
                <w:sz w:val="18"/>
                <w:szCs w:val="18"/>
              </w:rPr>
              <w:t>0.154</w:t>
            </w:r>
          </w:p>
        </w:tc>
        <w:tc>
          <w:tcPr>
            <w:tcW w:w="760" w:type="dxa"/>
            <w:noWrap/>
            <w:hideMark/>
          </w:tcPr>
          <w:p w14:paraId="10B3B31F" w14:textId="77777777" w:rsidR="00E84F98" w:rsidRPr="00E84F98" w:rsidRDefault="00E84F98" w:rsidP="006F4886">
            <w:pPr>
              <w:spacing w:line="360" w:lineRule="auto"/>
              <w:rPr>
                <w:sz w:val="18"/>
                <w:szCs w:val="18"/>
              </w:rPr>
            </w:pPr>
            <w:r w:rsidRPr="00E84F98">
              <w:rPr>
                <w:sz w:val="18"/>
                <w:szCs w:val="18"/>
              </w:rPr>
              <w:t>0.894</w:t>
            </w:r>
          </w:p>
        </w:tc>
        <w:tc>
          <w:tcPr>
            <w:tcW w:w="840" w:type="dxa"/>
            <w:noWrap/>
            <w:hideMark/>
          </w:tcPr>
          <w:p w14:paraId="58EB7252" w14:textId="77777777" w:rsidR="00E84F98" w:rsidRPr="00E84F98" w:rsidRDefault="00E84F98" w:rsidP="006F4886">
            <w:pPr>
              <w:spacing w:line="360" w:lineRule="auto"/>
              <w:rPr>
                <w:sz w:val="18"/>
                <w:szCs w:val="18"/>
              </w:rPr>
            </w:pPr>
            <w:r w:rsidRPr="00E84F98">
              <w:rPr>
                <w:sz w:val="18"/>
                <w:szCs w:val="18"/>
              </w:rPr>
              <w:t>0.879</w:t>
            </w:r>
          </w:p>
        </w:tc>
        <w:tc>
          <w:tcPr>
            <w:tcW w:w="760" w:type="dxa"/>
            <w:noWrap/>
            <w:hideMark/>
          </w:tcPr>
          <w:p w14:paraId="5B8D8742" w14:textId="77777777" w:rsidR="00E84F98" w:rsidRPr="00E84F98" w:rsidRDefault="00E84F98" w:rsidP="006F4886">
            <w:pPr>
              <w:spacing w:line="360" w:lineRule="auto"/>
              <w:rPr>
                <w:sz w:val="18"/>
                <w:szCs w:val="18"/>
              </w:rPr>
            </w:pPr>
            <w:r w:rsidRPr="00E84F98">
              <w:rPr>
                <w:sz w:val="18"/>
                <w:szCs w:val="18"/>
              </w:rPr>
              <w:t>0.688</w:t>
            </w:r>
          </w:p>
        </w:tc>
        <w:tc>
          <w:tcPr>
            <w:tcW w:w="740" w:type="dxa"/>
            <w:noWrap/>
            <w:hideMark/>
          </w:tcPr>
          <w:p w14:paraId="5F8AD627" w14:textId="77777777" w:rsidR="00E84F98" w:rsidRPr="00E84F98" w:rsidRDefault="00E84F98" w:rsidP="006F4886">
            <w:pPr>
              <w:spacing w:line="360" w:lineRule="auto"/>
              <w:rPr>
                <w:sz w:val="18"/>
                <w:szCs w:val="18"/>
              </w:rPr>
            </w:pPr>
            <w:r w:rsidRPr="00E84F98">
              <w:rPr>
                <w:sz w:val="18"/>
                <w:szCs w:val="18"/>
              </w:rPr>
              <w:t>0.596</w:t>
            </w:r>
          </w:p>
        </w:tc>
        <w:tc>
          <w:tcPr>
            <w:tcW w:w="880" w:type="dxa"/>
            <w:noWrap/>
            <w:hideMark/>
          </w:tcPr>
          <w:p w14:paraId="6C467493" w14:textId="77777777" w:rsidR="00E84F98" w:rsidRPr="00E84F98" w:rsidRDefault="00E84F98" w:rsidP="006F4886">
            <w:pPr>
              <w:spacing w:line="360" w:lineRule="auto"/>
              <w:rPr>
                <w:sz w:val="18"/>
                <w:szCs w:val="18"/>
              </w:rPr>
            </w:pPr>
            <w:r w:rsidRPr="00E84F98">
              <w:rPr>
                <w:sz w:val="18"/>
                <w:szCs w:val="18"/>
              </w:rPr>
              <w:t>0.655</w:t>
            </w:r>
          </w:p>
        </w:tc>
        <w:tc>
          <w:tcPr>
            <w:tcW w:w="1060" w:type="dxa"/>
            <w:noWrap/>
            <w:hideMark/>
          </w:tcPr>
          <w:p w14:paraId="65F32682" w14:textId="77777777" w:rsidR="00E84F98" w:rsidRPr="00E84F98" w:rsidRDefault="00E84F98" w:rsidP="006F4886">
            <w:pPr>
              <w:spacing w:line="360" w:lineRule="auto"/>
              <w:rPr>
                <w:sz w:val="18"/>
                <w:szCs w:val="18"/>
              </w:rPr>
            </w:pPr>
            <w:r w:rsidRPr="00E84F98">
              <w:rPr>
                <w:sz w:val="18"/>
                <w:szCs w:val="18"/>
              </w:rPr>
              <w:t>0.811</w:t>
            </w:r>
          </w:p>
        </w:tc>
      </w:tr>
      <w:tr w:rsidR="00E84F98" w:rsidRPr="00E84F98" w14:paraId="594DC04E" w14:textId="77777777" w:rsidTr="00E84F98">
        <w:trPr>
          <w:trHeight w:val="300"/>
        </w:trPr>
        <w:tc>
          <w:tcPr>
            <w:tcW w:w="4920" w:type="dxa"/>
            <w:noWrap/>
            <w:hideMark/>
          </w:tcPr>
          <w:p w14:paraId="2DE6F7E1" w14:textId="77777777" w:rsidR="00E84F98" w:rsidRPr="00E84F98" w:rsidRDefault="00E84F98" w:rsidP="006F4886">
            <w:pPr>
              <w:spacing w:line="360" w:lineRule="auto"/>
            </w:pPr>
            <w:r w:rsidRPr="00E84F98">
              <w:t>Di-n-butyl phthalate</w:t>
            </w:r>
          </w:p>
        </w:tc>
        <w:tc>
          <w:tcPr>
            <w:tcW w:w="1080" w:type="dxa"/>
            <w:noWrap/>
            <w:hideMark/>
          </w:tcPr>
          <w:p w14:paraId="10C049BC" w14:textId="77777777" w:rsidR="00E84F98" w:rsidRPr="00E84F98" w:rsidRDefault="00E84F98" w:rsidP="006F4886">
            <w:pPr>
              <w:spacing w:line="360" w:lineRule="auto"/>
              <w:rPr>
                <w:sz w:val="18"/>
                <w:szCs w:val="18"/>
              </w:rPr>
            </w:pPr>
            <w:r w:rsidRPr="00E84F98">
              <w:rPr>
                <w:sz w:val="18"/>
                <w:szCs w:val="18"/>
              </w:rPr>
              <w:t>0.32</w:t>
            </w:r>
          </w:p>
        </w:tc>
        <w:tc>
          <w:tcPr>
            <w:tcW w:w="760" w:type="dxa"/>
            <w:noWrap/>
            <w:hideMark/>
          </w:tcPr>
          <w:p w14:paraId="3BD9605A" w14:textId="77777777" w:rsidR="00E84F98" w:rsidRPr="00E84F98" w:rsidRDefault="00E84F98" w:rsidP="006F4886">
            <w:pPr>
              <w:spacing w:line="360" w:lineRule="auto"/>
              <w:rPr>
                <w:sz w:val="18"/>
                <w:szCs w:val="18"/>
              </w:rPr>
            </w:pPr>
            <w:r w:rsidRPr="00E84F98">
              <w:rPr>
                <w:sz w:val="18"/>
                <w:szCs w:val="18"/>
              </w:rPr>
              <w:t>0.368</w:t>
            </w:r>
          </w:p>
        </w:tc>
        <w:tc>
          <w:tcPr>
            <w:tcW w:w="840" w:type="dxa"/>
            <w:noWrap/>
            <w:hideMark/>
          </w:tcPr>
          <w:p w14:paraId="1D52393C" w14:textId="77777777" w:rsidR="00E84F98" w:rsidRPr="00E84F98" w:rsidRDefault="00E84F98" w:rsidP="006F4886">
            <w:pPr>
              <w:spacing w:line="360" w:lineRule="auto"/>
              <w:rPr>
                <w:sz w:val="18"/>
                <w:szCs w:val="18"/>
              </w:rPr>
            </w:pPr>
            <w:r w:rsidRPr="00E84F98">
              <w:rPr>
                <w:sz w:val="18"/>
                <w:szCs w:val="18"/>
              </w:rPr>
              <w:t>0.35</w:t>
            </w:r>
          </w:p>
        </w:tc>
        <w:tc>
          <w:tcPr>
            <w:tcW w:w="760" w:type="dxa"/>
            <w:noWrap/>
            <w:hideMark/>
          </w:tcPr>
          <w:p w14:paraId="766A72C8" w14:textId="77777777" w:rsidR="00E84F98" w:rsidRPr="00E84F98" w:rsidRDefault="00E84F98" w:rsidP="006F4886">
            <w:pPr>
              <w:spacing w:line="360" w:lineRule="auto"/>
              <w:rPr>
                <w:sz w:val="18"/>
                <w:szCs w:val="18"/>
              </w:rPr>
            </w:pPr>
            <w:r w:rsidRPr="00E84F98">
              <w:rPr>
                <w:sz w:val="18"/>
                <w:szCs w:val="18"/>
              </w:rPr>
              <w:t>0.34</w:t>
            </w:r>
          </w:p>
        </w:tc>
        <w:tc>
          <w:tcPr>
            <w:tcW w:w="740" w:type="dxa"/>
            <w:noWrap/>
            <w:hideMark/>
          </w:tcPr>
          <w:p w14:paraId="6CC26780" w14:textId="77777777" w:rsidR="00E84F98" w:rsidRPr="00E84F98" w:rsidRDefault="00E84F98" w:rsidP="006F4886">
            <w:pPr>
              <w:spacing w:line="360" w:lineRule="auto"/>
              <w:rPr>
                <w:sz w:val="18"/>
                <w:szCs w:val="18"/>
              </w:rPr>
            </w:pPr>
            <w:r w:rsidRPr="00E84F98">
              <w:rPr>
                <w:sz w:val="18"/>
                <w:szCs w:val="18"/>
              </w:rPr>
              <w:t>0.341</w:t>
            </w:r>
          </w:p>
        </w:tc>
        <w:tc>
          <w:tcPr>
            <w:tcW w:w="880" w:type="dxa"/>
            <w:noWrap/>
            <w:hideMark/>
          </w:tcPr>
          <w:p w14:paraId="79099BA6" w14:textId="77777777" w:rsidR="00E84F98" w:rsidRPr="00E84F98" w:rsidRDefault="00E84F98" w:rsidP="006F4886">
            <w:pPr>
              <w:spacing w:line="360" w:lineRule="auto"/>
              <w:rPr>
                <w:sz w:val="18"/>
                <w:szCs w:val="18"/>
              </w:rPr>
            </w:pPr>
            <w:r w:rsidRPr="00E84F98">
              <w:rPr>
                <w:sz w:val="18"/>
                <w:szCs w:val="18"/>
              </w:rPr>
              <w:t>0.36</w:t>
            </w:r>
          </w:p>
        </w:tc>
        <w:tc>
          <w:tcPr>
            <w:tcW w:w="1060" w:type="dxa"/>
            <w:noWrap/>
            <w:hideMark/>
          </w:tcPr>
          <w:p w14:paraId="00A51CC7" w14:textId="77777777" w:rsidR="00E84F98" w:rsidRPr="00E84F98" w:rsidRDefault="00E84F98" w:rsidP="006F4886">
            <w:pPr>
              <w:spacing w:line="360" w:lineRule="auto"/>
              <w:rPr>
                <w:sz w:val="18"/>
                <w:szCs w:val="18"/>
              </w:rPr>
            </w:pPr>
            <w:r w:rsidRPr="00E84F98">
              <w:rPr>
                <w:sz w:val="18"/>
                <w:szCs w:val="18"/>
              </w:rPr>
              <w:t>0.429</w:t>
            </w:r>
          </w:p>
        </w:tc>
      </w:tr>
      <w:tr w:rsidR="00E84F98" w:rsidRPr="00E84F98" w14:paraId="47C16755" w14:textId="77777777" w:rsidTr="00E84F98">
        <w:trPr>
          <w:trHeight w:val="300"/>
        </w:trPr>
        <w:tc>
          <w:tcPr>
            <w:tcW w:w="4920" w:type="dxa"/>
            <w:noWrap/>
            <w:hideMark/>
          </w:tcPr>
          <w:p w14:paraId="16D74B27" w14:textId="77777777" w:rsidR="00E84F98" w:rsidRPr="00E84F98" w:rsidRDefault="00E84F98" w:rsidP="006F4886">
            <w:pPr>
              <w:spacing w:line="360" w:lineRule="auto"/>
            </w:pPr>
            <w:r w:rsidRPr="00E84F98">
              <w:t>Diazinon-o-analog</w:t>
            </w:r>
          </w:p>
        </w:tc>
        <w:tc>
          <w:tcPr>
            <w:tcW w:w="1080" w:type="dxa"/>
            <w:noWrap/>
            <w:hideMark/>
          </w:tcPr>
          <w:p w14:paraId="5C6ADBCD" w14:textId="77777777" w:rsidR="00E84F98" w:rsidRPr="00E84F98" w:rsidRDefault="00E84F98" w:rsidP="006F4886">
            <w:pPr>
              <w:spacing w:line="360" w:lineRule="auto"/>
              <w:rPr>
                <w:sz w:val="18"/>
                <w:szCs w:val="18"/>
              </w:rPr>
            </w:pPr>
            <w:r w:rsidRPr="00E84F98">
              <w:rPr>
                <w:sz w:val="18"/>
                <w:szCs w:val="18"/>
              </w:rPr>
              <w:t>0.737</w:t>
            </w:r>
          </w:p>
        </w:tc>
        <w:tc>
          <w:tcPr>
            <w:tcW w:w="760" w:type="dxa"/>
            <w:noWrap/>
            <w:hideMark/>
          </w:tcPr>
          <w:p w14:paraId="0A7F3000" w14:textId="77777777" w:rsidR="00E84F98" w:rsidRPr="00E84F98" w:rsidRDefault="00E84F98" w:rsidP="006F4886">
            <w:pPr>
              <w:spacing w:line="360" w:lineRule="auto"/>
              <w:rPr>
                <w:sz w:val="18"/>
                <w:szCs w:val="18"/>
              </w:rPr>
            </w:pPr>
            <w:r w:rsidRPr="00E84F98">
              <w:rPr>
                <w:sz w:val="18"/>
                <w:szCs w:val="18"/>
              </w:rPr>
              <w:t>3.19</w:t>
            </w:r>
          </w:p>
        </w:tc>
        <w:tc>
          <w:tcPr>
            <w:tcW w:w="840" w:type="dxa"/>
            <w:noWrap/>
            <w:hideMark/>
          </w:tcPr>
          <w:p w14:paraId="4C613263" w14:textId="77777777" w:rsidR="00E84F98" w:rsidRPr="00E84F98" w:rsidRDefault="00E84F98" w:rsidP="006F4886">
            <w:pPr>
              <w:spacing w:line="360" w:lineRule="auto"/>
              <w:rPr>
                <w:sz w:val="18"/>
                <w:szCs w:val="18"/>
              </w:rPr>
            </w:pPr>
            <w:r w:rsidRPr="00E84F98">
              <w:rPr>
                <w:sz w:val="18"/>
                <w:szCs w:val="18"/>
              </w:rPr>
              <w:t>2.98</w:t>
            </w:r>
          </w:p>
        </w:tc>
        <w:tc>
          <w:tcPr>
            <w:tcW w:w="760" w:type="dxa"/>
            <w:noWrap/>
            <w:hideMark/>
          </w:tcPr>
          <w:p w14:paraId="47D6D742" w14:textId="77777777" w:rsidR="00E84F98" w:rsidRPr="00E84F98" w:rsidRDefault="00E84F98" w:rsidP="006F4886">
            <w:pPr>
              <w:spacing w:line="360" w:lineRule="auto"/>
              <w:rPr>
                <w:sz w:val="18"/>
                <w:szCs w:val="18"/>
              </w:rPr>
            </w:pPr>
            <w:r w:rsidRPr="00E84F98">
              <w:rPr>
                <w:sz w:val="18"/>
                <w:szCs w:val="18"/>
              </w:rPr>
              <w:t>3.02</w:t>
            </w:r>
          </w:p>
        </w:tc>
        <w:tc>
          <w:tcPr>
            <w:tcW w:w="740" w:type="dxa"/>
            <w:noWrap/>
            <w:hideMark/>
          </w:tcPr>
          <w:p w14:paraId="180CC9E8" w14:textId="77777777" w:rsidR="00E84F98" w:rsidRPr="00E84F98" w:rsidRDefault="00E84F98" w:rsidP="006F4886">
            <w:pPr>
              <w:spacing w:line="360" w:lineRule="auto"/>
              <w:rPr>
                <w:sz w:val="18"/>
                <w:szCs w:val="18"/>
              </w:rPr>
            </w:pPr>
            <w:r w:rsidRPr="00E84F98">
              <w:rPr>
                <w:sz w:val="18"/>
                <w:szCs w:val="18"/>
              </w:rPr>
              <w:t>3.07</w:t>
            </w:r>
          </w:p>
        </w:tc>
        <w:tc>
          <w:tcPr>
            <w:tcW w:w="880" w:type="dxa"/>
            <w:noWrap/>
            <w:hideMark/>
          </w:tcPr>
          <w:p w14:paraId="3DAA9555" w14:textId="77777777" w:rsidR="00E84F98" w:rsidRPr="00E84F98" w:rsidRDefault="00E84F98" w:rsidP="006F4886">
            <w:pPr>
              <w:spacing w:line="360" w:lineRule="auto"/>
              <w:rPr>
                <w:sz w:val="18"/>
                <w:szCs w:val="18"/>
              </w:rPr>
            </w:pPr>
            <w:r w:rsidRPr="00E84F98">
              <w:rPr>
                <w:sz w:val="18"/>
                <w:szCs w:val="18"/>
              </w:rPr>
              <w:t>2.93</w:t>
            </w:r>
          </w:p>
        </w:tc>
        <w:tc>
          <w:tcPr>
            <w:tcW w:w="1060" w:type="dxa"/>
            <w:noWrap/>
            <w:hideMark/>
          </w:tcPr>
          <w:p w14:paraId="542FC5BB" w14:textId="77777777" w:rsidR="00E84F98" w:rsidRPr="00E84F98" w:rsidRDefault="00E84F98" w:rsidP="006F4886">
            <w:pPr>
              <w:spacing w:line="360" w:lineRule="auto"/>
              <w:rPr>
                <w:sz w:val="18"/>
                <w:szCs w:val="18"/>
              </w:rPr>
            </w:pPr>
            <w:r w:rsidRPr="00E84F98">
              <w:rPr>
                <w:sz w:val="18"/>
                <w:szCs w:val="18"/>
              </w:rPr>
              <w:t>0.933</w:t>
            </w:r>
          </w:p>
        </w:tc>
      </w:tr>
      <w:tr w:rsidR="00E84F98" w:rsidRPr="00E84F98" w14:paraId="75FC28D2" w14:textId="77777777" w:rsidTr="00E84F98">
        <w:trPr>
          <w:trHeight w:val="300"/>
        </w:trPr>
        <w:tc>
          <w:tcPr>
            <w:tcW w:w="4920" w:type="dxa"/>
            <w:noWrap/>
            <w:hideMark/>
          </w:tcPr>
          <w:p w14:paraId="61A5FDE5" w14:textId="77777777" w:rsidR="00E84F98" w:rsidRPr="00E84F98" w:rsidRDefault="00E84F98" w:rsidP="006F4886">
            <w:pPr>
              <w:spacing w:line="360" w:lineRule="auto"/>
            </w:pPr>
            <w:r w:rsidRPr="00E84F98">
              <w:t>dibromoacetic acid</w:t>
            </w:r>
          </w:p>
        </w:tc>
        <w:tc>
          <w:tcPr>
            <w:tcW w:w="1080" w:type="dxa"/>
            <w:noWrap/>
            <w:hideMark/>
          </w:tcPr>
          <w:p w14:paraId="380A281D" w14:textId="77777777" w:rsidR="00E84F98" w:rsidRPr="00E84F98" w:rsidRDefault="00E84F98" w:rsidP="006F4886">
            <w:pPr>
              <w:spacing w:line="360" w:lineRule="auto"/>
              <w:rPr>
                <w:sz w:val="18"/>
                <w:szCs w:val="18"/>
              </w:rPr>
            </w:pPr>
            <w:r w:rsidRPr="00E84F98">
              <w:rPr>
                <w:sz w:val="18"/>
                <w:szCs w:val="18"/>
              </w:rPr>
              <w:t>0.57</w:t>
            </w:r>
          </w:p>
        </w:tc>
        <w:tc>
          <w:tcPr>
            <w:tcW w:w="760" w:type="dxa"/>
            <w:noWrap/>
            <w:hideMark/>
          </w:tcPr>
          <w:p w14:paraId="78B1A5EA" w14:textId="77777777" w:rsidR="00E84F98" w:rsidRPr="00E84F98" w:rsidRDefault="00E84F98" w:rsidP="006F4886">
            <w:pPr>
              <w:spacing w:line="360" w:lineRule="auto"/>
              <w:rPr>
                <w:sz w:val="18"/>
                <w:szCs w:val="18"/>
              </w:rPr>
            </w:pPr>
            <w:r w:rsidRPr="00E84F98">
              <w:rPr>
                <w:sz w:val="18"/>
                <w:szCs w:val="18"/>
              </w:rPr>
              <w:t>1.02</w:t>
            </w:r>
          </w:p>
        </w:tc>
        <w:tc>
          <w:tcPr>
            <w:tcW w:w="840" w:type="dxa"/>
            <w:noWrap/>
            <w:hideMark/>
          </w:tcPr>
          <w:p w14:paraId="523709DA" w14:textId="77777777" w:rsidR="00E84F98" w:rsidRPr="00E84F98" w:rsidRDefault="00E84F98" w:rsidP="006F4886">
            <w:pPr>
              <w:spacing w:line="360" w:lineRule="auto"/>
              <w:rPr>
                <w:sz w:val="18"/>
                <w:szCs w:val="18"/>
              </w:rPr>
            </w:pPr>
            <w:r w:rsidRPr="00E84F98">
              <w:rPr>
                <w:sz w:val="18"/>
                <w:szCs w:val="18"/>
              </w:rPr>
              <w:t>1.43</w:t>
            </w:r>
          </w:p>
        </w:tc>
        <w:tc>
          <w:tcPr>
            <w:tcW w:w="760" w:type="dxa"/>
            <w:noWrap/>
            <w:hideMark/>
          </w:tcPr>
          <w:p w14:paraId="2481D62D" w14:textId="77777777" w:rsidR="00E84F98" w:rsidRPr="00E84F98" w:rsidRDefault="00E84F98" w:rsidP="006F4886">
            <w:pPr>
              <w:spacing w:line="360" w:lineRule="auto"/>
              <w:rPr>
                <w:sz w:val="18"/>
                <w:szCs w:val="18"/>
              </w:rPr>
            </w:pPr>
            <w:r w:rsidRPr="00E84F98">
              <w:rPr>
                <w:sz w:val="18"/>
                <w:szCs w:val="18"/>
              </w:rPr>
              <w:t>1.43</w:t>
            </w:r>
          </w:p>
        </w:tc>
        <w:tc>
          <w:tcPr>
            <w:tcW w:w="740" w:type="dxa"/>
            <w:noWrap/>
            <w:hideMark/>
          </w:tcPr>
          <w:p w14:paraId="240237FE" w14:textId="77777777" w:rsidR="00E84F98" w:rsidRPr="00E84F98" w:rsidRDefault="00E84F98" w:rsidP="006F4886">
            <w:pPr>
              <w:spacing w:line="360" w:lineRule="auto"/>
              <w:rPr>
                <w:sz w:val="18"/>
                <w:szCs w:val="18"/>
              </w:rPr>
            </w:pPr>
            <w:r w:rsidRPr="00E84F98">
              <w:rPr>
                <w:sz w:val="18"/>
                <w:szCs w:val="18"/>
              </w:rPr>
              <w:t>1.39</w:t>
            </w:r>
          </w:p>
        </w:tc>
        <w:tc>
          <w:tcPr>
            <w:tcW w:w="880" w:type="dxa"/>
            <w:noWrap/>
            <w:hideMark/>
          </w:tcPr>
          <w:p w14:paraId="042AD53B" w14:textId="77777777" w:rsidR="00E84F98" w:rsidRPr="00E84F98" w:rsidRDefault="00E84F98" w:rsidP="006F4886">
            <w:pPr>
              <w:spacing w:line="360" w:lineRule="auto"/>
              <w:rPr>
                <w:sz w:val="18"/>
                <w:szCs w:val="18"/>
              </w:rPr>
            </w:pPr>
            <w:r w:rsidRPr="00E84F98">
              <w:rPr>
                <w:sz w:val="18"/>
                <w:szCs w:val="18"/>
              </w:rPr>
              <w:t>1.48</w:t>
            </w:r>
          </w:p>
        </w:tc>
        <w:tc>
          <w:tcPr>
            <w:tcW w:w="1060" w:type="dxa"/>
            <w:noWrap/>
            <w:hideMark/>
          </w:tcPr>
          <w:p w14:paraId="7A42F69F" w14:textId="77777777" w:rsidR="00E84F98" w:rsidRPr="00E84F98" w:rsidRDefault="00E84F98" w:rsidP="006F4886">
            <w:pPr>
              <w:spacing w:line="360" w:lineRule="auto"/>
              <w:rPr>
                <w:sz w:val="18"/>
                <w:szCs w:val="18"/>
              </w:rPr>
            </w:pPr>
            <w:r w:rsidRPr="00E84F98">
              <w:rPr>
                <w:sz w:val="18"/>
                <w:szCs w:val="18"/>
              </w:rPr>
              <w:t>1.54</w:t>
            </w:r>
          </w:p>
        </w:tc>
      </w:tr>
      <w:tr w:rsidR="00E84F98" w:rsidRPr="00E84F98" w14:paraId="75E99F49" w14:textId="77777777" w:rsidTr="00E84F98">
        <w:trPr>
          <w:trHeight w:val="300"/>
        </w:trPr>
        <w:tc>
          <w:tcPr>
            <w:tcW w:w="4920" w:type="dxa"/>
            <w:noWrap/>
            <w:hideMark/>
          </w:tcPr>
          <w:p w14:paraId="65B6F241" w14:textId="77777777" w:rsidR="00E84F98" w:rsidRPr="00E84F98" w:rsidRDefault="00E84F98" w:rsidP="006F4886">
            <w:pPr>
              <w:spacing w:line="360" w:lineRule="auto"/>
            </w:pPr>
            <w:r w:rsidRPr="00E84F98">
              <w:t>dichloroacetic acid</w:t>
            </w:r>
          </w:p>
        </w:tc>
        <w:tc>
          <w:tcPr>
            <w:tcW w:w="1080" w:type="dxa"/>
            <w:noWrap/>
            <w:hideMark/>
          </w:tcPr>
          <w:p w14:paraId="36788C18" w14:textId="77777777" w:rsidR="00E84F98" w:rsidRPr="00E84F98" w:rsidRDefault="00E84F98" w:rsidP="006F4886">
            <w:pPr>
              <w:spacing w:line="360" w:lineRule="auto"/>
              <w:rPr>
                <w:sz w:val="18"/>
                <w:szCs w:val="18"/>
              </w:rPr>
            </w:pPr>
            <w:r w:rsidRPr="00E84F98">
              <w:rPr>
                <w:sz w:val="18"/>
                <w:szCs w:val="18"/>
              </w:rPr>
              <w:t>0.604</w:t>
            </w:r>
          </w:p>
        </w:tc>
        <w:tc>
          <w:tcPr>
            <w:tcW w:w="760" w:type="dxa"/>
            <w:noWrap/>
            <w:hideMark/>
          </w:tcPr>
          <w:p w14:paraId="49A33E73" w14:textId="77777777" w:rsidR="00E84F98" w:rsidRPr="00E84F98" w:rsidRDefault="00E84F98" w:rsidP="006F4886">
            <w:pPr>
              <w:spacing w:line="360" w:lineRule="auto"/>
              <w:rPr>
                <w:sz w:val="18"/>
                <w:szCs w:val="18"/>
              </w:rPr>
            </w:pPr>
            <w:r w:rsidRPr="00E84F98">
              <w:rPr>
                <w:sz w:val="18"/>
                <w:szCs w:val="18"/>
              </w:rPr>
              <w:t>0.929</w:t>
            </w:r>
          </w:p>
        </w:tc>
        <w:tc>
          <w:tcPr>
            <w:tcW w:w="840" w:type="dxa"/>
            <w:noWrap/>
            <w:hideMark/>
          </w:tcPr>
          <w:p w14:paraId="169F916E" w14:textId="77777777" w:rsidR="00E84F98" w:rsidRPr="00E84F98" w:rsidRDefault="00E84F98" w:rsidP="006F4886">
            <w:pPr>
              <w:spacing w:line="360" w:lineRule="auto"/>
              <w:rPr>
                <w:sz w:val="18"/>
                <w:szCs w:val="18"/>
              </w:rPr>
            </w:pPr>
            <w:r w:rsidRPr="00E84F98">
              <w:rPr>
                <w:sz w:val="18"/>
                <w:szCs w:val="18"/>
              </w:rPr>
              <w:t>0.939</w:t>
            </w:r>
          </w:p>
        </w:tc>
        <w:tc>
          <w:tcPr>
            <w:tcW w:w="760" w:type="dxa"/>
            <w:noWrap/>
            <w:hideMark/>
          </w:tcPr>
          <w:p w14:paraId="029ADFAA" w14:textId="77777777" w:rsidR="00E84F98" w:rsidRPr="00E84F98" w:rsidRDefault="00E84F98" w:rsidP="006F4886">
            <w:pPr>
              <w:spacing w:line="360" w:lineRule="auto"/>
              <w:rPr>
                <w:sz w:val="18"/>
                <w:szCs w:val="18"/>
              </w:rPr>
            </w:pPr>
            <w:r w:rsidRPr="00E84F98">
              <w:rPr>
                <w:sz w:val="18"/>
                <w:szCs w:val="18"/>
              </w:rPr>
              <w:t>0.939</w:t>
            </w:r>
          </w:p>
        </w:tc>
        <w:tc>
          <w:tcPr>
            <w:tcW w:w="740" w:type="dxa"/>
            <w:noWrap/>
            <w:hideMark/>
          </w:tcPr>
          <w:p w14:paraId="0A8320CD" w14:textId="77777777" w:rsidR="00E84F98" w:rsidRPr="00E84F98" w:rsidRDefault="00E84F98" w:rsidP="006F4886">
            <w:pPr>
              <w:spacing w:line="360" w:lineRule="auto"/>
              <w:rPr>
                <w:sz w:val="18"/>
                <w:szCs w:val="18"/>
              </w:rPr>
            </w:pPr>
            <w:r w:rsidRPr="00E84F98">
              <w:rPr>
                <w:sz w:val="18"/>
                <w:szCs w:val="18"/>
              </w:rPr>
              <w:t>0.924</w:t>
            </w:r>
          </w:p>
        </w:tc>
        <w:tc>
          <w:tcPr>
            <w:tcW w:w="880" w:type="dxa"/>
            <w:noWrap/>
            <w:hideMark/>
          </w:tcPr>
          <w:p w14:paraId="638E1A1C" w14:textId="77777777" w:rsidR="00E84F98" w:rsidRPr="00E84F98" w:rsidRDefault="00E84F98" w:rsidP="006F4886">
            <w:pPr>
              <w:spacing w:line="360" w:lineRule="auto"/>
              <w:rPr>
                <w:sz w:val="18"/>
                <w:szCs w:val="18"/>
              </w:rPr>
            </w:pPr>
            <w:r w:rsidRPr="00E84F98">
              <w:rPr>
                <w:sz w:val="18"/>
                <w:szCs w:val="18"/>
              </w:rPr>
              <w:t>0.953</w:t>
            </w:r>
          </w:p>
        </w:tc>
        <w:tc>
          <w:tcPr>
            <w:tcW w:w="1060" w:type="dxa"/>
            <w:noWrap/>
            <w:hideMark/>
          </w:tcPr>
          <w:p w14:paraId="5D8C9980" w14:textId="77777777" w:rsidR="00E84F98" w:rsidRPr="00E84F98" w:rsidRDefault="00E84F98" w:rsidP="006F4886">
            <w:pPr>
              <w:spacing w:line="360" w:lineRule="auto"/>
              <w:rPr>
                <w:sz w:val="18"/>
                <w:szCs w:val="18"/>
              </w:rPr>
            </w:pPr>
            <w:r w:rsidRPr="00E84F98">
              <w:rPr>
                <w:sz w:val="18"/>
                <w:szCs w:val="18"/>
              </w:rPr>
              <w:t>0.947</w:t>
            </w:r>
          </w:p>
        </w:tc>
      </w:tr>
      <w:tr w:rsidR="00E84F98" w:rsidRPr="00E84F98" w14:paraId="2C31FE69" w14:textId="77777777" w:rsidTr="00E84F98">
        <w:trPr>
          <w:trHeight w:val="300"/>
        </w:trPr>
        <w:tc>
          <w:tcPr>
            <w:tcW w:w="4920" w:type="dxa"/>
            <w:noWrap/>
            <w:hideMark/>
          </w:tcPr>
          <w:p w14:paraId="1E90A0EB" w14:textId="77777777" w:rsidR="00E84F98" w:rsidRPr="00E84F98" w:rsidRDefault="00E84F98" w:rsidP="006F4886">
            <w:pPr>
              <w:spacing w:line="360" w:lineRule="auto"/>
            </w:pPr>
            <w:r w:rsidRPr="00E84F98">
              <w:t>Dimethenamid</w:t>
            </w:r>
          </w:p>
        </w:tc>
        <w:tc>
          <w:tcPr>
            <w:tcW w:w="1080" w:type="dxa"/>
            <w:noWrap/>
            <w:hideMark/>
          </w:tcPr>
          <w:p w14:paraId="2D7A1257" w14:textId="77777777" w:rsidR="00E84F98" w:rsidRPr="00E84F98" w:rsidRDefault="00E84F98" w:rsidP="006F4886">
            <w:pPr>
              <w:spacing w:line="360" w:lineRule="auto"/>
              <w:rPr>
                <w:sz w:val="18"/>
                <w:szCs w:val="18"/>
              </w:rPr>
            </w:pPr>
            <w:r w:rsidRPr="00E84F98">
              <w:rPr>
                <w:sz w:val="18"/>
                <w:szCs w:val="18"/>
              </w:rPr>
              <w:t>0.756</w:t>
            </w:r>
          </w:p>
        </w:tc>
        <w:tc>
          <w:tcPr>
            <w:tcW w:w="760" w:type="dxa"/>
            <w:noWrap/>
            <w:hideMark/>
          </w:tcPr>
          <w:p w14:paraId="3F1E6B92" w14:textId="77777777" w:rsidR="00E84F98" w:rsidRPr="00E84F98" w:rsidRDefault="00E84F98" w:rsidP="006F4886">
            <w:pPr>
              <w:spacing w:line="360" w:lineRule="auto"/>
              <w:rPr>
                <w:sz w:val="18"/>
                <w:szCs w:val="18"/>
              </w:rPr>
            </w:pPr>
            <w:r w:rsidRPr="00E84F98">
              <w:rPr>
                <w:sz w:val="18"/>
                <w:szCs w:val="18"/>
              </w:rPr>
              <w:t>0.983</w:t>
            </w:r>
          </w:p>
        </w:tc>
        <w:tc>
          <w:tcPr>
            <w:tcW w:w="840" w:type="dxa"/>
            <w:noWrap/>
            <w:hideMark/>
          </w:tcPr>
          <w:p w14:paraId="0D11A353" w14:textId="77777777" w:rsidR="00E84F98" w:rsidRPr="00E84F98" w:rsidRDefault="00E84F98" w:rsidP="006F4886">
            <w:pPr>
              <w:spacing w:line="360" w:lineRule="auto"/>
              <w:rPr>
                <w:sz w:val="18"/>
                <w:szCs w:val="18"/>
              </w:rPr>
            </w:pPr>
            <w:r w:rsidRPr="00E84F98">
              <w:rPr>
                <w:sz w:val="18"/>
                <w:szCs w:val="18"/>
              </w:rPr>
              <w:t>0.994</w:t>
            </w:r>
          </w:p>
        </w:tc>
        <w:tc>
          <w:tcPr>
            <w:tcW w:w="760" w:type="dxa"/>
            <w:noWrap/>
            <w:hideMark/>
          </w:tcPr>
          <w:p w14:paraId="78B34E1D" w14:textId="77777777" w:rsidR="00E84F98" w:rsidRPr="00E84F98" w:rsidRDefault="00E84F98" w:rsidP="006F4886">
            <w:pPr>
              <w:spacing w:line="360" w:lineRule="auto"/>
              <w:rPr>
                <w:sz w:val="18"/>
                <w:szCs w:val="18"/>
              </w:rPr>
            </w:pPr>
            <w:r w:rsidRPr="00E84F98">
              <w:rPr>
                <w:sz w:val="18"/>
                <w:szCs w:val="18"/>
              </w:rPr>
              <w:t>0.994</w:t>
            </w:r>
          </w:p>
        </w:tc>
        <w:tc>
          <w:tcPr>
            <w:tcW w:w="740" w:type="dxa"/>
            <w:noWrap/>
            <w:hideMark/>
          </w:tcPr>
          <w:p w14:paraId="11C899C3" w14:textId="77777777" w:rsidR="00E84F98" w:rsidRPr="00E84F98" w:rsidRDefault="00E84F98" w:rsidP="006F4886">
            <w:pPr>
              <w:spacing w:line="360" w:lineRule="auto"/>
              <w:rPr>
                <w:sz w:val="18"/>
                <w:szCs w:val="18"/>
              </w:rPr>
            </w:pPr>
            <w:r w:rsidRPr="00E84F98">
              <w:rPr>
                <w:sz w:val="18"/>
                <w:szCs w:val="18"/>
              </w:rPr>
              <w:t>0.994</w:t>
            </w:r>
          </w:p>
        </w:tc>
        <w:tc>
          <w:tcPr>
            <w:tcW w:w="880" w:type="dxa"/>
            <w:noWrap/>
            <w:hideMark/>
          </w:tcPr>
          <w:p w14:paraId="57BF7E9E" w14:textId="77777777" w:rsidR="00E84F98" w:rsidRPr="00E84F98" w:rsidRDefault="00E84F98" w:rsidP="006F4886">
            <w:pPr>
              <w:spacing w:line="360" w:lineRule="auto"/>
              <w:rPr>
                <w:sz w:val="18"/>
                <w:szCs w:val="18"/>
              </w:rPr>
            </w:pPr>
            <w:r w:rsidRPr="00E84F98">
              <w:rPr>
                <w:sz w:val="18"/>
                <w:szCs w:val="18"/>
              </w:rPr>
              <w:t>0.996</w:t>
            </w:r>
          </w:p>
        </w:tc>
        <w:tc>
          <w:tcPr>
            <w:tcW w:w="1060" w:type="dxa"/>
            <w:noWrap/>
            <w:hideMark/>
          </w:tcPr>
          <w:p w14:paraId="686956C0" w14:textId="77777777" w:rsidR="00E84F98" w:rsidRPr="00E84F98" w:rsidRDefault="00E84F98" w:rsidP="006F4886">
            <w:pPr>
              <w:spacing w:line="360" w:lineRule="auto"/>
              <w:rPr>
                <w:sz w:val="18"/>
                <w:szCs w:val="18"/>
              </w:rPr>
            </w:pPr>
            <w:r w:rsidRPr="00E84F98">
              <w:rPr>
                <w:sz w:val="18"/>
                <w:szCs w:val="18"/>
              </w:rPr>
              <w:t>1.2</w:t>
            </w:r>
          </w:p>
        </w:tc>
      </w:tr>
      <w:tr w:rsidR="00E84F98" w:rsidRPr="00E84F98" w14:paraId="0DD607A4" w14:textId="77777777" w:rsidTr="00E84F98">
        <w:trPr>
          <w:trHeight w:val="300"/>
        </w:trPr>
        <w:tc>
          <w:tcPr>
            <w:tcW w:w="4920" w:type="dxa"/>
            <w:noWrap/>
            <w:hideMark/>
          </w:tcPr>
          <w:p w14:paraId="14F9C2E3" w14:textId="77777777" w:rsidR="00E84F98" w:rsidRPr="00E84F98" w:rsidRDefault="00E84F98" w:rsidP="006F4886">
            <w:pPr>
              <w:spacing w:line="360" w:lineRule="auto"/>
            </w:pPr>
            <w:r w:rsidRPr="00E84F98">
              <w:t>DL-Camphor</w:t>
            </w:r>
          </w:p>
        </w:tc>
        <w:tc>
          <w:tcPr>
            <w:tcW w:w="1080" w:type="dxa"/>
            <w:noWrap/>
            <w:hideMark/>
          </w:tcPr>
          <w:p w14:paraId="4CB62F8B" w14:textId="77777777" w:rsidR="00E84F98" w:rsidRPr="00E84F98" w:rsidRDefault="00E84F98" w:rsidP="006F4886">
            <w:pPr>
              <w:spacing w:line="360" w:lineRule="auto"/>
              <w:rPr>
                <w:sz w:val="18"/>
                <w:szCs w:val="18"/>
              </w:rPr>
            </w:pPr>
            <w:r w:rsidRPr="00E84F98">
              <w:rPr>
                <w:sz w:val="18"/>
                <w:szCs w:val="18"/>
              </w:rPr>
              <w:t>0.396</w:t>
            </w:r>
          </w:p>
        </w:tc>
        <w:tc>
          <w:tcPr>
            <w:tcW w:w="760" w:type="dxa"/>
            <w:noWrap/>
            <w:hideMark/>
          </w:tcPr>
          <w:p w14:paraId="044AC05D" w14:textId="77777777" w:rsidR="00E84F98" w:rsidRPr="00E84F98" w:rsidRDefault="00E84F98" w:rsidP="006F4886">
            <w:pPr>
              <w:spacing w:line="360" w:lineRule="auto"/>
              <w:rPr>
                <w:sz w:val="18"/>
                <w:szCs w:val="18"/>
              </w:rPr>
            </w:pPr>
            <w:r w:rsidRPr="00E84F98">
              <w:rPr>
                <w:sz w:val="18"/>
                <w:szCs w:val="18"/>
              </w:rPr>
              <w:t>0.56</w:t>
            </w:r>
          </w:p>
        </w:tc>
        <w:tc>
          <w:tcPr>
            <w:tcW w:w="840" w:type="dxa"/>
            <w:noWrap/>
            <w:hideMark/>
          </w:tcPr>
          <w:p w14:paraId="42C27398" w14:textId="77777777" w:rsidR="00E84F98" w:rsidRPr="00E84F98" w:rsidRDefault="00E84F98" w:rsidP="006F4886">
            <w:pPr>
              <w:spacing w:line="360" w:lineRule="auto"/>
              <w:rPr>
                <w:sz w:val="18"/>
                <w:szCs w:val="18"/>
              </w:rPr>
            </w:pPr>
            <w:r w:rsidRPr="00E84F98">
              <w:rPr>
                <w:sz w:val="18"/>
                <w:szCs w:val="18"/>
              </w:rPr>
              <w:t>1.24</w:t>
            </w:r>
          </w:p>
        </w:tc>
        <w:tc>
          <w:tcPr>
            <w:tcW w:w="760" w:type="dxa"/>
            <w:noWrap/>
            <w:hideMark/>
          </w:tcPr>
          <w:p w14:paraId="38D976D2" w14:textId="77777777" w:rsidR="00E84F98" w:rsidRPr="00E84F98" w:rsidRDefault="00E84F98" w:rsidP="006F4886">
            <w:pPr>
              <w:spacing w:line="360" w:lineRule="auto"/>
              <w:rPr>
                <w:sz w:val="18"/>
                <w:szCs w:val="18"/>
              </w:rPr>
            </w:pPr>
            <w:r w:rsidRPr="00E84F98">
              <w:rPr>
                <w:sz w:val="18"/>
                <w:szCs w:val="18"/>
              </w:rPr>
              <w:t>1.34</w:t>
            </w:r>
          </w:p>
        </w:tc>
        <w:tc>
          <w:tcPr>
            <w:tcW w:w="740" w:type="dxa"/>
            <w:noWrap/>
            <w:hideMark/>
          </w:tcPr>
          <w:p w14:paraId="09B01FA6" w14:textId="77777777" w:rsidR="00E84F98" w:rsidRPr="00E84F98" w:rsidRDefault="00E84F98" w:rsidP="006F4886">
            <w:pPr>
              <w:spacing w:line="360" w:lineRule="auto"/>
              <w:rPr>
                <w:sz w:val="18"/>
                <w:szCs w:val="18"/>
              </w:rPr>
            </w:pPr>
            <w:r w:rsidRPr="00E84F98">
              <w:rPr>
                <w:sz w:val="18"/>
                <w:szCs w:val="18"/>
              </w:rPr>
              <w:t>1.39</w:t>
            </w:r>
          </w:p>
        </w:tc>
        <w:tc>
          <w:tcPr>
            <w:tcW w:w="880" w:type="dxa"/>
            <w:noWrap/>
            <w:hideMark/>
          </w:tcPr>
          <w:p w14:paraId="44BAD01D" w14:textId="77777777" w:rsidR="00E84F98" w:rsidRPr="00E84F98" w:rsidRDefault="00E84F98" w:rsidP="006F4886">
            <w:pPr>
              <w:spacing w:line="360" w:lineRule="auto"/>
              <w:rPr>
                <w:sz w:val="18"/>
                <w:szCs w:val="18"/>
              </w:rPr>
            </w:pPr>
            <w:r w:rsidRPr="00E84F98">
              <w:rPr>
                <w:sz w:val="18"/>
                <w:szCs w:val="18"/>
              </w:rPr>
              <w:t>1.19</w:t>
            </w:r>
          </w:p>
        </w:tc>
        <w:tc>
          <w:tcPr>
            <w:tcW w:w="1060" w:type="dxa"/>
            <w:noWrap/>
            <w:hideMark/>
          </w:tcPr>
          <w:p w14:paraId="4DCEB3D6" w14:textId="77777777" w:rsidR="00E84F98" w:rsidRPr="00E84F98" w:rsidRDefault="00E84F98" w:rsidP="006F4886">
            <w:pPr>
              <w:spacing w:line="360" w:lineRule="auto"/>
              <w:rPr>
                <w:sz w:val="18"/>
                <w:szCs w:val="18"/>
              </w:rPr>
            </w:pPr>
            <w:r w:rsidRPr="00E84F98">
              <w:rPr>
                <w:sz w:val="18"/>
                <w:szCs w:val="18"/>
              </w:rPr>
              <w:t>0.998</w:t>
            </w:r>
          </w:p>
        </w:tc>
      </w:tr>
      <w:tr w:rsidR="00E84F98" w:rsidRPr="00E84F98" w14:paraId="399584CD" w14:textId="77777777" w:rsidTr="00E84F98">
        <w:trPr>
          <w:trHeight w:val="300"/>
        </w:trPr>
        <w:tc>
          <w:tcPr>
            <w:tcW w:w="4920" w:type="dxa"/>
            <w:noWrap/>
            <w:hideMark/>
          </w:tcPr>
          <w:p w14:paraId="66EFCB75" w14:textId="77777777" w:rsidR="00E84F98" w:rsidRPr="00E84F98" w:rsidRDefault="00E84F98" w:rsidP="006F4886">
            <w:pPr>
              <w:spacing w:line="360" w:lineRule="auto"/>
            </w:pPr>
            <w:r w:rsidRPr="00E84F98">
              <w:t>Emodin</w:t>
            </w:r>
          </w:p>
        </w:tc>
        <w:tc>
          <w:tcPr>
            <w:tcW w:w="1080" w:type="dxa"/>
            <w:noWrap/>
            <w:hideMark/>
          </w:tcPr>
          <w:p w14:paraId="185D4024" w14:textId="77777777" w:rsidR="00E84F98" w:rsidRPr="00E84F98" w:rsidRDefault="00E84F98" w:rsidP="006F4886">
            <w:pPr>
              <w:spacing w:line="360" w:lineRule="auto"/>
              <w:rPr>
                <w:sz w:val="18"/>
                <w:szCs w:val="18"/>
              </w:rPr>
            </w:pPr>
            <w:r w:rsidRPr="00E84F98">
              <w:rPr>
                <w:sz w:val="18"/>
                <w:szCs w:val="18"/>
              </w:rPr>
              <w:t>0.426</w:t>
            </w:r>
          </w:p>
        </w:tc>
        <w:tc>
          <w:tcPr>
            <w:tcW w:w="760" w:type="dxa"/>
            <w:noWrap/>
            <w:hideMark/>
          </w:tcPr>
          <w:p w14:paraId="4C72697D" w14:textId="77777777" w:rsidR="00E84F98" w:rsidRPr="00E84F98" w:rsidRDefault="00E84F98" w:rsidP="006F4886">
            <w:pPr>
              <w:spacing w:line="360" w:lineRule="auto"/>
              <w:rPr>
                <w:sz w:val="18"/>
                <w:szCs w:val="18"/>
              </w:rPr>
            </w:pPr>
            <w:r w:rsidRPr="00E84F98">
              <w:rPr>
                <w:sz w:val="18"/>
                <w:szCs w:val="18"/>
              </w:rPr>
              <w:t>0.342</w:t>
            </w:r>
          </w:p>
        </w:tc>
        <w:tc>
          <w:tcPr>
            <w:tcW w:w="840" w:type="dxa"/>
            <w:noWrap/>
            <w:hideMark/>
          </w:tcPr>
          <w:p w14:paraId="5C45B407" w14:textId="77777777" w:rsidR="00E84F98" w:rsidRPr="00E84F98" w:rsidRDefault="00E84F98" w:rsidP="006F4886">
            <w:pPr>
              <w:spacing w:line="360" w:lineRule="auto"/>
              <w:rPr>
                <w:sz w:val="18"/>
                <w:szCs w:val="18"/>
              </w:rPr>
            </w:pPr>
            <w:r w:rsidRPr="00E84F98">
              <w:rPr>
                <w:sz w:val="18"/>
                <w:szCs w:val="18"/>
              </w:rPr>
              <w:t>0.691</w:t>
            </w:r>
          </w:p>
        </w:tc>
        <w:tc>
          <w:tcPr>
            <w:tcW w:w="760" w:type="dxa"/>
            <w:noWrap/>
            <w:hideMark/>
          </w:tcPr>
          <w:p w14:paraId="791865A7" w14:textId="77777777" w:rsidR="00E84F98" w:rsidRPr="00E84F98" w:rsidRDefault="00E84F98" w:rsidP="006F4886">
            <w:pPr>
              <w:spacing w:line="360" w:lineRule="auto"/>
              <w:rPr>
                <w:sz w:val="18"/>
                <w:szCs w:val="18"/>
              </w:rPr>
            </w:pPr>
            <w:r w:rsidRPr="00E84F98">
              <w:rPr>
                <w:sz w:val="18"/>
                <w:szCs w:val="18"/>
              </w:rPr>
              <w:t>0.608</w:t>
            </w:r>
          </w:p>
        </w:tc>
        <w:tc>
          <w:tcPr>
            <w:tcW w:w="740" w:type="dxa"/>
            <w:noWrap/>
            <w:hideMark/>
          </w:tcPr>
          <w:p w14:paraId="3800B433" w14:textId="77777777" w:rsidR="00E84F98" w:rsidRPr="00E84F98" w:rsidRDefault="00E84F98" w:rsidP="006F4886">
            <w:pPr>
              <w:spacing w:line="360" w:lineRule="auto"/>
              <w:rPr>
                <w:sz w:val="18"/>
                <w:szCs w:val="18"/>
              </w:rPr>
            </w:pPr>
            <w:r w:rsidRPr="00E84F98">
              <w:rPr>
                <w:sz w:val="18"/>
                <w:szCs w:val="18"/>
              </w:rPr>
              <w:t>0.705</w:t>
            </w:r>
          </w:p>
        </w:tc>
        <w:tc>
          <w:tcPr>
            <w:tcW w:w="880" w:type="dxa"/>
            <w:noWrap/>
            <w:hideMark/>
          </w:tcPr>
          <w:p w14:paraId="0E0DDE2C" w14:textId="77777777" w:rsidR="00E84F98" w:rsidRPr="00E84F98" w:rsidRDefault="00E84F98" w:rsidP="006F4886">
            <w:pPr>
              <w:spacing w:line="360" w:lineRule="auto"/>
              <w:rPr>
                <w:sz w:val="18"/>
                <w:szCs w:val="18"/>
              </w:rPr>
            </w:pPr>
            <w:r w:rsidRPr="00E84F98">
              <w:rPr>
                <w:sz w:val="18"/>
                <w:szCs w:val="18"/>
              </w:rPr>
              <w:t>0.434</w:t>
            </w:r>
          </w:p>
        </w:tc>
        <w:tc>
          <w:tcPr>
            <w:tcW w:w="1060" w:type="dxa"/>
            <w:noWrap/>
            <w:hideMark/>
          </w:tcPr>
          <w:p w14:paraId="45110910" w14:textId="77777777" w:rsidR="00E84F98" w:rsidRPr="00E84F98" w:rsidRDefault="00E84F98" w:rsidP="006F4886">
            <w:pPr>
              <w:spacing w:line="360" w:lineRule="auto"/>
              <w:rPr>
                <w:sz w:val="18"/>
                <w:szCs w:val="18"/>
              </w:rPr>
            </w:pPr>
            <w:r w:rsidRPr="00E84F98">
              <w:rPr>
                <w:sz w:val="18"/>
                <w:szCs w:val="18"/>
              </w:rPr>
              <w:t>0.856</w:t>
            </w:r>
          </w:p>
        </w:tc>
      </w:tr>
      <w:tr w:rsidR="00E84F98" w:rsidRPr="00E84F98" w14:paraId="40A8B28A" w14:textId="77777777" w:rsidTr="00E84F98">
        <w:trPr>
          <w:trHeight w:val="300"/>
        </w:trPr>
        <w:tc>
          <w:tcPr>
            <w:tcW w:w="4920" w:type="dxa"/>
            <w:noWrap/>
            <w:hideMark/>
          </w:tcPr>
          <w:p w14:paraId="38148C15" w14:textId="77777777" w:rsidR="00E84F98" w:rsidRPr="00E84F98" w:rsidRDefault="00E84F98" w:rsidP="006F4886">
            <w:pPr>
              <w:spacing w:line="360" w:lineRule="auto"/>
            </w:pPr>
            <w:r w:rsidRPr="00E84F98">
              <w:t>Etoxazole</w:t>
            </w:r>
          </w:p>
        </w:tc>
        <w:tc>
          <w:tcPr>
            <w:tcW w:w="1080" w:type="dxa"/>
            <w:noWrap/>
            <w:hideMark/>
          </w:tcPr>
          <w:p w14:paraId="074ED2C8" w14:textId="77777777" w:rsidR="00E84F98" w:rsidRPr="00E84F98" w:rsidRDefault="00E84F98" w:rsidP="006F4886">
            <w:pPr>
              <w:spacing w:line="360" w:lineRule="auto"/>
              <w:rPr>
                <w:sz w:val="18"/>
                <w:szCs w:val="18"/>
              </w:rPr>
            </w:pPr>
            <w:r w:rsidRPr="00E84F98">
              <w:rPr>
                <w:sz w:val="18"/>
                <w:szCs w:val="18"/>
              </w:rPr>
              <w:t>0.525</w:t>
            </w:r>
          </w:p>
        </w:tc>
        <w:tc>
          <w:tcPr>
            <w:tcW w:w="760" w:type="dxa"/>
            <w:noWrap/>
            <w:hideMark/>
          </w:tcPr>
          <w:p w14:paraId="75F8EB44" w14:textId="77777777" w:rsidR="00E84F98" w:rsidRPr="00E84F98" w:rsidRDefault="00E84F98" w:rsidP="006F4886">
            <w:pPr>
              <w:spacing w:line="360" w:lineRule="auto"/>
              <w:rPr>
                <w:sz w:val="18"/>
                <w:szCs w:val="18"/>
              </w:rPr>
            </w:pPr>
            <w:r w:rsidRPr="00E84F98">
              <w:rPr>
                <w:sz w:val="18"/>
                <w:szCs w:val="18"/>
              </w:rPr>
              <w:t>1.12</w:t>
            </w:r>
          </w:p>
        </w:tc>
        <w:tc>
          <w:tcPr>
            <w:tcW w:w="840" w:type="dxa"/>
            <w:noWrap/>
            <w:hideMark/>
          </w:tcPr>
          <w:p w14:paraId="69667AC6" w14:textId="77777777" w:rsidR="00E84F98" w:rsidRPr="00E84F98" w:rsidRDefault="00E84F98" w:rsidP="006F4886">
            <w:pPr>
              <w:spacing w:line="360" w:lineRule="auto"/>
              <w:rPr>
                <w:sz w:val="18"/>
                <w:szCs w:val="18"/>
              </w:rPr>
            </w:pPr>
            <w:r w:rsidRPr="00E84F98">
              <w:rPr>
                <w:sz w:val="18"/>
                <w:szCs w:val="18"/>
              </w:rPr>
              <w:t>0.891</w:t>
            </w:r>
          </w:p>
        </w:tc>
        <w:tc>
          <w:tcPr>
            <w:tcW w:w="760" w:type="dxa"/>
            <w:noWrap/>
            <w:hideMark/>
          </w:tcPr>
          <w:p w14:paraId="1B80ED80" w14:textId="77777777" w:rsidR="00E84F98" w:rsidRPr="00E84F98" w:rsidRDefault="00E84F98" w:rsidP="006F4886">
            <w:pPr>
              <w:spacing w:line="360" w:lineRule="auto"/>
              <w:rPr>
                <w:sz w:val="18"/>
                <w:szCs w:val="18"/>
              </w:rPr>
            </w:pPr>
            <w:r w:rsidRPr="00E84F98">
              <w:rPr>
                <w:sz w:val="18"/>
                <w:szCs w:val="18"/>
              </w:rPr>
              <w:t>0.874</w:t>
            </w:r>
          </w:p>
        </w:tc>
        <w:tc>
          <w:tcPr>
            <w:tcW w:w="740" w:type="dxa"/>
            <w:noWrap/>
            <w:hideMark/>
          </w:tcPr>
          <w:p w14:paraId="3C240CBC" w14:textId="77777777" w:rsidR="00E84F98" w:rsidRPr="00E84F98" w:rsidRDefault="00E84F98" w:rsidP="006F4886">
            <w:pPr>
              <w:spacing w:line="360" w:lineRule="auto"/>
              <w:rPr>
                <w:sz w:val="18"/>
                <w:szCs w:val="18"/>
              </w:rPr>
            </w:pPr>
            <w:r w:rsidRPr="00E84F98">
              <w:rPr>
                <w:sz w:val="18"/>
                <w:szCs w:val="18"/>
              </w:rPr>
              <w:t>0.874</w:t>
            </w:r>
          </w:p>
        </w:tc>
        <w:tc>
          <w:tcPr>
            <w:tcW w:w="880" w:type="dxa"/>
            <w:noWrap/>
            <w:hideMark/>
          </w:tcPr>
          <w:p w14:paraId="4E095BD7" w14:textId="77777777" w:rsidR="00E84F98" w:rsidRPr="00E84F98" w:rsidRDefault="00E84F98" w:rsidP="006F4886">
            <w:pPr>
              <w:spacing w:line="360" w:lineRule="auto"/>
              <w:rPr>
                <w:sz w:val="18"/>
                <w:szCs w:val="18"/>
              </w:rPr>
            </w:pPr>
            <w:r w:rsidRPr="00E84F98">
              <w:rPr>
                <w:sz w:val="18"/>
                <w:szCs w:val="18"/>
              </w:rPr>
              <w:t>0.849</w:t>
            </w:r>
          </w:p>
        </w:tc>
        <w:tc>
          <w:tcPr>
            <w:tcW w:w="1060" w:type="dxa"/>
            <w:noWrap/>
            <w:hideMark/>
          </w:tcPr>
          <w:p w14:paraId="58153540" w14:textId="0A4C5B5C"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7</w:t>
            </w:r>
          </w:p>
        </w:tc>
      </w:tr>
      <w:tr w:rsidR="00E84F98" w:rsidRPr="00E84F98" w14:paraId="189EBCC3" w14:textId="77777777" w:rsidTr="00E84F98">
        <w:trPr>
          <w:trHeight w:val="300"/>
        </w:trPr>
        <w:tc>
          <w:tcPr>
            <w:tcW w:w="4920" w:type="dxa"/>
            <w:noWrap/>
            <w:hideMark/>
          </w:tcPr>
          <w:p w14:paraId="22D62D41" w14:textId="77777777" w:rsidR="00E84F98" w:rsidRPr="00E84F98" w:rsidRDefault="00E84F98" w:rsidP="006F4886">
            <w:pPr>
              <w:spacing w:line="360" w:lineRule="auto"/>
            </w:pPr>
            <w:r w:rsidRPr="00E84F98">
              <w:t>Fenarimol</w:t>
            </w:r>
          </w:p>
        </w:tc>
        <w:tc>
          <w:tcPr>
            <w:tcW w:w="1080" w:type="dxa"/>
            <w:noWrap/>
            <w:hideMark/>
          </w:tcPr>
          <w:p w14:paraId="0D92D748" w14:textId="77777777" w:rsidR="00E84F98" w:rsidRPr="00E84F98" w:rsidRDefault="00E84F98" w:rsidP="006F4886">
            <w:pPr>
              <w:spacing w:line="360" w:lineRule="auto"/>
              <w:rPr>
                <w:sz w:val="18"/>
                <w:szCs w:val="18"/>
              </w:rPr>
            </w:pPr>
            <w:r w:rsidRPr="00E84F98">
              <w:rPr>
                <w:sz w:val="18"/>
                <w:szCs w:val="18"/>
              </w:rPr>
              <w:t>0.305</w:t>
            </w:r>
          </w:p>
        </w:tc>
        <w:tc>
          <w:tcPr>
            <w:tcW w:w="760" w:type="dxa"/>
            <w:noWrap/>
            <w:hideMark/>
          </w:tcPr>
          <w:p w14:paraId="55598F44" w14:textId="77777777" w:rsidR="00E84F98" w:rsidRPr="00E84F98" w:rsidRDefault="00E84F98" w:rsidP="006F4886">
            <w:pPr>
              <w:spacing w:line="360" w:lineRule="auto"/>
              <w:rPr>
                <w:sz w:val="18"/>
                <w:szCs w:val="18"/>
              </w:rPr>
            </w:pPr>
            <w:r w:rsidRPr="00E84F98">
              <w:rPr>
                <w:sz w:val="18"/>
                <w:szCs w:val="18"/>
              </w:rPr>
              <w:t>0.69</w:t>
            </w:r>
          </w:p>
        </w:tc>
        <w:tc>
          <w:tcPr>
            <w:tcW w:w="840" w:type="dxa"/>
            <w:noWrap/>
            <w:hideMark/>
          </w:tcPr>
          <w:p w14:paraId="67DA00B0" w14:textId="77777777" w:rsidR="00E84F98" w:rsidRPr="00E84F98" w:rsidRDefault="00E84F98" w:rsidP="006F4886">
            <w:pPr>
              <w:spacing w:line="360" w:lineRule="auto"/>
              <w:rPr>
                <w:sz w:val="18"/>
                <w:szCs w:val="18"/>
              </w:rPr>
            </w:pPr>
            <w:r w:rsidRPr="00E84F98">
              <w:rPr>
                <w:sz w:val="18"/>
                <w:szCs w:val="18"/>
              </w:rPr>
              <w:t>0.684</w:t>
            </w:r>
          </w:p>
        </w:tc>
        <w:tc>
          <w:tcPr>
            <w:tcW w:w="760" w:type="dxa"/>
            <w:noWrap/>
            <w:hideMark/>
          </w:tcPr>
          <w:p w14:paraId="315949BD" w14:textId="77777777" w:rsidR="00E84F98" w:rsidRPr="00E84F98" w:rsidRDefault="00E84F98" w:rsidP="006F4886">
            <w:pPr>
              <w:spacing w:line="360" w:lineRule="auto"/>
              <w:rPr>
                <w:sz w:val="18"/>
                <w:szCs w:val="18"/>
              </w:rPr>
            </w:pPr>
            <w:r w:rsidRPr="00E84F98">
              <w:rPr>
                <w:sz w:val="18"/>
                <w:szCs w:val="18"/>
              </w:rPr>
              <w:t>0.875</w:t>
            </w:r>
          </w:p>
        </w:tc>
        <w:tc>
          <w:tcPr>
            <w:tcW w:w="740" w:type="dxa"/>
            <w:noWrap/>
            <w:hideMark/>
          </w:tcPr>
          <w:p w14:paraId="496E9D6B" w14:textId="77777777" w:rsidR="00E84F98" w:rsidRPr="00E84F98" w:rsidRDefault="00E84F98" w:rsidP="006F4886">
            <w:pPr>
              <w:spacing w:line="360" w:lineRule="auto"/>
              <w:rPr>
                <w:sz w:val="18"/>
                <w:szCs w:val="18"/>
              </w:rPr>
            </w:pPr>
            <w:r w:rsidRPr="00E84F98">
              <w:rPr>
                <w:sz w:val="18"/>
                <w:szCs w:val="18"/>
              </w:rPr>
              <w:t>0.862</w:t>
            </w:r>
          </w:p>
        </w:tc>
        <w:tc>
          <w:tcPr>
            <w:tcW w:w="880" w:type="dxa"/>
            <w:noWrap/>
            <w:hideMark/>
          </w:tcPr>
          <w:p w14:paraId="3399EFD5" w14:textId="77777777" w:rsidR="00E84F98" w:rsidRPr="00E84F98" w:rsidRDefault="00E84F98" w:rsidP="006F4886">
            <w:pPr>
              <w:spacing w:line="360" w:lineRule="auto"/>
              <w:rPr>
                <w:sz w:val="18"/>
                <w:szCs w:val="18"/>
              </w:rPr>
            </w:pPr>
            <w:r w:rsidRPr="00E84F98">
              <w:rPr>
                <w:sz w:val="18"/>
                <w:szCs w:val="18"/>
              </w:rPr>
              <w:t>0.85</w:t>
            </w:r>
          </w:p>
        </w:tc>
        <w:tc>
          <w:tcPr>
            <w:tcW w:w="1060" w:type="dxa"/>
            <w:noWrap/>
            <w:hideMark/>
          </w:tcPr>
          <w:p w14:paraId="33928FAD" w14:textId="77777777" w:rsidR="00E84F98" w:rsidRPr="00E84F98" w:rsidRDefault="00E84F98" w:rsidP="006F4886">
            <w:pPr>
              <w:spacing w:line="360" w:lineRule="auto"/>
              <w:rPr>
                <w:sz w:val="18"/>
                <w:szCs w:val="18"/>
              </w:rPr>
            </w:pPr>
            <w:r w:rsidRPr="00E84F98">
              <w:rPr>
                <w:sz w:val="18"/>
                <w:szCs w:val="18"/>
              </w:rPr>
              <w:t>0.674</w:t>
            </w:r>
          </w:p>
        </w:tc>
      </w:tr>
      <w:tr w:rsidR="00E84F98" w:rsidRPr="00E84F98" w14:paraId="67098216" w14:textId="77777777" w:rsidTr="00E84F98">
        <w:trPr>
          <w:trHeight w:val="300"/>
        </w:trPr>
        <w:tc>
          <w:tcPr>
            <w:tcW w:w="4920" w:type="dxa"/>
            <w:noWrap/>
            <w:hideMark/>
          </w:tcPr>
          <w:p w14:paraId="1CBC414F" w14:textId="77777777" w:rsidR="00E84F98" w:rsidRPr="00E84F98" w:rsidRDefault="00E84F98" w:rsidP="006F4886">
            <w:pPr>
              <w:spacing w:line="360" w:lineRule="auto"/>
            </w:pPr>
            <w:r w:rsidRPr="00E84F98">
              <w:t>Flufenacet</w:t>
            </w:r>
          </w:p>
        </w:tc>
        <w:tc>
          <w:tcPr>
            <w:tcW w:w="1080" w:type="dxa"/>
            <w:noWrap/>
            <w:hideMark/>
          </w:tcPr>
          <w:p w14:paraId="7D223D93" w14:textId="77777777" w:rsidR="00E84F98" w:rsidRPr="00E84F98" w:rsidRDefault="00E84F98" w:rsidP="006F4886">
            <w:pPr>
              <w:spacing w:line="360" w:lineRule="auto"/>
              <w:rPr>
                <w:sz w:val="18"/>
                <w:szCs w:val="18"/>
              </w:rPr>
            </w:pPr>
            <w:r w:rsidRPr="00E84F98">
              <w:rPr>
                <w:sz w:val="18"/>
                <w:szCs w:val="18"/>
              </w:rPr>
              <w:t>1.27</w:t>
            </w:r>
          </w:p>
        </w:tc>
        <w:tc>
          <w:tcPr>
            <w:tcW w:w="760" w:type="dxa"/>
            <w:noWrap/>
            <w:hideMark/>
          </w:tcPr>
          <w:p w14:paraId="25A1345A" w14:textId="77777777" w:rsidR="00E84F98" w:rsidRPr="00E84F98" w:rsidRDefault="00E84F98" w:rsidP="006F4886">
            <w:pPr>
              <w:spacing w:line="360" w:lineRule="auto"/>
              <w:rPr>
                <w:sz w:val="18"/>
                <w:szCs w:val="18"/>
              </w:rPr>
            </w:pPr>
            <w:r w:rsidRPr="00E84F98">
              <w:rPr>
                <w:sz w:val="18"/>
                <w:szCs w:val="18"/>
              </w:rPr>
              <w:t>1.49</w:t>
            </w:r>
          </w:p>
        </w:tc>
        <w:tc>
          <w:tcPr>
            <w:tcW w:w="840" w:type="dxa"/>
            <w:noWrap/>
            <w:hideMark/>
          </w:tcPr>
          <w:p w14:paraId="34623597" w14:textId="77777777" w:rsidR="00E84F98" w:rsidRPr="00E84F98" w:rsidRDefault="00E84F98" w:rsidP="006F4886">
            <w:pPr>
              <w:spacing w:line="360" w:lineRule="auto"/>
              <w:rPr>
                <w:sz w:val="18"/>
                <w:szCs w:val="18"/>
              </w:rPr>
            </w:pPr>
            <w:r w:rsidRPr="00E84F98">
              <w:rPr>
                <w:sz w:val="18"/>
                <w:szCs w:val="18"/>
              </w:rPr>
              <w:t>1.34</w:t>
            </w:r>
          </w:p>
        </w:tc>
        <w:tc>
          <w:tcPr>
            <w:tcW w:w="760" w:type="dxa"/>
            <w:noWrap/>
            <w:hideMark/>
          </w:tcPr>
          <w:p w14:paraId="36AEB3FA" w14:textId="77777777" w:rsidR="00E84F98" w:rsidRPr="00E84F98" w:rsidRDefault="00E84F98" w:rsidP="006F4886">
            <w:pPr>
              <w:spacing w:line="360" w:lineRule="auto"/>
              <w:rPr>
                <w:sz w:val="18"/>
                <w:szCs w:val="18"/>
              </w:rPr>
            </w:pPr>
            <w:r w:rsidRPr="00E84F98">
              <w:rPr>
                <w:sz w:val="18"/>
                <w:szCs w:val="18"/>
              </w:rPr>
              <w:t>1.29</w:t>
            </w:r>
          </w:p>
        </w:tc>
        <w:tc>
          <w:tcPr>
            <w:tcW w:w="740" w:type="dxa"/>
            <w:noWrap/>
            <w:hideMark/>
          </w:tcPr>
          <w:p w14:paraId="673B5AA8" w14:textId="77777777" w:rsidR="00E84F98" w:rsidRPr="00E84F98" w:rsidRDefault="00E84F98" w:rsidP="006F4886">
            <w:pPr>
              <w:spacing w:line="360" w:lineRule="auto"/>
              <w:rPr>
                <w:sz w:val="18"/>
                <w:szCs w:val="18"/>
              </w:rPr>
            </w:pPr>
            <w:r w:rsidRPr="00E84F98">
              <w:rPr>
                <w:sz w:val="18"/>
                <w:szCs w:val="18"/>
              </w:rPr>
              <w:t>1.35</w:t>
            </w:r>
          </w:p>
        </w:tc>
        <w:tc>
          <w:tcPr>
            <w:tcW w:w="880" w:type="dxa"/>
            <w:noWrap/>
            <w:hideMark/>
          </w:tcPr>
          <w:p w14:paraId="6B11BAE4" w14:textId="77777777" w:rsidR="00E84F98" w:rsidRPr="00E84F98" w:rsidRDefault="00E84F98" w:rsidP="006F4886">
            <w:pPr>
              <w:spacing w:line="360" w:lineRule="auto"/>
              <w:rPr>
                <w:sz w:val="18"/>
                <w:szCs w:val="18"/>
              </w:rPr>
            </w:pPr>
            <w:r w:rsidRPr="00E84F98">
              <w:rPr>
                <w:sz w:val="18"/>
                <w:szCs w:val="18"/>
              </w:rPr>
              <w:t>1.34</w:t>
            </w:r>
          </w:p>
        </w:tc>
        <w:tc>
          <w:tcPr>
            <w:tcW w:w="1060" w:type="dxa"/>
            <w:noWrap/>
            <w:hideMark/>
          </w:tcPr>
          <w:p w14:paraId="223BB132" w14:textId="77777777" w:rsidR="00E84F98" w:rsidRPr="00E84F98" w:rsidRDefault="00E84F98" w:rsidP="006F4886">
            <w:pPr>
              <w:spacing w:line="360" w:lineRule="auto"/>
              <w:rPr>
                <w:sz w:val="18"/>
                <w:szCs w:val="18"/>
              </w:rPr>
            </w:pPr>
            <w:r w:rsidRPr="00E84F98">
              <w:rPr>
                <w:sz w:val="18"/>
                <w:szCs w:val="18"/>
              </w:rPr>
              <w:t>1.23</w:t>
            </w:r>
          </w:p>
        </w:tc>
      </w:tr>
      <w:tr w:rsidR="00E84F98" w:rsidRPr="00E84F98" w14:paraId="0AD3B785" w14:textId="77777777" w:rsidTr="00E84F98">
        <w:trPr>
          <w:trHeight w:val="300"/>
        </w:trPr>
        <w:tc>
          <w:tcPr>
            <w:tcW w:w="4920" w:type="dxa"/>
            <w:noWrap/>
            <w:hideMark/>
          </w:tcPr>
          <w:p w14:paraId="72D0654C" w14:textId="77777777" w:rsidR="00E84F98" w:rsidRPr="00E84F98" w:rsidRDefault="00E84F98" w:rsidP="006F4886">
            <w:pPr>
              <w:spacing w:line="360" w:lineRule="auto"/>
            </w:pPr>
            <w:r w:rsidRPr="00E84F98">
              <w:t>Formamide</w:t>
            </w:r>
          </w:p>
        </w:tc>
        <w:tc>
          <w:tcPr>
            <w:tcW w:w="1080" w:type="dxa"/>
            <w:noWrap/>
            <w:hideMark/>
          </w:tcPr>
          <w:p w14:paraId="3FCB169C" w14:textId="77777777" w:rsidR="00E84F98" w:rsidRPr="00E84F98" w:rsidRDefault="00E84F98" w:rsidP="006F4886">
            <w:pPr>
              <w:spacing w:line="360" w:lineRule="auto"/>
              <w:rPr>
                <w:sz w:val="18"/>
                <w:szCs w:val="18"/>
              </w:rPr>
            </w:pPr>
            <w:r w:rsidRPr="00E84F98">
              <w:rPr>
                <w:sz w:val="18"/>
                <w:szCs w:val="18"/>
              </w:rPr>
              <w:t>0.326</w:t>
            </w:r>
          </w:p>
        </w:tc>
        <w:tc>
          <w:tcPr>
            <w:tcW w:w="760" w:type="dxa"/>
            <w:noWrap/>
            <w:hideMark/>
          </w:tcPr>
          <w:p w14:paraId="6D2F3E34" w14:textId="77777777" w:rsidR="00E84F98" w:rsidRPr="00E84F98" w:rsidRDefault="00E84F98" w:rsidP="006F4886">
            <w:pPr>
              <w:spacing w:line="360" w:lineRule="auto"/>
              <w:rPr>
                <w:sz w:val="18"/>
                <w:szCs w:val="18"/>
              </w:rPr>
            </w:pPr>
            <w:r w:rsidRPr="00E84F98">
              <w:rPr>
                <w:sz w:val="18"/>
                <w:szCs w:val="18"/>
              </w:rPr>
              <w:t>1.2</w:t>
            </w:r>
          </w:p>
        </w:tc>
        <w:tc>
          <w:tcPr>
            <w:tcW w:w="840" w:type="dxa"/>
            <w:noWrap/>
            <w:hideMark/>
          </w:tcPr>
          <w:p w14:paraId="4872416F" w14:textId="77777777" w:rsidR="00E84F98" w:rsidRPr="00E84F98" w:rsidRDefault="00E84F98" w:rsidP="006F4886">
            <w:pPr>
              <w:spacing w:line="360" w:lineRule="auto"/>
              <w:rPr>
                <w:sz w:val="18"/>
                <w:szCs w:val="18"/>
              </w:rPr>
            </w:pPr>
            <w:r w:rsidRPr="00E84F98">
              <w:rPr>
                <w:sz w:val="18"/>
                <w:szCs w:val="18"/>
              </w:rPr>
              <w:t>1.31</w:t>
            </w:r>
          </w:p>
        </w:tc>
        <w:tc>
          <w:tcPr>
            <w:tcW w:w="760" w:type="dxa"/>
            <w:noWrap/>
            <w:hideMark/>
          </w:tcPr>
          <w:p w14:paraId="62451291"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0EE63D50" w14:textId="77777777" w:rsidR="00E84F98" w:rsidRPr="00E84F98" w:rsidRDefault="00E84F98" w:rsidP="006F4886">
            <w:pPr>
              <w:spacing w:line="360" w:lineRule="auto"/>
              <w:rPr>
                <w:sz w:val="18"/>
                <w:szCs w:val="18"/>
              </w:rPr>
            </w:pPr>
            <w:r w:rsidRPr="00E84F98">
              <w:rPr>
                <w:sz w:val="18"/>
                <w:szCs w:val="18"/>
              </w:rPr>
              <w:t>1.31</w:t>
            </w:r>
          </w:p>
        </w:tc>
        <w:tc>
          <w:tcPr>
            <w:tcW w:w="880" w:type="dxa"/>
            <w:noWrap/>
            <w:hideMark/>
          </w:tcPr>
          <w:p w14:paraId="31CAEA79"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5091F794" w14:textId="77777777" w:rsidR="00E84F98" w:rsidRPr="00E84F98" w:rsidRDefault="00E84F98" w:rsidP="006F4886">
            <w:pPr>
              <w:spacing w:line="360" w:lineRule="auto"/>
              <w:rPr>
                <w:sz w:val="18"/>
                <w:szCs w:val="18"/>
              </w:rPr>
            </w:pPr>
            <w:r w:rsidRPr="00E84F98">
              <w:rPr>
                <w:sz w:val="18"/>
                <w:szCs w:val="18"/>
              </w:rPr>
              <w:t>1.27</w:t>
            </w:r>
          </w:p>
        </w:tc>
      </w:tr>
      <w:tr w:rsidR="00E84F98" w:rsidRPr="00E84F98" w14:paraId="4A483C5B" w14:textId="77777777" w:rsidTr="00E84F98">
        <w:trPr>
          <w:trHeight w:val="300"/>
        </w:trPr>
        <w:tc>
          <w:tcPr>
            <w:tcW w:w="4920" w:type="dxa"/>
            <w:noWrap/>
            <w:hideMark/>
          </w:tcPr>
          <w:p w14:paraId="7734191E" w14:textId="77777777" w:rsidR="00E84F98" w:rsidRPr="00E84F98" w:rsidRDefault="00E84F98" w:rsidP="006F4886">
            <w:pPr>
              <w:spacing w:line="360" w:lineRule="auto"/>
            </w:pPr>
            <w:r w:rsidRPr="00E84F98">
              <w:t>Free Carbon disulfide</w:t>
            </w:r>
          </w:p>
        </w:tc>
        <w:tc>
          <w:tcPr>
            <w:tcW w:w="1080" w:type="dxa"/>
            <w:noWrap/>
            <w:hideMark/>
          </w:tcPr>
          <w:p w14:paraId="24B48FC2" w14:textId="77777777" w:rsidR="00E84F98" w:rsidRPr="00E84F98" w:rsidRDefault="00E84F98" w:rsidP="006F4886">
            <w:pPr>
              <w:spacing w:line="360" w:lineRule="auto"/>
              <w:rPr>
                <w:sz w:val="18"/>
                <w:szCs w:val="18"/>
              </w:rPr>
            </w:pPr>
            <w:r w:rsidRPr="00E84F98">
              <w:rPr>
                <w:sz w:val="18"/>
                <w:szCs w:val="18"/>
              </w:rPr>
              <w:t>0.213</w:t>
            </w:r>
          </w:p>
        </w:tc>
        <w:tc>
          <w:tcPr>
            <w:tcW w:w="760" w:type="dxa"/>
            <w:noWrap/>
            <w:hideMark/>
          </w:tcPr>
          <w:p w14:paraId="3DFBC2B2" w14:textId="77777777" w:rsidR="00E84F98" w:rsidRPr="00E84F98" w:rsidRDefault="00E84F98" w:rsidP="006F4886">
            <w:pPr>
              <w:spacing w:line="360" w:lineRule="auto"/>
              <w:rPr>
                <w:sz w:val="18"/>
                <w:szCs w:val="18"/>
              </w:rPr>
            </w:pPr>
            <w:r w:rsidRPr="00E84F98">
              <w:rPr>
                <w:sz w:val="18"/>
                <w:szCs w:val="18"/>
              </w:rPr>
              <w:t>0.247</w:t>
            </w:r>
          </w:p>
        </w:tc>
        <w:tc>
          <w:tcPr>
            <w:tcW w:w="840" w:type="dxa"/>
            <w:noWrap/>
            <w:hideMark/>
          </w:tcPr>
          <w:p w14:paraId="7E68E97F" w14:textId="77777777" w:rsidR="00E84F98" w:rsidRPr="00E84F98" w:rsidRDefault="00E84F98" w:rsidP="006F4886">
            <w:pPr>
              <w:spacing w:line="360" w:lineRule="auto"/>
              <w:rPr>
                <w:sz w:val="18"/>
                <w:szCs w:val="18"/>
              </w:rPr>
            </w:pPr>
            <w:r w:rsidRPr="00E84F98">
              <w:rPr>
                <w:sz w:val="18"/>
                <w:szCs w:val="18"/>
              </w:rPr>
              <w:t>0.325</w:t>
            </w:r>
          </w:p>
        </w:tc>
        <w:tc>
          <w:tcPr>
            <w:tcW w:w="760" w:type="dxa"/>
            <w:noWrap/>
            <w:hideMark/>
          </w:tcPr>
          <w:p w14:paraId="19D2AE3E" w14:textId="77777777" w:rsidR="00E84F98" w:rsidRPr="00E84F98" w:rsidRDefault="00E84F98" w:rsidP="006F4886">
            <w:pPr>
              <w:spacing w:line="360" w:lineRule="auto"/>
              <w:rPr>
                <w:sz w:val="18"/>
                <w:szCs w:val="18"/>
              </w:rPr>
            </w:pPr>
            <w:r w:rsidRPr="00E84F98">
              <w:rPr>
                <w:sz w:val="18"/>
                <w:szCs w:val="18"/>
              </w:rPr>
              <w:t>0.325</w:t>
            </w:r>
          </w:p>
        </w:tc>
        <w:tc>
          <w:tcPr>
            <w:tcW w:w="740" w:type="dxa"/>
            <w:noWrap/>
            <w:hideMark/>
          </w:tcPr>
          <w:p w14:paraId="427332CD" w14:textId="77777777" w:rsidR="00E84F98" w:rsidRPr="00E84F98" w:rsidRDefault="00E84F98" w:rsidP="006F4886">
            <w:pPr>
              <w:spacing w:line="360" w:lineRule="auto"/>
              <w:rPr>
                <w:sz w:val="18"/>
                <w:szCs w:val="18"/>
              </w:rPr>
            </w:pPr>
            <w:r w:rsidRPr="00E84F98">
              <w:rPr>
                <w:sz w:val="18"/>
                <w:szCs w:val="18"/>
              </w:rPr>
              <w:t>0.227</w:t>
            </w:r>
          </w:p>
        </w:tc>
        <w:tc>
          <w:tcPr>
            <w:tcW w:w="880" w:type="dxa"/>
            <w:noWrap/>
            <w:hideMark/>
          </w:tcPr>
          <w:p w14:paraId="5870B7BD" w14:textId="77777777" w:rsidR="00E84F98" w:rsidRPr="00E84F98" w:rsidRDefault="00E84F98" w:rsidP="006F4886">
            <w:pPr>
              <w:spacing w:line="360" w:lineRule="auto"/>
              <w:rPr>
                <w:sz w:val="18"/>
                <w:szCs w:val="18"/>
              </w:rPr>
            </w:pPr>
            <w:r w:rsidRPr="00E84F98">
              <w:rPr>
                <w:sz w:val="18"/>
                <w:szCs w:val="18"/>
              </w:rPr>
              <w:t>0.446</w:t>
            </w:r>
          </w:p>
        </w:tc>
        <w:tc>
          <w:tcPr>
            <w:tcW w:w="1060" w:type="dxa"/>
            <w:noWrap/>
            <w:hideMark/>
          </w:tcPr>
          <w:p w14:paraId="7745C29F" w14:textId="77777777" w:rsidR="00E84F98" w:rsidRPr="00E84F98" w:rsidRDefault="00E84F98" w:rsidP="006F4886">
            <w:pPr>
              <w:spacing w:line="360" w:lineRule="auto"/>
              <w:rPr>
                <w:sz w:val="18"/>
                <w:szCs w:val="18"/>
              </w:rPr>
            </w:pPr>
            <w:r w:rsidRPr="00E84F98">
              <w:rPr>
                <w:sz w:val="18"/>
                <w:szCs w:val="18"/>
              </w:rPr>
              <w:t>1.15</w:t>
            </w:r>
          </w:p>
        </w:tc>
      </w:tr>
      <w:tr w:rsidR="00E84F98" w:rsidRPr="00E84F98" w14:paraId="255C2E58" w14:textId="77777777" w:rsidTr="00E84F98">
        <w:trPr>
          <w:trHeight w:val="300"/>
        </w:trPr>
        <w:tc>
          <w:tcPr>
            <w:tcW w:w="4920" w:type="dxa"/>
            <w:noWrap/>
            <w:hideMark/>
          </w:tcPr>
          <w:p w14:paraId="50404CCB" w14:textId="77777777" w:rsidR="00E84F98" w:rsidRPr="00E84F98" w:rsidRDefault="00E84F98" w:rsidP="006F4886">
            <w:pPr>
              <w:spacing w:line="360" w:lineRule="auto"/>
            </w:pPr>
            <w:r w:rsidRPr="00E84F98">
              <w:t>Gemfibrozil</w:t>
            </w:r>
          </w:p>
        </w:tc>
        <w:tc>
          <w:tcPr>
            <w:tcW w:w="1080" w:type="dxa"/>
            <w:noWrap/>
            <w:hideMark/>
          </w:tcPr>
          <w:p w14:paraId="4DCEEA80" w14:textId="3C41C943" w:rsidR="00E84F98" w:rsidRPr="00E84F98" w:rsidRDefault="00E84F98" w:rsidP="006F4886">
            <w:pPr>
              <w:spacing w:line="360" w:lineRule="auto"/>
              <w:rPr>
                <w:sz w:val="18"/>
                <w:szCs w:val="18"/>
              </w:rPr>
            </w:pPr>
            <w:r w:rsidRPr="00E84F98">
              <w:rPr>
                <w:sz w:val="18"/>
                <w:szCs w:val="18"/>
              </w:rPr>
              <w:t>0.6</w:t>
            </w:r>
            <w:r w:rsidR="005E26EB">
              <w:rPr>
                <w:sz w:val="18"/>
                <w:szCs w:val="18"/>
              </w:rPr>
              <w:t>83</w:t>
            </w:r>
          </w:p>
        </w:tc>
        <w:tc>
          <w:tcPr>
            <w:tcW w:w="760" w:type="dxa"/>
            <w:noWrap/>
            <w:hideMark/>
          </w:tcPr>
          <w:p w14:paraId="160719C7" w14:textId="77777777" w:rsidR="00E84F98" w:rsidRPr="00E84F98" w:rsidRDefault="00E84F98" w:rsidP="006F4886">
            <w:pPr>
              <w:spacing w:line="360" w:lineRule="auto"/>
              <w:rPr>
                <w:sz w:val="18"/>
                <w:szCs w:val="18"/>
              </w:rPr>
            </w:pPr>
            <w:r w:rsidRPr="00E84F98">
              <w:rPr>
                <w:sz w:val="18"/>
                <w:szCs w:val="18"/>
              </w:rPr>
              <w:t>0.715</w:t>
            </w:r>
          </w:p>
        </w:tc>
        <w:tc>
          <w:tcPr>
            <w:tcW w:w="840" w:type="dxa"/>
            <w:noWrap/>
            <w:hideMark/>
          </w:tcPr>
          <w:p w14:paraId="2974A2A3" w14:textId="77777777" w:rsidR="00E84F98" w:rsidRPr="00E84F98" w:rsidRDefault="00E84F98" w:rsidP="006F4886">
            <w:pPr>
              <w:spacing w:line="360" w:lineRule="auto"/>
              <w:rPr>
                <w:sz w:val="18"/>
                <w:szCs w:val="18"/>
              </w:rPr>
            </w:pPr>
            <w:r w:rsidRPr="00E84F98">
              <w:rPr>
                <w:sz w:val="18"/>
                <w:szCs w:val="18"/>
              </w:rPr>
              <w:t>0.82</w:t>
            </w:r>
          </w:p>
        </w:tc>
        <w:tc>
          <w:tcPr>
            <w:tcW w:w="760" w:type="dxa"/>
            <w:noWrap/>
            <w:hideMark/>
          </w:tcPr>
          <w:p w14:paraId="7A901BA8" w14:textId="77777777" w:rsidR="00E84F98" w:rsidRPr="00E84F98" w:rsidRDefault="00E84F98" w:rsidP="006F4886">
            <w:pPr>
              <w:spacing w:line="360" w:lineRule="auto"/>
              <w:rPr>
                <w:sz w:val="18"/>
                <w:szCs w:val="18"/>
              </w:rPr>
            </w:pPr>
            <w:r w:rsidRPr="00E84F98">
              <w:rPr>
                <w:sz w:val="18"/>
                <w:szCs w:val="18"/>
              </w:rPr>
              <w:t>0.942</w:t>
            </w:r>
          </w:p>
        </w:tc>
        <w:tc>
          <w:tcPr>
            <w:tcW w:w="740" w:type="dxa"/>
            <w:noWrap/>
            <w:hideMark/>
          </w:tcPr>
          <w:p w14:paraId="0581F113" w14:textId="77777777" w:rsidR="00E84F98" w:rsidRPr="00E84F98" w:rsidRDefault="00E84F98" w:rsidP="006F4886">
            <w:pPr>
              <w:spacing w:line="360" w:lineRule="auto"/>
              <w:rPr>
                <w:sz w:val="18"/>
                <w:szCs w:val="18"/>
              </w:rPr>
            </w:pPr>
            <w:r w:rsidRPr="00E84F98">
              <w:rPr>
                <w:sz w:val="18"/>
                <w:szCs w:val="18"/>
              </w:rPr>
              <w:t>0.808</w:t>
            </w:r>
          </w:p>
        </w:tc>
        <w:tc>
          <w:tcPr>
            <w:tcW w:w="880" w:type="dxa"/>
            <w:noWrap/>
            <w:hideMark/>
          </w:tcPr>
          <w:p w14:paraId="650A0EE3" w14:textId="77777777" w:rsidR="00E84F98" w:rsidRPr="00E84F98" w:rsidRDefault="00E84F98" w:rsidP="006F4886">
            <w:pPr>
              <w:spacing w:line="360" w:lineRule="auto"/>
              <w:rPr>
                <w:sz w:val="18"/>
                <w:szCs w:val="18"/>
              </w:rPr>
            </w:pPr>
            <w:r w:rsidRPr="00E84F98">
              <w:rPr>
                <w:sz w:val="18"/>
                <w:szCs w:val="18"/>
              </w:rPr>
              <w:t>0.734</w:t>
            </w:r>
          </w:p>
        </w:tc>
        <w:tc>
          <w:tcPr>
            <w:tcW w:w="1060" w:type="dxa"/>
            <w:noWrap/>
            <w:hideMark/>
          </w:tcPr>
          <w:p w14:paraId="4DEA0204" w14:textId="77777777" w:rsidR="00E84F98" w:rsidRPr="00E84F98" w:rsidRDefault="00E84F98" w:rsidP="006F4886">
            <w:pPr>
              <w:spacing w:line="360" w:lineRule="auto"/>
              <w:rPr>
                <w:sz w:val="18"/>
                <w:szCs w:val="18"/>
              </w:rPr>
            </w:pPr>
            <w:r w:rsidRPr="00E84F98">
              <w:rPr>
                <w:sz w:val="18"/>
                <w:szCs w:val="18"/>
              </w:rPr>
              <w:t>0.761</w:t>
            </w:r>
          </w:p>
        </w:tc>
      </w:tr>
      <w:tr w:rsidR="00E84F98" w:rsidRPr="00E84F98" w14:paraId="09F24305" w14:textId="77777777" w:rsidTr="00E84F98">
        <w:trPr>
          <w:trHeight w:val="300"/>
        </w:trPr>
        <w:tc>
          <w:tcPr>
            <w:tcW w:w="4920" w:type="dxa"/>
            <w:noWrap/>
            <w:hideMark/>
          </w:tcPr>
          <w:p w14:paraId="5C6AA61B" w14:textId="77777777" w:rsidR="00E84F98" w:rsidRPr="00E84F98" w:rsidRDefault="00E84F98" w:rsidP="006F4886">
            <w:pPr>
              <w:spacing w:line="360" w:lineRule="auto"/>
            </w:pPr>
            <w:r w:rsidRPr="00E84F98">
              <w:t>Hexachlorobenzene</w:t>
            </w:r>
          </w:p>
        </w:tc>
        <w:tc>
          <w:tcPr>
            <w:tcW w:w="1080" w:type="dxa"/>
            <w:noWrap/>
            <w:hideMark/>
          </w:tcPr>
          <w:p w14:paraId="0273463C" w14:textId="77777777" w:rsidR="00E84F98" w:rsidRPr="00E84F98" w:rsidRDefault="00E84F98" w:rsidP="006F4886">
            <w:pPr>
              <w:spacing w:line="360" w:lineRule="auto"/>
              <w:rPr>
                <w:sz w:val="18"/>
                <w:szCs w:val="18"/>
              </w:rPr>
            </w:pPr>
            <w:r w:rsidRPr="00E84F98">
              <w:rPr>
                <w:sz w:val="18"/>
                <w:szCs w:val="18"/>
              </w:rPr>
              <w:t>0.315</w:t>
            </w:r>
          </w:p>
        </w:tc>
        <w:tc>
          <w:tcPr>
            <w:tcW w:w="760" w:type="dxa"/>
            <w:noWrap/>
            <w:hideMark/>
          </w:tcPr>
          <w:p w14:paraId="1B5A18E8" w14:textId="77777777" w:rsidR="00E84F98" w:rsidRPr="00E84F98" w:rsidRDefault="00E84F98" w:rsidP="006F4886">
            <w:pPr>
              <w:spacing w:line="360" w:lineRule="auto"/>
              <w:rPr>
                <w:sz w:val="18"/>
                <w:szCs w:val="18"/>
              </w:rPr>
            </w:pPr>
            <w:r w:rsidRPr="00E84F98">
              <w:rPr>
                <w:sz w:val="18"/>
                <w:szCs w:val="18"/>
              </w:rPr>
              <w:t>0.333</w:t>
            </w:r>
          </w:p>
        </w:tc>
        <w:tc>
          <w:tcPr>
            <w:tcW w:w="840" w:type="dxa"/>
            <w:noWrap/>
            <w:hideMark/>
          </w:tcPr>
          <w:p w14:paraId="6A7A3D18" w14:textId="77777777" w:rsidR="00E84F98" w:rsidRPr="00E84F98" w:rsidRDefault="00E84F98" w:rsidP="006F4886">
            <w:pPr>
              <w:spacing w:line="360" w:lineRule="auto"/>
              <w:rPr>
                <w:sz w:val="18"/>
                <w:szCs w:val="18"/>
              </w:rPr>
            </w:pPr>
            <w:r w:rsidRPr="00E84F98">
              <w:rPr>
                <w:sz w:val="18"/>
                <w:szCs w:val="18"/>
              </w:rPr>
              <w:t>0.647</w:t>
            </w:r>
          </w:p>
        </w:tc>
        <w:tc>
          <w:tcPr>
            <w:tcW w:w="760" w:type="dxa"/>
            <w:noWrap/>
            <w:hideMark/>
          </w:tcPr>
          <w:p w14:paraId="6E86B721" w14:textId="77777777" w:rsidR="00E84F98" w:rsidRPr="00E84F98" w:rsidRDefault="00E84F98" w:rsidP="006F4886">
            <w:pPr>
              <w:spacing w:line="360" w:lineRule="auto"/>
              <w:rPr>
                <w:sz w:val="18"/>
                <w:szCs w:val="18"/>
              </w:rPr>
            </w:pPr>
            <w:r w:rsidRPr="00E84F98">
              <w:rPr>
                <w:sz w:val="18"/>
                <w:szCs w:val="18"/>
              </w:rPr>
              <w:t>0.643</w:t>
            </w:r>
          </w:p>
        </w:tc>
        <w:tc>
          <w:tcPr>
            <w:tcW w:w="740" w:type="dxa"/>
            <w:noWrap/>
            <w:hideMark/>
          </w:tcPr>
          <w:p w14:paraId="412C5F08" w14:textId="77777777" w:rsidR="00E84F98" w:rsidRPr="00E84F98" w:rsidRDefault="00E84F98" w:rsidP="006F4886">
            <w:pPr>
              <w:spacing w:line="360" w:lineRule="auto"/>
              <w:rPr>
                <w:sz w:val="18"/>
                <w:szCs w:val="18"/>
              </w:rPr>
            </w:pPr>
            <w:r w:rsidRPr="00E84F98">
              <w:rPr>
                <w:sz w:val="18"/>
                <w:szCs w:val="18"/>
              </w:rPr>
              <w:t>0.643</w:t>
            </w:r>
          </w:p>
        </w:tc>
        <w:tc>
          <w:tcPr>
            <w:tcW w:w="880" w:type="dxa"/>
            <w:noWrap/>
            <w:hideMark/>
          </w:tcPr>
          <w:p w14:paraId="5E467B10" w14:textId="77777777" w:rsidR="00E84F98" w:rsidRPr="00E84F98" w:rsidRDefault="00E84F98" w:rsidP="006F4886">
            <w:pPr>
              <w:spacing w:line="360" w:lineRule="auto"/>
              <w:rPr>
                <w:sz w:val="18"/>
                <w:szCs w:val="18"/>
              </w:rPr>
            </w:pPr>
            <w:r w:rsidRPr="00E84F98">
              <w:rPr>
                <w:sz w:val="18"/>
                <w:szCs w:val="18"/>
              </w:rPr>
              <w:t>0.7</w:t>
            </w:r>
          </w:p>
        </w:tc>
        <w:tc>
          <w:tcPr>
            <w:tcW w:w="1060" w:type="dxa"/>
            <w:noWrap/>
            <w:hideMark/>
          </w:tcPr>
          <w:p w14:paraId="50EC07C0" w14:textId="77777777" w:rsidR="00E84F98" w:rsidRPr="00E84F98" w:rsidRDefault="00E84F98" w:rsidP="006F4886">
            <w:pPr>
              <w:spacing w:line="360" w:lineRule="auto"/>
              <w:rPr>
                <w:sz w:val="18"/>
                <w:szCs w:val="18"/>
              </w:rPr>
            </w:pPr>
            <w:r w:rsidRPr="00E84F98">
              <w:rPr>
                <w:sz w:val="18"/>
                <w:szCs w:val="18"/>
              </w:rPr>
              <w:t>0.743</w:t>
            </w:r>
          </w:p>
        </w:tc>
      </w:tr>
      <w:tr w:rsidR="00E84F98" w:rsidRPr="00E84F98" w14:paraId="614A2B77" w14:textId="77777777" w:rsidTr="00E84F98">
        <w:trPr>
          <w:trHeight w:val="300"/>
        </w:trPr>
        <w:tc>
          <w:tcPr>
            <w:tcW w:w="4920" w:type="dxa"/>
            <w:noWrap/>
            <w:hideMark/>
          </w:tcPr>
          <w:p w14:paraId="2E01CA5E" w14:textId="77777777" w:rsidR="00E84F98" w:rsidRPr="00E84F98" w:rsidRDefault="00E84F98" w:rsidP="006F4886">
            <w:pPr>
              <w:spacing w:line="360" w:lineRule="auto"/>
            </w:pPr>
            <w:r w:rsidRPr="00E84F98">
              <w:t>Ibuprofen</w:t>
            </w:r>
          </w:p>
        </w:tc>
        <w:tc>
          <w:tcPr>
            <w:tcW w:w="1080" w:type="dxa"/>
            <w:noWrap/>
            <w:hideMark/>
          </w:tcPr>
          <w:p w14:paraId="15BD50CB" w14:textId="77777777" w:rsidR="00E84F98" w:rsidRPr="00E84F98" w:rsidRDefault="00E84F98" w:rsidP="006F4886">
            <w:pPr>
              <w:spacing w:line="360" w:lineRule="auto"/>
              <w:rPr>
                <w:sz w:val="18"/>
                <w:szCs w:val="18"/>
              </w:rPr>
            </w:pPr>
            <w:r w:rsidRPr="00E84F98">
              <w:rPr>
                <w:sz w:val="18"/>
                <w:szCs w:val="18"/>
              </w:rPr>
              <w:t>0.272</w:t>
            </w:r>
          </w:p>
        </w:tc>
        <w:tc>
          <w:tcPr>
            <w:tcW w:w="760" w:type="dxa"/>
            <w:noWrap/>
            <w:hideMark/>
          </w:tcPr>
          <w:p w14:paraId="1AD12AA7" w14:textId="77777777" w:rsidR="00E84F98" w:rsidRPr="00E84F98" w:rsidRDefault="00E84F98" w:rsidP="006F4886">
            <w:pPr>
              <w:spacing w:line="360" w:lineRule="auto"/>
              <w:rPr>
                <w:sz w:val="18"/>
                <w:szCs w:val="18"/>
              </w:rPr>
            </w:pPr>
            <w:r w:rsidRPr="00E84F98">
              <w:rPr>
                <w:sz w:val="18"/>
                <w:szCs w:val="18"/>
              </w:rPr>
              <w:t>0.722</w:t>
            </w:r>
          </w:p>
        </w:tc>
        <w:tc>
          <w:tcPr>
            <w:tcW w:w="840" w:type="dxa"/>
            <w:noWrap/>
            <w:hideMark/>
          </w:tcPr>
          <w:p w14:paraId="655E1744" w14:textId="77777777" w:rsidR="00E84F98" w:rsidRPr="00E84F98" w:rsidRDefault="00E84F98" w:rsidP="006F4886">
            <w:pPr>
              <w:spacing w:line="360" w:lineRule="auto"/>
              <w:rPr>
                <w:sz w:val="18"/>
                <w:szCs w:val="18"/>
              </w:rPr>
            </w:pPr>
            <w:r w:rsidRPr="00E84F98">
              <w:rPr>
                <w:sz w:val="18"/>
                <w:szCs w:val="18"/>
              </w:rPr>
              <w:t>1.18</w:t>
            </w:r>
          </w:p>
        </w:tc>
        <w:tc>
          <w:tcPr>
            <w:tcW w:w="760" w:type="dxa"/>
            <w:noWrap/>
            <w:hideMark/>
          </w:tcPr>
          <w:p w14:paraId="65AF7A4C" w14:textId="77777777" w:rsidR="00E84F98" w:rsidRPr="00E84F98" w:rsidRDefault="00E84F98" w:rsidP="006F4886">
            <w:pPr>
              <w:spacing w:line="360" w:lineRule="auto"/>
              <w:rPr>
                <w:sz w:val="18"/>
                <w:szCs w:val="18"/>
              </w:rPr>
            </w:pPr>
            <w:r w:rsidRPr="00E84F98">
              <w:rPr>
                <w:sz w:val="18"/>
                <w:szCs w:val="18"/>
              </w:rPr>
              <w:t>0.858</w:t>
            </w:r>
          </w:p>
        </w:tc>
        <w:tc>
          <w:tcPr>
            <w:tcW w:w="740" w:type="dxa"/>
            <w:noWrap/>
            <w:hideMark/>
          </w:tcPr>
          <w:p w14:paraId="17F39359" w14:textId="77777777" w:rsidR="00E84F98" w:rsidRPr="00E84F98" w:rsidRDefault="00E84F98" w:rsidP="006F4886">
            <w:pPr>
              <w:spacing w:line="360" w:lineRule="auto"/>
              <w:rPr>
                <w:sz w:val="18"/>
                <w:szCs w:val="18"/>
              </w:rPr>
            </w:pPr>
            <w:r w:rsidRPr="00E84F98">
              <w:rPr>
                <w:sz w:val="18"/>
                <w:szCs w:val="18"/>
              </w:rPr>
              <w:t>0.993</w:t>
            </w:r>
          </w:p>
        </w:tc>
        <w:tc>
          <w:tcPr>
            <w:tcW w:w="880" w:type="dxa"/>
            <w:noWrap/>
            <w:hideMark/>
          </w:tcPr>
          <w:p w14:paraId="766879B9" w14:textId="77777777" w:rsidR="00E84F98" w:rsidRPr="00E84F98" w:rsidRDefault="00E84F98" w:rsidP="006F4886">
            <w:pPr>
              <w:spacing w:line="360" w:lineRule="auto"/>
              <w:rPr>
                <w:sz w:val="18"/>
                <w:szCs w:val="18"/>
              </w:rPr>
            </w:pPr>
            <w:r w:rsidRPr="00E84F98">
              <w:rPr>
                <w:sz w:val="18"/>
                <w:szCs w:val="18"/>
              </w:rPr>
              <w:t>0.801</w:t>
            </w:r>
          </w:p>
        </w:tc>
        <w:tc>
          <w:tcPr>
            <w:tcW w:w="1060" w:type="dxa"/>
            <w:noWrap/>
            <w:hideMark/>
          </w:tcPr>
          <w:p w14:paraId="2112977C" w14:textId="77777777" w:rsidR="00E84F98" w:rsidRPr="00E84F98" w:rsidRDefault="00E84F98" w:rsidP="006F4886">
            <w:pPr>
              <w:spacing w:line="360" w:lineRule="auto"/>
              <w:rPr>
                <w:sz w:val="18"/>
                <w:szCs w:val="18"/>
              </w:rPr>
            </w:pPr>
            <w:r w:rsidRPr="00E84F98">
              <w:rPr>
                <w:sz w:val="18"/>
                <w:szCs w:val="18"/>
              </w:rPr>
              <w:t>1.44</w:t>
            </w:r>
          </w:p>
        </w:tc>
      </w:tr>
      <w:tr w:rsidR="00E84F98" w:rsidRPr="00E84F98" w14:paraId="09C2A7A8" w14:textId="77777777" w:rsidTr="00E84F98">
        <w:trPr>
          <w:trHeight w:val="300"/>
        </w:trPr>
        <w:tc>
          <w:tcPr>
            <w:tcW w:w="4920" w:type="dxa"/>
            <w:noWrap/>
            <w:hideMark/>
          </w:tcPr>
          <w:p w14:paraId="75724FA4" w14:textId="77777777" w:rsidR="00E84F98" w:rsidRPr="00E84F98" w:rsidRDefault="00E84F98" w:rsidP="006F4886">
            <w:pPr>
              <w:spacing w:line="360" w:lineRule="auto"/>
            </w:pPr>
            <w:r w:rsidRPr="00E84F98">
              <w:t>Imazalil</w:t>
            </w:r>
          </w:p>
        </w:tc>
        <w:tc>
          <w:tcPr>
            <w:tcW w:w="1080" w:type="dxa"/>
            <w:noWrap/>
            <w:hideMark/>
          </w:tcPr>
          <w:p w14:paraId="3D66377F" w14:textId="77777777" w:rsidR="00E84F98" w:rsidRPr="00E84F98" w:rsidRDefault="00E84F98" w:rsidP="006F4886">
            <w:pPr>
              <w:spacing w:line="360" w:lineRule="auto"/>
              <w:rPr>
                <w:sz w:val="18"/>
                <w:szCs w:val="18"/>
              </w:rPr>
            </w:pPr>
            <w:r w:rsidRPr="00E84F98">
              <w:rPr>
                <w:sz w:val="18"/>
                <w:szCs w:val="18"/>
              </w:rPr>
              <w:t>0.245</w:t>
            </w:r>
          </w:p>
        </w:tc>
        <w:tc>
          <w:tcPr>
            <w:tcW w:w="760" w:type="dxa"/>
            <w:noWrap/>
            <w:hideMark/>
          </w:tcPr>
          <w:p w14:paraId="156BD2CA" w14:textId="77777777" w:rsidR="00E84F98" w:rsidRPr="00E84F98" w:rsidRDefault="00E84F98" w:rsidP="006F4886">
            <w:pPr>
              <w:spacing w:line="360" w:lineRule="auto"/>
              <w:rPr>
                <w:sz w:val="18"/>
                <w:szCs w:val="18"/>
              </w:rPr>
            </w:pPr>
            <w:r w:rsidRPr="00E84F98">
              <w:rPr>
                <w:sz w:val="18"/>
                <w:szCs w:val="18"/>
              </w:rPr>
              <w:t>0.961</w:t>
            </w:r>
          </w:p>
        </w:tc>
        <w:tc>
          <w:tcPr>
            <w:tcW w:w="840" w:type="dxa"/>
            <w:noWrap/>
            <w:hideMark/>
          </w:tcPr>
          <w:p w14:paraId="64824614" w14:textId="77777777" w:rsidR="00E84F98" w:rsidRPr="00E84F98" w:rsidRDefault="00E84F98" w:rsidP="006F4886">
            <w:pPr>
              <w:spacing w:line="360" w:lineRule="auto"/>
              <w:rPr>
                <w:sz w:val="18"/>
                <w:szCs w:val="18"/>
              </w:rPr>
            </w:pPr>
            <w:r w:rsidRPr="00E84F98">
              <w:rPr>
                <w:sz w:val="18"/>
                <w:szCs w:val="18"/>
              </w:rPr>
              <w:t>0.659</w:t>
            </w:r>
          </w:p>
        </w:tc>
        <w:tc>
          <w:tcPr>
            <w:tcW w:w="760" w:type="dxa"/>
            <w:noWrap/>
            <w:hideMark/>
          </w:tcPr>
          <w:p w14:paraId="74C75E08" w14:textId="77777777" w:rsidR="00E84F98" w:rsidRPr="00E84F98" w:rsidRDefault="00E84F98" w:rsidP="006F4886">
            <w:pPr>
              <w:spacing w:line="360" w:lineRule="auto"/>
              <w:rPr>
                <w:sz w:val="18"/>
                <w:szCs w:val="18"/>
              </w:rPr>
            </w:pPr>
            <w:r w:rsidRPr="00E84F98">
              <w:rPr>
                <w:sz w:val="18"/>
                <w:szCs w:val="18"/>
              </w:rPr>
              <w:t>1.44</w:t>
            </w:r>
          </w:p>
        </w:tc>
        <w:tc>
          <w:tcPr>
            <w:tcW w:w="740" w:type="dxa"/>
            <w:noWrap/>
            <w:hideMark/>
          </w:tcPr>
          <w:p w14:paraId="1F6F40E9" w14:textId="77777777" w:rsidR="00E84F98" w:rsidRPr="00E84F98" w:rsidRDefault="00E84F98" w:rsidP="006F4886">
            <w:pPr>
              <w:spacing w:line="360" w:lineRule="auto"/>
              <w:rPr>
                <w:sz w:val="18"/>
                <w:szCs w:val="18"/>
              </w:rPr>
            </w:pPr>
            <w:r w:rsidRPr="00E84F98">
              <w:rPr>
                <w:sz w:val="18"/>
                <w:szCs w:val="18"/>
              </w:rPr>
              <w:t>1</w:t>
            </w:r>
          </w:p>
        </w:tc>
        <w:tc>
          <w:tcPr>
            <w:tcW w:w="880" w:type="dxa"/>
            <w:noWrap/>
            <w:hideMark/>
          </w:tcPr>
          <w:p w14:paraId="0A19E29F" w14:textId="77777777" w:rsidR="00E84F98" w:rsidRPr="00E84F98" w:rsidRDefault="00E84F98" w:rsidP="006F4886">
            <w:pPr>
              <w:spacing w:line="360" w:lineRule="auto"/>
              <w:rPr>
                <w:sz w:val="18"/>
                <w:szCs w:val="18"/>
              </w:rPr>
            </w:pPr>
            <w:r w:rsidRPr="00E84F98">
              <w:rPr>
                <w:sz w:val="18"/>
                <w:szCs w:val="18"/>
              </w:rPr>
              <w:t>1.4</w:t>
            </w:r>
          </w:p>
        </w:tc>
        <w:tc>
          <w:tcPr>
            <w:tcW w:w="1060" w:type="dxa"/>
            <w:noWrap/>
            <w:hideMark/>
          </w:tcPr>
          <w:p w14:paraId="1E17952D" w14:textId="77777777" w:rsidR="00E84F98" w:rsidRPr="00E84F98" w:rsidRDefault="00E84F98" w:rsidP="006F4886">
            <w:pPr>
              <w:spacing w:line="360" w:lineRule="auto"/>
              <w:rPr>
                <w:sz w:val="18"/>
                <w:szCs w:val="18"/>
              </w:rPr>
            </w:pPr>
            <w:r w:rsidRPr="00E84F98">
              <w:rPr>
                <w:sz w:val="18"/>
                <w:szCs w:val="18"/>
              </w:rPr>
              <w:t>1.23</w:t>
            </w:r>
          </w:p>
        </w:tc>
      </w:tr>
      <w:tr w:rsidR="00E84F98" w:rsidRPr="00E84F98" w14:paraId="524E59DE" w14:textId="77777777" w:rsidTr="00E84F98">
        <w:trPr>
          <w:trHeight w:val="300"/>
        </w:trPr>
        <w:tc>
          <w:tcPr>
            <w:tcW w:w="4920" w:type="dxa"/>
            <w:noWrap/>
            <w:hideMark/>
          </w:tcPr>
          <w:p w14:paraId="0BA69660" w14:textId="77777777" w:rsidR="00E84F98" w:rsidRPr="00E84F98" w:rsidRDefault="00E84F98" w:rsidP="006F4886">
            <w:pPr>
              <w:spacing w:line="360" w:lineRule="auto"/>
            </w:pPr>
            <w:r w:rsidRPr="00E84F98">
              <w:t>Imipramine</w:t>
            </w:r>
          </w:p>
        </w:tc>
        <w:tc>
          <w:tcPr>
            <w:tcW w:w="1080" w:type="dxa"/>
            <w:noWrap/>
            <w:hideMark/>
          </w:tcPr>
          <w:p w14:paraId="10E39926" w14:textId="77777777" w:rsidR="00E84F98" w:rsidRPr="00E84F98" w:rsidRDefault="00E84F98" w:rsidP="006F4886">
            <w:pPr>
              <w:spacing w:line="360" w:lineRule="auto"/>
              <w:rPr>
                <w:sz w:val="18"/>
                <w:szCs w:val="18"/>
              </w:rPr>
            </w:pPr>
            <w:r w:rsidRPr="00E84F98">
              <w:rPr>
                <w:sz w:val="18"/>
                <w:szCs w:val="18"/>
              </w:rPr>
              <w:t>0.307</w:t>
            </w:r>
          </w:p>
        </w:tc>
        <w:tc>
          <w:tcPr>
            <w:tcW w:w="760" w:type="dxa"/>
            <w:noWrap/>
            <w:hideMark/>
          </w:tcPr>
          <w:p w14:paraId="06770A18" w14:textId="77777777" w:rsidR="00E84F98" w:rsidRPr="00E84F98" w:rsidRDefault="00E84F98" w:rsidP="006F4886">
            <w:pPr>
              <w:spacing w:line="360" w:lineRule="auto"/>
              <w:rPr>
                <w:sz w:val="18"/>
                <w:szCs w:val="18"/>
              </w:rPr>
            </w:pPr>
            <w:r w:rsidRPr="00E84F98">
              <w:rPr>
                <w:sz w:val="18"/>
                <w:szCs w:val="18"/>
              </w:rPr>
              <w:t>0.649</w:t>
            </w:r>
          </w:p>
        </w:tc>
        <w:tc>
          <w:tcPr>
            <w:tcW w:w="840" w:type="dxa"/>
            <w:noWrap/>
            <w:hideMark/>
          </w:tcPr>
          <w:p w14:paraId="1FCAF28B" w14:textId="77777777" w:rsidR="00E84F98" w:rsidRPr="00E84F98" w:rsidRDefault="00E84F98" w:rsidP="006F4886">
            <w:pPr>
              <w:spacing w:line="360" w:lineRule="auto"/>
              <w:rPr>
                <w:sz w:val="18"/>
                <w:szCs w:val="18"/>
              </w:rPr>
            </w:pPr>
            <w:r w:rsidRPr="00E84F98">
              <w:rPr>
                <w:sz w:val="18"/>
                <w:szCs w:val="18"/>
              </w:rPr>
              <w:t>0.638</w:t>
            </w:r>
          </w:p>
        </w:tc>
        <w:tc>
          <w:tcPr>
            <w:tcW w:w="760" w:type="dxa"/>
            <w:noWrap/>
            <w:hideMark/>
          </w:tcPr>
          <w:p w14:paraId="47C77E56" w14:textId="77777777" w:rsidR="00E84F98" w:rsidRPr="00E84F98" w:rsidRDefault="00E84F98" w:rsidP="006F4886">
            <w:pPr>
              <w:spacing w:line="360" w:lineRule="auto"/>
              <w:rPr>
                <w:sz w:val="18"/>
                <w:szCs w:val="18"/>
              </w:rPr>
            </w:pPr>
            <w:r w:rsidRPr="00E84F98">
              <w:rPr>
                <w:sz w:val="18"/>
                <w:szCs w:val="18"/>
              </w:rPr>
              <w:t>0.626</w:t>
            </w:r>
          </w:p>
        </w:tc>
        <w:tc>
          <w:tcPr>
            <w:tcW w:w="740" w:type="dxa"/>
            <w:noWrap/>
            <w:hideMark/>
          </w:tcPr>
          <w:p w14:paraId="4B4679CA" w14:textId="77777777" w:rsidR="00E84F98" w:rsidRPr="00E84F98" w:rsidRDefault="00E84F98" w:rsidP="006F4886">
            <w:pPr>
              <w:spacing w:line="360" w:lineRule="auto"/>
              <w:rPr>
                <w:sz w:val="18"/>
                <w:szCs w:val="18"/>
              </w:rPr>
            </w:pPr>
            <w:r w:rsidRPr="00E84F98">
              <w:rPr>
                <w:sz w:val="18"/>
                <w:szCs w:val="18"/>
              </w:rPr>
              <w:t>0.642</w:t>
            </w:r>
          </w:p>
        </w:tc>
        <w:tc>
          <w:tcPr>
            <w:tcW w:w="880" w:type="dxa"/>
            <w:noWrap/>
            <w:hideMark/>
          </w:tcPr>
          <w:p w14:paraId="69BB1E56" w14:textId="77777777" w:rsidR="00E84F98" w:rsidRPr="00E84F98" w:rsidRDefault="00E84F98" w:rsidP="006F4886">
            <w:pPr>
              <w:spacing w:line="360" w:lineRule="auto"/>
              <w:rPr>
                <w:sz w:val="18"/>
                <w:szCs w:val="18"/>
              </w:rPr>
            </w:pPr>
            <w:r w:rsidRPr="00E84F98">
              <w:rPr>
                <w:sz w:val="18"/>
                <w:szCs w:val="18"/>
              </w:rPr>
              <w:t>0.753</w:t>
            </w:r>
          </w:p>
        </w:tc>
        <w:tc>
          <w:tcPr>
            <w:tcW w:w="1060" w:type="dxa"/>
            <w:noWrap/>
            <w:hideMark/>
          </w:tcPr>
          <w:p w14:paraId="4A87AEEB" w14:textId="77777777" w:rsidR="00E84F98" w:rsidRPr="00E84F98" w:rsidRDefault="00E84F98" w:rsidP="006F4886">
            <w:pPr>
              <w:spacing w:line="360" w:lineRule="auto"/>
              <w:rPr>
                <w:sz w:val="18"/>
                <w:szCs w:val="18"/>
              </w:rPr>
            </w:pPr>
            <w:r w:rsidRPr="00E84F98">
              <w:rPr>
                <w:sz w:val="18"/>
                <w:szCs w:val="18"/>
              </w:rPr>
              <w:t>0.627</w:t>
            </w:r>
          </w:p>
        </w:tc>
      </w:tr>
      <w:tr w:rsidR="00E84F98" w:rsidRPr="00E84F98" w14:paraId="373B0C6C" w14:textId="77777777" w:rsidTr="00E84F98">
        <w:trPr>
          <w:trHeight w:val="300"/>
        </w:trPr>
        <w:tc>
          <w:tcPr>
            <w:tcW w:w="4920" w:type="dxa"/>
            <w:noWrap/>
            <w:hideMark/>
          </w:tcPr>
          <w:p w14:paraId="22DA7417" w14:textId="77777777" w:rsidR="00E84F98" w:rsidRPr="00E84F98" w:rsidRDefault="00E84F98" w:rsidP="006F4886">
            <w:pPr>
              <w:spacing w:line="360" w:lineRule="auto"/>
            </w:pPr>
            <w:r w:rsidRPr="00E84F98">
              <w:t>Isoeugenol</w:t>
            </w:r>
          </w:p>
        </w:tc>
        <w:tc>
          <w:tcPr>
            <w:tcW w:w="1080" w:type="dxa"/>
            <w:noWrap/>
            <w:hideMark/>
          </w:tcPr>
          <w:p w14:paraId="31A4530C" w14:textId="77777777" w:rsidR="00E84F98" w:rsidRPr="00E84F98" w:rsidRDefault="00E84F98" w:rsidP="006F4886">
            <w:pPr>
              <w:spacing w:line="360" w:lineRule="auto"/>
              <w:rPr>
                <w:sz w:val="18"/>
                <w:szCs w:val="18"/>
              </w:rPr>
            </w:pPr>
            <w:r w:rsidRPr="00E84F98">
              <w:rPr>
                <w:sz w:val="18"/>
                <w:szCs w:val="18"/>
              </w:rPr>
              <w:t>0.419</w:t>
            </w:r>
          </w:p>
        </w:tc>
        <w:tc>
          <w:tcPr>
            <w:tcW w:w="760" w:type="dxa"/>
            <w:noWrap/>
            <w:hideMark/>
          </w:tcPr>
          <w:p w14:paraId="0812D226" w14:textId="77777777" w:rsidR="00E84F98" w:rsidRPr="00E84F98" w:rsidRDefault="00E84F98" w:rsidP="006F4886">
            <w:pPr>
              <w:spacing w:line="360" w:lineRule="auto"/>
              <w:rPr>
                <w:sz w:val="18"/>
                <w:szCs w:val="18"/>
              </w:rPr>
            </w:pPr>
            <w:r w:rsidRPr="00E84F98">
              <w:rPr>
                <w:sz w:val="18"/>
                <w:szCs w:val="18"/>
              </w:rPr>
              <w:t>0.837</w:t>
            </w:r>
          </w:p>
        </w:tc>
        <w:tc>
          <w:tcPr>
            <w:tcW w:w="840" w:type="dxa"/>
            <w:noWrap/>
            <w:hideMark/>
          </w:tcPr>
          <w:p w14:paraId="5514A6AA" w14:textId="77777777" w:rsidR="00E84F98" w:rsidRPr="00E84F98" w:rsidRDefault="00E84F98" w:rsidP="006F4886">
            <w:pPr>
              <w:spacing w:line="360" w:lineRule="auto"/>
              <w:rPr>
                <w:sz w:val="18"/>
                <w:szCs w:val="18"/>
              </w:rPr>
            </w:pPr>
            <w:r w:rsidRPr="00E84F98">
              <w:rPr>
                <w:sz w:val="18"/>
                <w:szCs w:val="18"/>
              </w:rPr>
              <w:t>0.924</w:t>
            </w:r>
          </w:p>
        </w:tc>
        <w:tc>
          <w:tcPr>
            <w:tcW w:w="760" w:type="dxa"/>
            <w:noWrap/>
            <w:hideMark/>
          </w:tcPr>
          <w:p w14:paraId="144A9DB4" w14:textId="77777777" w:rsidR="00E84F98" w:rsidRPr="00E84F98" w:rsidRDefault="00E84F98" w:rsidP="006F4886">
            <w:pPr>
              <w:spacing w:line="360" w:lineRule="auto"/>
              <w:rPr>
                <w:sz w:val="18"/>
                <w:szCs w:val="18"/>
              </w:rPr>
            </w:pPr>
            <w:r w:rsidRPr="00E84F98">
              <w:rPr>
                <w:sz w:val="18"/>
                <w:szCs w:val="18"/>
              </w:rPr>
              <w:t>0.905</w:t>
            </w:r>
          </w:p>
        </w:tc>
        <w:tc>
          <w:tcPr>
            <w:tcW w:w="740" w:type="dxa"/>
            <w:noWrap/>
            <w:hideMark/>
          </w:tcPr>
          <w:p w14:paraId="0D90C2FB" w14:textId="77777777" w:rsidR="00E84F98" w:rsidRPr="00E84F98" w:rsidRDefault="00E84F98" w:rsidP="006F4886">
            <w:pPr>
              <w:spacing w:line="360" w:lineRule="auto"/>
              <w:rPr>
                <w:sz w:val="18"/>
                <w:szCs w:val="18"/>
              </w:rPr>
            </w:pPr>
            <w:r w:rsidRPr="00E84F98">
              <w:rPr>
                <w:sz w:val="18"/>
                <w:szCs w:val="18"/>
              </w:rPr>
              <w:t>0.9</w:t>
            </w:r>
          </w:p>
        </w:tc>
        <w:tc>
          <w:tcPr>
            <w:tcW w:w="880" w:type="dxa"/>
            <w:noWrap/>
            <w:hideMark/>
          </w:tcPr>
          <w:p w14:paraId="0594E0B1" w14:textId="77777777" w:rsidR="00E84F98" w:rsidRPr="00E84F98" w:rsidRDefault="00E84F98" w:rsidP="006F4886">
            <w:pPr>
              <w:spacing w:line="360" w:lineRule="auto"/>
              <w:rPr>
                <w:sz w:val="18"/>
                <w:szCs w:val="18"/>
              </w:rPr>
            </w:pPr>
            <w:r w:rsidRPr="00E84F98">
              <w:rPr>
                <w:sz w:val="18"/>
                <w:szCs w:val="18"/>
              </w:rPr>
              <w:t>0.844</w:t>
            </w:r>
          </w:p>
        </w:tc>
        <w:tc>
          <w:tcPr>
            <w:tcW w:w="1060" w:type="dxa"/>
            <w:noWrap/>
            <w:hideMark/>
          </w:tcPr>
          <w:p w14:paraId="3B7CA10C" w14:textId="77777777" w:rsidR="00E84F98" w:rsidRPr="00E84F98" w:rsidRDefault="00E84F98" w:rsidP="006F4886">
            <w:pPr>
              <w:spacing w:line="360" w:lineRule="auto"/>
              <w:rPr>
                <w:sz w:val="18"/>
                <w:szCs w:val="18"/>
              </w:rPr>
            </w:pPr>
            <w:r w:rsidRPr="00E84F98">
              <w:rPr>
                <w:sz w:val="18"/>
                <w:szCs w:val="18"/>
              </w:rPr>
              <w:t>1.29</w:t>
            </w:r>
          </w:p>
        </w:tc>
      </w:tr>
      <w:tr w:rsidR="00E84F98" w:rsidRPr="00E84F98" w14:paraId="70B40C68" w14:textId="77777777" w:rsidTr="00E84F98">
        <w:trPr>
          <w:trHeight w:val="300"/>
        </w:trPr>
        <w:tc>
          <w:tcPr>
            <w:tcW w:w="4920" w:type="dxa"/>
            <w:noWrap/>
            <w:hideMark/>
          </w:tcPr>
          <w:p w14:paraId="6F585483" w14:textId="77777777" w:rsidR="00E84F98" w:rsidRPr="00E84F98" w:rsidRDefault="00E84F98" w:rsidP="006F4886">
            <w:pPr>
              <w:spacing w:line="360" w:lineRule="auto"/>
            </w:pPr>
            <w:r w:rsidRPr="00E84F98">
              <w:t>methanol</w:t>
            </w:r>
          </w:p>
        </w:tc>
        <w:tc>
          <w:tcPr>
            <w:tcW w:w="1080" w:type="dxa"/>
            <w:noWrap/>
            <w:hideMark/>
          </w:tcPr>
          <w:p w14:paraId="2AAF1828" w14:textId="77777777" w:rsidR="00E84F98" w:rsidRPr="00E84F98" w:rsidRDefault="00E84F98" w:rsidP="006F4886">
            <w:pPr>
              <w:spacing w:line="360" w:lineRule="auto"/>
              <w:rPr>
                <w:sz w:val="18"/>
                <w:szCs w:val="18"/>
              </w:rPr>
            </w:pPr>
            <w:r w:rsidRPr="00E84F98">
              <w:rPr>
                <w:sz w:val="18"/>
                <w:szCs w:val="18"/>
              </w:rPr>
              <w:t>0.0488</w:t>
            </w:r>
          </w:p>
        </w:tc>
        <w:tc>
          <w:tcPr>
            <w:tcW w:w="760" w:type="dxa"/>
            <w:noWrap/>
            <w:hideMark/>
          </w:tcPr>
          <w:p w14:paraId="1A3E8608" w14:textId="77777777" w:rsidR="00E84F98" w:rsidRPr="00E84F98" w:rsidRDefault="00E84F98" w:rsidP="006F4886">
            <w:pPr>
              <w:spacing w:line="360" w:lineRule="auto"/>
              <w:rPr>
                <w:sz w:val="18"/>
                <w:szCs w:val="18"/>
              </w:rPr>
            </w:pPr>
            <w:r w:rsidRPr="00E84F98">
              <w:rPr>
                <w:sz w:val="18"/>
                <w:szCs w:val="18"/>
              </w:rPr>
              <w:t>0.689</w:t>
            </w:r>
          </w:p>
        </w:tc>
        <w:tc>
          <w:tcPr>
            <w:tcW w:w="840" w:type="dxa"/>
            <w:noWrap/>
            <w:hideMark/>
          </w:tcPr>
          <w:p w14:paraId="6BA8B007"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4175F58D" w14:textId="77777777" w:rsidR="00E84F98" w:rsidRPr="00E84F98" w:rsidRDefault="00E84F98" w:rsidP="006F4886">
            <w:pPr>
              <w:spacing w:line="360" w:lineRule="auto"/>
              <w:rPr>
                <w:sz w:val="18"/>
                <w:szCs w:val="18"/>
              </w:rPr>
            </w:pPr>
            <w:r w:rsidRPr="00E84F98">
              <w:rPr>
                <w:sz w:val="18"/>
                <w:szCs w:val="18"/>
              </w:rPr>
              <w:t>0.689</w:t>
            </w:r>
          </w:p>
        </w:tc>
        <w:tc>
          <w:tcPr>
            <w:tcW w:w="740" w:type="dxa"/>
            <w:noWrap/>
            <w:hideMark/>
          </w:tcPr>
          <w:p w14:paraId="655A098C" w14:textId="77777777" w:rsidR="00E84F98" w:rsidRPr="00E84F98" w:rsidRDefault="00E84F98" w:rsidP="006F4886">
            <w:pPr>
              <w:spacing w:line="360" w:lineRule="auto"/>
              <w:rPr>
                <w:sz w:val="18"/>
                <w:szCs w:val="18"/>
              </w:rPr>
            </w:pPr>
            <w:r w:rsidRPr="00E84F98">
              <w:rPr>
                <w:sz w:val="18"/>
                <w:szCs w:val="18"/>
              </w:rPr>
              <w:t>0.689</w:t>
            </w:r>
          </w:p>
        </w:tc>
        <w:tc>
          <w:tcPr>
            <w:tcW w:w="880" w:type="dxa"/>
            <w:noWrap/>
            <w:hideMark/>
          </w:tcPr>
          <w:p w14:paraId="4A2D2C35" w14:textId="77777777" w:rsidR="00E84F98" w:rsidRPr="00E84F98" w:rsidRDefault="00E84F98" w:rsidP="006F4886">
            <w:pPr>
              <w:spacing w:line="360" w:lineRule="auto"/>
              <w:rPr>
                <w:sz w:val="18"/>
                <w:szCs w:val="18"/>
              </w:rPr>
            </w:pPr>
            <w:r w:rsidRPr="00E84F98">
              <w:rPr>
                <w:sz w:val="18"/>
                <w:szCs w:val="18"/>
              </w:rPr>
              <w:t>0.689</w:t>
            </w:r>
          </w:p>
        </w:tc>
        <w:tc>
          <w:tcPr>
            <w:tcW w:w="1060" w:type="dxa"/>
            <w:noWrap/>
            <w:hideMark/>
          </w:tcPr>
          <w:p w14:paraId="4205B9C2" w14:textId="77777777" w:rsidR="00E84F98" w:rsidRPr="00E84F98" w:rsidRDefault="00E84F98" w:rsidP="006F4886">
            <w:pPr>
              <w:spacing w:line="360" w:lineRule="auto"/>
              <w:rPr>
                <w:sz w:val="18"/>
                <w:szCs w:val="18"/>
              </w:rPr>
            </w:pPr>
            <w:r w:rsidRPr="00E84F98">
              <w:rPr>
                <w:sz w:val="18"/>
                <w:szCs w:val="18"/>
              </w:rPr>
              <w:t>0.689</w:t>
            </w:r>
          </w:p>
        </w:tc>
      </w:tr>
      <w:tr w:rsidR="00E84F98" w:rsidRPr="00E84F98" w14:paraId="5B3A5CE1" w14:textId="77777777" w:rsidTr="00E84F98">
        <w:trPr>
          <w:trHeight w:val="300"/>
        </w:trPr>
        <w:tc>
          <w:tcPr>
            <w:tcW w:w="4920" w:type="dxa"/>
            <w:noWrap/>
            <w:hideMark/>
          </w:tcPr>
          <w:p w14:paraId="464CF62E" w14:textId="77777777" w:rsidR="00E84F98" w:rsidRPr="00E84F98" w:rsidRDefault="00E84F98" w:rsidP="006F4886">
            <w:pPr>
              <w:spacing w:line="360" w:lineRule="auto"/>
            </w:pPr>
            <w:r w:rsidRPr="00E84F98">
              <w:t>methyl tert-butyl ether</w:t>
            </w:r>
          </w:p>
        </w:tc>
        <w:tc>
          <w:tcPr>
            <w:tcW w:w="1080" w:type="dxa"/>
            <w:noWrap/>
            <w:hideMark/>
          </w:tcPr>
          <w:p w14:paraId="118D1B0E" w14:textId="77777777" w:rsidR="00E84F98" w:rsidRPr="00E84F98" w:rsidRDefault="00E84F98" w:rsidP="006F4886">
            <w:pPr>
              <w:spacing w:line="360" w:lineRule="auto"/>
              <w:rPr>
                <w:sz w:val="18"/>
                <w:szCs w:val="18"/>
              </w:rPr>
            </w:pPr>
            <w:r w:rsidRPr="00E84F98">
              <w:rPr>
                <w:sz w:val="18"/>
                <w:szCs w:val="18"/>
              </w:rPr>
              <w:t>0.307</w:t>
            </w:r>
          </w:p>
        </w:tc>
        <w:tc>
          <w:tcPr>
            <w:tcW w:w="760" w:type="dxa"/>
            <w:noWrap/>
            <w:hideMark/>
          </w:tcPr>
          <w:p w14:paraId="6D53A17B" w14:textId="77777777" w:rsidR="00E84F98" w:rsidRPr="00E84F98" w:rsidRDefault="00E84F98" w:rsidP="006F4886">
            <w:pPr>
              <w:spacing w:line="360" w:lineRule="auto"/>
              <w:rPr>
                <w:sz w:val="18"/>
                <w:szCs w:val="18"/>
              </w:rPr>
            </w:pPr>
            <w:r w:rsidRPr="00E84F98">
              <w:rPr>
                <w:sz w:val="18"/>
                <w:szCs w:val="18"/>
              </w:rPr>
              <w:t>0.427</w:t>
            </w:r>
          </w:p>
        </w:tc>
        <w:tc>
          <w:tcPr>
            <w:tcW w:w="840" w:type="dxa"/>
            <w:noWrap/>
            <w:hideMark/>
          </w:tcPr>
          <w:p w14:paraId="3C66CAC5" w14:textId="77777777" w:rsidR="00E84F98" w:rsidRPr="00E84F98" w:rsidRDefault="00E84F98" w:rsidP="006F4886">
            <w:pPr>
              <w:spacing w:line="360" w:lineRule="auto"/>
              <w:rPr>
                <w:sz w:val="18"/>
                <w:szCs w:val="18"/>
              </w:rPr>
            </w:pPr>
            <w:r w:rsidRPr="00E84F98">
              <w:rPr>
                <w:sz w:val="18"/>
                <w:szCs w:val="18"/>
              </w:rPr>
              <w:t>0.768</w:t>
            </w:r>
          </w:p>
        </w:tc>
        <w:tc>
          <w:tcPr>
            <w:tcW w:w="760" w:type="dxa"/>
            <w:noWrap/>
            <w:hideMark/>
          </w:tcPr>
          <w:p w14:paraId="4E7DAE60" w14:textId="77777777" w:rsidR="00E84F98" w:rsidRPr="00E84F98" w:rsidRDefault="00E84F98" w:rsidP="006F4886">
            <w:pPr>
              <w:spacing w:line="360" w:lineRule="auto"/>
              <w:rPr>
                <w:sz w:val="18"/>
                <w:szCs w:val="18"/>
              </w:rPr>
            </w:pPr>
            <w:r w:rsidRPr="00E84F98">
              <w:rPr>
                <w:sz w:val="18"/>
                <w:szCs w:val="18"/>
              </w:rPr>
              <w:t>0.768</w:t>
            </w:r>
          </w:p>
        </w:tc>
        <w:tc>
          <w:tcPr>
            <w:tcW w:w="740" w:type="dxa"/>
            <w:noWrap/>
            <w:hideMark/>
          </w:tcPr>
          <w:p w14:paraId="4697654D" w14:textId="77777777" w:rsidR="00E84F98" w:rsidRPr="00E84F98" w:rsidRDefault="00E84F98" w:rsidP="006F4886">
            <w:pPr>
              <w:spacing w:line="360" w:lineRule="auto"/>
              <w:rPr>
                <w:sz w:val="18"/>
                <w:szCs w:val="18"/>
              </w:rPr>
            </w:pPr>
            <w:r w:rsidRPr="00E84F98">
              <w:rPr>
                <w:sz w:val="18"/>
                <w:szCs w:val="18"/>
              </w:rPr>
              <w:t>0.702</w:t>
            </w:r>
          </w:p>
        </w:tc>
        <w:tc>
          <w:tcPr>
            <w:tcW w:w="880" w:type="dxa"/>
            <w:noWrap/>
            <w:hideMark/>
          </w:tcPr>
          <w:p w14:paraId="39161F4D" w14:textId="77777777" w:rsidR="00E84F98" w:rsidRPr="00E84F98" w:rsidRDefault="00E84F98" w:rsidP="006F4886">
            <w:pPr>
              <w:spacing w:line="360" w:lineRule="auto"/>
              <w:rPr>
                <w:sz w:val="18"/>
                <w:szCs w:val="18"/>
              </w:rPr>
            </w:pPr>
            <w:r w:rsidRPr="00E84F98">
              <w:rPr>
                <w:sz w:val="18"/>
                <w:szCs w:val="18"/>
              </w:rPr>
              <w:t>0.768</w:t>
            </w:r>
          </w:p>
        </w:tc>
        <w:tc>
          <w:tcPr>
            <w:tcW w:w="1060" w:type="dxa"/>
            <w:noWrap/>
            <w:hideMark/>
          </w:tcPr>
          <w:p w14:paraId="20BBAF22" w14:textId="77777777" w:rsidR="00E84F98" w:rsidRPr="00E84F98" w:rsidRDefault="00E84F98" w:rsidP="006F4886">
            <w:pPr>
              <w:spacing w:line="360" w:lineRule="auto"/>
              <w:rPr>
                <w:sz w:val="18"/>
                <w:szCs w:val="18"/>
              </w:rPr>
            </w:pPr>
            <w:r w:rsidRPr="00E84F98">
              <w:rPr>
                <w:sz w:val="18"/>
                <w:szCs w:val="18"/>
              </w:rPr>
              <w:t>0.768</w:t>
            </w:r>
          </w:p>
        </w:tc>
      </w:tr>
      <w:tr w:rsidR="00E84F98" w:rsidRPr="00E84F98" w14:paraId="2A569534" w14:textId="77777777" w:rsidTr="00E84F98">
        <w:trPr>
          <w:trHeight w:val="300"/>
        </w:trPr>
        <w:tc>
          <w:tcPr>
            <w:tcW w:w="4920" w:type="dxa"/>
            <w:noWrap/>
            <w:hideMark/>
          </w:tcPr>
          <w:p w14:paraId="690A000C" w14:textId="77777777" w:rsidR="00E84F98" w:rsidRPr="00E84F98" w:rsidRDefault="00E84F98" w:rsidP="006F4886">
            <w:pPr>
              <w:spacing w:line="360" w:lineRule="auto"/>
            </w:pPr>
            <w:r w:rsidRPr="00E84F98">
              <w:t>methylene chloride</w:t>
            </w:r>
          </w:p>
        </w:tc>
        <w:tc>
          <w:tcPr>
            <w:tcW w:w="1080" w:type="dxa"/>
            <w:noWrap/>
            <w:hideMark/>
          </w:tcPr>
          <w:p w14:paraId="3FB0C42C" w14:textId="77777777" w:rsidR="00E84F98" w:rsidRPr="00E84F98" w:rsidRDefault="00E84F98" w:rsidP="006F4886">
            <w:pPr>
              <w:spacing w:line="360" w:lineRule="auto"/>
              <w:rPr>
                <w:sz w:val="18"/>
                <w:szCs w:val="18"/>
              </w:rPr>
            </w:pPr>
            <w:r w:rsidRPr="00E84F98">
              <w:rPr>
                <w:sz w:val="18"/>
                <w:szCs w:val="18"/>
              </w:rPr>
              <w:t>0.274</w:t>
            </w:r>
          </w:p>
        </w:tc>
        <w:tc>
          <w:tcPr>
            <w:tcW w:w="760" w:type="dxa"/>
            <w:noWrap/>
            <w:hideMark/>
          </w:tcPr>
          <w:p w14:paraId="7B629077" w14:textId="77777777" w:rsidR="00E84F98" w:rsidRPr="00E84F98" w:rsidRDefault="00E84F98" w:rsidP="006F4886">
            <w:pPr>
              <w:spacing w:line="360" w:lineRule="auto"/>
              <w:rPr>
                <w:sz w:val="18"/>
                <w:szCs w:val="18"/>
              </w:rPr>
            </w:pPr>
            <w:r w:rsidRPr="00E84F98">
              <w:rPr>
                <w:sz w:val="18"/>
                <w:szCs w:val="18"/>
              </w:rPr>
              <w:t>0.564</w:t>
            </w:r>
          </w:p>
        </w:tc>
        <w:tc>
          <w:tcPr>
            <w:tcW w:w="840" w:type="dxa"/>
            <w:noWrap/>
            <w:hideMark/>
          </w:tcPr>
          <w:p w14:paraId="0F4D262F" w14:textId="77777777" w:rsidR="00E84F98" w:rsidRPr="00E84F98" w:rsidRDefault="00E84F98" w:rsidP="006F4886">
            <w:pPr>
              <w:spacing w:line="360" w:lineRule="auto"/>
              <w:rPr>
                <w:sz w:val="18"/>
                <w:szCs w:val="18"/>
              </w:rPr>
            </w:pPr>
            <w:r w:rsidRPr="00E84F98">
              <w:rPr>
                <w:sz w:val="18"/>
                <w:szCs w:val="18"/>
              </w:rPr>
              <w:t>1.04</w:t>
            </w:r>
          </w:p>
        </w:tc>
        <w:tc>
          <w:tcPr>
            <w:tcW w:w="760" w:type="dxa"/>
            <w:noWrap/>
            <w:hideMark/>
          </w:tcPr>
          <w:p w14:paraId="1DBEA3C8" w14:textId="77777777" w:rsidR="00E84F98" w:rsidRPr="00E84F98" w:rsidRDefault="00E84F98" w:rsidP="006F4886">
            <w:pPr>
              <w:spacing w:line="360" w:lineRule="auto"/>
              <w:rPr>
                <w:sz w:val="18"/>
                <w:szCs w:val="18"/>
              </w:rPr>
            </w:pPr>
            <w:r w:rsidRPr="00E84F98">
              <w:rPr>
                <w:sz w:val="18"/>
                <w:szCs w:val="18"/>
              </w:rPr>
              <w:t>1.1</w:t>
            </w:r>
          </w:p>
        </w:tc>
        <w:tc>
          <w:tcPr>
            <w:tcW w:w="740" w:type="dxa"/>
            <w:noWrap/>
            <w:hideMark/>
          </w:tcPr>
          <w:p w14:paraId="359DE6CE" w14:textId="77777777" w:rsidR="00E84F98" w:rsidRPr="00E84F98" w:rsidRDefault="00E84F98" w:rsidP="006F4886">
            <w:pPr>
              <w:spacing w:line="360" w:lineRule="auto"/>
              <w:rPr>
                <w:sz w:val="18"/>
                <w:szCs w:val="18"/>
              </w:rPr>
            </w:pPr>
            <w:r w:rsidRPr="00E84F98">
              <w:rPr>
                <w:sz w:val="18"/>
                <w:szCs w:val="18"/>
              </w:rPr>
              <w:t>0.935</w:t>
            </w:r>
          </w:p>
        </w:tc>
        <w:tc>
          <w:tcPr>
            <w:tcW w:w="880" w:type="dxa"/>
            <w:noWrap/>
            <w:hideMark/>
          </w:tcPr>
          <w:p w14:paraId="05AC3AB1" w14:textId="77777777" w:rsidR="00E84F98" w:rsidRPr="00E84F98" w:rsidRDefault="00E84F98" w:rsidP="006F4886">
            <w:pPr>
              <w:spacing w:line="360" w:lineRule="auto"/>
              <w:rPr>
                <w:sz w:val="18"/>
                <w:szCs w:val="18"/>
              </w:rPr>
            </w:pPr>
            <w:r w:rsidRPr="00E84F98">
              <w:rPr>
                <w:sz w:val="18"/>
                <w:szCs w:val="18"/>
              </w:rPr>
              <w:t>1.07</w:t>
            </w:r>
          </w:p>
        </w:tc>
        <w:tc>
          <w:tcPr>
            <w:tcW w:w="1060" w:type="dxa"/>
            <w:noWrap/>
            <w:hideMark/>
          </w:tcPr>
          <w:p w14:paraId="3B544136" w14:textId="77777777" w:rsidR="00E84F98" w:rsidRPr="00E84F98" w:rsidRDefault="00E84F98" w:rsidP="006F4886">
            <w:pPr>
              <w:spacing w:line="360" w:lineRule="auto"/>
              <w:rPr>
                <w:sz w:val="18"/>
                <w:szCs w:val="18"/>
              </w:rPr>
            </w:pPr>
            <w:r w:rsidRPr="00E84F98">
              <w:rPr>
                <w:sz w:val="18"/>
                <w:szCs w:val="18"/>
              </w:rPr>
              <w:t>1.13</w:t>
            </w:r>
          </w:p>
        </w:tc>
      </w:tr>
      <w:tr w:rsidR="00E84F98" w:rsidRPr="00E84F98" w14:paraId="5E043E97" w14:textId="77777777" w:rsidTr="00E84F98">
        <w:trPr>
          <w:trHeight w:val="300"/>
        </w:trPr>
        <w:tc>
          <w:tcPr>
            <w:tcW w:w="4920" w:type="dxa"/>
            <w:noWrap/>
            <w:hideMark/>
          </w:tcPr>
          <w:p w14:paraId="56A6A489" w14:textId="77777777" w:rsidR="00E84F98" w:rsidRPr="00E84F98" w:rsidRDefault="00E84F98" w:rsidP="006F4886">
            <w:pPr>
              <w:spacing w:line="360" w:lineRule="auto"/>
            </w:pPr>
            <w:r w:rsidRPr="00E84F98">
              <w:t>Midazolam</w:t>
            </w:r>
          </w:p>
        </w:tc>
        <w:tc>
          <w:tcPr>
            <w:tcW w:w="1080" w:type="dxa"/>
            <w:noWrap/>
            <w:hideMark/>
          </w:tcPr>
          <w:p w14:paraId="520301E5" w14:textId="77777777" w:rsidR="00E84F98" w:rsidRPr="00E84F98" w:rsidRDefault="00E84F98" w:rsidP="006F4886">
            <w:pPr>
              <w:spacing w:line="360" w:lineRule="auto"/>
              <w:rPr>
                <w:sz w:val="18"/>
                <w:szCs w:val="18"/>
              </w:rPr>
            </w:pPr>
            <w:r w:rsidRPr="00E84F98">
              <w:rPr>
                <w:sz w:val="18"/>
                <w:szCs w:val="18"/>
              </w:rPr>
              <w:t>0.373</w:t>
            </w:r>
          </w:p>
        </w:tc>
        <w:tc>
          <w:tcPr>
            <w:tcW w:w="760" w:type="dxa"/>
            <w:noWrap/>
            <w:hideMark/>
          </w:tcPr>
          <w:p w14:paraId="586C9E22" w14:textId="77777777" w:rsidR="00E84F98" w:rsidRPr="00E84F98" w:rsidRDefault="00E84F98" w:rsidP="006F4886">
            <w:pPr>
              <w:spacing w:line="360" w:lineRule="auto"/>
              <w:rPr>
                <w:sz w:val="18"/>
                <w:szCs w:val="18"/>
              </w:rPr>
            </w:pPr>
            <w:r w:rsidRPr="00E84F98">
              <w:rPr>
                <w:sz w:val="18"/>
                <w:szCs w:val="18"/>
              </w:rPr>
              <w:t>1.01</w:t>
            </w:r>
          </w:p>
        </w:tc>
        <w:tc>
          <w:tcPr>
            <w:tcW w:w="840" w:type="dxa"/>
            <w:noWrap/>
            <w:hideMark/>
          </w:tcPr>
          <w:p w14:paraId="59FB666D" w14:textId="77777777" w:rsidR="00E84F98" w:rsidRPr="00E84F98" w:rsidRDefault="00E84F98" w:rsidP="006F4886">
            <w:pPr>
              <w:spacing w:line="360" w:lineRule="auto"/>
              <w:rPr>
                <w:sz w:val="18"/>
                <w:szCs w:val="18"/>
              </w:rPr>
            </w:pPr>
            <w:r w:rsidRPr="00E84F98">
              <w:rPr>
                <w:sz w:val="18"/>
                <w:szCs w:val="18"/>
              </w:rPr>
              <w:t>1.01</w:t>
            </w:r>
          </w:p>
        </w:tc>
        <w:tc>
          <w:tcPr>
            <w:tcW w:w="760" w:type="dxa"/>
            <w:noWrap/>
            <w:hideMark/>
          </w:tcPr>
          <w:p w14:paraId="1C9548E7" w14:textId="77777777" w:rsidR="00E84F98" w:rsidRPr="00E84F98" w:rsidRDefault="00E84F98" w:rsidP="006F4886">
            <w:pPr>
              <w:spacing w:line="360" w:lineRule="auto"/>
              <w:rPr>
                <w:sz w:val="18"/>
                <w:szCs w:val="18"/>
              </w:rPr>
            </w:pPr>
            <w:r w:rsidRPr="00E84F98">
              <w:rPr>
                <w:sz w:val="18"/>
                <w:szCs w:val="18"/>
              </w:rPr>
              <w:t>1.01</w:t>
            </w:r>
          </w:p>
        </w:tc>
        <w:tc>
          <w:tcPr>
            <w:tcW w:w="740" w:type="dxa"/>
            <w:noWrap/>
            <w:hideMark/>
          </w:tcPr>
          <w:p w14:paraId="261A8F93"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6402C315" w14:textId="77777777" w:rsidR="00E84F98" w:rsidRPr="00E84F98" w:rsidRDefault="00E84F98" w:rsidP="006F4886">
            <w:pPr>
              <w:spacing w:line="360" w:lineRule="auto"/>
              <w:rPr>
                <w:sz w:val="18"/>
                <w:szCs w:val="18"/>
              </w:rPr>
            </w:pPr>
            <w:r w:rsidRPr="00E84F98">
              <w:rPr>
                <w:sz w:val="18"/>
                <w:szCs w:val="18"/>
              </w:rPr>
              <w:t>1.01</w:t>
            </w:r>
          </w:p>
        </w:tc>
        <w:tc>
          <w:tcPr>
            <w:tcW w:w="1060" w:type="dxa"/>
            <w:noWrap/>
            <w:hideMark/>
          </w:tcPr>
          <w:p w14:paraId="5902DDCF" w14:textId="77777777" w:rsidR="00E84F98" w:rsidRPr="00E84F98" w:rsidRDefault="00E84F98" w:rsidP="006F4886">
            <w:pPr>
              <w:spacing w:line="360" w:lineRule="auto"/>
              <w:rPr>
                <w:sz w:val="18"/>
                <w:szCs w:val="18"/>
              </w:rPr>
            </w:pPr>
            <w:r w:rsidRPr="00E84F98">
              <w:rPr>
                <w:sz w:val="18"/>
                <w:szCs w:val="18"/>
              </w:rPr>
              <w:t>2.42</w:t>
            </w:r>
          </w:p>
        </w:tc>
      </w:tr>
      <w:tr w:rsidR="00E84F98" w:rsidRPr="00E84F98" w14:paraId="79AF7F8F" w14:textId="77777777" w:rsidTr="00E84F98">
        <w:trPr>
          <w:trHeight w:val="300"/>
        </w:trPr>
        <w:tc>
          <w:tcPr>
            <w:tcW w:w="4920" w:type="dxa"/>
            <w:noWrap/>
            <w:hideMark/>
          </w:tcPr>
          <w:p w14:paraId="63E21260" w14:textId="77777777" w:rsidR="00E84F98" w:rsidRPr="00E84F98" w:rsidRDefault="00E84F98" w:rsidP="006F4886">
            <w:pPr>
              <w:spacing w:line="360" w:lineRule="auto"/>
            </w:pPr>
            <w:proofErr w:type="spellStart"/>
            <w:r w:rsidRPr="00E84F98">
              <w:t>Nilvadipine</w:t>
            </w:r>
            <w:proofErr w:type="spellEnd"/>
          </w:p>
        </w:tc>
        <w:tc>
          <w:tcPr>
            <w:tcW w:w="1080" w:type="dxa"/>
            <w:noWrap/>
            <w:hideMark/>
          </w:tcPr>
          <w:p w14:paraId="72E7DFD0" w14:textId="77777777" w:rsidR="00E84F98" w:rsidRPr="00E84F98" w:rsidRDefault="00E84F98" w:rsidP="006F4886">
            <w:pPr>
              <w:spacing w:line="360" w:lineRule="auto"/>
              <w:rPr>
                <w:sz w:val="18"/>
                <w:szCs w:val="18"/>
              </w:rPr>
            </w:pPr>
            <w:r w:rsidRPr="00E84F98">
              <w:rPr>
                <w:sz w:val="18"/>
                <w:szCs w:val="18"/>
              </w:rPr>
              <w:t>0.633</w:t>
            </w:r>
          </w:p>
        </w:tc>
        <w:tc>
          <w:tcPr>
            <w:tcW w:w="760" w:type="dxa"/>
            <w:noWrap/>
            <w:hideMark/>
          </w:tcPr>
          <w:p w14:paraId="448220D4"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4F323F01" w14:textId="77777777" w:rsidR="00E84F98" w:rsidRPr="00E84F98" w:rsidRDefault="00E84F98" w:rsidP="006F4886">
            <w:pPr>
              <w:spacing w:line="360" w:lineRule="auto"/>
              <w:rPr>
                <w:sz w:val="18"/>
                <w:szCs w:val="18"/>
              </w:rPr>
            </w:pPr>
            <w:r w:rsidRPr="00E84F98">
              <w:rPr>
                <w:sz w:val="18"/>
                <w:szCs w:val="18"/>
              </w:rPr>
              <w:t>0.842</w:t>
            </w:r>
          </w:p>
        </w:tc>
        <w:tc>
          <w:tcPr>
            <w:tcW w:w="760" w:type="dxa"/>
            <w:noWrap/>
            <w:hideMark/>
          </w:tcPr>
          <w:p w14:paraId="55A7E8F9" w14:textId="77777777" w:rsidR="00E84F98" w:rsidRPr="00E84F98" w:rsidRDefault="00E84F98" w:rsidP="006F4886">
            <w:pPr>
              <w:spacing w:line="360" w:lineRule="auto"/>
              <w:rPr>
                <w:sz w:val="18"/>
                <w:szCs w:val="18"/>
              </w:rPr>
            </w:pPr>
            <w:r w:rsidRPr="00E84F98">
              <w:rPr>
                <w:sz w:val="18"/>
                <w:szCs w:val="18"/>
              </w:rPr>
              <w:t>1.33</w:t>
            </w:r>
          </w:p>
        </w:tc>
        <w:tc>
          <w:tcPr>
            <w:tcW w:w="740" w:type="dxa"/>
            <w:noWrap/>
            <w:hideMark/>
          </w:tcPr>
          <w:p w14:paraId="25A1699B" w14:textId="77777777" w:rsidR="00E84F98" w:rsidRPr="00E84F98" w:rsidRDefault="00E84F98" w:rsidP="006F4886">
            <w:pPr>
              <w:spacing w:line="360" w:lineRule="auto"/>
              <w:rPr>
                <w:sz w:val="18"/>
                <w:szCs w:val="18"/>
              </w:rPr>
            </w:pPr>
            <w:r w:rsidRPr="00E84F98">
              <w:rPr>
                <w:sz w:val="18"/>
                <w:szCs w:val="18"/>
              </w:rPr>
              <w:t>0.91</w:t>
            </w:r>
          </w:p>
        </w:tc>
        <w:tc>
          <w:tcPr>
            <w:tcW w:w="880" w:type="dxa"/>
            <w:noWrap/>
            <w:hideMark/>
          </w:tcPr>
          <w:p w14:paraId="3C5D2E49" w14:textId="77777777" w:rsidR="00E84F98" w:rsidRPr="00E84F98" w:rsidRDefault="00E84F98" w:rsidP="006F4886">
            <w:pPr>
              <w:spacing w:line="360" w:lineRule="auto"/>
              <w:rPr>
                <w:sz w:val="18"/>
                <w:szCs w:val="18"/>
              </w:rPr>
            </w:pPr>
            <w:r w:rsidRPr="00E84F98">
              <w:rPr>
                <w:sz w:val="18"/>
                <w:szCs w:val="18"/>
              </w:rPr>
              <w:t>0.857</w:t>
            </w:r>
          </w:p>
        </w:tc>
        <w:tc>
          <w:tcPr>
            <w:tcW w:w="1060" w:type="dxa"/>
            <w:noWrap/>
            <w:hideMark/>
          </w:tcPr>
          <w:p w14:paraId="5DC56B3A" w14:textId="77777777" w:rsidR="00E84F98" w:rsidRPr="00E84F98" w:rsidRDefault="00E84F98" w:rsidP="006F4886">
            <w:pPr>
              <w:spacing w:line="360" w:lineRule="auto"/>
              <w:rPr>
                <w:sz w:val="18"/>
                <w:szCs w:val="18"/>
              </w:rPr>
            </w:pPr>
            <w:r w:rsidRPr="00E84F98">
              <w:rPr>
                <w:sz w:val="18"/>
                <w:szCs w:val="18"/>
              </w:rPr>
              <w:t>0.899</w:t>
            </w:r>
          </w:p>
        </w:tc>
      </w:tr>
      <w:tr w:rsidR="00E84F98" w:rsidRPr="00E84F98" w14:paraId="7A010BFA" w14:textId="77777777" w:rsidTr="00E84F98">
        <w:trPr>
          <w:trHeight w:val="300"/>
        </w:trPr>
        <w:tc>
          <w:tcPr>
            <w:tcW w:w="4920" w:type="dxa"/>
            <w:noWrap/>
            <w:hideMark/>
          </w:tcPr>
          <w:p w14:paraId="5CBD9BF1" w14:textId="77777777" w:rsidR="00E84F98" w:rsidRPr="00E84F98" w:rsidRDefault="00E84F98" w:rsidP="006F4886">
            <w:pPr>
              <w:spacing w:line="360" w:lineRule="auto"/>
            </w:pPr>
            <w:r w:rsidRPr="00E84F98">
              <w:t>Novaluron</w:t>
            </w:r>
          </w:p>
        </w:tc>
        <w:tc>
          <w:tcPr>
            <w:tcW w:w="1080" w:type="dxa"/>
            <w:noWrap/>
            <w:hideMark/>
          </w:tcPr>
          <w:p w14:paraId="7114444A" w14:textId="77777777" w:rsidR="00E84F98" w:rsidRPr="00E84F98" w:rsidRDefault="00E84F98" w:rsidP="006F4886">
            <w:pPr>
              <w:spacing w:line="360" w:lineRule="auto"/>
              <w:rPr>
                <w:sz w:val="18"/>
                <w:szCs w:val="18"/>
              </w:rPr>
            </w:pPr>
            <w:r w:rsidRPr="00E84F98">
              <w:rPr>
                <w:sz w:val="18"/>
                <w:szCs w:val="18"/>
              </w:rPr>
              <w:t>0.281</w:t>
            </w:r>
          </w:p>
        </w:tc>
        <w:tc>
          <w:tcPr>
            <w:tcW w:w="760" w:type="dxa"/>
            <w:noWrap/>
            <w:hideMark/>
          </w:tcPr>
          <w:p w14:paraId="318CBF9F" w14:textId="77777777" w:rsidR="00E84F98" w:rsidRPr="00E84F98" w:rsidRDefault="00E84F98" w:rsidP="006F4886">
            <w:pPr>
              <w:spacing w:line="360" w:lineRule="auto"/>
              <w:rPr>
                <w:sz w:val="18"/>
                <w:szCs w:val="18"/>
              </w:rPr>
            </w:pPr>
            <w:r w:rsidRPr="00E84F98">
              <w:rPr>
                <w:sz w:val="18"/>
                <w:szCs w:val="18"/>
              </w:rPr>
              <w:t>1.12</w:t>
            </w:r>
          </w:p>
        </w:tc>
        <w:tc>
          <w:tcPr>
            <w:tcW w:w="840" w:type="dxa"/>
            <w:noWrap/>
            <w:hideMark/>
          </w:tcPr>
          <w:p w14:paraId="7FA01099"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3AA9B59E" w14:textId="77777777" w:rsidR="00E84F98" w:rsidRPr="00E84F98" w:rsidRDefault="00E84F98" w:rsidP="006F4886">
            <w:pPr>
              <w:spacing w:line="360" w:lineRule="auto"/>
              <w:rPr>
                <w:sz w:val="18"/>
                <w:szCs w:val="18"/>
              </w:rPr>
            </w:pPr>
            <w:r w:rsidRPr="00E84F98">
              <w:rPr>
                <w:sz w:val="18"/>
                <w:szCs w:val="18"/>
              </w:rPr>
              <w:t>0.807</w:t>
            </w:r>
          </w:p>
        </w:tc>
        <w:tc>
          <w:tcPr>
            <w:tcW w:w="740" w:type="dxa"/>
            <w:noWrap/>
            <w:hideMark/>
          </w:tcPr>
          <w:p w14:paraId="1BA947F1" w14:textId="77777777" w:rsidR="00E84F98" w:rsidRPr="00E84F98" w:rsidRDefault="00E84F98" w:rsidP="006F4886">
            <w:pPr>
              <w:spacing w:line="360" w:lineRule="auto"/>
              <w:rPr>
                <w:sz w:val="18"/>
                <w:szCs w:val="18"/>
              </w:rPr>
            </w:pPr>
            <w:r w:rsidRPr="00E84F98">
              <w:rPr>
                <w:sz w:val="18"/>
                <w:szCs w:val="18"/>
              </w:rPr>
              <w:t>0.807</w:t>
            </w:r>
          </w:p>
        </w:tc>
        <w:tc>
          <w:tcPr>
            <w:tcW w:w="880" w:type="dxa"/>
            <w:noWrap/>
            <w:hideMark/>
          </w:tcPr>
          <w:p w14:paraId="48399E59" w14:textId="77777777" w:rsidR="00E84F98" w:rsidRPr="00E84F98" w:rsidRDefault="00E84F98" w:rsidP="006F4886">
            <w:pPr>
              <w:spacing w:line="360" w:lineRule="auto"/>
              <w:rPr>
                <w:sz w:val="18"/>
                <w:szCs w:val="18"/>
              </w:rPr>
            </w:pPr>
            <w:r w:rsidRPr="00E84F98">
              <w:rPr>
                <w:sz w:val="18"/>
                <w:szCs w:val="18"/>
              </w:rPr>
              <w:t>0.855</w:t>
            </w:r>
          </w:p>
        </w:tc>
        <w:tc>
          <w:tcPr>
            <w:tcW w:w="1060" w:type="dxa"/>
            <w:noWrap/>
            <w:hideMark/>
          </w:tcPr>
          <w:p w14:paraId="657CA634" w14:textId="77777777" w:rsidR="00E84F98" w:rsidRPr="00E84F98" w:rsidRDefault="00E84F98" w:rsidP="006F4886">
            <w:pPr>
              <w:spacing w:line="360" w:lineRule="auto"/>
              <w:rPr>
                <w:sz w:val="18"/>
                <w:szCs w:val="18"/>
              </w:rPr>
            </w:pPr>
            <w:r w:rsidRPr="00E84F98">
              <w:rPr>
                <w:sz w:val="18"/>
                <w:szCs w:val="18"/>
              </w:rPr>
              <w:t>1.25</w:t>
            </w:r>
          </w:p>
        </w:tc>
      </w:tr>
      <w:tr w:rsidR="00E84F98" w:rsidRPr="00E84F98" w14:paraId="557A0464" w14:textId="77777777" w:rsidTr="00E84F98">
        <w:trPr>
          <w:trHeight w:val="300"/>
        </w:trPr>
        <w:tc>
          <w:tcPr>
            <w:tcW w:w="4920" w:type="dxa"/>
            <w:noWrap/>
            <w:hideMark/>
          </w:tcPr>
          <w:p w14:paraId="15357607" w14:textId="77777777" w:rsidR="00E84F98" w:rsidRPr="00E84F98" w:rsidRDefault="00E84F98" w:rsidP="006F4886">
            <w:pPr>
              <w:spacing w:line="360" w:lineRule="auto"/>
            </w:pPr>
            <w:r w:rsidRPr="00E84F98">
              <w:t>Oxazepam</w:t>
            </w:r>
          </w:p>
        </w:tc>
        <w:tc>
          <w:tcPr>
            <w:tcW w:w="1080" w:type="dxa"/>
            <w:noWrap/>
            <w:hideMark/>
          </w:tcPr>
          <w:p w14:paraId="3EFD95ED" w14:textId="77777777" w:rsidR="00E84F98" w:rsidRPr="00E84F98" w:rsidRDefault="00E84F98" w:rsidP="006F4886">
            <w:pPr>
              <w:spacing w:line="360" w:lineRule="auto"/>
              <w:rPr>
                <w:sz w:val="18"/>
                <w:szCs w:val="18"/>
              </w:rPr>
            </w:pPr>
            <w:r w:rsidRPr="00E84F98">
              <w:rPr>
                <w:sz w:val="18"/>
                <w:szCs w:val="18"/>
              </w:rPr>
              <w:t>0.249</w:t>
            </w:r>
          </w:p>
        </w:tc>
        <w:tc>
          <w:tcPr>
            <w:tcW w:w="760" w:type="dxa"/>
            <w:noWrap/>
            <w:hideMark/>
          </w:tcPr>
          <w:p w14:paraId="216D8575" w14:textId="77777777" w:rsidR="00E84F98" w:rsidRPr="00E84F98" w:rsidRDefault="00E84F98" w:rsidP="006F4886">
            <w:pPr>
              <w:spacing w:line="360" w:lineRule="auto"/>
              <w:rPr>
                <w:sz w:val="18"/>
                <w:szCs w:val="18"/>
              </w:rPr>
            </w:pPr>
            <w:r w:rsidRPr="00E84F98">
              <w:rPr>
                <w:sz w:val="18"/>
                <w:szCs w:val="18"/>
              </w:rPr>
              <w:t>0.795</w:t>
            </w:r>
          </w:p>
        </w:tc>
        <w:tc>
          <w:tcPr>
            <w:tcW w:w="840" w:type="dxa"/>
            <w:noWrap/>
            <w:hideMark/>
          </w:tcPr>
          <w:p w14:paraId="01A5A39D" w14:textId="77777777" w:rsidR="00E84F98" w:rsidRPr="00E84F98" w:rsidRDefault="00E84F98" w:rsidP="006F4886">
            <w:pPr>
              <w:spacing w:line="360" w:lineRule="auto"/>
              <w:rPr>
                <w:sz w:val="18"/>
                <w:szCs w:val="18"/>
              </w:rPr>
            </w:pPr>
            <w:r w:rsidRPr="00E84F98">
              <w:rPr>
                <w:sz w:val="18"/>
                <w:szCs w:val="18"/>
              </w:rPr>
              <w:t>0.813</w:t>
            </w:r>
          </w:p>
        </w:tc>
        <w:tc>
          <w:tcPr>
            <w:tcW w:w="760" w:type="dxa"/>
            <w:noWrap/>
            <w:hideMark/>
          </w:tcPr>
          <w:p w14:paraId="4A8263CC" w14:textId="77777777" w:rsidR="00E84F98" w:rsidRPr="00E84F98" w:rsidRDefault="00E84F98" w:rsidP="006F4886">
            <w:pPr>
              <w:spacing w:line="360" w:lineRule="auto"/>
              <w:rPr>
                <w:sz w:val="18"/>
                <w:szCs w:val="18"/>
              </w:rPr>
            </w:pPr>
            <w:r w:rsidRPr="00E84F98">
              <w:rPr>
                <w:sz w:val="18"/>
                <w:szCs w:val="18"/>
              </w:rPr>
              <w:t>0.88</w:t>
            </w:r>
          </w:p>
        </w:tc>
        <w:tc>
          <w:tcPr>
            <w:tcW w:w="740" w:type="dxa"/>
            <w:noWrap/>
            <w:hideMark/>
          </w:tcPr>
          <w:p w14:paraId="073B77EF" w14:textId="77777777" w:rsidR="00E84F98" w:rsidRPr="00E84F98" w:rsidRDefault="00E84F98" w:rsidP="006F4886">
            <w:pPr>
              <w:spacing w:line="360" w:lineRule="auto"/>
              <w:rPr>
                <w:sz w:val="18"/>
                <w:szCs w:val="18"/>
              </w:rPr>
            </w:pPr>
            <w:r w:rsidRPr="00E84F98">
              <w:rPr>
                <w:sz w:val="18"/>
                <w:szCs w:val="18"/>
              </w:rPr>
              <w:t>0.815</w:t>
            </w:r>
          </w:p>
        </w:tc>
        <w:tc>
          <w:tcPr>
            <w:tcW w:w="880" w:type="dxa"/>
            <w:noWrap/>
            <w:hideMark/>
          </w:tcPr>
          <w:p w14:paraId="0F74BD35" w14:textId="77777777" w:rsidR="00E84F98" w:rsidRPr="00E84F98" w:rsidRDefault="00E84F98" w:rsidP="006F4886">
            <w:pPr>
              <w:spacing w:line="360" w:lineRule="auto"/>
              <w:rPr>
                <w:sz w:val="18"/>
                <w:szCs w:val="18"/>
              </w:rPr>
            </w:pPr>
            <w:r w:rsidRPr="00E84F98">
              <w:rPr>
                <w:sz w:val="18"/>
                <w:szCs w:val="18"/>
              </w:rPr>
              <w:t>0.823</w:t>
            </w:r>
          </w:p>
        </w:tc>
        <w:tc>
          <w:tcPr>
            <w:tcW w:w="1060" w:type="dxa"/>
            <w:noWrap/>
            <w:hideMark/>
          </w:tcPr>
          <w:p w14:paraId="0C8B4245" w14:textId="77777777" w:rsidR="00E84F98" w:rsidRPr="00E84F98" w:rsidRDefault="00E84F98" w:rsidP="006F4886">
            <w:pPr>
              <w:spacing w:line="360" w:lineRule="auto"/>
              <w:rPr>
                <w:sz w:val="18"/>
                <w:szCs w:val="18"/>
              </w:rPr>
            </w:pPr>
            <w:r w:rsidRPr="00E84F98">
              <w:rPr>
                <w:sz w:val="18"/>
                <w:szCs w:val="18"/>
              </w:rPr>
              <w:t>1.13</w:t>
            </w:r>
          </w:p>
        </w:tc>
      </w:tr>
      <w:tr w:rsidR="00E84F98" w:rsidRPr="00E84F98" w14:paraId="112CE5A4" w14:textId="77777777" w:rsidTr="00E84F98">
        <w:trPr>
          <w:trHeight w:val="300"/>
        </w:trPr>
        <w:tc>
          <w:tcPr>
            <w:tcW w:w="4920" w:type="dxa"/>
            <w:noWrap/>
            <w:hideMark/>
          </w:tcPr>
          <w:p w14:paraId="45075A6D" w14:textId="77777777" w:rsidR="00E84F98" w:rsidRPr="00E84F98" w:rsidRDefault="00E84F98" w:rsidP="006F4886">
            <w:pPr>
              <w:spacing w:line="360" w:lineRule="auto"/>
            </w:pPr>
            <w:r w:rsidRPr="00E84F98">
              <w:t>Oxymetholone</w:t>
            </w:r>
          </w:p>
        </w:tc>
        <w:tc>
          <w:tcPr>
            <w:tcW w:w="1080" w:type="dxa"/>
            <w:noWrap/>
            <w:hideMark/>
          </w:tcPr>
          <w:p w14:paraId="4624E93B" w14:textId="77777777" w:rsidR="00E84F98" w:rsidRPr="00E84F98" w:rsidRDefault="00E84F98" w:rsidP="006F4886">
            <w:pPr>
              <w:spacing w:line="360" w:lineRule="auto"/>
              <w:rPr>
                <w:sz w:val="18"/>
                <w:szCs w:val="18"/>
              </w:rPr>
            </w:pPr>
            <w:r w:rsidRPr="00E84F98">
              <w:rPr>
                <w:sz w:val="18"/>
                <w:szCs w:val="18"/>
              </w:rPr>
              <w:t>0.262</w:t>
            </w:r>
          </w:p>
        </w:tc>
        <w:tc>
          <w:tcPr>
            <w:tcW w:w="760" w:type="dxa"/>
            <w:noWrap/>
            <w:hideMark/>
          </w:tcPr>
          <w:p w14:paraId="111449EA" w14:textId="77777777" w:rsidR="00E84F98" w:rsidRPr="00E84F98" w:rsidRDefault="00E84F98" w:rsidP="006F4886">
            <w:pPr>
              <w:spacing w:line="360" w:lineRule="auto"/>
              <w:rPr>
                <w:sz w:val="18"/>
                <w:szCs w:val="18"/>
              </w:rPr>
            </w:pPr>
            <w:r w:rsidRPr="00E84F98">
              <w:rPr>
                <w:sz w:val="18"/>
                <w:szCs w:val="18"/>
              </w:rPr>
              <w:t>0.759</w:t>
            </w:r>
          </w:p>
        </w:tc>
        <w:tc>
          <w:tcPr>
            <w:tcW w:w="840" w:type="dxa"/>
            <w:noWrap/>
            <w:hideMark/>
          </w:tcPr>
          <w:p w14:paraId="52644271" w14:textId="77777777" w:rsidR="00E84F98" w:rsidRPr="00E84F98" w:rsidRDefault="00E84F98" w:rsidP="006F4886">
            <w:pPr>
              <w:spacing w:line="360" w:lineRule="auto"/>
              <w:rPr>
                <w:sz w:val="18"/>
                <w:szCs w:val="18"/>
              </w:rPr>
            </w:pPr>
            <w:r w:rsidRPr="00E84F98">
              <w:rPr>
                <w:sz w:val="18"/>
                <w:szCs w:val="18"/>
              </w:rPr>
              <w:t>0.622</w:t>
            </w:r>
          </w:p>
        </w:tc>
        <w:tc>
          <w:tcPr>
            <w:tcW w:w="760" w:type="dxa"/>
            <w:noWrap/>
            <w:hideMark/>
          </w:tcPr>
          <w:p w14:paraId="6B55B7DF" w14:textId="77777777" w:rsidR="00E84F98" w:rsidRPr="00E84F98" w:rsidRDefault="00E84F98" w:rsidP="006F4886">
            <w:pPr>
              <w:spacing w:line="360" w:lineRule="auto"/>
              <w:rPr>
                <w:sz w:val="18"/>
                <w:szCs w:val="18"/>
              </w:rPr>
            </w:pPr>
            <w:r w:rsidRPr="00E84F98">
              <w:rPr>
                <w:sz w:val="18"/>
                <w:szCs w:val="18"/>
              </w:rPr>
              <w:t>0.617</w:t>
            </w:r>
          </w:p>
        </w:tc>
        <w:tc>
          <w:tcPr>
            <w:tcW w:w="740" w:type="dxa"/>
            <w:noWrap/>
            <w:hideMark/>
          </w:tcPr>
          <w:p w14:paraId="527BE983" w14:textId="77777777" w:rsidR="00E84F98" w:rsidRPr="00E84F98" w:rsidRDefault="00E84F98" w:rsidP="006F4886">
            <w:pPr>
              <w:spacing w:line="360" w:lineRule="auto"/>
              <w:rPr>
                <w:sz w:val="18"/>
                <w:szCs w:val="18"/>
              </w:rPr>
            </w:pPr>
            <w:r w:rsidRPr="00E84F98">
              <w:rPr>
                <w:sz w:val="18"/>
                <w:szCs w:val="18"/>
              </w:rPr>
              <w:t>0.636</w:t>
            </w:r>
          </w:p>
        </w:tc>
        <w:tc>
          <w:tcPr>
            <w:tcW w:w="880" w:type="dxa"/>
            <w:noWrap/>
            <w:hideMark/>
          </w:tcPr>
          <w:p w14:paraId="76BA1809" w14:textId="77777777" w:rsidR="00E84F98" w:rsidRPr="00E84F98" w:rsidRDefault="00E84F98" w:rsidP="006F4886">
            <w:pPr>
              <w:spacing w:line="360" w:lineRule="auto"/>
              <w:rPr>
                <w:sz w:val="18"/>
                <w:szCs w:val="18"/>
              </w:rPr>
            </w:pPr>
            <w:r w:rsidRPr="00E84F98">
              <w:rPr>
                <w:sz w:val="18"/>
                <w:szCs w:val="18"/>
              </w:rPr>
              <w:t>0.609</w:t>
            </w:r>
          </w:p>
        </w:tc>
        <w:tc>
          <w:tcPr>
            <w:tcW w:w="1060" w:type="dxa"/>
            <w:noWrap/>
            <w:hideMark/>
          </w:tcPr>
          <w:p w14:paraId="5C38FC1E" w14:textId="77777777" w:rsidR="00E84F98" w:rsidRPr="00E84F98" w:rsidRDefault="00E84F98" w:rsidP="006F4886">
            <w:pPr>
              <w:spacing w:line="360" w:lineRule="auto"/>
              <w:rPr>
                <w:sz w:val="18"/>
                <w:szCs w:val="18"/>
              </w:rPr>
            </w:pPr>
            <w:r w:rsidRPr="00E84F98">
              <w:rPr>
                <w:sz w:val="18"/>
                <w:szCs w:val="18"/>
              </w:rPr>
              <w:t>0.614</w:t>
            </w:r>
          </w:p>
        </w:tc>
      </w:tr>
      <w:tr w:rsidR="00E84F98" w:rsidRPr="00E84F98" w14:paraId="790F51D9" w14:textId="77777777" w:rsidTr="00E84F98">
        <w:trPr>
          <w:trHeight w:val="300"/>
        </w:trPr>
        <w:tc>
          <w:tcPr>
            <w:tcW w:w="4920" w:type="dxa"/>
            <w:noWrap/>
            <w:hideMark/>
          </w:tcPr>
          <w:p w14:paraId="027276C9" w14:textId="77777777" w:rsidR="00E84F98" w:rsidRPr="00E84F98" w:rsidRDefault="00E84F98" w:rsidP="006F4886">
            <w:pPr>
              <w:spacing w:line="360" w:lineRule="auto"/>
            </w:pPr>
            <w:r w:rsidRPr="00E84F98">
              <w:t>Pentachlorophenol, purified</w:t>
            </w:r>
          </w:p>
        </w:tc>
        <w:tc>
          <w:tcPr>
            <w:tcW w:w="1080" w:type="dxa"/>
            <w:noWrap/>
            <w:hideMark/>
          </w:tcPr>
          <w:p w14:paraId="7C43A4F4" w14:textId="77777777" w:rsidR="00E84F98" w:rsidRPr="00E84F98" w:rsidRDefault="00E84F98" w:rsidP="006F4886">
            <w:pPr>
              <w:spacing w:line="360" w:lineRule="auto"/>
              <w:rPr>
                <w:sz w:val="18"/>
                <w:szCs w:val="18"/>
              </w:rPr>
            </w:pPr>
            <w:r w:rsidRPr="00E84F98">
              <w:rPr>
                <w:sz w:val="18"/>
                <w:szCs w:val="18"/>
              </w:rPr>
              <w:t>0.332</w:t>
            </w:r>
          </w:p>
        </w:tc>
        <w:tc>
          <w:tcPr>
            <w:tcW w:w="760" w:type="dxa"/>
            <w:noWrap/>
            <w:hideMark/>
          </w:tcPr>
          <w:p w14:paraId="4A1C1DBA" w14:textId="77777777" w:rsidR="00E84F98" w:rsidRPr="00E84F98" w:rsidRDefault="00E84F98" w:rsidP="006F4886">
            <w:pPr>
              <w:spacing w:line="360" w:lineRule="auto"/>
              <w:rPr>
                <w:sz w:val="18"/>
                <w:szCs w:val="18"/>
              </w:rPr>
            </w:pPr>
            <w:r w:rsidRPr="00E84F98">
              <w:rPr>
                <w:sz w:val="18"/>
                <w:szCs w:val="18"/>
              </w:rPr>
              <w:t>0.565</w:t>
            </w:r>
          </w:p>
        </w:tc>
        <w:tc>
          <w:tcPr>
            <w:tcW w:w="840" w:type="dxa"/>
            <w:noWrap/>
            <w:hideMark/>
          </w:tcPr>
          <w:p w14:paraId="33AD4781" w14:textId="77777777" w:rsidR="00E84F98" w:rsidRPr="00E84F98" w:rsidRDefault="00E84F98" w:rsidP="006F4886">
            <w:pPr>
              <w:spacing w:line="360" w:lineRule="auto"/>
              <w:rPr>
                <w:sz w:val="18"/>
                <w:szCs w:val="18"/>
              </w:rPr>
            </w:pPr>
            <w:r w:rsidRPr="00E84F98">
              <w:rPr>
                <w:sz w:val="18"/>
                <w:szCs w:val="18"/>
              </w:rPr>
              <w:t>0.825</w:t>
            </w:r>
          </w:p>
        </w:tc>
        <w:tc>
          <w:tcPr>
            <w:tcW w:w="760" w:type="dxa"/>
            <w:noWrap/>
            <w:hideMark/>
          </w:tcPr>
          <w:p w14:paraId="199CFF06" w14:textId="77777777" w:rsidR="00E84F98" w:rsidRPr="00E84F98" w:rsidRDefault="00E84F98" w:rsidP="006F4886">
            <w:pPr>
              <w:spacing w:line="360" w:lineRule="auto"/>
              <w:rPr>
                <w:sz w:val="18"/>
                <w:szCs w:val="18"/>
              </w:rPr>
            </w:pPr>
            <w:r w:rsidRPr="00E84F98">
              <w:rPr>
                <w:sz w:val="18"/>
                <w:szCs w:val="18"/>
              </w:rPr>
              <w:t>0.885</w:t>
            </w:r>
          </w:p>
        </w:tc>
        <w:tc>
          <w:tcPr>
            <w:tcW w:w="740" w:type="dxa"/>
            <w:noWrap/>
            <w:hideMark/>
          </w:tcPr>
          <w:p w14:paraId="36F056E2" w14:textId="77777777" w:rsidR="00E84F98" w:rsidRPr="00E84F98" w:rsidRDefault="00E84F98" w:rsidP="006F4886">
            <w:pPr>
              <w:spacing w:line="360" w:lineRule="auto"/>
              <w:rPr>
                <w:sz w:val="18"/>
                <w:szCs w:val="18"/>
              </w:rPr>
            </w:pPr>
            <w:r w:rsidRPr="00E84F98">
              <w:rPr>
                <w:sz w:val="18"/>
                <w:szCs w:val="18"/>
              </w:rPr>
              <w:t>0.868</w:t>
            </w:r>
          </w:p>
        </w:tc>
        <w:tc>
          <w:tcPr>
            <w:tcW w:w="880" w:type="dxa"/>
            <w:noWrap/>
            <w:hideMark/>
          </w:tcPr>
          <w:p w14:paraId="3D41DD71" w14:textId="77777777" w:rsidR="00E84F98" w:rsidRPr="00E84F98" w:rsidRDefault="00E84F98" w:rsidP="006F4886">
            <w:pPr>
              <w:spacing w:line="360" w:lineRule="auto"/>
              <w:rPr>
                <w:sz w:val="18"/>
                <w:szCs w:val="18"/>
              </w:rPr>
            </w:pPr>
            <w:r w:rsidRPr="00E84F98">
              <w:rPr>
                <w:sz w:val="18"/>
                <w:szCs w:val="18"/>
              </w:rPr>
              <w:t>0.892</w:t>
            </w:r>
          </w:p>
        </w:tc>
        <w:tc>
          <w:tcPr>
            <w:tcW w:w="1060" w:type="dxa"/>
            <w:noWrap/>
            <w:hideMark/>
          </w:tcPr>
          <w:p w14:paraId="22D8FA84" w14:textId="77777777" w:rsidR="00E84F98" w:rsidRPr="00E84F98" w:rsidRDefault="00E84F98" w:rsidP="006F4886">
            <w:pPr>
              <w:spacing w:line="360" w:lineRule="auto"/>
              <w:rPr>
                <w:sz w:val="18"/>
                <w:szCs w:val="18"/>
              </w:rPr>
            </w:pPr>
            <w:r w:rsidRPr="00E84F98">
              <w:rPr>
                <w:sz w:val="18"/>
                <w:szCs w:val="18"/>
              </w:rPr>
              <w:t>0.867</w:t>
            </w:r>
          </w:p>
        </w:tc>
      </w:tr>
      <w:tr w:rsidR="00E84F98" w:rsidRPr="00E84F98" w14:paraId="41C8AA40" w14:textId="77777777" w:rsidTr="00E84F98">
        <w:trPr>
          <w:trHeight w:val="300"/>
        </w:trPr>
        <w:tc>
          <w:tcPr>
            <w:tcW w:w="4920" w:type="dxa"/>
            <w:noWrap/>
            <w:hideMark/>
          </w:tcPr>
          <w:p w14:paraId="5BC3DF00" w14:textId="77777777" w:rsidR="00E84F98" w:rsidRPr="00E84F98" w:rsidRDefault="00E84F98" w:rsidP="006F4886">
            <w:pPr>
              <w:spacing w:line="360" w:lineRule="auto"/>
            </w:pPr>
            <w:r w:rsidRPr="00E84F98">
              <w:t>Perfluorodecanoic acid</w:t>
            </w:r>
          </w:p>
        </w:tc>
        <w:tc>
          <w:tcPr>
            <w:tcW w:w="1080" w:type="dxa"/>
            <w:noWrap/>
            <w:hideMark/>
          </w:tcPr>
          <w:p w14:paraId="044EF5DE" w14:textId="77777777" w:rsidR="00E84F98" w:rsidRPr="00E84F98" w:rsidRDefault="00E84F98" w:rsidP="006F4886">
            <w:pPr>
              <w:spacing w:line="360" w:lineRule="auto"/>
              <w:rPr>
                <w:sz w:val="18"/>
                <w:szCs w:val="18"/>
              </w:rPr>
            </w:pPr>
            <w:r w:rsidRPr="00E84F98">
              <w:rPr>
                <w:sz w:val="18"/>
                <w:szCs w:val="18"/>
              </w:rPr>
              <w:t>0.313</w:t>
            </w:r>
          </w:p>
        </w:tc>
        <w:tc>
          <w:tcPr>
            <w:tcW w:w="760" w:type="dxa"/>
            <w:noWrap/>
            <w:hideMark/>
          </w:tcPr>
          <w:p w14:paraId="643B0A95" w14:textId="77777777" w:rsidR="00E84F98" w:rsidRPr="00E84F98" w:rsidRDefault="00E84F98" w:rsidP="006F4886">
            <w:pPr>
              <w:spacing w:line="360" w:lineRule="auto"/>
              <w:rPr>
                <w:sz w:val="18"/>
                <w:szCs w:val="18"/>
              </w:rPr>
            </w:pPr>
            <w:r w:rsidRPr="00E84F98">
              <w:rPr>
                <w:sz w:val="18"/>
                <w:szCs w:val="18"/>
              </w:rPr>
              <w:t>0.919</w:t>
            </w:r>
          </w:p>
        </w:tc>
        <w:tc>
          <w:tcPr>
            <w:tcW w:w="840" w:type="dxa"/>
            <w:noWrap/>
            <w:hideMark/>
          </w:tcPr>
          <w:p w14:paraId="4811D42A" w14:textId="77777777" w:rsidR="00E84F98" w:rsidRPr="00E84F98" w:rsidRDefault="00E84F98" w:rsidP="006F4886">
            <w:pPr>
              <w:spacing w:line="360" w:lineRule="auto"/>
              <w:rPr>
                <w:sz w:val="18"/>
                <w:szCs w:val="18"/>
              </w:rPr>
            </w:pPr>
            <w:r w:rsidRPr="00E84F98">
              <w:rPr>
                <w:sz w:val="18"/>
                <w:szCs w:val="18"/>
              </w:rPr>
              <w:t>1.02</w:t>
            </w:r>
          </w:p>
        </w:tc>
        <w:tc>
          <w:tcPr>
            <w:tcW w:w="760" w:type="dxa"/>
            <w:noWrap/>
            <w:hideMark/>
          </w:tcPr>
          <w:p w14:paraId="6F052785" w14:textId="77777777" w:rsidR="00E84F98" w:rsidRPr="00E84F98" w:rsidRDefault="00E84F98" w:rsidP="006F4886">
            <w:pPr>
              <w:spacing w:line="360" w:lineRule="auto"/>
              <w:rPr>
                <w:sz w:val="18"/>
                <w:szCs w:val="18"/>
              </w:rPr>
            </w:pPr>
            <w:r w:rsidRPr="00E84F98">
              <w:rPr>
                <w:sz w:val="18"/>
                <w:szCs w:val="18"/>
              </w:rPr>
              <w:t>0.858</w:t>
            </w:r>
          </w:p>
        </w:tc>
        <w:tc>
          <w:tcPr>
            <w:tcW w:w="740" w:type="dxa"/>
            <w:noWrap/>
            <w:hideMark/>
          </w:tcPr>
          <w:p w14:paraId="33CA1879" w14:textId="77777777" w:rsidR="00E84F98" w:rsidRPr="00E84F98" w:rsidRDefault="00E84F98" w:rsidP="006F4886">
            <w:pPr>
              <w:spacing w:line="360" w:lineRule="auto"/>
              <w:rPr>
                <w:sz w:val="18"/>
                <w:szCs w:val="18"/>
              </w:rPr>
            </w:pPr>
            <w:r w:rsidRPr="00E84F98">
              <w:rPr>
                <w:sz w:val="18"/>
                <w:szCs w:val="18"/>
              </w:rPr>
              <w:t>0.903</w:t>
            </w:r>
          </w:p>
        </w:tc>
        <w:tc>
          <w:tcPr>
            <w:tcW w:w="880" w:type="dxa"/>
            <w:noWrap/>
            <w:hideMark/>
          </w:tcPr>
          <w:p w14:paraId="6B1996DF" w14:textId="77777777" w:rsidR="00E84F98" w:rsidRPr="00E84F98" w:rsidRDefault="00E84F98" w:rsidP="006F4886">
            <w:pPr>
              <w:spacing w:line="360" w:lineRule="auto"/>
              <w:rPr>
                <w:sz w:val="18"/>
                <w:szCs w:val="18"/>
              </w:rPr>
            </w:pPr>
            <w:r w:rsidRPr="00E84F98">
              <w:rPr>
                <w:sz w:val="18"/>
                <w:szCs w:val="18"/>
              </w:rPr>
              <w:t>1.11</w:t>
            </w:r>
          </w:p>
        </w:tc>
        <w:tc>
          <w:tcPr>
            <w:tcW w:w="1060" w:type="dxa"/>
            <w:noWrap/>
            <w:hideMark/>
          </w:tcPr>
          <w:p w14:paraId="4FBDDCB3" w14:textId="77777777" w:rsidR="00E84F98" w:rsidRPr="00E84F98" w:rsidRDefault="00E84F98" w:rsidP="006F4886">
            <w:pPr>
              <w:spacing w:line="360" w:lineRule="auto"/>
              <w:rPr>
                <w:sz w:val="18"/>
                <w:szCs w:val="18"/>
              </w:rPr>
            </w:pPr>
            <w:r w:rsidRPr="00E84F98">
              <w:rPr>
                <w:sz w:val="18"/>
                <w:szCs w:val="18"/>
              </w:rPr>
              <w:t>1.22</w:t>
            </w:r>
          </w:p>
        </w:tc>
      </w:tr>
      <w:tr w:rsidR="00E84F98" w:rsidRPr="00E84F98" w14:paraId="7B596121" w14:textId="77777777" w:rsidTr="00E84F98">
        <w:trPr>
          <w:trHeight w:val="300"/>
        </w:trPr>
        <w:tc>
          <w:tcPr>
            <w:tcW w:w="4920" w:type="dxa"/>
            <w:noWrap/>
            <w:hideMark/>
          </w:tcPr>
          <w:p w14:paraId="4A383051" w14:textId="77777777" w:rsidR="00E84F98" w:rsidRPr="00E84F98" w:rsidRDefault="00E84F98" w:rsidP="006F4886">
            <w:pPr>
              <w:spacing w:line="360" w:lineRule="auto"/>
            </w:pPr>
            <w:r w:rsidRPr="00E84F98">
              <w:t>perfluorohexane-1-sulphonic acid – potassium salt</w:t>
            </w:r>
          </w:p>
        </w:tc>
        <w:tc>
          <w:tcPr>
            <w:tcW w:w="1080" w:type="dxa"/>
            <w:noWrap/>
            <w:hideMark/>
          </w:tcPr>
          <w:p w14:paraId="68A26FCF" w14:textId="2F682579"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4</w:t>
            </w:r>
          </w:p>
        </w:tc>
        <w:tc>
          <w:tcPr>
            <w:tcW w:w="760" w:type="dxa"/>
            <w:noWrap/>
            <w:hideMark/>
          </w:tcPr>
          <w:p w14:paraId="3AA856FB" w14:textId="77777777" w:rsidR="00E84F98" w:rsidRPr="00E84F98" w:rsidRDefault="00E84F98" w:rsidP="006F4886">
            <w:pPr>
              <w:spacing w:line="360" w:lineRule="auto"/>
              <w:rPr>
                <w:sz w:val="18"/>
                <w:szCs w:val="18"/>
              </w:rPr>
            </w:pPr>
            <w:r w:rsidRPr="00E84F98">
              <w:rPr>
                <w:sz w:val="18"/>
                <w:szCs w:val="18"/>
              </w:rPr>
              <w:t>2.04</w:t>
            </w:r>
          </w:p>
        </w:tc>
        <w:tc>
          <w:tcPr>
            <w:tcW w:w="840" w:type="dxa"/>
            <w:noWrap/>
            <w:hideMark/>
          </w:tcPr>
          <w:p w14:paraId="671D9B8C" w14:textId="77777777" w:rsidR="00E84F98" w:rsidRPr="00E84F98" w:rsidRDefault="00E84F98" w:rsidP="006F4886">
            <w:pPr>
              <w:spacing w:line="360" w:lineRule="auto"/>
              <w:rPr>
                <w:sz w:val="18"/>
                <w:szCs w:val="18"/>
              </w:rPr>
            </w:pPr>
            <w:r w:rsidRPr="00E84F98">
              <w:rPr>
                <w:sz w:val="18"/>
                <w:szCs w:val="18"/>
              </w:rPr>
              <w:t>2.35</w:t>
            </w:r>
          </w:p>
        </w:tc>
        <w:tc>
          <w:tcPr>
            <w:tcW w:w="760" w:type="dxa"/>
            <w:noWrap/>
            <w:hideMark/>
          </w:tcPr>
          <w:p w14:paraId="75E524D2" w14:textId="77777777" w:rsidR="00E84F98" w:rsidRPr="00E84F98" w:rsidRDefault="00E84F98" w:rsidP="006F4886">
            <w:pPr>
              <w:spacing w:line="360" w:lineRule="auto"/>
              <w:rPr>
                <w:sz w:val="18"/>
                <w:szCs w:val="18"/>
              </w:rPr>
            </w:pPr>
            <w:r w:rsidRPr="00E84F98">
              <w:rPr>
                <w:sz w:val="18"/>
                <w:szCs w:val="18"/>
              </w:rPr>
              <w:t>1.35</w:t>
            </w:r>
          </w:p>
        </w:tc>
        <w:tc>
          <w:tcPr>
            <w:tcW w:w="740" w:type="dxa"/>
            <w:noWrap/>
            <w:hideMark/>
          </w:tcPr>
          <w:p w14:paraId="72C279C2" w14:textId="77777777" w:rsidR="00E84F98" w:rsidRPr="00E84F98" w:rsidRDefault="00E84F98" w:rsidP="006F4886">
            <w:pPr>
              <w:spacing w:line="360" w:lineRule="auto"/>
              <w:rPr>
                <w:sz w:val="18"/>
                <w:szCs w:val="18"/>
              </w:rPr>
            </w:pPr>
            <w:r w:rsidRPr="00E84F98">
              <w:rPr>
                <w:sz w:val="18"/>
                <w:szCs w:val="18"/>
              </w:rPr>
              <w:t>2.23</w:t>
            </w:r>
          </w:p>
        </w:tc>
        <w:tc>
          <w:tcPr>
            <w:tcW w:w="880" w:type="dxa"/>
            <w:noWrap/>
            <w:hideMark/>
          </w:tcPr>
          <w:p w14:paraId="29C5EFDA" w14:textId="77777777" w:rsidR="00E84F98" w:rsidRPr="00E84F98" w:rsidRDefault="00E84F98" w:rsidP="006F4886">
            <w:pPr>
              <w:spacing w:line="360" w:lineRule="auto"/>
              <w:rPr>
                <w:sz w:val="18"/>
                <w:szCs w:val="18"/>
              </w:rPr>
            </w:pPr>
            <w:r w:rsidRPr="00E84F98">
              <w:rPr>
                <w:sz w:val="18"/>
                <w:szCs w:val="18"/>
              </w:rPr>
              <w:t>2.51</w:t>
            </w:r>
          </w:p>
        </w:tc>
        <w:tc>
          <w:tcPr>
            <w:tcW w:w="1060" w:type="dxa"/>
            <w:noWrap/>
            <w:hideMark/>
          </w:tcPr>
          <w:p w14:paraId="298F5916" w14:textId="77777777" w:rsidR="00E84F98" w:rsidRPr="00E84F98" w:rsidRDefault="00E84F98" w:rsidP="006F4886">
            <w:pPr>
              <w:spacing w:line="360" w:lineRule="auto"/>
              <w:rPr>
                <w:sz w:val="18"/>
                <w:szCs w:val="18"/>
              </w:rPr>
            </w:pPr>
            <w:r w:rsidRPr="00E84F98">
              <w:rPr>
                <w:sz w:val="18"/>
                <w:szCs w:val="18"/>
              </w:rPr>
              <w:t>1.5</w:t>
            </w:r>
          </w:p>
        </w:tc>
      </w:tr>
      <w:tr w:rsidR="00E84F98" w:rsidRPr="00E84F98" w14:paraId="23D653E8" w14:textId="77777777" w:rsidTr="00E84F98">
        <w:trPr>
          <w:trHeight w:val="300"/>
        </w:trPr>
        <w:tc>
          <w:tcPr>
            <w:tcW w:w="4920" w:type="dxa"/>
            <w:noWrap/>
            <w:hideMark/>
          </w:tcPr>
          <w:p w14:paraId="2EF01B69" w14:textId="77777777" w:rsidR="00E84F98" w:rsidRPr="00E84F98" w:rsidRDefault="00E84F98" w:rsidP="006F4886">
            <w:pPr>
              <w:spacing w:line="360" w:lineRule="auto"/>
            </w:pPr>
            <w:r w:rsidRPr="00E84F98">
              <w:lastRenderedPageBreak/>
              <w:t>Perfluorohexanoic Acid</w:t>
            </w:r>
          </w:p>
        </w:tc>
        <w:tc>
          <w:tcPr>
            <w:tcW w:w="1080" w:type="dxa"/>
            <w:noWrap/>
            <w:hideMark/>
          </w:tcPr>
          <w:p w14:paraId="4C585EB0" w14:textId="77777777" w:rsidR="00E84F98" w:rsidRPr="00E84F98" w:rsidRDefault="00E84F98" w:rsidP="006F4886">
            <w:pPr>
              <w:spacing w:line="360" w:lineRule="auto"/>
              <w:rPr>
                <w:sz w:val="18"/>
                <w:szCs w:val="18"/>
              </w:rPr>
            </w:pPr>
            <w:r w:rsidRPr="00E84F98">
              <w:rPr>
                <w:sz w:val="18"/>
                <w:szCs w:val="18"/>
              </w:rPr>
              <w:t>0.937</w:t>
            </w:r>
          </w:p>
        </w:tc>
        <w:tc>
          <w:tcPr>
            <w:tcW w:w="760" w:type="dxa"/>
            <w:noWrap/>
            <w:hideMark/>
          </w:tcPr>
          <w:p w14:paraId="75357414" w14:textId="77777777" w:rsidR="00E84F98" w:rsidRPr="00E84F98" w:rsidRDefault="00E84F98" w:rsidP="006F4886">
            <w:pPr>
              <w:spacing w:line="360" w:lineRule="auto"/>
              <w:rPr>
                <w:sz w:val="18"/>
                <w:szCs w:val="18"/>
              </w:rPr>
            </w:pPr>
            <w:r w:rsidRPr="00E84F98">
              <w:rPr>
                <w:sz w:val="18"/>
                <w:szCs w:val="18"/>
              </w:rPr>
              <w:t>1.15</w:t>
            </w:r>
          </w:p>
        </w:tc>
        <w:tc>
          <w:tcPr>
            <w:tcW w:w="840" w:type="dxa"/>
            <w:noWrap/>
            <w:hideMark/>
          </w:tcPr>
          <w:p w14:paraId="1EB323EB" w14:textId="77777777" w:rsidR="00E84F98" w:rsidRPr="00E84F98" w:rsidRDefault="00E84F98" w:rsidP="006F4886">
            <w:pPr>
              <w:spacing w:line="360" w:lineRule="auto"/>
              <w:rPr>
                <w:sz w:val="18"/>
                <w:szCs w:val="18"/>
              </w:rPr>
            </w:pPr>
            <w:r w:rsidRPr="00E84F98">
              <w:rPr>
                <w:sz w:val="18"/>
                <w:szCs w:val="18"/>
              </w:rPr>
              <w:t>1.34</w:t>
            </w:r>
          </w:p>
        </w:tc>
        <w:tc>
          <w:tcPr>
            <w:tcW w:w="760" w:type="dxa"/>
            <w:noWrap/>
            <w:hideMark/>
          </w:tcPr>
          <w:p w14:paraId="5975C390" w14:textId="6A9C025D" w:rsidR="00E84F98" w:rsidRPr="00E84F98" w:rsidRDefault="00E84F98" w:rsidP="006F4886">
            <w:pPr>
              <w:spacing w:line="360" w:lineRule="auto"/>
              <w:rPr>
                <w:sz w:val="18"/>
                <w:szCs w:val="18"/>
              </w:rPr>
            </w:pPr>
            <w:r w:rsidRPr="00E84F98">
              <w:rPr>
                <w:sz w:val="18"/>
                <w:szCs w:val="18"/>
              </w:rPr>
              <w:t>0.</w:t>
            </w:r>
            <w:r w:rsidR="00E311B5">
              <w:rPr>
                <w:sz w:val="18"/>
                <w:szCs w:val="18"/>
              </w:rPr>
              <w:t>83</w:t>
            </w:r>
            <w:r w:rsidRPr="00E84F98">
              <w:rPr>
                <w:sz w:val="18"/>
                <w:szCs w:val="18"/>
              </w:rPr>
              <w:t>4</w:t>
            </w:r>
          </w:p>
        </w:tc>
        <w:tc>
          <w:tcPr>
            <w:tcW w:w="740" w:type="dxa"/>
            <w:noWrap/>
            <w:hideMark/>
          </w:tcPr>
          <w:p w14:paraId="15DC594F" w14:textId="77777777" w:rsidR="00E84F98" w:rsidRPr="00E84F98" w:rsidRDefault="00E84F98" w:rsidP="006F4886">
            <w:pPr>
              <w:spacing w:line="360" w:lineRule="auto"/>
              <w:rPr>
                <w:sz w:val="18"/>
                <w:szCs w:val="18"/>
              </w:rPr>
            </w:pPr>
            <w:r w:rsidRPr="00E84F98">
              <w:rPr>
                <w:sz w:val="18"/>
                <w:szCs w:val="18"/>
              </w:rPr>
              <w:t>0.799</w:t>
            </w:r>
          </w:p>
        </w:tc>
        <w:tc>
          <w:tcPr>
            <w:tcW w:w="880" w:type="dxa"/>
            <w:noWrap/>
            <w:hideMark/>
          </w:tcPr>
          <w:p w14:paraId="415AF80D" w14:textId="77777777" w:rsidR="00E84F98" w:rsidRPr="00E84F98" w:rsidRDefault="00E84F98" w:rsidP="006F4886">
            <w:pPr>
              <w:spacing w:line="360" w:lineRule="auto"/>
              <w:rPr>
                <w:sz w:val="18"/>
                <w:szCs w:val="18"/>
              </w:rPr>
            </w:pPr>
            <w:r w:rsidRPr="00E84F98">
              <w:rPr>
                <w:sz w:val="18"/>
                <w:szCs w:val="18"/>
              </w:rPr>
              <w:t>1.66</w:t>
            </w:r>
          </w:p>
        </w:tc>
        <w:tc>
          <w:tcPr>
            <w:tcW w:w="1060" w:type="dxa"/>
            <w:noWrap/>
            <w:hideMark/>
          </w:tcPr>
          <w:p w14:paraId="59EAE815" w14:textId="77777777" w:rsidR="00E84F98" w:rsidRPr="00E84F98" w:rsidRDefault="00E84F98" w:rsidP="006F4886">
            <w:pPr>
              <w:spacing w:line="360" w:lineRule="auto"/>
              <w:rPr>
                <w:sz w:val="18"/>
                <w:szCs w:val="18"/>
              </w:rPr>
            </w:pPr>
            <w:r w:rsidRPr="00E84F98">
              <w:rPr>
                <w:sz w:val="18"/>
                <w:szCs w:val="18"/>
              </w:rPr>
              <w:t>2.08</w:t>
            </w:r>
          </w:p>
        </w:tc>
      </w:tr>
      <w:tr w:rsidR="00E84F98" w:rsidRPr="00E84F98" w14:paraId="07F1D159" w14:textId="77777777" w:rsidTr="00E84F98">
        <w:trPr>
          <w:trHeight w:val="300"/>
        </w:trPr>
        <w:tc>
          <w:tcPr>
            <w:tcW w:w="4920" w:type="dxa"/>
            <w:noWrap/>
            <w:hideMark/>
          </w:tcPr>
          <w:p w14:paraId="705DC2CB" w14:textId="77777777" w:rsidR="00E84F98" w:rsidRPr="00E84F98" w:rsidRDefault="00E84F98" w:rsidP="006F4886">
            <w:pPr>
              <w:spacing w:line="360" w:lineRule="auto"/>
            </w:pPr>
            <w:r w:rsidRPr="00E84F98">
              <w:t>Permethrin</w:t>
            </w:r>
          </w:p>
        </w:tc>
        <w:tc>
          <w:tcPr>
            <w:tcW w:w="1080" w:type="dxa"/>
            <w:noWrap/>
            <w:hideMark/>
          </w:tcPr>
          <w:p w14:paraId="5806EBF1" w14:textId="77777777" w:rsidR="00E84F98" w:rsidRPr="00E84F98" w:rsidRDefault="00E84F98" w:rsidP="006F4886">
            <w:pPr>
              <w:spacing w:line="360" w:lineRule="auto"/>
              <w:rPr>
                <w:sz w:val="18"/>
                <w:szCs w:val="18"/>
              </w:rPr>
            </w:pPr>
            <w:r w:rsidRPr="00E84F98">
              <w:rPr>
                <w:sz w:val="18"/>
                <w:szCs w:val="18"/>
              </w:rPr>
              <w:t>0.352</w:t>
            </w:r>
          </w:p>
        </w:tc>
        <w:tc>
          <w:tcPr>
            <w:tcW w:w="760" w:type="dxa"/>
            <w:noWrap/>
            <w:hideMark/>
          </w:tcPr>
          <w:p w14:paraId="1C9662AE" w14:textId="77777777" w:rsidR="00E84F98" w:rsidRPr="00E84F98" w:rsidRDefault="00E84F98" w:rsidP="006F4886">
            <w:pPr>
              <w:spacing w:line="360" w:lineRule="auto"/>
              <w:rPr>
                <w:sz w:val="18"/>
                <w:szCs w:val="18"/>
              </w:rPr>
            </w:pPr>
            <w:r w:rsidRPr="00E84F98">
              <w:rPr>
                <w:sz w:val="18"/>
                <w:szCs w:val="18"/>
              </w:rPr>
              <w:t>1.01</w:t>
            </w:r>
          </w:p>
        </w:tc>
        <w:tc>
          <w:tcPr>
            <w:tcW w:w="840" w:type="dxa"/>
            <w:noWrap/>
            <w:hideMark/>
          </w:tcPr>
          <w:p w14:paraId="505476CA" w14:textId="77777777" w:rsidR="00E84F98" w:rsidRPr="00E84F98" w:rsidRDefault="00E84F98" w:rsidP="006F4886">
            <w:pPr>
              <w:spacing w:line="360" w:lineRule="auto"/>
              <w:rPr>
                <w:sz w:val="18"/>
                <w:szCs w:val="18"/>
              </w:rPr>
            </w:pPr>
            <w:r w:rsidRPr="00E84F98">
              <w:rPr>
                <w:sz w:val="18"/>
                <w:szCs w:val="18"/>
              </w:rPr>
              <w:t>1.12</w:t>
            </w:r>
          </w:p>
        </w:tc>
        <w:tc>
          <w:tcPr>
            <w:tcW w:w="760" w:type="dxa"/>
            <w:noWrap/>
            <w:hideMark/>
          </w:tcPr>
          <w:p w14:paraId="535E0B75" w14:textId="77777777" w:rsidR="00E84F98" w:rsidRPr="00E84F98" w:rsidRDefault="00E84F98" w:rsidP="006F4886">
            <w:pPr>
              <w:spacing w:line="360" w:lineRule="auto"/>
              <w:rPr>
                <w:sz w:val="18"/>
                <w:szCs w:val="18"/>
              </w:rPr>
            </w:pPr>
            <w:r w:rsidRPr="00E84F98">
              <w:rPr>
                <w:sz w:val="18"/>
                <w:szCs w:val="18"/>
              </w:rPr>
              <w:t>1.08</w:t>
            </w:r>
          </w:p>
        </w:tc>
        <w:tc>
          <w:tcPr>
            <w:tcW w:w="740" w:type="dxa"/>
            <w:noWrap/>
            <w:hideMark/>
          </w:tcPr>
          <w:p w14:paraId="59EA6CCE" w14:textId="77777777" w:rsidR="00E84F98" w:rsidRPr="00E84F98" w:rsidRDefault="00E84F98" w:rsidP="006F4886">
            <w:pPr>
              <w:spacing w:line="360" w:lineRule="auto"/>
              <w:rPr>
                <w:sz w:val="18"/>
                <w:szCs w:val="18"/>
              </w:rPr>
            </w:pPr>
            <w:r w:rsidRPr="00E84F98">
              <w:rPr>
                <w:sz w:val="18"/>
                <w:szCs w:val="18"/>
              </w:rPr>
              <w:t>1</w:t>
            </w:r>
          </w:p>
        </w:tc>
        <w:tc>
          <w:tcPr>
            <w:tcW w:w="880" w:type="dxa"/>
            <w:noWrap/>
            <w:hideMark/>
          </w:tcPr>
          <w:p w14:paraId="115D0ADB" w14:textId="77777777" w:rsidR="00E84F98" w:rsidRPr="00E84F98" w:rsidRDefault="00E84F98" w:rsidP="006F4886">
            <w:pPr>
              <w:spacing w:line="360" w:lineRule="auto"/>
              <w:rPr>
                <w:sz w:val="18"/>
                <w:szCs w:val="18"/>
              </w:rPr>
            </w:pPr>
            <w:r w:rsidRPr="00E84F98">
              <w:rPr>
                <w:sz w:val="18"/>
                <w:szCs w:val="18"/>
              </w:rPr>
              <w:t>1.09</w:t>
            </w:r>
          </w:p>
        </w:tc>
        <w:tc>
          <w:tcPr>
            <w:tcW w:w="1060" w:type="dxa"/>
            <w:noWrap/>
            <w:hideMark/>
          </w:tcPr>
          <w:p w14:paraId="39763C3D" w14:textId="77777777" w:rsidR="00E84F98" w:rsidRPr="00E84F98" w:rsidRDefault="00E84F98" w:rsidP="006F4886">
            <w:pPr>
              <w:spacing w:line="360" w:lineRule="auto"/>
              <w:rPr>
                <w:sz w:val="18"/>
                <w:szCs w:val="18"/>
              </w:rPr>
            </w:pPr>
            <w:r w:rsidRPr="00E84F98">
              <w:rPr>
                <w:sz w:val="18"/>
                <w:szCs w:val="18"/>
              </w:rPr>
              <w:t>1.43</w:t>
            </w:r>
          </w:p>
        </w:tc>
      </w:tr>
      <w:tr w:rsidR="00E84F98" w:rsidRPr="00E84F98" w14:paraId="7A27636A" w14:textId="77777777" w:rsidTr="00E84F98">
        <w:trPr>
          <w:trHeight w:val="300"/>
        </w:trPr>
        <w:tc>
          <w:tcPr>
            <w:tcW w:w="4920" w:type="dxa"/>
            <w:noWrap/>
            <w:hideMark/>
          </w:tcPr>
          <w:p w14:paraId="62F8E6FF" w14:textId="77777777" w:rsidR="00E84F98" w:rsidRPr="00E84F98" w:rsidRDefault="00E84F98" w:rsidP="006F4886">
            <w:pPr>
              <w:spacing w:line="360" w:lineRule="auto"/>
            </w:pPr>
            <w:r w:rsidRPr="00E84F98">
              <w:t>phenacetin</w:t>
            </w:r>
          </w:p>
        </w:tc>
        <w:tc>
          <w:tcPr>
            <w:tcW w:w="1080" w:type="dxa"/>
            <w:noWrap/>
            <w:hideMark/>
          </w:tcPr>
          <w:p w14:paraId="01C2B02A" w14:textId="77777777" w:rsidR="00E84F98" w:rsidRPr="00E84F98" w:rsidRDefault="00E84F98" w:rsidP="006F4886">
            <w:pPr>
              <w:spacing w:line="360" w:lineRule="auto"/>
              <w:rPr>
                <w:sz w:val="18"/>
                <w:szCs w:val="18"/>
              </w:rPr>
            </w:pPr>
            <w:r w:rsidRPr="00E84F98">
              <w:rPr>
                <w:sz w:val="18"/>
                <w:szCs w:val="18"/>
              </w:rPr>
              <w:t>0.7</w:t>
            </w:r>
          </w:p>
        </w:tc>
        <w:tc>
          <w:tcPr>
            <w:tcW w:w="760" w:type="dxa"/>
            <w:noWrap/>
            <w:hideMark/>
          </w:tcPr>
          <w:p w14:paraId="24ECE179" w14:textId="77777777" w:rsidR="00E84F98" w:rsidRPr="00E84F98" w:rsidRDefault="00E84F98" w:rsidP="006F4886">
            <w:pPr>
              <w:spacing w:line="360" w:lineRule="auto"/>
              <w:rPr>
                <w:sz w:val="18"/>
                <w:szCs w:val="18"/>
              </w:rPr>
            </w:pPr>
            <w:r w:rsidRPr="00E84F98">
              <w:rPr>
                <w:sz w:val="18"/>
                <w:szCs w:val="18"/>
              </w:rPr>
              <w:t>0.861</w:t>
            </w:r>
          </w:p>
        </w:tc>
        <w:tc>
          <w:tcPr>
            <w:tcW w:w="840" w:type="dxa"/>
            <w:noWrap/>
            <w:hideMark/>
          </w:tcPr>
          <w:p w14:paraId="2E92AADD" w14:textId="77777777" w:rsidR="00E84F98" w:rsidRPr="00E84F98" w:rsidRDefault="00E84F98" w:rsidP="006F4886">
            <w:pPr>
              <w:spacing w:line="360" w:lineRule="auto"/>
              <w:rPr>
                <w:sz w:val="18"/>
                <w:szCs w:val="18"/>
              </w:rPr>
            </w:pPr>
            <w:r w:rsidRPr="00E84F98">
              <w:rPr>
                <w:sz w:val="18"/>
                <w:szCs w:val="18"/>
              </w:rPr>
              <w:t>0.9</w:t>
            </w:r>
          </w:p>
        </w:tc>
        <w:tc>
          <w:tcPr>
            <w:tcW w:w="760" w:type="dxa"/>
            <w:noWrap/>
            <w:hideMark/>
          </w:tcPr>
          <w:p w14:paraId="4BB1AAD7" w14:textId="77777777" w:rsidR="00E84F98" w:rsidRPr="00E84F98" w:rsidRDefault="00E84F98" w:rsidP="006F4886">
            <w:pPr>
              <w:spacing w:line="360" w:lineRule="auto"/>
              <w:rPr>
                <w:sz w:val="18"/>
                <w:szCs w:val="18"/>
              </w:rPr>
            </w:pPr>
            <w:r w:rsidRPr="00E84F98">
              <w:rPr>
                <w:sz w:val="18"/>
                <w:szCs w:val="18"/>
              </w:rPr>
              <w:t>0.97</w:t>
            </w:r>
          </w:p>
        </w:tc>
        <w:tc>
          <w:tcPr>
            <w:tcW w:w="740" w:type="dxa"/>
            <w:noWrap/>
            <w:hideMark/>
          </w:tcPr>
          <w:p w14:paraId="79F3C9AD" w14:textId="77777777" w:rsidR="00E84F98" w:rsidRPr="00E84F98" w:rsidRDefault="00E84F98" w:rsidP="006F4886">
            <w:pPr>
              <w:spacing w:line="360" w:lineRule="auto"/>
              <w:rPr>
                <w:sz w:val="18"/>
                <w:szCs w:val="18"/>
              </w:rPr>
            </w:pPr>
            <w:r w:rsidRPr="00E84F98">
              <w:rPr>
                <w:sz w:val="18"/>
                <w:szCs w:val="18"/>
              </w:rPr>
              <w:t>0.94</w:t>
            </w:r>
          </w:p>
        </w:tc>
        <w:tc>
          <w:tcPr>
            <w:tcW w:w="880" w:type="dxa"/>
            <w:noWrap/>
            <w:hideMark/>
          </w:tcPr>
          <w:p w14:paraId="188CEE4E" w14:textId="77777777" w:rsidR="00E84F98" w:rsidRPr="00E84F98" w:rsidRDefault="00E84F98" w:rsidP="006F4886">
            <w:pPr>
              <w:spacing w:line="360" w:lineRule="auto"/>
              <w:rPr>
                <w:sz w:val="18"/>
                <w:szCs w:val="18"/>
              </w:rPr>
            </w:pPr>
            <w:r w:rsidRPr="00E84F98">
              <w:rPr>
                <w:sz w:val="18"/>
                <w:szCs w:val="18"/>
              </w:rPr>
              <w:t>0.995</w:t>
            </w:r>
          </w:p>
        </w:tc>
        <w:tc>
          <w:tcPr>
            <w:tcW w:w="1060" w:type="dxa"/>
            <w:noWrap/>
            <w:hideMark/>
          </w:tcPr>
          <w:p w14:paraId="719EF4EF" w14:textId="77777777" w:rsidR="00E84F98" w:rsidRPr="00E84F98" w:rsidRDefault="00E84F98" w:rsidP="006F4886">
            <w:pPr>
              <w:spacing w:line="360" w:lineRule="auto"/>
              <w:rPr>
                <w:sz w:val="18"/>
                <w:szCs w:val="18"/>
              </w:rPr>
            </w:pPr>
            <w:r w:rsidRPr="00E84F98">
              <w:rPr>
                <w:sz w:val="18"/>
                <w:szCs w:val="18"/>
              </w:rPr>
              <w:t>0.893</w:t>
            </w:r>
          </w:p>
        </w:tc>
      </w:tr>
      <w:tr w:rsidR="00E84F98" w:rsidRPr="00E84F98" w14:paraId="7CB69A4B" w14:textId="77777777" w:rsidTr="00E84F98">
        <w:trPr>
          <w:trHeight w:val="300"/>
        </w:trPr>
        <w:tc>
          <w:tcPr>
            <w:tcW w:w="4920" w:type="dxa"/>
            <w:noWrap/>
            <w:hideMark/>
          </w:tcPr>
          <w:p w14:paraId="541DDD9B" w14:textId="77777777" w:rsidR="00E84F98" w:rsidRPr="00E84F98" w:rsidRDefault="00E84F98" w:rsidP="006F4886">
            <w:pPr>
              <w:spacing w:line="360" w:lineRule="auto"/>
            </w:pPr>
            <w:r w:rsidRPr="00E84F98">
              <w:t>Phenytoin</w:t>
            </w:r>
          </w:p>
        </w:tc>
        <w:tc>
          <w:tcPr>
            <w:tcW w:w="1080" w:type="dxa"/>
            <w:noWrap/>
            <w:hideMark/>
          </w:tcPr>
          <w:p w14:paraId="18CB6624" w14:textId="77777777" w:rsidR="00E84F98" w:rsidRPr="00E84F98" w:rsidRDefault="00E84F98" w:rsidP="006F4886">
            <w:pPr>
              <w:spacing w:line="360" w:lineRule="auto"/>
              <w:rPr>
                <w:sz w:val="18"/>
                <w:szCs w:val="18"/>
              </w:rPr>
            </w:pPr>
            <w:r w:rsidRPr="00E84F98">
              <w:rPr>
                <w:sz w:val="18"/>
                <w:szCs w:val="18"/>
              </w:rPr>
              <w:t>0.576</w:t>
            </w:r>
          </w:p>
        </w:tc>
        <w:tc>
          <w:tcPr>
            <w:tcW w:w="760" w:type="dxa"/>
            <w:noWrap/>
            <w:hideMark/>
          </w:tcPr>
          <w:p w14:paraId="4E1A3CF5" w14:textId="77777777" w:rsidR="00E84F98" w:rsidRPr="00E84F98" w:rsidRDefault="00E84F98" w:rsidP="006F4886">
            <w:pPr>
              <w:spacing w:line="360" w:lineRule="auto"/>
              <w:rPr>
                <w:sz w:val="18"/>
                <w:szCs w:val="18"/>
              </w:rPr>
            </w:pPr>
            <w:r w:rsidRPr="00E84F98">
              <w:rPr>
                <w:sz w:val="18"/>
                <w:szCs w:val="18"/>
              </w:rPr>
              <w:t>0.395</w:t>
            </w:r>
          </w:p>
        </w:tc>
        <w:tc>
          <w:tcPr>
            <w:tcW w:w="840" w:type="dxa"/>
            <w:noWrap/>
            <w:hideMark/>
          </w:tcPr>
          <w:p w14:paraId="5FA16096" w14:textId="77777777" w:rsidR="00E84F98" w:rsidRPr="00E84F98" w:rsidRDefault="00E84F98" w:rsidP="006F4886">
            <w:pPr>
              <w:spacing w:line="360" w:lineRule="auto"/>
              <w:rPr>
                <w:sz w:val="18"/>
                <w:szCs w:val="18"/>
              </w:rPr>
            </w:pPr>
            <w:r w:rsidRPr="00E84F98">
              <w:rPr>
                <w:sz w:val="18"/>
                <w:szCs w:val="18"/>
              </w:rPr>
              <w:t>0.841</w:t>
            </w:r>
          </w:p>
        </w:tc>
        <w:tc>
          <w:tcPr>
            <w:tcW w:w="760" w:type="dxa"/>
            <w:noWrap/>
            <w:hideMark/>
          </w:tcPr>
          <w:p w14:paraId="4D0355AC" w14:textId="77777777" w:rsidR="00E84F98" w:rsidRPr="00E84F98" w:rsidRDefault="00E84F98" w:rsidP="006F4886">
            <w:pPr>
              <w:spacing w:line="360" w:lineRule="auto"/>
              <w:rPr>
                <w:sz w:val="18"/>
                <w:szCs w:val="18"/>
              </w:rPr>
            </w:pPr>
            <w:r w:rsidRPr="00E84F98">
              <w:rPr>
                <w:sz w:val="18"/>
                <w:szCs w:val="18"/>
              </w:rPr>
              <w:t>0.481</w:t>
            </w:r>
          </w:p>
        </w:tc>
        <w:tc>
          <w:tcPr>
            <w:tcW w:w="740" w:type="dxa"/>
            <w:noWrap/>
            <w:hideMark/>
          </w:tcPr>
          <w:p w14:paraId="13FA9901" w14:textId="77777777" w:rsidR="00E84F98" w:rsidRPr="00E84F98" w:rsidRDefault="00E84F98" w:rsidP="006F4886">
            <w:pPr>
              <w:spacing w:line="360" w:lineRule="auto"/>
              <w:rPr>
                <w:sz w:val="18"/>
                <w:szCs w:val="18"/>
              </w:rPr>
            </w:pPr>
            <w:r w:rsidRPr="00E84F98">
              <w:rPr>
                <w:sz w:val="18"/>
                <w:szCs w:val="18"/>
              </w:rPr>
              <w:t>0.462</w:t>
            </w:r>
          </w:p>
        </w:tc>
        <w:tc>
          <w:tcPr>
            <w:tcW w:w="880" w:type="dxa"/>
            <w:noWrap/>
            <w:hideMark/>
          </w:tcPr>
          <w:p w14:paraId="0FCC75F6" w14:textId="77777777" w:rsidR="00E84F98" w:rsidRPr="00E84F98" w:rsidRDefault="00E84F98" w:rsidP="006F4886">
            <w:pPr>
              <w:spacing w:line="360" w:lineRule="auto"/>
              <w:rPr>
                <w:sz w:val="18"/>
                <w:szCs w:val="18"/>
              </w:rPr>
            </w:pPr>
            <w:r w:rsidRPr="00E84F98">
              <w:rPr>
                <w:sz w:val="18"/>
                <w:szCs w:val="18"/>
              </w:rPr>
              <w:t>0.67</w:t>
            </w:r>
          </w:p>
        </w:tc>
        <w:tc>
          <w:tcPr>
            <w:tcW w:w="1060" w:type="dxa"/>
            <w:noWrap/>
            <w:hideMark/>
          </w:tcPr>
          <w:p w14:paraId="31D6137E" w14:textId="77777777" w:rsidR="00E84F98" w:rsidRPr="00E84F98" w:rsidRDefault="00E84F98" w:rsidP="006F4886">
            <w:pPr>
              <w:spacing w:line="360" w:lineRule="auto"/>
              <w:rPr>
                <w:sz w:val="18"/>
                <w:szCs w:val="18"/>
              </w:rPr>
            </w:pPr>
            <w:r w:rsidRPr="00E84F98">
              <w:rPr>
                <w:sz w:val="18"/>
                <w:szCs w:val="18"/>
              </w:rPr>
              <w:t>0.494</w:t>
            </w:r>
          </w:p>
        </w:tc>
      </w:tr>
      <w:tr w:rsidR="00E84F98" w:rsidRPr="00E84F98" w14:paraId="18634141" w14:textId="77777777" w:rsidTr="00E84F98">
        <w:trPr>
          <w:trHeight w:val="300"/>
        </w:trPr>
        <w:tc>
          <w:tcPr>
            <w:tcW w:w="4920" w:type="dxa"/>
            <w:noWrap/>
            <w:hideMark/>
          </w:tcPr>
          <w:p w14:paraId="044A2111" w14:textId="77777777" w:rsidR="00E84F98" w:rsidRPr="00E84F98" w:rsidRDefault="00E84F98" w:rsidP="006F4886">
            <w:pPr>
              <w:spacing w:line="360" w:lineRule="auto"/>
            </w:pPr>
            <w:r w:rsidRPr="00E84F98">
              <w:t>Potassium Perfluorobutane Sulfonate</w:t>
            </w:r>
          </w:p>
        </w:tc>
        <w:tc>
          <w:tcPr>
            <w:tcW w:w="1080" w:type="dxa"/>
            <w:noWrap/>
            <w:hideMark/>
          </w:tcPr>
          <w:p w14:paraId="2AE3395B" w14:textId="77777777" w:rsidR="00E84F98" w:rsidRPr="00E84F98" w:rsidRDefault="00E84F98" w:rsidP="006F4886">
            <w:pPr>
              <w:spacing w:line="360" w:lineRule="auto"/>
              <w:rPr>
                <w:sz w:val="18"/>
                <w:szCs w:val="18"/>
              </w:rPr>
            </w:pPr>
            <w:r w:rsidRPr="00E84F98">
              <w:rPr>
                <w:sz w:val="18"/>
                <w:szCs w:val="18"/>
              </w:rPr>
              <w:t>0.56</w:t>
            </w:r>
          </w:p>
        </w:tc>
        <w:tc>
          <w:tcPr>
            <w:tcW w:w="760" w:type="dxa"/>
            <w:noWrap/>
            <w:hideMark/>
          </w:tcPr>
          <w:p w14:paraId="6A1C2A07" w14:textId="77777777" w:rsidR="00E84F98" w:rsidRPr="00E84F98" w:rsidRDefault="00E84F98" w:rsidP="006F4886">
            <w:pPr>
              <w:spacing w:line="360" w:lineRule="auto"/>
              <w:rPr>
                <w:sz w:val="18"/>
                <w:szCs w:val="18"/>
              </w:rPr>
            </w:pPr>
            <w:r w:rsidRPr="00E84F98">
              <w:rPr>
                <w:sz w:val="18"/>
                <w:szCs w:val="18"/>
              </w:rPr>
              <w:t>1.61</w:t>
            </w:r>
          </w:p>
        </w:tc>
        <w:tc>
          <w:tcPr>
            <w:tcW w:w="840" w:type="dxa"/>
            <w:noWrap/>
            <w:hideMark/>
          </w:tcPr>
          <w:p w14:paraId="558543CE" w14:textId="77777777" w:rsidR="00E84F98" w:rsidRPr="00E84F98" w:rsidRDefault="00E84F98" w:rsidP="006F4886">
            <w:pPr>
              <w:spacing w:line="360" w:lineRule="auto"/>
              <w:rPr>
                <w:sz w:val="18"/>
                <w:szCs w:val="18"/>
              </w:rPr>
            </w:pPr>
            <w:r w:rsidRPr="00E84F98">
              <w:rPr>
                <w:sz w:val="18"/>
                <w:szCs w:val="18"/>
              </w:rPr>
              <w:t>1.86</w:t>
            </w:r>
          </w:p>
        </w:tc>
        <w:tc>
          <w:tcPr>
            <w:tcW w:w="760" w:type="dxa"/>
            <w:noWrap/>
            <w:hideMark/>
          </w:tcPr>
          <w:p w14:paraId="748719F0" w14:textId="77777777" w:rsidR="00E84F98" w:rsidRPr="00E84F98" w:rsidRDefault="00E84F98" w:rsidP="006F4886">
            <w:pPr>
              <w:spacing w:line="360" w:lineRule="auto"/>
              <w:rPr>
                <w:sz w:val="18"/>
                <w:szCs w:val="18"/>
              </w:rPr>
            </w:pPr>
            <w:r w:rsidRPr="00E84F98">
              <w:rPr>
                <w:sz w:val="18"/>
                <w:szCs w:val="18"/>
              </w:rPr>
              <w:t>1.31</w:t>
            </w:r>
          </w:p>
        </w:tc>
        <w:tc>
          <w:tcPr>
            <w:tcW w:w="740" w:type="dxa"/>
            <w:noWrap/>
            <w:hideMark/>
          </w:tcPr>
          <w:p w14:paraId="7DFAFFCC" w14:textId="77777777" w:rsidR="00E84F98" w:rsidRPr="00E84F98" w:rsidRDefault="00E84F98" w:rsidP="006F4886">
            <w:pPr>
              <w:spacing w:line="360" w:lineRule="auto"/>
              <w:rPr>
                <w:sz w:val="18"/>
                <w:szCs w:val="18"/>
              </w:rPr>
            </w:pPr>
            <w:r w:rsidRPr="00E84F98">
              <w:rPr>
                <w:sz w:val="18"/>
                <w:szCs w:val="18"/>
              </w:rPr>
              <w:t>1.32</w:t>
            </w:r>
          </w:p>
        </w:tc>
        <w:tc>
          <w:tcPr>
            <w:tcW w:w="880" w:type="dxa"/>
            <w:noWrap/>
            <w:hideMark/>
          </w:tcPr>
          <w:p w14:paraId="21343FCE" w14:textId="77777777" w:rsidR="00E84F98" w:rsidRPr="00E84F98" w:rsidRDefault="00E84F98" w:rsidP="006F4886">
            <w:pPr>
              <w:spacing w:line="360" w:lineRule="auto"/>
              <w:rPr>
                <w:sz w:val="18"/>
                <w:szCs w:val="18"/>
              </w:rPr>
            </w:pPr>
            <w:r w:rsidRPr="00E84F98">
              <w:rPr>
                <w:sz w:val="18"/>
                <w:szCs w:val="18"/>
              </w:rPr>
              <w:t>2.3</w:t>
            </w:r>
          </w:p>
        </w:tc>
        <w:tc>
          <w:tcPr>
            <w:tcW w:w="1060" w:type="dxa"/>
            <w:noWrap/>
            <w:hideMark/>
          </w:tcPr>
          <w:p w14:paraId="6C807DB4" w14:textId="77777777" w:rsidR="00E84F98" w:rsidRPr="00E84F98" w:rsidRDefault="00E84F98" w:rsidP="006F4886">
            <w:pPr>
              <w:spacing w:line="360" w:lineRule="auto"/>
              <w:rPr>
                <w:sz w:val="18"/>
                <w:szCs w:val="18"/>
              </w:rPr>
            </w:pPr>
            <w:r w:rsidRPr="00E84F98">
              <w:rPr>
                <w:sz w:val="18"/>
                <w:szCs w:val="18"/>
              </w:rPr>
              <w:t>2.25</w:t>
            </w:r>
          </w:p>
        </w:tc>
      </w:tr>
      <w:tr w:rsidR="00E84F98" w:rsidRPr="00E84F98" w14:paraId="7B5F14EE" w14:textId="77777777" w:rsidTr="00E84F98">
        <w:trPr>
          <w:trHeight w:val="300"/>
        </w:trPr>
        <w:tc>
          <w:tcPr>
            <w:tcW w:w="4920" w:type="dxa"/>
            <w:noWrap/>
            <w:hideMark/>
          </w:tcPr>
          <w:p w14:paraId="32CB0C97" w14:textId="77777777" w:rsidR="00E84F98" w:rsidRPr="00E84F98" w:rsidRDefault="00E84F98" w:rsidP="006F4886">
            <w:pPr>
              <w:spacing w:line="360" w:lineRule="auto"/>
            </w:pPr>
            <w:r w:rsidRPr="00E84F98">
              <w:t>Primidone</w:t>
            </w:r>
          </w:p>
        </w:tc>
        <w:tc>
          <w:tcPr>
            <w:tcW w:w="1080" w:type="dxa"/>
            <w:noWrap/>
            <w:hideMark/>
          </w:tcPr>
          <w:p w14:paraId="32AEDC9D" w14:textId="77777777" w:rsidR="00E84F98" w:rsidRPr="00E84F98" w:rsidRDefault="00E84F98" w:rsidP="006F4886">
            <w:pPr>
              <w:spacing w:line="360" w:lineRule="auto"/>
              <w:rPr>
                <w:sz w:val="18"/>
                <w:szCs w:val="18"/>
              </w:rPr>
            </w:pPr>
            <w:r w:rsidRPr="00E84F98">
              <w:rPr>
                <w:sz w:val="18"/>
                <w:szCs w:val="18"/>
              </w:rPr>
              <w:t>0.318</w:t>
            </w:r>
          </w:p>
        </w:tc>
        <w:tc>
          <w:tcPr>
            <w:tcW w:w="760" w:type="dxa"/>
            <w:noWrap/>
            <w:hideMark/>
          </w:tcPr>
          <w:p w14:paraId="7952521E" w14:textId="77777777" w:rsidR="00E84F98" w:rsidRPr="00E84F98" w:rsidRDefault="00E84F98" w:rsidP="006F4886">
            <w:pPr>
              <w:spacing w:line="360" w:lineRule="auto"/>
              <w:rPr>
                <w:sz w:val="18"/>
                <w:szCs w:val="18"/>
              </w:rPr>
            </w:pPr>
            <w:r w:rsidRPr="00E84F98">
              <w:rPr>
                <w:sz w:val="18"/>
                <w:szCs w:val="18"/>
              </w:rPr>
              <w:t>1.96</w:t>
            </w:r>
          </w:p>
        </w:tc>
        <w:tc>
          <w:tcPr>
            <w:tcW w:w="840" w:type="dxa"/>
            <w:noWrap/>
            <w:hideMark/>
          </w:tcPr>
          <w:p w14:paraId="662535FE" w14:textId="77777777" w:rsidR="00E84F98" w:rsidRPr="00E84F98" w:rsidRDefault="00E84F98" w:rsidP="006F4886">
            <w:pPr>
              <w:spacing w:line="360" w:lineRule="auto"/>
              <w:rPr>
                <w:sz w:val="18"/>
                <w:szCs w:val="18"/>
              </w:rPr>
            </w:pPr>
            <w:r w:rsidRPr="00E84F98">
              <w:rPr>
                <w:sz w:val="18"/>
                <w:szCs w:val="18"/>
              </w:rPr>
              <w:t>1.94</w:t>
            </w:r>
          </w:p>
        </w:tc>
        <w:tc>
          <w:tcPr>
            <w:tcW w:w="760" w:type="dxa"/>
            <w:noWrap/>
            <w:hideMark/>
          </w:tcPr>
          <w:p w14:paraId="3C953D19" w14:textId="77777777" w:rsidR="00E84F98" w:rsidRPr="00E84F98" w:rsidRDefault="00E84F98" w:rsidP="006F4886">
            <w:pPr>
              <w:spacing w:line="360" w:lineRule="auto"/>
              <w:rPr>
                <w:sz w:val="18"/>
                <w:szCs w:val="18"/>
              </w:rPr>
            </w:pPr>
            <w:r w:rsidRPr="00E84F98">
              <w:rPr>
                <w:sz w:val="18"/>
                <w:szCs w:val="18"/>
              </w:rPr>
              <w:t>1.96</w:t>
            </w:r>
          </w:p>
        </w:tc>
        <w:tc>
          <w:tcPr>
            <w:tcW w:w="740" w:type="dxa"/>
            <w:noWrap/>
            <w:hideMark/>
          </w:tcPr>
          <w:p w14:paraId="4455AA2B" w14:textId="77777777" w:rsidR="00E84F98" w:rsidRPr="00E84F98" w:rsidRDefault="00E84F98" w:rsidP="006F4886">
            <w:pPr>
              <w:spacing w:line="360" w:lineRule="auto"/>
              <w:rPr>
                <w:sz w:val="18"/>
                <w:szCs w:val="18"/>
              </w:rPr>
            </w:pPr>
            <w:r w:rsidRPr="00E84F98">
              <w:rPr>
                <w:sz w:val="18"/>
                <w:szCs w:val="18"/>
              </w:rPr>
              <w:t>1.66</w:t>
            </w:r>
          </w:p>
        </w:tc>
        <w:tc>
          <w:tcPr>
            <w:tcW w:w="880" w:type="dxa"/>
            <w:noWrap/>
            <w:hideMark/>
          </w:tcPr>
          <w:p w14:paraId="256E1568" w14:textId="77777777" w:rsidR="00E84F98" w:rsidRPr="00E84F98" w:rsidRDefault="00E84F98" w:rsidP="006F4886">
            <w:pPr>
              <w:spacing w:line="360" w:lineRule="auto"/>
              <w:rPr>
                <w:sz w:val="18"/>
                <w:szCs w:val="18"/>
              </w:rPr>
            </w:pPr>
            <w:r w:rsidRPr="00E84F98">
              <w:rPr>
                <w:sz w:val="18"/>
                <w:szCs w:val="18"/>
              </w:rPr>
              <w:t>1.94</w:t>
            </w:r>
          </w:p>
        </w:tc>
        <w:tc>
          <w:tcPr>
            <w:tcW w:w="1060" w:type="dxa"/>
            <w:noWrap/>
            <w:hideMark/>
          </w:tcPr>
          <w:p w14:paraId="0B37EBD6" w14:textId="77777777" w:rsidR="00E84F98" w:rsidRPr="00E84F98" w:rsidRDefault="00E84F98" w:rsidP="006F4886">
            <w:pPr>
              <w:spacing w:line="360" w:lineRule="auto"/>
              <w:rPr>
                <w:sz w:val="18"/>
                <w:szCs w:val="18"/>
              </w:rPr>
            </w:pPr>
            <w:r w:rsidRPr="00E84F98">
              <w:rPr>
                <w:sz w:val="18"/>
                <w:szCs w:val="18"/>
              </w:rPr>
              <w:t>1.61</w:t>
            </w:r>
          </w:p>
        </w:tc>
      </w:tr>
      <w:tr w:rsidR="00E84F98" w:rsidRPr="00E84F98" w14:paraId="23186420" w14:textId="77777777" w:rsidTr="00E84F98">
        <w:trPr>
          <w:trHeight w:val="300"/>
        </w:trPr>
        <w:tc>
          <w:tcPr>
            <w:tcW w:w="4920" w:type="dxa"/>
            <w:noWrap/>
            <w:hideMark/>
          </w:tcPr>
          <w:p w14:paraId="09B2E467" w14:textId="77777777" w:rsidR="00E84F98" w:rsidRPr="00E84F98" w:rsidRDefault="00E84F98" w:rsidP="006F4886">
            <w:pPr>
              <w:spacing w:line="360" w:lineRule="auto"/>
            </w:pPr>
            <w:r w:rsidRPr="00E84F98">
              <w:t>Propamocarb hydrochloride</w:t>
            </w:r>
          </w:p>
        </w:tc>
        <w:tc>
          <w:tcPr>
            <w:tcW w:w="1080" w:type="dxa"/>
            <w:noWrap/>
            <w:hideMark/>
          </w:tcPr>
          <w:p w14:paraId="2EF0F34C" w14:textId="77777777" w:rsidR="00E84F98" w:rsidRPr="00E84F98" w:rsidRDefault="00E84F98" w:rsidP="006F4886">
            <w:pPr>
              <w:spacing w:line="360" w:lineRule="auto"/>
              <w:rPr>
                <w:sz w:val="18"/>
                <w:szCs w:val="18"/>
              </w:rPr>
            </w:pPr>
            <w:r w:rsidRPr="00E84F98">
              <w:rPr>
                <w:sz w:val="18"/>
                <w:szCs w:val="18"/>
              </w:rPr>
              <w:t>0.414</w:t>
            </w:r>
          </w:p>
        </w:tc>
        <w:tc>
          <w:tcPr>
            <w:tcW w:w="760" w:type="dxa"/>
            <w:noWrap/>
            <w:hideMark/>
          </w:tcPr>
          <w:p w14:paraId="6CB28712" w14:textId="77777777" w:rsidR="00E84F98" w:rsidRPr="00E84F98" w:rsidRDefault="00E84F98" w:rsidP="006F4886">
            <w:pPr>
              <w:spacing w:line="360" w:lineRule="auto"/>
              <w:rPr>
                <w:sz w:val="18"/>
                <w:szCs w:val="18"/>
              </w:rPr>
            </w:pPr>
            <w:r w:rsidRPr="00E84F98">
              <w:rPr>
                <w:sz w:val="18"/>
                <w:szCs w:val="18"/>
              </w:rPr>
              <w:t>1.13</w:t>
            </w:r>
          </w:p>
        </w:tc>
        <w:tc>
          <w:tcPr>
            <w:tcW w:w="840" w:type="dxa"/>
            <w:noWrap/>
            <w:hideMark/>
          </w:tcPr>
          <w:p w14:paraId="17F49CED" w14:textId="77777777" w:rsidR="00E84F98" w:rsidRPr="00E84F98" w:rsidRDefault="00E84F98" w:rsidP="006F4886">
            <w:pPr>
              <w:spacing w:line="360" w:lineRule="auto"/>
              <w:rPr>
                <w:sz w:val="18"/>
                <w:szCs w:val="18"/>
              </w:rPr>
            </w:pPr>
            <w:r w:rsidRPr="00E84F98">
              <w:rPr>
                <w:sz w:val="18"/>
                <w:szCs w:val="18"/>
              </w:rPr>
              <w:t>1.93</w:t>
            </w:r>
          </w:p>
        </w:tc>
        <w:tc>
          <w:tcPr>
            <w:tcW w:w="760" w:type="dxa"/>
            <w:noWrap/>
            <w:hideMark/>
          </w:tcPr>
          <w:p w14:paraId="1E34EC6B" w14:textId="77777777" w:rsidR="00E84F98" w:rsidRPr="00E84F98" w:rsidRDefault="00E84F98" w:rsidP="006F4886">
            <w:pPr>
              <w:spacing w:line="360" w:lineRule="auto"/>
              <w:rPr>
                <w:sz w:val="18"/>
                <w:szCs w:val="18"/>
              </w:rPr>
            </w:pPr>
            <w:r w:rsidRPr="00E84F98">
              <w:rPr>
                <w:sz w:val="18"/>
                <w:szCs w:val="18"/>
              </w:rPr>
              <w:t>1.01</w:t>
            </w:r>
          </w:p>
        </w:tc>
        <w:tc>
          <w:tcPr>
            <w:tcW w:w="740" w:type="dxa"/>
            <w:noWrap/>
            <w:hideMark/>
          </w:tcPr>
          <w:p w14:paraId="6F5E80D0" w14:textId="77777777" w:rsidR="00E84F98" w:rsidRPr="00E84F98" w:rsidRDefault="00E84F98" w:rsidP="006F4886">
            <w:pPr>
              <w:spacing w:line="360" w:lineRule="auto"/>
              <w:rPr>
                <w:sz w:val="18"/>
                <w:szCs w:val="18"/>
              </w:rPr>
            </w:pPr>
            <w:r w:rsidRPr="00E84F98">
              <w:rPr>
                <w:sz w:val="18"/>
                <w:szCs w:val="18"/>
              </w:rPr>
              <w:t>1.01</w:t>
            </w:r>
          </w:p>
        </w:tc>
        <w:tc>
          <w:tcPr>
            <w:tcW w:w="880" w:type="dxa"/>
            <w:noWrap/>
            <w:hideMark/>
          </w:tcPr>
          <w:p w14:paraId="17809165" w14:textId="77777777" w:rsidR="00E84F98" w:rsidRPr="00E84F98" w:rsidRDefault="00E84F98" w:rsidP="006F4886">
            <w:pPr>
              <w:spacing w:line="360" w:lineRule="auto"/>
              <w:rPr>
                <w:sz w:val="18"/>
                <w:szCs w:val="18"/>
              </w:rPr>
            </w:pPr>
            <w:r w:rsidRPr="00E84F98">
              <w:rPr>
                <w:sz w:val="18"/>
                <w:szCs w:val="18"/>
              </w:rPr>
              <w:t>1.02</w:t>
            </w:r>
          </w:p>
        </w:tc>
        <w:tc>
          <w:tcPr>
            <w:tcW w:w="1060" w:type="dxa"/>
            <w:noWrap/>
            <w:hideMark/>
          </w:tcPr>
          <w:p w14:paraId="3A567D79" w14:textId="77777777" w:rsidR="00E84F98" w:rsidRPr="00E84F98" w:rsidRDefault="00E84F98" w:rsidP="006F4886">
            <w:pPr>
              <w:spacing w:line="360" w:lineRule="auto"/>
              <w:rPr>
                <w:sz w:val="18"/>
                <w:szCs w:val="18"/>
              </w:rPr>
            </w:pPr>
            <w:r w:rsidRPr="00E84F98">
              <w:rPr>
                <w:sz w:val="18"/>
                <w:szCs w:val="18"/>
              </w:rPr>
              <w:t>1.06</w:t>
            </w:r>
          </w:p>
        </w:tc>
      </w:tr>
      <w:tr w:rsidR="00E84F98" w:rsidRPr="00E84F98" w14:paraId="6736CC35" w14:textId="77777777" w:rsidTr="00E84F98">
        <w:trPr>
          <w:trHeight w:val="300"/>
        </w:trPr>
        <w:tc>
          <w:tcPr>
            <w:tcW w:w="4920" w:type="dxa"/>
            <w:noWrap/>
            <w:hideMark/>
          </w:tcPr>
          <w:p w14:paraId="79C5D8F1" w14:textId="77777777" w:rsidR="00E84F98" w:rsidRPr="00E84F98" w:rsidRDefault="00E84F98" w:rsidP="006F4886">
            <w:pPr>
              <w:spacing w:line="360" w:lineRule="auto"/>
            </w:pPr>
            <w:r w:rsidRPr="00E84F98">
              <w:t>propylparaben</w:t>
            </w:r>
          </w:p>
        </w:tc>
        <w:tc>
          <w:tcPr>
            <w:tcW w:w="1080" w:type="dxa"/>
            <w:noWrap/>
            <w:hideMark/>
          </w:tcPr>
          <w:p w14:paraId="36209408" w14:textId="77777777" w:rsidR="00E84F98" w:rsidRPr="00E84F98" w:rsidRDefault="00E84F98" w:rsidP="006F4886">
            <w:pPr>
              <w:spacing w:line="360" w:lineRule="auto"/>
              <w:rPr>
                <w:sz w:val="18"/>
                <w:szCs w:val="18"/>
              </w:rPr>
            </w:pPr>
            <w:r w:rsidRPr="00E84F98">
              <w:rPr>
                <w:sz w:val="18"/>
                <w:szCs w:val="18"/>
              </w:rPr>
              <w:t>0.602</w:t>
            </w:r>
          </w:p>
        </w:tc>
        <w:tc>
          <w:tcPr>
            <w:tcW w:w="760" w:type="dxa"/>
            <w:noWrap/>
            <w:hideMark/>
          </w:tcPr>
          <w:p w14:paraId="1ADBC1C3" w14:textId="77777777" w:rsidR="00E84F98" w:rsidRPr="00E84F98" w:rsidRDefault="00E84F98" w:rsidP="006F4886">
            <w:pPr>
              <w:spacing w:line="360" w:lineRule="auto"/>
              <w:rPr>
                <w:sz w:val="18"/>
                <w:szCs w:val="18"/>
              </w:rPr>
            </w:pPr>
            <w:r w:rsidRPr="00E84F98">
              <w:rPr>
                <w:sz w:val="18"/>
                <w:szCs w:val="18"/>
              </w:rPr>
              <w:t>0.891</w:t>
            </w:r>
          </w:p>
        </w:tc>
        <w:tc>
          <w:tcPr>
            <w:tcW w:w="840" w:type="dxa"/>
            <w:noWrap/>
            <w:hideMark/>
          </w:tcPr>
          <w:p w14:paraId="7BA51AEC" w14:textId="77777777" w:rsidR="00E84F98" w:rsidRPr="00E84F98" w:rsidRDefault="00E84F98" w:rsidP="006F4886">
            <w:pPr>
              <w:spacing w:line="360" w:lineRule="auto"/>
              <w:rPr>
                <w:sz w:val="18"/>
                <w:szCs w:val="18"/>
              </w:rPr>
            </w:pPr>
            <w:r w:rsidRPr="00E84F98">
              <w:rPr>
                <w:sz w:val="18"/>
                <w:szCs w:val="18"/>
              </w:rPr>
              <w:t>0.645</w:t>
            </w:r>
          </w:p>
        </w:tc>
        <w:tc>
          <w:tcPr>
            <w:tcW w:w="760" w:type="dxa"/>
            <w:noWrap/>
            <w:hideMark/>
          </w:tcPr>
          <w:p w14:paraId="0806BBB6" w14:textId="77777777" w:rsidR="00E84F98" w:rsidRPr="00E84F98" w:rsidRDefault="00E84F98" w:rsidP="006F4886">
            <w:pPr>
              <w:spacing w:line="360" w:lineRule="auto"/>
              <w:rPr>
                <w:sz w:val="18"/>
                <w:szCs w:val="18"/>
              </w:rPr>
            </w:pPr>
            <w:r w:rsidRPr="00E84F98">
              <w:rPr>
                <w:sz w:val="18"/>
                <w:szCs w:val="18"/>
              </w:rPr>
              <w:t>0.752</w:t>
            </w:r>
          </w:p>
        </w:tc>
        <w:tc>
          <w:tcPr>
            <w:tcW w:w="740" w:type="dxa"/>
            <w:noWrap/>
            <w:hideMark/>
          </w:tcPr>
          <w:p w14:paraId="055BDEDB" w14:textId="77777777" w:rsidR="00E84F98" w:rsidRPr="00E84F98" w:rsidRDefault="00E84F98" w:rsidP="006F4886">
            <w:pPr>
              <w:spacing w:line="360" w:lineRule="auto"/>
              <w:rPr>
                <w:sz w:val="18"/>
                <w:szCs w:val="18"/>
              </w:rPr>
            </w:pPr>
            <w:r w:rsidRPr="00E84F98">
              <w:rPr>
                <w:sz w:val="18"/>
                <w:szCs w:val="18"/>
              </w:rPr>
              <w:t>0.757</w:t>
            </w:r>
          </w:p>
        </w:tc>
        <w:tc>
          <w:tcPr>
            <w:tcW w:w="880" w:type="dxa"/>
            <w:noWrap/>
            <w:hideMark/>
          </w:tcPr>
          <w:p w14:paraId="308131B4" w14:textId="77777777" w:rsidR="00E84F98" w:rsidRPr="00E84F98" w:rsidRDefault="00E84F98" w:rsidP="006F4886">
            <w:pPr>
              <w:spacing w:line="360" w:lineRule="auto"/>
              <w:rPr>
                <w:sz w:val="18"/>
                <w:szCs w:val="18"/>
              </w:rPr>
            </w:pPr>
            <w:r w:rsidRPr="00E84F98">
              <w:rPr>
                <w:sz w:val="18"/>
                <w:szCs w:val="18"/>
              </w:rPr>
              <w:t>0.713</w:t>
            </w:r>
          </w:p>
        </w:tc>
        <w:tc>
          <w:tcPr>
            <w:tcW w:w="1060" w:type="dxa"/>
            <w:noWrap/>
            <w:hideMark/>
          </w:tcPr>
          <w:p w14:paraId="675C9E6E" w14:textId="77777777" w:rsidR="00E84F98" w:rsidRPr="00E84F98" w:rsidRDefault="00E84F98" w:rsidP="006F4886">
            <w:pPr>
              <w:spacing w:line="360" w:lineRule="auto"/>
              <w:rPr>
                <w:sz w:val="18"/>
                <w:szCs w:val="18"/>
              </w:rPr>
            </w:pPr>
            <w:r w:rsidRPr="00E84F98">
              <w:rPr>
                <w:sz w:val="18"/>
                <w:szCs w:val="18"/>
              </w:rPr>
              <w:t>0.465</w:t>
            </w:r>
          </w:p>
        </w:tc>
      </w:tr>
      <w:tr w:rsidR="00E84F98" w:rsidRPr="00E84F98" w14:paraId="50F38BC2" w14:textId="77777777" w:rsidTr="00E84F98">
        <w:trPr>
          <w:trHeight w:val="300"/>
        </w:trPr>
        <w:tc>
          <w:tcPr>
            <w:tcW w:w="4920" w:type="dxa"/>
            <w:noWrap/>
            <w:hideMark/>
          </w:tcPr>
          <w:p w14:paraId="3C44FCD3" w14:textId="77777777" w:rsidR="00E84F98" w:rsidRPr="00E84F98" w:rsidRDefault="00E84F98" w:rsidP="006F4886">
            <w:pPr>
              <w:spacing w:line="360" w:lineRule="auto"/>
            </w:pPr>
            <w:r w:rsidRPr="00E84F98">
              <w:t>Propyzamide</w:t>
            </w:r>
          </w:p>
        </w:tc>
        <w:tc>
          <w:tcPr>
            <w:tcW w:w="1080" w:type="dxa"/>
            <w:noWrap/>
            <w:hideMark/>
          </w:tcPr>
          <w:p w14:paraId="3DA3EFE3" w14:textId="77777777" w:rsidR="00E84F98" w:rsidRPr="00E84F98" w:rsidRDefault="00E84F98" w:rsidP="006F4886">
            <w:pPr>
              <w:spacing w:line="360" w:lineRule="auto"/>
              <w:rPr>
                <w:sz w:val="18"/>
                <w:szCs w:val="18"/>
              </w:rPr>
            </w:pPr>
            <w:r w:rsidRPr="00E84F98">
              <w:rPr>
                <w:sz w:val="18"/>
                <w:szCs w:val="18"/>
              </w:rPr>
              <w:t>0.62</w:t>
            </w:r>
          </w:p>
        </w:tc>
        <w:tc>
          <w:tcPr>
            <w:tcW w:w="760" w:type="dxa"/>
            <w:noWrap/>
            <w:hideMark/>
          </w:tcPr>
          <w:p w14:paraId="5536AB02" w14:textId="77777777" w:rsidR="00E84F98" w:rsidRPr="00E84F98" w:rsidRDefault="00E84F98" w:rsidP="006F4886">
            <w:pPr>
              <w:spacing w:line="360" w:lineRule="auto"/>
              <w:rPr>
                <w:sz w:val="18"/>
                <w:szCs w:val="18"/>
              </w:rPr>
            </w:pPr>
            <w:r w:rsidRPr="00E84F98">
              <w:rPr>
                <w:sz w:val="18"/>
                <w:szCs w:val="18"/>
              </w:rPr>
              <w:t>1.42</w:t>
            </w:r>
          </w:p>
        </w:tc>
        <w:tc>
          <w:tcPr>
            <w:tcW w:w="840" w:type="dxa"/>
            <w:noWrap/>
            <w:hideMark/>
          </w:tcPr>
          <w:p w14:paraId="2D4B59DF" w14:textId="77777777" w:rsidR="00E84F98" w:rsidRPr="00E84F98" w:rsidRDefault="00E84F98" w:rsidP="006F4886">
            <w:pPr>
              <w:spacing w:line="360" w:lineRule="auto"/>
              <w:rPr>
                <w:sz w:val="18"/>
                <w:szCs w:val="18"/>
              </w:rPr>
            </w:pPr>
            <w:r w:rsidRPr="00E84F98">
              <w:rPr>
                <w:sz w:val="18"/>
                <w:szCs w:val="18"/>
              </w:rPr>
              <w:t>1.52</w:t>
            </w:r>
          </w:p>
        </w:tc>
        <w:tc>
          <w:tcPr>
            <w:tcW w:w="760" w:type="dxa"/>
            <w:noWrap/>
            <w:hideMark/>
          </w:tcPr>
          <w:p w14:paraId="3EC39A4D" w14:textId="77777777" w:rsidR="00E84F98" w:rsidRPr="00E84F98" w:rsidRDefault="00E84F98" w:rsidP="006F4886">
            <w:pPr>
              <w:spacing w:line="360" w:lineRule="auto"/>
              <w:rPr>
                <w:sz w:val="18"/>
                <w:szCs w:val="18"/>
              </w:rPr>
            </w:pPr>
            <w:r w:rsidRPr="00E84F98">
              <w:rPr>
                <w:sz w:val="18"/>
                <w:szCs w:val="18"/>
              </w:rPr>
              <w:t>1.05</w:t>
            </w:r>
          </w:p>
        </w:tc>
        <w:tc>
          <w:tcPr>
            <w:tcW w:w="740" w:type="dxa"/>
            <w:noWrap/>
            <w:hideMark/>
          </w:tcPr>
          <w:p w14:paraId="71035117" w14:textId="77777777" w:rsidR="00E84F98" w:rsidRPr="00E84F98" w:rsidRDefault="00E84F98" w:rsidP="006F4886">
            <w:pPr>
              <w:spacing w:line="360" w:lineRule="auto"/>
              <w:rPr>
                <w:sz w:val="18"/>
                <w:szCs w:val="18"/>
              </w:rPr>
            </w:pPr>
            <w:r w:rsidRPr="00E84F98">
              <w:rPr>
                <w:sz w:val="18"/>
                <w:szCs w:val="18"/>
              </w:rPr>
              <w:t>1.06</w:t>
            </w:r>
          </w:p>
        </w:tc>
        <w:tc>
          <w:tcPr>
            <w:tcW w:w="880" w:type="dxa"/>
            <w:noWrap/>
            <w:hideMark/>
          </w:tcPr>
          <w:p w14:paraId="274AC662" w14:textId="77777777" w:rsidR="00E84F98" w:rsidRPr="00E84F98" w:rsidRDefault="00E84F98" w:rsidP="006F4886">
            <w:pPr>
              <w:spacing w:line="360" w:lineRule="auto"/>
              <w:rPr>
                <w:sz w:val="18"/>
                <w:szCs w:val="18"/>
              </w:rPr>
            </w:pPr>
            <w:r w:rsidRPr="00E84F98">
              <w:rPr>
                <w:sz w:val="18"/>
                <w:szCs w:val="18"/>
              </w:rPr>
              <w:t>1.08</w:t>
            </w:r>
          </w:p>
        </w:tc>
        <w:tc>
          <w:tcPr>
            <w:tcW w:w="1060" w:type="dxa"/>
            <w:noWrap/>
            <w:hideMark/>
          </w:tcPr>
          <w:p w14:paraId="7AA96E25" w14:textId="77777777" w:rsidR="00E84F98" w:rsidRPr="00E84F98" w:rsidRDefault="00E84F98" w:rsidP="006F4886">
            <w:pPr>
              <w:spacing w:line="360" w:lineRule="auto"/>
              <w:rPr>
                <w:sz w:val="18"/>
                <w:szCs w:val="18"/>
              </w:rPr>
            </w:pPr>
            <w:r w:rsidRPr="00E84F98">
              <w:rPr>
                <w:sz w:val="18"/>
                <w:szCs w:val="18"/>
              </w:rPr>
              <w:t>2.09</w:t>
            </w:r>
          </w:p>
        </w:tc>
      </w:tr>
      <w:tr w:rsidR="00E84F98" w:rsidRPr="00E84F98" w14:paraId="6E783A04" w14:textId="77777777" w:rsidTr="00E84F98">
        <w:trPr>
          <w:trHeight w:val="300"/>
        </w:trPr>
        <w:tc>
          <w:tcPr>
            <w:tcW w:w="4920" w:type="dxa"/>
            <w:noWrap/>
            <w:hideMark/>
          </w:tcPr>
          <w:p w14:paraId="2A45774E" w14:textId="77777777" w:rsidR="00E84F98" w:rsidRPr="00E84F98" w:rsidRDefault="00E84F98" w:rsidP="006F4886">
            <w:pPr>
              <w:spacing w:line="360" w:lineRule="auto"/>
            </w:pPr>
            <w:r w:rsidRPr="00E84F98">
              <w:t>Pyridine</w:t>
            </w:r>
          </w:p>
        </w:tc>
        <w:tc>
          <w:tcPr>
            <w:tcW w:w="1080" w:type="dxa"/>
            <w:noWrap/>
            <w:hideMark/>
          </w:tcPr>
          <w:p w14:paraId="45FEBF68" w14:textId="77777777" w:rsidR="00E84F98" w:rsidRPr="00E84F98" w:rsidRDefault="00E84F98" w:rsidP="006F4886">
            <w:pPr>
              <w:spacing w:line="360" w:lineRule="auto"/>
              <w:rPr>
                <w:sz w:val="18"/>
                <w:szCs w:val="18"/>
              </w:rPr>
            </w:pPr>
            <w:r w:rsidRPr="00E84F98">
              <w:rPr>
                <w:sz w:val="18"/>
                <w:szCs w:val="18"/>
              </w:rPr>
              <w:t>0.445</w:t>
            </w:r>
          </w:p>
        </w:tc>
        <w:tc>
          <w:tcPr>
            <w:tcW w:w="760" w:type="dxa"/>
            <w:noWrap/>
            <w:hideMark/>
          </w:tcPr>
          <w:p w14:paraId="5901CAFA" w14:textId="77777777" w:rsidR="00E84F98" w:rsidRPr="00E84F98" w:rsidRDefault="00E84F98" w:rsidP="006F4886">
            <w:pPr>
              <w:spacing w:line="360" w:lineRule="auto"/>
              <w:rPr>
                <w:sz w:val="18"/>
                <w:szCs w:val="18"/>
              </w:rPr>
            </w:pPr>
            <w:r w:rsidRPr="00E84F98">
              <w:rPr>
                <w:sz w:val="18"/>
                <w:szCs w:val="18"/>
              </w:rPr>
              <w:t>1.28</w:t>
            </w:r>
          </w:p>
        </w:tc>
        <w:tc>
          <w:tcPr>
            <w:tcW w:w="840" w:type="dxa"/>
            <w:noWrap/>
            <w:hideMark/>
          </w:tcPr>
          <w:p w14:paraId="34D4BCA0" w14:textId="77777777" w:rsidR="00E84F98" w:rsidRPr="00E84F98" w:rsidRDefault="00E84F98" w:rsidP="006F4886">
            <w:pPr>
              <w:spacing w:line="360" w:lineRule="auto"/>
              <w:rPr>
                <w:sz w:val="18"/>
                <w:szCs w:val="18"/>
              </w:rPr>
            </w:pPr>
            <w:r w:rsidRPr="00E84F98">
              <w:rPr>
                <w:sz w:val="18"/>
                <w:szCs w:val="18"/>
              </w:rPr>
              <w:t>1.35</w:t>
            </w:r>
          </w:p>
        </w:tc>
        <w:tc>
          <w:tcPr>
            <w:tcW w:w="760" w:type="dxa"/>
            <w:noWrap/>
            <w:hideMark/>
          </w:tcPr>
          <w:p w14:paraId="60551DDD" w14:textId="77777777" w:rsidR="00E84F98" w:rsidRPr="00E84F98" w:rsidRDefault="00E84F98" w:rsidP="006F4886">
            <w:pPr>
              <w:spacing w:line="360" w:lineRule="auto"/>
              <w:rPr>
                <w:sz w:val="18"/>
                <w:szCs w:val="18"/>
              </w:rPr>
            </w:pPr>
            <w:r w:rsidRPr="00E84F98">
              <w:rPr>
                <w:sz w:val="18"/>
                <w:szCs w:val="18"/>
              </w:rPr>
              <w:t>1.35</w:t>
            </w:r>
          </w:p>
        </w:tc>
        <w:tc>
          <w:tcPr>
            <w:tcW w:w="740" w:type="dxa"/>
            <w:noWrap/>
            <w:hideMark/>
          </w:tcPr>
          <w:p w14:paraId="3C679C06" w14:textId="77777777" w:rsidR="00E84F98" w:rsidRPr="00E84F98" w:rsidRDefault="00E84F98" w:rsidP="006F4886">
            <w:pPr>
              <w:spacing w:line="360" w:lineRule="auto"/>
              <w:rPr>
                <w:sz w:val="18"/>
                <w:szCs w:val="18"/>
              </w:rPr>
            </w:pPr>
            <w:r w:rsidRPr="00E84F98">
              <w:rPr>
                <w:sz w:val="18"/>
                <w:szCs w:val="18"/>
              </w:rPr>
              <w:t>1.37</w:t>
            </w:r>
          </w:p>
        </w:tc>
        <w:tc>
          <w:tcPr>
            <w:tcW w:w="880" w:type="dxa"/>
            <w:noWrap/>
            <w:hideMark/>
          </w:tcPr>
          <w:p w14:paraId="6DD96BDE" w14:textId="77777777" w:rsidR="00E84F98" w:rsidRPr="00E84F98" w:rsidRDefault="00E84F98" w:rsidP="006F4886">
            <w:pPr>
              <w:spacing w:line="360" w:lineRule="auto"/>
              <w:rPr>
                <w:sz w:val="18"/>
                <w:szCs w:val="18"/>
              </w:rPr>
            </w:pPr>
            <w:r w:rsidRPr="00E84F98">
              <w:rPr>
                <w:sz w:val="18"/>
                <w:szCs w:val="18"/>
              </w:rPr>
              <w:t>1.33</w:t>
            </w:r>
          </w:p>
        </w:tc>
        <w:tc>
          <w:tcPr>
            <w:tcW w:w="1060" w:type="dxa"/>
            <w:noWrap/>
            <w:hideMark/>
          </w:tcPr>
          <w:p w14:paraId="490C0DBF" w14:textId="77777777" w:rsidR="00E84F98" w:rsidRPr="00E84F98" w:rsidRDefault="00E84F98" w:rsidP="006F4886">
            <w:pPr>
              <w:spacing w:line="360" w:lineRule="auto"/>
              <w:rPr>
                <w:sz w:val="18"/>
                <w:szCs w:val="18"/>
              </w:rPr>
            </w:pPr>
            <w:r w:rsidRPr="00E84F98">
              <w:rPr>
                <w:sz w:val="18"/>
                <w:szCs w:val="18"/>
              </w:rPr>
              <w:t>0.958</w:t>
            </w:r>
          </w:p>
        </w:tc>
      </w:tr>
      <w:tr w:rsidR="00E84F98" w:rsidRPr="00E84F98" w14:paraId="620F7619" w14:textId="77777777" w:rsidTr="00E84F98">
        <w:trPr>
          <w:trHeight w:val="300"/>
        </w:trPr>
        <w:tc>
          <w:tcPr>
            <w:tcW w:w="4920" w:type="dxa"/>
            <w:noWrap/>
            <w:hideMark/>
          </w:tcPr>
          <w:p w14:paraId="15569F4C" w14:textId="77777777" w:rsidR="00E84F98" w:rsidRPr="00E84F98" w:rsidRDefault="00E84F98" w:rsidP="006F4886">
            <w:pPr>
              <w:spacing w:line="360" w:lineRule="auto"/>
            </w:pPr>
            <w:r w:rsidRPr="00E84F98">
              <w:t>Pyrithiobac sodium</w:t>
            </w:r>
          </w:p>
        </w:tc>
        <w:tc>
          <w:tcPr>
            <w:tcW w:w="1080" w:type="dxa"/>
            <w:noWrap/>
            <w:hideMark/>
          </w:tcPr>
          <w:p w14:paraId="3729D331" w14:textId="77777777" w:rsidR="00E84F98" w:rsidRPr="00E84F98" w:rsidRDefault="00E84F98" w:rsidP="006F4886">
            <w:pPr>
              <w:spacing w:line="360" w:lineRule="auto"/>
              <w:rPr>
                <w:sz w:val="18"/>
                <w:szCs w:val="18"/>
              </w:rPr>
            </w:pPr>
            <w:r w:rsidRPr="00E84F98">
              <w:rPr>
                <w:sz w:val="18"/>
                <w:szCs w:val="18"/>
              </w:rPr>
              <w:t>0.937</w:t>
            </w:r>
          </w:p>
        </w:tc>
        <w:tc>
          <w:tcPr>
            <w:tcW w:w="760" w:type="dxa"/>
            <w:noWrap/>
            <w:hideMark/>
          </w:tcPr>
          <w:p w14:paraId="5A97DB90" w14:textId="77777777" w:rsidR="00E84F98" w:rsidRPr="00E84F98" w:rsidRDefault="00E84F98" w:rsidP="006F4886">
            <w:pPr>
              <w:spacing w:line="360" w:lineRule="auto"/>
              <w:rPr>
                <w:sz w:val="18"/>
                <w:szCs w:val="18"/>
              </w:rPr>
            </w:pPr>
            <w:r w:rsidRPr="00E84F98">
              <w:rPr>
                <w:sz w:val="18"/>
                <w:szCs w:val="18"/>
              </w:rPr>
              <w:t>1.25</w:t>
            </w:r>
          </w:p>
        </w:tc>
        <w:tc>
          <w:tcPr>
            <w:tcW w:w="840" w:type="dxa"/>
            <w:noWrap/>
            <w:hideMark/>
          </w:tcPr>
          <w:p w14:paraId="0ECEF836" w14:textId="77777777" w:rsidR="00E84F98" w:rsidRPr="00E84F98" w:rsidRDefault="00E84F98" w:rsidP="006F4886">
            <w:pPr>
              <w:spacing w:line="360" w:lineRule="auto"/>
              <w:rPr>
                <w:sz w:val="18"/>
                <w:szCs w:val="18"/>
              </w:rPr>
            </w:pPr>
            <w:r w:rsidRPr="00E84F98">
              <w:rPr>
                <w:sz w:val="18"/>
                <w:szCs w:val="18"/>
              </w:rPr>
              <w:t>2.27</w:t>
            </w:r>
          </w:p>
        </w:tc>
        <w:tc>
          <w:tcPr>
            <w:tcW w:w="760" w:type="dxa"/>
            <w:noWrap/>
            <w:hideMark/>
          </w:tcPr>
          <w:p w14:paraId="3514DB60" w14:textId="77777777" w:rsidR="00E84F98" w:rsidRPr="00E84F98" w:rsidRDefault="00E84F98" w:rsidP="006F4886">
            <w:pPr>
              <w:spacing w:line="360" w:lineRule="auto"/>
              <w:rPr>
                <w:sz w:val="18"/>
                <w:szCs w:val="18"/>
              </w:rPr>
            </w:pPr>
            <w:r w:rsidRPr="00E84F98">
              <w:rPr>
                <w:sz w:val="18"/>
                <w:szCs w:val="18"/>
              </w:rPr>
              <w:t>0.75</w:t>
            </w:r>
          </w:p>
        </w:tc>
        <w:tc>
          <w:tcPr>
            <w:tcW w:w="740" w:type="dxa"/>
            <w:noWrap/>
            <w:hideMark/>
          </w:tcPr>
          <w:p w14:paraId="7C30CEB5" w14:textId="77777777" w:rsidR="00E84F98" w:rsidRPr="00E84F98" w:rsidRDefault="00E84F98" w:rsidP="006F4886">
            <w:pPr>
              <w:spacing w:line="360" w:lineRule="auto"/>
              <w:rPr>
                <w:sz w:val="18"/>
                <w:szCs w:val="18"/>
              </w:rPr>
            </w:pPr>
            <w:r w:rsidRPr="00E84F98">
              <w:rPr>
                <w:sz w:val="18"/>
                <w:szCs w:val="18"/>
              </w:rPr>
              <w:t>0.647</w:t>
            </w:r>
          </w:p>
        </w:tc>
        <w:tc>
          <w:tcPr>
            <w:tcW w:w="880" w:type="dxa"/>
            <w:noWrap/>
            <w:hideMark/>
          </w:tcPr>
          <w:p w14:paraId="7776F7FA" w14:textId="77777777" w:rsidR="00E84F98" w:rsidRPr="00E84F98" w:rsidRDefault="00E84F98" w:rsidP="006F4886">
            <w:pPr>
              <w:spacing w:line="360" w:lineRule="auto"/>
              <w:rPr>
                <w:sz w:val="18"/>
                <w:szCs w:val="18"/>
              </w:rPr>
            </w:pPr>
            <w:r w:rsidRPr="00E84F98">
              <w:rPr>
                <w:sz w:val="18"/>
                <w:szCs w:val="18"/>
              </w:rPr>
              <w:t>2.58</w:t>
            </w:r>
          </w:p>
        </w:tc>
        <w:tc>
          <w:tcPr>
            <w:tcW w:w="1060" w:type="dxa"/>
            <w:noWrap/>
            <w:hideMark/>
          </w:tcPr>
          <w:p w14:paraId="2A142656" w14:textId="77777777" w:rsidR="00E84F98" w:rsidRPr="00E84F98" w:rsidRDefault="00E84F98" w:rsidP="006F4886">
            <w:pPr>
              <w:spacing w:line="360" w:lineRule="auto"/>
              <w:rPr>
                <w:sz w:val="18"/>
                <w:szCs w:val="18"/>
              </w:rPr>
            </w:pPr>
            <w:r w:rsidRPr="00E84F98">
              <w:rPr>
                <w:sz w:val="18"/>
                <w:szCs w:val="18"/>
              </w:rPr>
              <w:t>2.66</w:t>
            </w:r>
          </w:p>
        </w:tc>
      </w:tr>
      <w:tr w:rsidR="00E84F98" w:rsidRPr="00E84F98" w14:paraId="088910E5" w14:textId="77777777" w:rsidTr="00E84F98">
        <w:trPr>
          <w:trHeight w:val="300"/>
        </w:trPr>
        <w:tc>
          <w:tcPr>
            <w:tcW w:w="4920" w:type="dxa"/>
            <w:noWrap/>
            <w:hideMark/>
          </w:tcPr>
          <w:p w14:paraId="06329A84" w14:textId="77777777" w:rsidR="00E84F98" w:rsidRPr="00E84F98" w:rsidRDefault="00E84F98" w:rsidP="006F4886">
            <w:pPr>
              <w:spacing w:line="360" w:lineRule="auto"/>
            </w:pPr>
            <w:r w:rsidRPr="00E84F98">
              <w:t>Resmethrin</w:t>
            </w:r>
          </w:p>
        </w:tc>
        <w:tc>
          <w:tcPr>
            <w:tcW w:w="1080" w:type="dxa"/>
            <w:noWrap/>
            <w:hideMark/>
          </w:tcPr>
          <w:p w14:paraId="5E5E6FFA" w14:textId="77777777" w:rsidR="00E84F98" w:rsidRPr="00E84F98" w:rsidRDefault="00E84F98" w:rsidP="006F4886">
            <w:pPr>
              <w:spacing w:line="360" w:lineRule="auto"/>
              <w:rPr>
                <w:sz w:val="18"/>
                <w:szCs w:val="18"/>
              </w:rPr>
            </w:pPr>
            <w:r w:rsidRPr="00E84F98">
              <w:rPr>
                <w:sz w:val="18"/>
                <w:szCs w:val="18"/>
              </w:rPr>
              <w:t>0.316</w:t>
            </w:r>
          </w:p>
        </w:tc>
        <w:tc>
          <w:tcPr>
            <w:tcW w:w="760" w:type="dxa"/>
            <w:noWrap/>
            <w:hideMark/>
          </w:tcPr>
          <w:p w14:paraId="67FAA23C" w14:textId="422149AF"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3</w:t>
            </w:r>
          </w:p>
        </w:tc>
        <w:tc>
          <w:tcPr>
            <w:tcW w:w="840" w:type="dxa"/>
            <w:noWrap/>
            <w:hideMark/>
          </w:tcPr>
          <w:p w14:paraId="152EBE87" w14:textId="77777777" w:rsidR="00E84F98" w:rsidRPr="00E84F98" w:rsidRDefault="00E84F98" w:rsidP="006F4886">
            <w:pPr>
              <w:spacing w:line="360" w:lineRule="auto"/>
              <w:rPr>
                <w:sz w:val="18"/>
                <w:szCs w:val="18"/>
              </w:rPr>
            </w:pPr>
            <w:r w:rsidRPr="00E84F98">
              <w:rPr>
                <w:sz w:val="18"/>
                <w:szCs w:val="18"/>
              </w:rPr>
              <w:t>1.06</w:t>
            </w:r>
          </w:p>
        </w:tc>
        <w:tc>
          <w:tcPr>
            <w:tcW w:w="760" w:type="dxa"/>
            <w:noWrap/>
            <w:hideMark/>
          </w:tcPr>
          <w:p w14:paraId="3D4FF5A5" w14:textId="77777777" w:rsidR="00E84F98" w:rsidRPr="00E84F98" w:rsidRDefault="00E84F98" w:rsidP="006F4886">
            <w:pPr>
              <w:spacing w:line="360" w:lineRule="auto"/>
              <w:rPr>
                <w:sz w:val="18"/>
                <w:szCs w:val="18"/>
              </w:rPr>
            </w:pPr>
            <w:r w:rsidRPr="00E84F98">
              <w:rPr>
                <w:sz w:val="18"/>
                <w:szCs w:val="18"/>
              </w:rPr>
              <w:t>0.694</w:t>
            </w:r>
          </w:p>
        </w:tc>
        <w:tc>
          <w:tcPr>
            <w:tcW w:w="740" w:type="dxa"/>
            <w:noWrap/>
            <w:hideMark/>
          </w:tcPr>
          <w:p w14:paraId="3F8F820C" w14:textId="77777777" w:rsidR="00E84F98" w:rsidRPr="00E84F98" w:rsidRDefault="00E84F98" w:rsidP="006F4886">
            <w:pPr>
              <w:spacing w:line="360" w:lineRule="auto"/>
              <w:rPr>
                <w:sz w:val="18"/>
                <w:szCs w:val="18"/>
              </w:rPr>
            </w:pPr>
            <w:r w:rsidRPr="00E84F98">
              <w:rPr>
                <w:sz w:val="18"/>
                <w:szCs w:val="18"/>
              </w:rPr>
              <w:t>0.694</w:t>
            </w:r>
          </w:p>
        </w:tc>
        <w:tc>
          <w:tcPr>
            <w:tcW w:w="880" w:type="dxa"/>
            <w:noWrap/>
            <w:hideMark/>
          </w:tcPr>
          <w:p w14:paraId="7F7CEEA8" w14:textId="77777777" w:rsidR="00E84F98" w:rsidRPr="00E84F98" w:rsidRDefault="00E84F98" w:rsidP="006F4886">
            <w:pPr>
              <w:spacing w:line="360" w:lineRule="auto"/>
              <w:rPr>
                <w:sz w:val="18"/>
                <w:szCs w:val="18"/>
              </w:rPr>
            </w:pPr>
            <w:r w:rsidRPr="00E84F98">
              <w:rPr>
                <w:sz w:val="18"/>
                <w:szCs w:val="18"/>
              </w:rPr>
              <w:t>1.18</w:t>
            </w:r>
          </w:p>
        </w:tc>
        <w:tc>
          <w:tcPr>
            <w:tcW w:w="1060" w:type="dxa"/>
            <w:noWrap/>
            <w:hideMark/>
          </w:tcPr>
          <w:p w14:paraId="76DC9D3C" w14:textId="77777777" w:rsidR="00E84F98" w:rsidRPr="00E84F98" w:rsidRDefault="00E84F98" w:rsidP="006F4886">
            <w:pPr>
              <w:spacing w:line="360" w:lineRule="auto"/>
              <w:rPr>
                <w:sz w:val="18"/>
                <w:szCs w:val="18"/>
              </w:rPr>
            </w:pPr>
            <w:r w:rsidRPr="00E84F98">
              <w:rPr>
                <w:sz w:val="18"/>
                <w:szCs w:val="18"/>
              </w:rPr>
              <w:t>1.49</w:t>
            </w:r>
          </w:p>
        </w:tc>
      </w:tr>
      <w:tr w:rsidR="00E84F98" w:rsidRPr="00E84F98" w14:paraId="5B538C86" w14:textId="77777777" w:rsidTr="00E84F98">
        <w:trPr>
          <w:trHeight w:val="300"/>
        </w:trPr>
        <w:tc>
          <w:tcPr>
            <w:tcW w:w="4920" w:type="dxa"/>
            <w:noWrap/>
            <w:hideMark/>
          </w:tcPr>
          <w:p w14:paraId="0D59CBAE" w14:textId="77777777" w:rsidR="00E84F98" w:rsidRPr="00E84F98" w:rsidRDefault="00E84F98" w:rsidP="006F4886">
            <w:pPr>
              <w:spacing w:line="360" w:lineRule="auto"/>
            </w:pPr>
            <w:r w:rsidRPr="00E84F98">
              <w:t>S-Bioallethrin</w:t>
            </w:r>
          </w:p>
        </w:tc>
        <w:tc>
          <w:tcPr>
            <w:tcW w:w="1080" w:type="dxa"/>
            <w:noWrap/>
            <w:hideMark/>
          </w:tcPr>
          <w:p w14:paraId="48E78550" w14:textId="77777777" w:rsidR="00E84F98" w:rsidRPr="00E84F98" w:rsidRDefault="00E84F98" w:rsidP="006F4886">
            <w:pPr>
              <w:spacing w:line="360" w:lineRule="auto"/>
              <w:rPr>
                <w:sz w:val="18"/>
                <w:szCs w:val="18"/>
              </w:rPr>
            </w:pPr>
            <w:r w:rsidRPr="00E84F98">
              <w:rPr>
                <w:sz w:val="18"/>
                <w:szCs w:val="18"/>
              </w:rPr>
              <w:t>0.393</w:t>
            </w:r>
          </w:p>
        </w:tc>
        <w:tc>
          <w:tcPr>
            <w:tcW w:w="760" w:type="dxa"/>
            <w:noWrap/>
            <w:hideMark/>
          </w:tcPr>
          <w:p w14:paraId="74F22341" w14:textId="77777777" w:rsidR="00E84F98" w:rsidRPr="00E84F98" w:rsidRDefault="00E84F98" w:rsidP="006F4886">
            <w:pPr>
              <w:spacing w:line="360" w:lineRule="auto"/>
              <w:rPr>
                <w:sz w:val="18"/>
                <w:szCs w:val="18"/>
              </w:rPr>
            </w:pPr>
            <w:r w:rsidRPr="00E84F98">
              <w:rPr>
                <w:sz w:val="18"/>
                <w:szCs w:val="18"/>
              </w:rPr>
              <w:t>0.928</w:t>
            </w:r>
          </w:p>
        </w:tc>
        <w:tc>
          <w:tcPr>
            <w:tcW w:w="840" w:type="dxa"/>
            <w:noWrap/>
            <w:hideMark/>
          </w:tcPr>
          <w:p w14:paraId="083F629D" w14:textId="77777777" w:rsidR="00E84F98" w:rsidRPr="00E84F98" w:rsidRDefault="00E84F98" w:rsidP="006F4886">
            <w:pPr>
              <w:spacing w:line="360" w:lineRule="auto"/>
              <w:rPr>
                <w:sz w:val="18"/>
                <w:szCs w:val="18"/>
              </w:rPr>
            </w:pPr>
            <w:r w:rsidRPr="00E84F98">
              <w:rPr>
                <w:sz w:val="18"/>
                <w:szCs w:val="18"/>
              </w:rPr>
              <w:t>1.07</w:t>
            </w:r>
          </w:p>
        </w:tc>
        <w:tc>
          <w:tcPr>
            <w:tcW w:w="760" w:type="dxa"/>
            <w:noWrap/>
            <w:hideMark/>
          </w:tcPr>
          <w:p w14:paraId="02B6C707" w14:textId="77777777" w:rsidR="00E84F98" w:rsidRPr="00E84F98" w:rsidRDefault="00E84F98" w:rsidP="006F4886">
            <w:pPr>
              <w:spacing w:line="360" w:lineRule="auto"/>
              <w:rPr>
                <w:sz w:val="18"/>
                <w:szCs w:val="18"/>
              </w:rPr>
            </w:pPr>
            <w:r w:rsidRPr="00E84F98">
              <w:rPr>
                <w:sz w:val="18"/>
                <w:szCs w:val="18"/>
              </w:rPr>
              <w:t>2.29</w:t>
            </w:r>
          </w:p>
        </w:tc>
        <w:tc>
          <w:tcPr>
            <w:tcW w:w="740" w:type="dxa"/>
            <w:noWrap/>
            <w:hideMark/>
          </w:tcPr>
          <w:p w14:paraId="38FE0E8B" w14:textId="77777777" w:rsidR="00E84F98" w:rsidRPr="00E84F98" w:rsidRDefault="00E84F98" w:rsidP="006F4886">
            <w:pPr>
              <w:spacing w:line="360" w:lineRule="auto"/>
              <w:rPr>
                <w:sz w:val="18"/>
                <w:szCs w:val="18"/>
              </w:rPr>
            </w:pPr>
            <w:r w:rsidRPr="00E84F98">
              <w:rPr>
                <w:sz w:val="18"/>
                <w:szCs w:val="18"/>
              </w:rPr>
              <w:t>1.22</w:t>
            </w:r>
          </w:p>
        </w:tc>
        <w:tc>
          <w:tcPr>
            <w:tcW w:w="880" w:type="dxa"/>
            <w:noWrap/>
            <w:hideMark/>
          </w:tcPr>
          <w:p w14:paraId="0580AA6B" w14:textId="77777777" w:rsidR="00E84F98" w:rsidRPr="00E84F98" w:rsidRDefault="00E84F98" w:rsidP="006F4886">
            <w:pPr>
              <w:spacing w:line="360" w:lineRule="auto"/>
              <w:rPr>
                <w:sz w:val="18"/>
                <w:szCs w:val="18"/>
              </w:rPr>
            </w:pPr>
            <w:r w:rsidRPr="00E84F98">
              <w:rPr>
                <w:sz w:val="18"/>
                <w:szCs w:val="18"/>
              </w:rPr>
              <w:t>1.25</w:t>
            </w:r>
          </w:p>
        </w:tc>
        <w:tc>
          <w:tcPr>
            <w:tcW w:w="1060" w:type="dxa"/>
            <w:noWrap/>
            <w:hideMark/>
          </w:tcPr>
          <w:p w14:paraId="34166CAA" w14:textId="77777777" w:rsidR="00E84F98" w:rsidRPr="00E84F98" w:rsidRDefault="00E84F98" w:rsidP="006F4886">
            <w:pPr>
              <w:spacing w:line="360" w:lineRule="auto"/>
              <w:rPr>
                <w:sz w:val="18"/>
                <w:szCs w:val="18"/>
              </w:rPr>
            </w:pPr>
            <w:r w:rsidRPr="00E84F98">
              <w:rPr>
                <w:sz w:val="18"/>
                <w:szCs w:val="18"/>
              </w:rPr>
              <w:t>1.01</w:t>
            </w:r>
          </w:p>
        </w:tc>
      </w:tr>
      <w:tr w:rsidR="00E84F98" w:rsidRPr="00E84F98" w14:paraId="144D8AE5" w14:textId="77777777" w:rsidTr="00E84F98">
        <w:trPr>
          <w:trHeight w:val="300"/>
        </w:trPr>
        <w:tc>
          <w:tcPr>
            <w:tcW w:w="4920" w:type="dxa"/>
            <w:noWrap/>
            <w:hideMark/>
          </w:tcPr>
          <w:p w14:paraId="2F42D78F" w14:textId="77777777" w:rsidR="00E84F98" w:rsidRPr="00E84F98" w:rsidRDefault="00E84F98" w:rsidP="006F4886">
            <w:pPr>
              <w:spacing w:line="360" w:lineRule="auto"/>
            </w:pPr>
            <w:r w:rsidRPr="00E84F98">
              <w:t>Simazine</w:t>
            </w:r>
          </w:p>
        </w:tc>
        <w:tc>
          <w:tcPr>
            <w:tcW w:w="1080" w:type="dxa"/>
            <w:noWrap/>
            <w:hideMark/>
          </w:tcPr>
          <w:p w14:paraId="32544B7D" w14:textId="77777777" w:rsidR="00E84F98" w:rsidRPr="00E84F98" w:rsidRDefault="00E84F98" w:rsidP="006F4886">
            <w:pPr>
              <w:spacing w:line="360" w:lineRule="auto"/>
              <w:rPr>
                <w:sz w:val="18"/>
                <w:szCs w:val="18"/>
              </w:rPr>
            </w:pPr>
            <w:r w:rsidRPr="00E84F98">
              <w:rPr>
                <w:sz w:val="18"/>
                <w:szCs w:val="18"/>
              </w:rPr>
              <w:t>0.455</w:t>
            </w:r>
          </w:p>
        </w:tc>
        <w:tc>
          <w:tcPr>
            <w:tcW w:w="760" w:type="dxa"/>
            <w:noWrap/>
            <w:hideMark/>
          </w:tcPr>
          <w:p w14:paraId="66E0B946" w14:textId="39F739E4" w:rsidR="00E84F98" w:rsidRPr="00E84F98" w:rsidRDefault="00E84F98" w:rsidP="006F4886">
            <w:pPr>
              <w:spacing w:line="360" w:lineRule="auto"/>
              <w:rPr>
                <w:sz w:val="18"/>
                <w:szCs w:val="18"/>
              </w:rPr>
            </w:pPr>
            <w:r w:rsidRPr="00E84F98">
              <w:rPr>
                <w:sz w:val="18"/>
                <w:szCs w:val="18"/>
              </w:rPr>
              <w:t>0.</w:t>
            </w:r>
            <w:r w:rsidR="005E26EB">
              <w:rPr>
                <w:sz w:val="18"/>
                <w:szCs w:val="18"/>
              </w:rPr>
              <w:t>83</w:t>
            </w:r>
            <w:r w:rsidRPr="00E84F98">
              <w:rPr>
                <w:sz w:val="18"/>
                <w:szCs w:val="18"/>
              </w:rPr>
              <w:t>6</w:t>
            </w:r>
          </w:p>
        </w:tc>
        <w:tc>
          <w:tcPr>
            <w:tcW w:w="840" w:type="dxa"/>
            <w:noWrap/>
            <w:hideMark/>
          </w:tcPr>
          <w:p w14:paraId="56309B7A" w14:textId="77777777" w:rsidR="00E84F98" w:rsidRPr="00E84F98" w:rsidRDefault="00E84F98" w:rsidP="006F4886">
            <w:pPr>
              <w:spacing w:line="360" w:lineRule="auto"/>
              <w:rPr>
                <w:sz w:val="18"/>
                <w:szCs w:val="18"/>
              </w:rPr>
            </w:pPr>
            <w:r w:rsidRPr="00E84F98">
              <w:rPr>
                <w:sz w:val="18"/>
                <w:szCs w:val="18"/>
              </w:rPr>
              <w:t>0.636</w:t>
            </w:r>
          </w:p>
        </w:tc>
        <w:tc>
          <w:tcPr>
            <w:tcW w:w="760" w:type="dxa"/>
            <w:noWrap/>
            <w:hideMark/>
          </w:tcPr>
          <w:p w14:paraId="21C98A7D" w14:textId="77777777" w:rsidR="00E84F98" w:rsidRPr="00E84F98" w:rsidRDefault="00E84F98" w:rsidP="006F4886">
            <w:pPr>
              <w:spacing w:line="360" w:lineRule="auto"/>
              <w:rPr>
                <w:sz w:val="18"/>
                <w:szCs w:val="18"/>
              </w:rPr>
            </w:pPr>
            <w:r w:rsidRPr="00E84F98">
              <w:rPr>
                <w:sz w:val="18"/>
                <w:szCs w:val="18"/>
              </w:rPr>
              <w:t>0.639</w:t>
            </w:r>
          </w:p>
        </w:tc>
        <w:tc>
          <w:tcPr>
            <w:tcW w:w="740" w:type="dxa"/>
            <w:noWrap/>
            <w:hideMark/>
          </w:tcPr>
          <w:p w14:paraId="4BD297DB" w14:textId="77777777" w:rsidR="00E84F98" w:rsidRPr="00E84F98" w:rsidRDefault="00E84F98" w:rsidP="006F4886">
            <w:pPr>
              <w:spacing w:line="360" w:lineRule="auto"/>
              <w:rPr>
                <w:sz w:val="18"/>
                <w:szCs w:val="18"/>
              </w:rPr>
            </w:pPr>
            <w:r w:rsidRPr="00E84F98">
              <w:rPr>
                <w:sz w:val="18"/>
                <w:szCs w:val="18"/>
              </w:rPr>
              <w:t>0.717</w:t>
            </w:r>
          </w:p>
        </w:tc>
        <w:tc>
          <w:tcPr>
            <w:tcW w:w="880" w:type="dxa"/>
            <w:noWrap/>
            <w:hideMark/>
          </w:tcPr>
          <w:p w14:paraId="69187A1B" w14:textId="77777777" w:rsidR="00E84F98" w:rsidRPr="00E84F98" w:rsidRDefault="00E84F98" w:rsidP="006F4886">
            <w:pPr>
              <w:spacing w:line="360" w:lineRule="auto"/>
              <w:rPr>
                <w:sz w:val="18"/>
                <w:szCs w:val="18"/>
              </w:rPr>
            </w:pPr>
            <w:r w:rsidRPr="00E84F98">
              <w:rPr>
                <w:sz w:val="18"/>
                <w:szCs w:val="18"/>
              </w:rPr>
              <w:t>0.637</w:t>
            </w:r>
          </w:p>
        </w:tc>
        <w:tc>
          <w:tcPr>
            <w:tcW w:w="1060" w:type="dxa"/>
            <w:noWrap/>
            <w:hideMark/>
          </w:tcPr>
          <w:p w14:paraId="6B115DEF" w14:textId="77777777" w:rsidR="00E84F98" w:rsidRPr="00E84F98" w:rsidRDefault="00E84F98" w:rsidP="006F4886">
            <w:pPr>
              <w:spacing w:line="360" w:lineRule="auto"/>
              <w:rPr>
                <w:sz w:val="18"/>
                <w:szCs w:val="18"/>
              </w:rPr>
            </w:pPr>
            <w:r w:rsidRPr="00E84F98">
              <w:rPr>
                <w:sz w:val="18"/>
                <w:szCs w:val="18"/>
              </w:rPr>
              <w:t>0.717</w:t>
            </w:r>
          </w:p>
        </w:tc>
      </w:tr>
      <w:tr w:rsidR="00E84F98" w:rsidRPr="00E84F98" w14:paraId="3835CE78" w14:textId="77777777" w:rsidTr="00E84F98">
        <w:trPr>
          <w:trHeight w:val="300"/>
        </w:trPr>
        <w:tc>
          <w:tcPr>
            <w:tcW w:w="4920" w:type="dxa"/>
            <w:noWrap/>
            <w:hideMark/>
          </w:tcPr>
          <w:p w14:paraId="7DD62A69" w14:textId="77777777" w:rsidR="00E84F98" w:rsidRPr="00E84F98" w:rsidRDefault="00E84F98" w:rsidP="006F4886">
            <w:pPr>
              <w:spacing w:line="360" w:lineRule="auto"/>
            </w:pPr>
            <w:r w:rsidRPr="00E84F98">
              <w:t>Tamoxifen</w:t>
            </w:r>
          </w:p>
        </w:tc>
        <w:tc>
          <w:tcPr>
            <w:tcW w:w="1080" w:type="dxa"/>
            <w:noWrap/>
            <w:hideMark/>
          </w:tcPr>
          <w:p w14:paraId="1C25F954" w14:textId="77777777" w:rsidR="00E84F98" w:rsidRPr="00E84F98" w:rsidRDefault="00E84F98" w:rsidP="006F4886">
            <w:pPr>
              <w:spacing w:line="360" w:lineRule="auto"/>
              <w:rPr>
                <w:sz w:val="18"/>
                <w:szCs w:val="18"/>
              </w:rPr>
            </w:pPr>
            <w:r w:rsidRPr="00E84F98">
              <w:rPr>
                <w:sz w:val="18"/>
                <w:szCs w:val="18"/>
              </w:rPr>
              <w:t>0.347</w:t>
            </w:r>
          </w:p>
        </w:tc>
        <w:tc>
          <w:tcPr>
            <w:tcW w:w="760" w:type="dxa"/>
            <w:noWrap/>
            <w:hideMark/>
          </w:tcPr>
          <w:p w14:paraId="77DAD6AA" w14:textId="77777777" w:rsidR="00E84F98" w:rsidRPr="00E84F98" w:rsidRDefault="00E84F98" w:rsidP="006F4886">
            <w:pPr>
              <w:spacing w:line="360" w:lineRule="auto"/>
              <w:rPr>
                <w:sz w:val="18"/>
                <w:szCs w:val="18"/>
              </w:rPr>
            </w:pPr>
            <w:r w:rsidRPr="00E84F98">
              <w:rPr>
                <w:sz w:val="18"/>
                <w:szCs w:val="18"/>
              </w:rPr>
              <w:t>0.938</w:t>
            </w:r>
          </w:p>
        </w:tc>
        <w:tc>
          <w:tcPr>
            <w:tcW w:w="840" w:type="dxa"/>
            <w:noWrap/>
            <w:hideMark/>
          </w:tcPr>
          <w:p w14:paraId="216A3F15" w14:textId="51FD3C99" w:rsidR="00E84F98" w:rsidRPr="00E84F98" w:rsidRDefault="00E84F98" w:rsidP="006F4886">
            <w:pPr>
              <w:spacing w:line="360" w:lineRule="auto"/>
              <w:rPr>
                <w:sz w:val="18"/>
                <w:szCs w:val="18"/>
              </w:rPr>
            </w:pPr>
            <w:r w:rsidRPr="00E84F98">
              <w:rPr>
                <w:sz w:val="18"/>
                <w:szCs w:val="18"/>
              </w:rPr>
              <w:t>1.</w:t>
            </w:r>
            <w:r w:rsidR="00E311B5">
              <w:rPr>
                <w:sz w:val="18"/>
                <w:szCs w:val="18"/>
              </w:rPr>
              <w:t>83</w:t>
            </w:r>
          </w:p>
        </w:tc>
        <w:tc>
          <w:tcPr>
            <w:tcW w:w="760" w:type="dxa"/>
            <w:noWrap/>
            <w:hideMark/>
          </w:tcPr>
          <w:p w14:paraId="0402BDE8" w14:textId="77777777" w:rsidR="00E84F98" w:rsidRPr="00E84F98" w:rsidRDefault="00E84F98" w:rsidP="006F4886">
            <w:pPr>
              <w:spacing w:line="360" w:lineRule="auto"/>
              <w:rPr>
                <w:sz w:val="18"/>
                <w:szCs w:val="18"/>
              </w:rPr>
            </w:pPr>
            <w:r w:rsidRPr="00E84F98">
              <w:rPr>
                <w:sz w:val="18"/>
                <w:szCs w:val="18"/>
              </w:rPr>
              <w:t>4.24</w:t>
            </w:r>
          </w:p>
        </w:tc>
        <w:tc>
          <w:tcPr>
            <w:tcW w:w="740" w:type="dxa"/>
            <w:noWrap/>
            <w:hideMark/>
          </w:tcPr>
          <w:p w14:paraId="783C2660" w14:textId="77777777" w:rsidR="00E84F98" w:rsidRPr="00E84F98" w:rsidRDefault="00E84F98" w:rsidP="006F4886">
            <w:pPr>
              <w:spacing w:line="360" w:lineRule="auto"/>
              <w:rPr>
                <w:sz w:val="18"/>
                <w:szCs w:val="18"/>
              </w:rPr>
            </w:pPr>
            <w:r w:rsidRPr="00E84F98">
              <w:rPr>
                <w:sz w:val="18"/>
                <w:szCs w:val="18"/>
              </w:rPr>
              <w:t>3.99</w:t>
            </w:r>
          </w:p>
        </w:tc>
        <w:tc>
          <w:tcPr>
            <w:tcW w:w="880" w:type="dxa"/>
            <w:noWrap/>
            <w:hideMark/>
          </w:tcPr>
          <w:p w14:paraId="36991A73" w14:textId="77777777" w:rsidR="00E84F98" w:rsidRPr="00E84F98" w:rsidRDefault="00E84F98" w:rsidP="006F4886">
            <w:pPr>
              <w:spacing w:line="360" w:lineRule="auto"/>
              <w:rPr>
                <w:sz w:val="18"/>
                <w:szCs w:val="18"/>
              </w:rPr>
            </w:pPr>
            <w:r w:rsidRPr="00E84F98">
              <w:rPr>
                <w:sz w:val="18"/>
                <w:szCs w:val="18"/>
              </w:rPr>
              <w:t>2.15</w:t>
            </w:r>
          </w:p>
        </w:tc>
        <w:tc>
          <w:tcPr>
            <w:tcW w:w="1060" w:type="dxa"/>
            <w:noWrap/>
            <w:hideMark/>
          </w:tcPr>
          <w:p w14:paraId="2A988512" w14:textId="77777777" w:rsidR="00E84F98" w:rsidRPr="00E84F98" w:rsidRDefault="00E84F98" w:rsidP="006F4886">
            <w:pPr>
              <w:spacing w:line="360" w:lineRule="auto"/>
              <w:rPr>
                <w:sz w:val="18"/>
                <w:szCs w:val="18"/>
              </w:rPr>
            </w:pPr>
            <w:r w:rsidRPr="00E84F98">
              <w:rPr>
                <w:sz w:val="18"/>
                <w:szCs w:val="18"/>
              </w:rPr>
              <w:t>2.68</w:t>
            </w:r>
          </w:p>
        </w:tc>
      </w:tr>
      <w:tr w:rsidR="00E84F98" w:rsidRPr="00E84F98" w14:paraId="3D7B7648" w14:textId="77777777" w:rsidTr="00E84F98">
        <w:trPr>
          <w:trHeight w:val="300"/>
        </w:trPr>
        <w:tc>
          <w:tcPr>
            <w:tcW w:w="4920" w:type="dxa"/>
            <w:noWrap/>
            <w:hideMark/>
          </w:tcPr>
          <w:p w14:paraId="033E9DA6" w14:textId="77777777" w:rsidR="00E84F98" w:rsidRPr="00E84F98" w:rsidRDefault="00E84F98" w:rsidP="006F4886">
            <w:pPr>
              <w:spacing w:line="360" w:lineRule="auto"/>
            </w:pPr>
            <w:r w:rsidRPr="00E84F98">
              <w:t>tert-amyl methyl ether</w:t>
            </w:r>
          </w:p>
        </w:tc>
        <w:tc>
          <w:tcPr>
            <w:tcW w:w="1080" w:type="dxa"/>
            <w:noWrap/>
            <w:hideMark/>
          </w:tcPr>
          <w:p w14:paraId="1432AACC" w14:textId="77777777" w:rsidR="00E84F98" w:rsidRPr="00E84F98" w:rsidRDefault="00E84F98" w:rsidP="006F4886">
            <w:pPr>
              <w:spacing w:line="360" w:lineRule="auto"/>
              <w:rPr>
                <w:sz w:val="18"/>
                <w:szCs w:val="18"/>
              </w:rPr>
            </w:pPr>
            <w:r w:rsidRPr="00E84F98">
              <w:rPr>
                <w:sz w:val="18"/>
                <w:szCs w:val="18"/>
              </w:rPr>
              <w:t>0.0947</w:t>
            </w:r>
          </w:p>
        </w:tc>
        <w:tc>
          <w:tcPr>
            <w:tcW w:w="760" w:type="dxa"/>
            <w:noWrap/>
            <w:hideMark/>
          </w:tcPr>
          <w:p w14:paraId="76CEFE25" w14:textId="77777777" w:rsidR="00E84F98" w:rsidRPr="00E84F98" w:rsidRDefault="00E84F98" w:rsidP="006F4886">
            <w:pPr>
              <w:spacing w:line="360" w:lineRule="auto"/>
              <w:rPr>
                <w:sz w:val="18"/>
                <w:szCs w:val="18"/>
              </w:rPr>
            </w:pPr>
            <w:r w:rsidRPr="00E84F98">
              <w:rPr>
                <w:sz w:val="18"/>
                <w:szCs w:val="18"/>
              </w:rPr>
              <w:t>0.348</w:t>
            </w:r>
          </w:p>
        </w:tc>
        <w:tc>
          <w:tcPr>
            <w:tcW w:w="840" w:type="dxa"/>
            <w:noWrap/>
            <w:hideMark/>
          </w:tcPr>
          <w:p w14:paraId="7DF8BE75" w14:textId="77777777" w:rsidR="00E84F98" w:rsidRPr="00E84F98" w:rsidRDefault="00E84F98" w:rsidP="006F4886">
            <w:pPr>
              <w:spacing w:line="360" w:lineRule="auto"/>
              <w:rPr>
                <w:sz w:val="18"/>
                <w:szCs w:val="18"/>
              </w:rPr>
            </w:pPr>
            <w:r w:rsidRPr="00E84F98">
              <w:rPr>
                <w:sz w:val="18"/>
                <w:szCs w:val="18"/>
              </w:rPr>
              <w:t>0.847</w:t>
            </w:r>
          </w:p>
        </w:tc>
        <w:tc>
          <w:tcPr>
            <w:tcW w:w="760" w:type="dxa"/>
            <w:noWrap/>
            <w:hideMark/>
          </w:tcPr>
          <w:p w14:paraId="4AAF99CC" w14:textId="77777777" w:rsidR="00E84F98" w:rsidRPr="00E84F98" w:rsidRDefault="00E84F98" w:rsidP="006F4886">
            <w:pPr>
              <w:spacing w:line="360" w:lineRule="auto"/>
              <w:rPr>
                <w:sz w:val="18"/>
                <w:szCs w:val="18"/>
              </w:rPr>
            </w:pPr>
            <w:r w:rsidRPr="00E84F98">
              <w:rPr>
                <w:sz w:val="18"/>
                <w:szCs w:val="18"/>
              </w:rPr>
              <w:t>0.847</w:t>
            </w:r>
          </w:p>
        </w:tc>
        <w:tc>
          <w:tcPr>
            <w:tcW w:w="740" w:type="dxa"/>
            <w:noWrap/>
            <w:hideMark/>
          </w:tcPr>
          <w:p w14:paraId="4DABF45C" w14:textId="77777777" w:rsidR="00E84F98" w:rsidRPr="00E84F98" w:rsidRDefault="00E84F98" w:rsidP="006F4886">
            <w:pPr>
              <w:spacing w:line="360" w:lineRule="auto"/>
              <w:rPr>
                <w:sz w:val="18"/>
                <w:szCs w:val="18"/>
              </w:rPr>
            </w:pPr>
            <w:r w:rsidRPr="00E84F98">
              <w:rPr>
                <w:sz w:val="18"/>
                <w:szCs w:val="18"/>
              </w:rPr>
              <w:t>0.7</w:t>
            </w:r>
          </w:p>
        </w:tc>
        <w:tc>
          <w:tcPr>
            <w:tcW w:w="880" w:type="dxa"/>
            <w:noWrap/>
            <w:hideMark/>
          </w:tcPr>
          <w:p w14:paraId="58CA51AD" w14:textId="77777777" w:rsidR="00E84F98" w:rsidRPr="00E84F98" w:rsidRDefault="00E84F98" w:rsidP="006F4886">
            <w:pPr>
              <w:spacing w:line="360" w:lineRule="auto"/>
              <w:rPr>
                <w:sz w:val="18"/>
                <w:szCs w:val="18"/>
              </w:rPr>
            </w:pPr>
            <w:r w:rsidRPr="00E84F98">
              <w:rPr>
                <w:sz w:val="18"/>
                <w:szCs w:val="18"/>
              </w:rPr>
              <w:t>0.847</w:t>
            </w:r>
          </w:p>
        </w:tc>
        <w:tc>
          <w:tcPr>
            <w:tcW w:w="1060" w:type="dxa"/>
            <w:noWrap/>
            <w:hideMark/>
          </w:tcPr>
          <w:p w14:paraId="64AC3509" w14:textId="77777777" w:rsidR="00E84F98" w:rsidRPr="00E84F98" w:rsidRDefault="00E84F98" w:rsidP="006F4886">
            <w:pPr>
              <w:spacing w:line="360" w:lineRule="auto"/>
              <w:rPr>
                <w:sz w:val="18"/>
                <w:szCs w:val="18"/>
              </w:rPr>
            </w:pPr>
            <w:r w:rsidRPr="00E84F98">
              <w:rPr>
                <w:sz w:val="18"/>
                <w:szCs w:val="18"/>
              </w:rPr>
              <w:t>0.847</w:t>
            </w:r>
          </w:p>
        </w:tc>
      </w:tr>
      <w:tr w:rsidR="00E84F98" w:rsidRPr="00E84F98" w14:paraId="26DCD2C9" w14:textId="77777777" w:rsidTr="00E84F98">
        <w:trPr>
          <w:trHeight w:val="300"/>
        </w:trPr>
        <w:tc>
          <w:tcPr>
            <w:tcW w:w="4920" w:type="dxa"/>
            <w:noWrap/>
            <w:hideMark/>
          </w:tcPr>
          <w:p w14:paraId="44758418" w14:textId="77777777" w:rsidR="00E84F98" w:rsidRPr="00E84F98" w:rsidRDefault="00E84F98" w:rsidP="006F4886">
            <w:pPr>
              <w:spacing w:line="360" w:lineRule="auto"/>
            </w:pPr>
            <w:r w:rsidRPr="00E84F98">
              <w:t>tetrachloroethylene</w:t>
            </w:r>
          </w:p>
        </w:tc>
        <w:tc>
          <w:tcPr>
            <w:tcW w:w="1080" w:type="dxa"/>
            <w:noWrap/>
            <w:hideMark/>
          </w:tcPr>
          <w:p w14:paraId="6B5961AF" w14:textId="77777777" w:rsidR="00E84F98" w:rsidRPr="00E84F98" w:rsidRDefault="00E84F98" w:rsidP="006F4886">
            <w:pPr>
              <w:spacing w:line="360" w:lineRule="auto"/>
              <w:rPr>
                <w:sz w:val="18"/>
                <w:szCs w:val="18"/>
              </w:rPr>
            </w:pPr>
            <w:r w:rsidRPr="00E84F98">
              <w:rPr>
                <w:sz w:val="18"/>
                <w:szCs w:val="18"/>
              </w:rPr>
              <w:t>0.183</w:t>
            </w:r>
          </w:p>
        </w:tc>
        <w:tc>
          <w:tcPr>
            <w:tcW w:w="760" w:type="dxa"/>
            <w:noWrap/>
            <w:hideMark/>
          </w:tcPr>
          <w:p w14:paraId="5F057607" w14:textId="77777777" w:rsidR="00E84F98" w:rsidRPr="00E84F98" w:rsidRDefault="00E84F98" w:rsidP="006F4886">
            <w:pPr>
              <w:spacing w:line="360" w:lineRule="auto"/>
              <w:rPr>
                <w:sz w:val="18"/>
                <w:szCs w:val="18"/>
              </w:rPr>
            </w:pPr>
            <w:r w:rsidRPr="00E84F98">
              <w:rPr>
                <w:sz w:val="18"/>
                <w:szCs w:val="18"/>
              </w:rPr>
              <w:t>0.369</w:t>
            </w:r>
          </w:p>
        </w:tc>
        <w:tc>
          <w:tcPr>
            <w:tcW w:w="840" w:type="dxa"/>
            <w:noWrap/>
            <w:hideMark/>
          </w:tcPr>
          <w:p w14:paraId="6F8DC355" w14:textId="77777777" w:rsidR="00E84F98" w:rsidRPr="00E84F98" w:rsidRDefault="00E84F98" w:rsidP="006F4886">
            <w:pPr>
              <w:spacing w:line="360" w:lineRule="auto"/>
              <w:rPr>
                <w:sz w:val="18"/>
                <w:szCs w:val="18"/>
              </w:rPr>
            </w:pPr>
            <w:r w:rsidRPr="00E84F98">
              <w:rPr>
                <w:sz w:val="18"/>
                <w:szCs w:val="18"/>
              </w:rPr>
              <w:t>0.876</w:t>
            </w:r>
          </w:p>
        </w:tc>
        <w:tc>
          <w:tcPr>
            <w:tcW w:w="760" w:type="dxa"/>
            <w:noWrap/>
            <w:hideMark/>
          </w:tcPr>
          <w:p w14:paraId="2C8B7716" w14:textId="77777777" w:rsidR="00E84F98" w:rsidRPr="00E84F98" w:rsidRDefault="00E84F98" w:rsidP="006F4886">
            <w:pPr>
              <w:spacing w:line="360" w:lineRule="auto"/>
              <w:rPr>
                <w:sz w:val="18"/>
                <w:szCs w:val="18"/>
              </w:rPr>
            </w:pPr>
            <w:r w:rsidRPr="00E84F98">
              <w:rPr>
                <w:sz w:val="18"/>
                <w:szCs w:val="18"/>
              </w:rPr>
              <w:t>0.38</w:t>
            </w:r>
          </w:p>
        </w:tc>
        <w:tc>
          <w:tcPr>
            <w:tcW w:w="740" w:type="dxa"/>
            <w:noWrap/>
            <w:hideMark/>
          </w:tcPr>
          <w:p w14:paraId="7D644D59" w14:textId="77777777" w:rsidR="00E84F98" w:rsidRPr="00E84F98" w:rsidRDefault="00E84F98" w:rsidP="006F4886">
            <w:pPr>
              <w:spacing w:line="360" w:lineRule="auto"/>
              <w:rPr>
                <w:sz w:val="18"/>
                <w:szCs w:val="18"/>
              </w:rPr>
            </w:pPr>
            <w:r w:rsidRPr="00E84F98">
              <w:rPr>
                <w:sz w:val="18"/>
                <w:szCs w:val="18"/>
              </w:rPr>
              <w:t>0.357</w:t>
            </w:r>
          </w:p>
        </w:tc>
        <w:tc>
          <w:tcPr>
            <w:tcW w:w="880" w:type="dxa"/>
            <w:noWrap/>
            <w:hideMark/>
          </w:tcPr>
          <w:p w14:paraId="0BF83EAE" w14:textId="77777777" w:rsidR="00E84F98" w:rsidRPr="00E84F98" w:rsidRDefault="00E84F98" w:rsidP="006F4886">
            <w:pPr>
              <w:spacing w:line="360" w:lineRule="auto"/>
              <w:rPr>
                <w:sz w:val="18"/>
                <w:szCs w:val="18"/>
              </w:rPr>
            </w:pPr>
            <w:r w:rsidRPr="00E84F98">
              <w:rPr>
                <w:sz w:val="18"/>
                <w:szCs w:val="18"/>
              </w:rPr>
              <w:t>1.27</w:t>
            </w:r>
          </w:p>
        </w:tc>
        <w:tc>
          <w:tcPr>
            <w:tcW w:w="1060" w:type="dxa"/>
            <w:noWrap/>
            <w:hideMark/>
          </w:tcPr>
          <w:p w14:paraId="4D8949B0" w14:textId="77777777" w:rsidR="00E84F98" w:rsidRPr="00E84F98" w:rsidRDefault="00E84F98" w:rsidP="006F4886">
            <w:pPr>
              <w:spacing w:line="360" w:lineRule="auto"/>
              <w:rPr>
                <w:sz w:val="18"/>
                <w:szCs w:val="18"/>
              </w:rPr>
            </w:pPr>
            <w:r w:rsidRPr="00E84F98">
              <w:rPr>
                <w:sz w:val="18"/>
                <w:szCs w:val="18"/>
              </w:rPr>
              <w:t>1.39</w:t>
            </w:r>
          </w:p>
        </w:tc>
      </w:tr>
      <w:tr w:rsidR="00E84F98" w:rsidRPr="00E84F98" w14:paraId="647C88D5" w14:textId="77777777" w:rsidTr="00E84F98">
        <w:trPr>
          <w:trHeight w:val="300"/>
        </w:trPr>
        <w:tc>
          <w:tcPr>
            <w:tcW w:w="4920" w:type="dxa"/>
            <w:noWrap/>
            <w:hideMark/>
          </w:tcPr>
          <w:p w14:paraId="008F2770" w14:textId="77777777" w:rsidR="00E84F98" w:rsidRPr="00E84F98" w:rsidRDefault="00E84F98" w:rsidP="006F4886">
            <w:pPr>
              <w:spacing w:line="360" w:lineRule="auto"/>
            </w:pPr>
            <w:r w:rsidRPr="00E84F98">
              <w:t>Tetralin</w:t>
            </w:r>
          </w:p>
        </w:tc>
        <w:tc>
          <w:tcPr>
            <w:tcW w:w="1080" w:type="dxa"/>
            <w:noWrap/>
            <w:hideMark/>
          </w:tcPr>
          <w:p w14:paraId="0EE8B2EE"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102513A1" w14:textId="77777777" w:rsidR="00E84F98" w:rsidRPr="00E84F98" w:rsidRDefault="00E84F98" w:rsidP="006F4886">
            <w:pPr>
              <w:spacing w:line="360" w:lineRule="auto"/>
              <w:rPr>
                <w:sz w:val="18"/>
                <w:szCs w:val="18"/>
              </w:rPr>
            </w:pPr>
            <w:r w:rsidRPr="00E84F98">
              <w:rPr>
                <w:sz w:val="18"/>
                <w:szCs w:val="18"/>
              </w:rPr>
              <w:t>0.575</w:t>
            </w:r>
          </w:p>
        </w:tc>
        <w:tc>
          <w:tcPr>
            <w:tcW w:w="840" w:type="dxa"/>
            <w:noWrap/>
            <w:hideMark/>
          </w:tcPr>
          <w:p w14:paraId="796ECB2F" w14:textId="77777777" w:rsidR="00E84F98" w:rsidRPr="00E84F98" w:rsidRDefault="00E84F98" w:rsidP="006F4886">
            <w:pPr>
              <w:spacing w:line="360" w:lineRule="auto"/>
              <w:rPr>
                <w:sz w:val="18"/>
                <w:szCs w:val="18"/>
              </w:rPr>
            </w:pPr>
            <w:r w:rsidRPr="00E84F98">
              <w:rPr>
                <w:sz w:val="18"/>
                <w:szCs w:val="18"/>
              </w:rPr>
              <w:t>0.981</w:t>
            </w:r>
          </w:p>
        </w:tc>
        <w:tc>
          <w:tcPr>
            <w:tcW w:w="760" w:type="dxa"/>
            <w:noWrap/>
            <w:hideMark/>
          </w:tcPr>
          <w:p w14:paraId="2A75BB68" w14:textId="77777777" w:rsidR="00E84F98" w:rsidRPr="00E84F98" w:rsidRDefault="00E84F98" w:rsidP="006F4886">
            <w:pPr>
              <w:spacing w:line="360" w:lineRule="auto"/>
              <w:rPr>
                <w:sz w:val="18"/>
                <w:szCs w:val="18"/>
              </w:rPr>
            </w:pPr>
            <w:r w:rsidRPr="00E84F98">
              <w:rPr>
                <w:sz w:val="18"/>
                <w:szCs w:val="18"/>
              </w:rPr>
              <w:t>1.29</w:t>
            </w:r>
          </w:p>
        </w:tc>
        <w:tc>
          <w:tcPr>
            <w:tcW w:w="740" w:type="dxa"/>
            <w:noWrap/>
            <w:hideMark/>
          </w:tcPr>
          <w:p w14:paraId="01A34141" w14:textId="77777777" w:rsidR="00E84F98" w:rsidRPr="00E84F98" w:rsidRDefault="00E84F98" w:rsidP="006F4886">
            <w:pPr>
              <w:spacing w:line="360" w:lineRule="auto"/>
              <w:rPr>
                <w:sz w:val="18"/>
                <w:szCs w:val="18"/>
              </w:rPr>
            </w:pPr>
            <w:r w:rsidRPr="00E84F98">
              <w:rPr>
                <w:sz w:val="18"/>
                <w:szCs w:val="18"/>
              </w:rPr>
              <w:t>1.58</w:t>
            </w:r>
          </w:p>
        </w:tc>
        <w:tc>
          <w:tcPr>
            <w:tcW w:w="880" w:type="dxa"/>
            <w:noWrap/>
            <w:hideMark/>
          </w:tcPr>
          <w:p w14:paraId="6F0AFE20" w14:textId="77777777" w:rsidR="00E84F98" w:rsidRPr="00E84F98" w:rsidRDefault="00E84F98" w:rsidP="006F4886">
            <w:pPr>
              <w:spacing w:line="360" w:lineRule="auto"/>
              <w:rPr>
                <w:sz w:val="18"/>
                <w:szCs w:val="18"/>
              </w:rPr>
            </w:pPr>
            <w:r w:rsidRPr="00E84F98">
              <w:rPr>
                <w:sz w:val="18"/>
                <w:szCs w:val="18"/>
              </w:rPr>
              <w:t>0.802</w:t>
            </w:r>
          </w:p>
        </w:tc>
        <w:tc>
          <w:tcPr>
            <w:tcW w:w="1060" w:type="dxa"/>
            <w:noWrap/>
            <w:hideMark/>
          </w:tcPr>
          <w:p w14:paraId="13C41594" w14:textId="77777777" w:rsidR="00E84F98" w:rsidRPr="00E84F98" w:rsidRDefault="00E84F98" w:rsidP="006F4886">
            <w:pPr>
              <w:spacing w:line="360" w:lineRule="auto"/>
              <w:rPr>
                <w:sz w:val="18"/>
                <w:szCs w:val="18"/>
              </w:rPr>
            </w:pPr>
            <w:r w:rsidRPr="00E84F98">
              <w:rPr>
                <w:sz w:val="18"/>
                <w:szCs w:val="18"/>
              </w:rPr>
              <w:t>0.496</w:t>
            </w:r>
          </w:p>
        </w:tc>
      </w:tr>
      <w:tr w:rsidR="00E84F98" w:rsidRPr="00E84F98" w14:paraId="7824B1EF" w14:textId="77777777" w:rsidTr="00E84F98">
        <w:trPr>
          <w:trHeight w:val="300"/>
        </w:trPr>
        <w:tc>
          <w:tcPr>
            <w:tcW w:w="4920" w:type="dxa"/>
            <w:noWrap/>
            <w:hideMark/>
          </w:tcPr>
          <w:p w14:paraId="189A4AD1" w14:textId="77777777" w:rsidR="00E84F98" w:rsidRPr="00E84F98" w:rsidRDefault="00E84F98" w:rsidP="006F4886">
            <w:pPr>
              <w:spacing w:line="360" w:lineRule="auto"/>
            </w:pPr>
            <w:r w:rsidRPr="00E84F98">
              <w:t>trichloroethylene</w:t>
            </w:r>
          </w:p>
        </w:tc>
        <w:tc>
          <w:tcPr>
            <w:tcW w:w="1080" w:type="dxa"/>
            <w:noWrap/>
            <w:hideMark/>
          </w:tcPr>
          <w:p w14:paraId="7234FBEE" w14:textId="77777777" w:rsidR="00E84F98" w:rsidRPr="00E84F98" w:rsidRDefault="00E84F98" w:rsidP="006F4886">
            <w:pPr>
              <w:spacing w:line="360" w:lineRule="auto"/>
              <w:rPr>
                <w:sz w:val="18"/>
                <w:szCs w:val="18"/>
              </w:rPr>
            </w:pPr>
            <w:r w:rsidRPr="00E84F98">
              <w:rPr>
                <w:sz w:val="18"/>
                <w:szCs w:val="18"/>
              </w:rPr>
              <w:t>0.476</w:t>
            </w:r>
          </w:p>
        </w:tc>
        <w:tc>
          <w:tcPr>
            <w:tcW w:w="760" w:type="dxa"/>
            <w:noWrap/>
            <w:hideMark/>
          </w:tcPr>
          <w:p w14:paraId="75B1C8A7" w14:textId="77777777" w:rsidR="00E84F98" w:rsidRPr="00E84F98" w:rsidRDefault="00E84F98" w:rsidP="006F4886">
            <w:pPr>
              <w:spacing w:line="360" w:lineRule="auto"/>
              <w:rPr>
                <w:sz w:val="18"/>
                <w:szCs w:val="18"/>
              </w:rPr>
            </w:pPr>
            <w:r w:rsidRPr="00E84F98">
              <w:rPr>
                <w:sz w:val="18"/>
                <w:szCs w:val="18"/>
              </w:rPr>
              <w:t>0.436</w:t>
            </w:r>
          </w:p>
        </w:tc>
        <w:tc>
          <w:tcPr>
            <w:tcW w:w="840" w:type="dxa"/>
            <w:noWrap/>
            <w:hideMark/>
          </w:tcPr>
          <w:p w14:paraId="406B9DC9" w14:textId="77777777" w:rsidR="00E84F98" w:rsidRPr="00E84F98" w:rsidRDefault="00E84F98" w:rsidP="006F4886">
            <w:pPr>
              <w:spacing w:line="360" w:lineRule="auto"/>
              <w:rPr>
                <w:sz w:val="18"/>
                <w:szCs w:val="18"/>
              </w:rPr>
            </w:pPr>
            <w:r w:rsidRPr="00E84F98">
              <w:rPr>
                <w:sz w:val="18"/>
                <w:szCs w:val="18"/>
              </w:rPr>
              <w:t>0.689</w:t>
            </w:r>
          </w:p>
        </w:tc>
        <w:tc>
          <w:tcPr>
            <w:tcW w:w="760" w:type="dxa"/>
            <w:noWrap/>
            <w:hideMark/>
          </w:tcPr>
          <w:p w14:paraId="7B91103E" w14:textId="77777777" w:rsidR="00E84F98" w:rsidRPr="00E84F98" w:rsidRDefault="00E84F98" w:rsidP="006F4886">
            <w:pPr>
              <w:spacing w:line="360" w:lineRule="auto"/>
              <w:rPr>
                <w:sz w:val="18"/>
                <w:szCs w:val="18"/>
              </w:rPr>
            </w:pPr>
            <w:r w:rsidRPr="00E84F98">
              <w:rPr>
                <w:sz w:val="18"/>
                <w:szCs w:val="18"/>
              </w:rPr>
              <w:t>0.848</w:t>
            </w:r>
          </w:p>
        </w:tc>
        <w:tc>
          <w:tcPr>
            <w:tcW w:w="740" w:type="dxa"/>
            <w:noWrap/>
            <w:hideMark/>
          </w:tcPr>
          <w:p w14:paraId="07290DC4" w14:textId="77777777" w:rsidR="00E84F98" w:rsidRPr="00E84F98" w:rsidRDefault="00E84F98" w:rsidP="006F4886">
            <w:pPr>
              <w:spacing w:line="360" w:lineRule="auto"/>
              <w:rPr>
                <w:sz w:val="18"/>
                <w:szCs w:val="18"/>
              </w:rPr>
            </w:pPr>
            <w:r w:rsidRPr="00E84F98">
              <w:rPr>
                <w:sz w:val="18"/>
                <w:szCs w:val="18"/>
              </w:rPr>
              <w:t>0.427</w:t>
            </w:r>
          </w:p>
        </w:tc>
        <w:tc>
          <w:tcPr>
            <w:tcW w:w="880" w:type="dxa"/>
            <w:noWrap/>
            <w:hideMark/>
          </w:tcPr>
          <w:p w14:paraId="4D01D9C4" w14:textId="77777777" w:rsidR="00E84F98" w:rsidRPr="00E84F98" w:rsidRDefault="00E84F98" w:rsidP="006F4886">
            <w:pPr>
              <w:spacing w:line="360" w:lineRule="auto"/>
              <w:rPr>
                <w:sz w:val="18"/>
                <w:szCs w:val="18"/>
              </w:rPr>
            </w:pPr>
            <w:r w:rsidRPr="00E84F98">
              <w:rPr>
                <w:sz w:val="18"/>
                <w:szCs w:val="18"/>
              </w:rPr>
              <w:t>0.805</w:t>
            </w:r>
          </w:p>
        </w:tc>
        <w:tc>
          <w:tcPr>
            <w:tcW w:w="1060" w:type="dxa"/>
            <w:noWrap/>
            <w:hideMark/>
          </w:tcPr>
          <w:p w14:paraId="5B0C0B91" w14:textId="77777777" w:rsidR="00E84F98" w:rsidRPr="00E84F98" w:rsidRDefault="00E84F98" w:rsidP="006F4886">
            <w:pPr>
              <w:spacing w:line="360" w:lineRule="auto"/>
              <w:rPr>
                <w:sz w:val="18"/>
                <w:szCs w:val="18"/>
              </w:rPr>
            </w:pPr>
            <w:r w:rsidRPr="00E84F98">
              <w:rPr>
                <w:sz w:val="18"/>
                <w:szCs w:val="18"/>
              </w:rPr>
              <w:t>0.983</w:t>
            </w:r>
          </w:p>
        </w:tc>
      </w:tr>
      <w:tr w:rsidR="00E84F98" w:rsidRPr="00E84F98" w14:paraId="0A440195" w14:textId="77777777" w:rsidTr="00E84F98">
        <w:trPr>
          <w:trHeight w:val="300"/>
        </w:trPr>
        <w:tc>
          <w:tcPr>
            <w:tcW w:w="4920" w:type="dxa"/>
            <w:noWrap/>
            <w:hideMark/>
          </w:tcPr>
          <w:p w14:paraId="32CB0C1F" w14:textId="77777777" w:rsidR="00E84F98" w:rsidRPr="00E84F98" w:rsidRDefault="00E84F98" w:rsidP="006F4886">
            <w:pPr>
              <w:spacing w:line="360" w:lineRule="auto"/>
            </w:pPr>
            <w:r w:rsidRPr="00E84F98">
              <w:t>Valproic acid</w:t>
            </w:r>
          </w:p>
        </w:tc>
        <w:tc>
          <w:tcPr>
            <w:tcW w:w="1080" w:type="dxa"/>
            <w:noWrap/>
            <w:hideMark/>
          </w:tcPr>
          <w:p w14:paraId="329CC320" w14:textId="77777777" w:rsidR="00E84F98" w:rsidRPr="00E84F98" w:rsidRDefault="00E84F98" w:rsidP="006F4886">
            <w:pPr>
              <w:spacing w:line="360" w:lineRule="auto"/>
              <w:rPr>
                <w:sz w:val="18"/>
                <w:szCs w:val="18"/>
              </w:rPr>
            </w:pPr>
            <w:r w:rsidRPr="00E84F98">
              <w:rPr>
                <w:sz w:val="18"/>
                <w:szCs w:val="18"/>
              </w:rPr>
              <w:t>0.434</w:t>
            </w:r>
          </w:p>
        </w:tc>
        <w:tc>
          <w:tcPr>
            <w:tcW w:w="760" w:type="dxa"/>
            <w:noWrap/>
            <w:hideMark/>
          </w:tcPr>
          <w:p w14:paraId="42F66F80" w14:textId="77777777" w:rsidR="00E84F98" w:rsidRPr="00E84F98" w:rsidRDefault="00E84F98" w:rsidP="006F4886">
            <w:pPr>
              <w:spacing w:line="360" w:lineRule="auto"/>
              <w:rPr>
                <w:sz w:val="18"/>
                <w:szCs w:val="18"/>
              </w:rPr>
            </w:pPr>
            <w:r w:rsidRPr="00E84F98">
              <w:rPr>
                <w:sz w:val="18"/>
                <w:szCs w:val="18"/>
              </w:rPr>
              <w:t>0.881</w:t>
            </w:r>
          </w:p>
        </w:tc>
        <w:tc>
          <w:tcPr>
            <w:tcW w:w="840" w:type="dxa"/>
            <w:noWrap/>
            <w:hideMark/>
          </w:tcPr>
          <w:p w14:paraId="03206948" w14:textId="77777777" w:rsidR="00E84F98" w:rsidRPr="00E84F98" w:rsidRDefault="00E84F98" w:rsidP="006F4886">
            <w:pPr>
              <w:spacing w:line="360" w:lineRule="auto"/>
              <w:rPr>
                <w:sz w:val="18"/>
                <w:szCs w:val="18"/>
              </w:rPr>
            </w:pPr>
            <w:r w:rsidRPr="00E84F98">
              <w:rPr>
                <w:sz w:val="18"/>
                <w:szCs w:val="18"/>
              </w:rPr>
              <w:t>0.971</w:t>
            </w:r>
          </w:p>
        </w:tc>
        <w:tc>
          <w:tcPr>
            <w:tcW w:w="760" w:type="dxa"/>
            <w:noWrap/>
            <w:hideMark/>
          </w:tcPr>
          <w:p w14:paraId="0D73923A" w14:textId="77777777" w:rsidR="00E84F98" w:rsidRPr="00E84F98" w:rsidRDefault="00E84F98" w:rsidP="006F4886">
            <w:pPr>
              <w:spacing w:line="360" w:lineRule="auto"/>
              <w:rPr>
                <w:sz w:val="18"/>
                <w:szCs w:val="18"/>
              </w:rPr>
            </w:pPr>
            <w:r w:rsidRPr="00E84F98">
              <w:rPr>
                <w:sz w:val="18"/>
                <w:szCs w:val="18"/>
              </w:rPr>
              <w:t>0.969</w:t>
            </w:r>
          </w:p>
        </w:tc>
        <w:tc>
          <w:tcPr>
            <w:tcW w:w="740" w:type="dxa"/>
            <w:noWrap/>
            <w:hideMark/>
          </w:tcPr>
          <w:p w14:paraId="25BD6EDA" w14:textId="77777777" w:rsidR="00E84F98" w:rsidRPr="00E84F98" w:rsidRDefault="00E84F98" w:rsidP="006F4886">
            <w:pPr>
              <w:spacing w:line="360" w:lineRule="auto"/>
              <w:rPr>
                <w:sz w:val="18"/>
                <w:szCs w:val="18"/>
              </w:rPr>
            </w:pPr>
            <w:r w:rsidRPr="00E84F98">
              <w:rPr>
                <w:sz w:val="18"/>
                <w:szCs w:val="18"/>
              </w:rPr>
              <w:t>0.843</w:t>
            </w:r>
          </w:p>
        </w:tc>
        <w:tc>
          <w:tcPr>
            <w:tcW w:w="880" w:type="dxa"/>
            <w:noWrap/>
            <w:hideMark/>
          </w:tcPr>
          <w:p w14:paraId="6F525904" w14:textId="77777777" w:rsidR="00E84F98" w:rsidRPr="00E84F98" w:rsidRDefault="00E84F98" w:rsidP="006F4886">
            <w:pPr>
              <w:spacing w:line="360" w:lineRule="auto"/>
              <w:rPr>
                <w:sz w:val="18"/>
                <w:szCs w:val="18"/>
              </w:rPr>
            </w:pPr>
            <w:r w:rsidRPr="00E84F98">
              <w:rPr>
                <w:sz w:val="18"/>
                <w:szCs w:val="18"/>
              </w:rPr>
              <w:t>1.37</w:t>
            </w:r>
          </w:p>
        </w:tc>
        <w:tc>
          <w:tcPr>
            <w:tcW w:w="1060" w:type="dxa"/>
            <w:noWrap/>
            <w:hideMark/>
          </w:tcPr>
          <w:p w14:paraId="452DD4A8" w14:textId="77777777" w:rsidR="00E84F98" w:rsidRPr="00E84F98" w:rsidRDefault="00E84F98" w:rsidP="006F4886">
            <w:pPr>
              <w:spacing w:line="360" w:lineRule="auto"/>
              <w:rPr>
                <w:sz w:val="18"/>
                <w:szCs w:val="18"/>
              </w:rPr>
            </w:pPr>
            <w:r w:rsidRPr="00E84F98">
              <w:rPr>
                <w:sz w:val="18"/>
                <w:szCs w:val="18"/>
              </w:rPr>
              <w:t>1.6</w:t>
            </w:r>
          </w:p>
        </w:tc>
      </w:tr>
      <w:tr w:rsidR="00E84F98" w:rsidRPr="00E84F98" w14:paraId="6EC2EF03" w14:textId="77777777" w:rsidTr="00E84F98">
        <w:trPr>
          <w:trHeight w:val="300"/>
        </w:trPr>
        <w:tc>
          <w:tcPr>
            <w:tcW w:w="4920" w:type="dxa"/>
            <w:noWrap/>
            <w:hideMark/>
          </w:tcPr>
          <w:p w14:paraId="6DFD6EB8" w14:textId="77777777" w:rsidR="00E84F98" w:rsidRPr="00E84F98" w:rsidRDefault="00E84F98" w:rsidP="006F4886">
            <w:pPr>
              <w:spacing w:line="360" w:lineRule="auto"/>
            </w:pPr>
            <w:r w:rsidRPr="00E84F98">
              <w:t>Wyeth-14643</w:t>
            </w:r>
          </w:p>
        </w:tc>
        <w:tc>
          <w:tcPr>
            <w:tcW w:w="1080" w:type="dxa"/>
            <w:noWrap/>
            <w:hideMark/>
          </w:tcPr>
          <w:p w14:paraId="2E8D6E86" w14:textId="77777777" w:rsidR="00E84F98" w:rsidRPr="00E84F98" w:rsidRDefault="00E84F98" w:rsidP="006F4886">
            <w:pPr>
              <w:spacing w:line="360" w:lineRule="auto"/>
              <w:rPr>
                <w:sz w:val="18"/>
                <w:szCs w:val="18"/>
              </w:rPr>
            </w:pPr>
            <w:r w:rsidRPr="00E84F98">
              <w:rPr>
                <w:sz w:val="18"/>
                <w:szCs w:val="18"/>
              </w:rPr>
              <w:t>0.458</w:t>
            </w:r>
          </w:p>
        </w:tc>
        <w:tc>
          <w:tcPr>
            <w:tcW w:w="760" w:type="dxa"/>
            <w:noWrap/>
            <w:hideMark/>
          </w:tcPr>
          <w:p w14:paraId="02D5D0E4" w14:textId="77777777" w:rsidR="00E84F98" w:rsidRPr="00E84F98" w:rsidRDefault="00E84F98" w:rsidP="006F4886">
            <w:pPr>
              <w:spacing w:line="360" w:lineRule="auto"/>
              <w:rPr>
                <w:sz w:val="18"/>
                <w:szCs w:val="18"/>
              </w:rPr>
            </w:pPr>
            <w:r w:rsidRPr="00E84F98">
              <w:rPr>
                <w:sz w:val="18"/>
                <w:szCs w:val="18"/>
              </w:rPr>
              <w:t>0.503</w:t>
            </w:r>
          </w:p>
        </w:tc>
        <w:tc>
          <w:tcPr>
            <w:tcW w:w="840" w:type="dxa"/>
            <w:noWrap/>
            <w:hideMark/>
          </w:tcPr>
          <w:p w14:paraId="5FBB75DF" w14:textId="77777777" w:rsidR="00E84F98" w:rsidRPr="00E84F98" w:rsidRDefault="00E84F98" w:rsidP="006F4886">
            <w:pPr>
              <w:spacing w:line="360" w:lineRule="auto"/>
              <w:rPr>
                <w:sz w:val="18"/>
                <w:szCs w:val="18"/>
              </w:rPr>
            </w:pPr>
            <w:r w:rsidRPr="00E84F98">
              <w:rPr>
                <w:sz w:val="18"/>
                <w:szCs w:val="18"/>
              </w:rPr>
              <w:t>0.764</w:t>
            </w:r>
          </w:p>
        </w:tc>
        <w:tc>
          <w:tcPr>
            <w:tcW w:w="760" w:type="dxa"/>
            <w:noWrap/>
            <w:hideMark/>
          </w:tcPr>
          <w:p w14:paraId="35A5CAF3" w14:textId="77777777" w:rsidR="00E84F98" w:rsidRPr="00E84F98" w:rsidRDefault="00E84F98" w:rsidP="006F4886">
            <w:pPr>
              <w:spacing w:line="360" w:lineRule="auto"/>
              <w:rPr>
                <w:sz w:val="18"/>
                <w:szCs w:val="18"/>
              </w:rPr>
            </w:pPr>
            <w:r w:rsidRPr="00E84F98">
              <w:rPr>
                <w:sz w:val="18"/>
                <w:szCs w:val="18"/>
              </w:rPr>
              <w:t>0.555</w:t>
            </w:r>
          </w:p>
        </w:tc>
        <w:tc>
          <w:tcPr>
            <w:tcW w:w="740" w:type="dxa"/>
            <w:noWrap/>
            <w:hideMark/>
          </w:tcPr>
          <w:p w14:paraId="34679C14" w14:textId="77777777" w:rsidR="00E84F98" w:rsidRPr="00E84F98" w:rsidRDefault="00E84F98" w:rsidP="006F4886">
            <w:pPr>
              <w:spacing w:line="360" w:lineRule="auto"/>
              <w:rPr>
                <w:sz w:val="18"/>
                <w:szCs w:val="18"/>
              </w:rPr>
            </w:pPr>
            <w:r w:rsidRPr="00E84F98">
              <w:rPr>
                <w:sz w:val="18"/>
                <w:szCs w:val="18"/>
              </w:rPr>
              <w:t>0.628</w:t>
            </w:r>
          </w:p>
        </w:tc>
        <w:tc>
          <w:tcPr>
            <w:tcW w:w="880" w:type="dxa"/>
            <w:noWrap/>
            <w:hideMark/>
          </w:tcPr>
          <w:p w14:paraId="05DB6FE7" w14:textId="77777777" w:rsidR="00E84F98" w:rsidRPr="00E84F98" w:rsidRDefault="00E84F98" w:rsidP="006F4886">
            <w:pPr>
              <w:spacing w:line="360" w:lineRule="auto"/>
              <w:rPr>
                <w:sz w:val="18"/>
                <w:szCs w:val="18"/>
              </w:rPr>
            </w:pPr>
            <w:r w:rsidRPr="00E84F98">
              <w:rPr>
                <w:sz w:val="18"/>
                <w:szCs w:val="18"/>
              </w:rPr>
              <w:t>0.875</w:t>
            </w:r>
          </w:p>
        </w:tc>
        <w:tc>
          <w:tcPr>
            <w:tcW w:w="1060" w:type="dxa"/>
            <w:noWrap/>
            <w:hideMark/>
          </w:tcPr>
          <w:p w14:paraId="4E60B314" w14:textId="77777777" w:rsidR="00E84F98" w:rsidRPr="00E84F98" w:rsidRDefault="00E84F98" w:rsidP="006F4886">
            <w:pPr>
              <w:spacing w:line="360" w:lineRule="auto"/>
              <w:rPr>
                <w:sz w:val="18"/>
                <w:szCs w:val="18"/>
              </w:rPr>
            </w:pPr>
            <w:r w:rsidRPr="00E84F98">
              <w:rPr>
                <w:sz w:val="18"/>
                <w:szCs w:val="18"/>
              </w:rPr>
              <w:t>0.95</w:t>
            </w:r>
          </w:p>
        </w:tc>
      </w:tr>
    </w:tbl>
    <w:p w14:paraId="5BFE8502" w14:textId="4A5D5D59" w:rsidR="00230A13" w:rsidRDefault="00230A13" w:rsidP="006F4886">
      <w:pPr>
        <w:spacing w:after="0" w:line="360" w:lineRule="auto"/>
      </w:pPr>
    </w:p>
    <w:p w14:paraId="7AD30CE0" w14:textId="514A866F" w:rsidR="00074A7A" w:rsidRDefault="00074A7A" w:rsidP="006F4886">
      <w:pPr>
        <w:spacing w:after="0" w:line="360" w:lineRule="auto"/>
      </w:pPr>
      <w:r>
        <w:t xml:space="preserve">Supplemental Table </w:t>
      </w:r>
      <w:r w:rsidR="001D1D0D">
        <w:t>8</w:t>
      </w:r>
      <w:r>
        <w:t>: Level 3 Predictions</w:t>
      </w:r>
    </w:p>
    <w:p w14:paraId="7FF52E78" w14:textId="35A211A9" w:rsidR="00074A7A" w:rsidRPr="00074A7A" w:rsidRDefault="00074A7A" w:rsidP="006F4886">
      <w:pPr>
        <w:spacing w:after="0" w:line="360" w:lineRule="auto"/>
        <w:rPr>
          <w:i/>
          <w:iCs/>
        </w:rPr>
      </w:pPr>
      <w:r w:rsidRPr="00074A7A">
        <w:rPr>
          <w:i/>
          <w:iCs/>
        </w:rPr>
        <w:t>SupTable-Level3.xlsx</w:t>
      </w:r>
    </w:p>
    <w:sectPr w:rsidR="00074A7A" w:rsidRPr="00074A7A">
      <w:headerReference w:type="default" r:id="rId43"/>
      <w:footerReference w:type="default" r:id="rId4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1" w:author="Davidson, Sarah" w:date="2021-09-10T08:29:00Z" w:initials="DS">
    <w:p w14:paraId="6FE67805" w14:textId="19B28532" w:rsidR="00FE5450" w:rsidRDefault="00FE5450">
      <w:pPr>
        <w:pStyle w:val="CommentText"/>
      </w:pPr>
      <w:r>
        <w:rPr>
          <w:rStyle w:val="CommentReference"/>
        </w:rPr>
        <w:annotationRef/>
      </w:r>
      <w:r>
        <w:t>This version is not currently available to the public.  I assume we will have an updated release out by the time this paper is public, correct?</w:t>
      </w:r>
    </w:p>
  </w:comment>
  <w:comment w:id="122" w:author="Wambaugh, John" w:date="2021-10-28T11:34:00Z" w:initials="WJ">
    <w:p w14:paraId="1A86A63B" w14:textId="7695B0F7" w:rsidR="00FE5450" w:rsidRDefault="00FE5450">
      <w:pPr>
        <w:pStyle w:val="CommentText"/>
      </w:pPr>
      <w:r>
        <w:rPr>
          <w:rStyle w:val="CommentReference"/>
        </w:rPr>
        <w:annotationRef/>
      </w:r>
      <w:r>
        <w:t>We can clear a new release as part of the supplemental material for this paper if the new version has not been otherwise released.</w:t>
      </w:r>
    </w:p>
  </w:comment>
  <w:comment w:id="355" w:author="Judson, Richard" w:date="2021-11-16T08:55:00Z" w:initials="JR">
    <w:p w14:paraId="361587AF" w14:textId="2AF413B8" w:rsidR="00FE5450" w:rsidRDefault="00FE5450">
      <w:pPr>
        <w:pStyle w:val="CommentText"/>
      </w:pPr>
      <w:r>
        <w:rPr>
          <w:rStyle w:val="CommentReference"/>
        </w:rPr>
        <w:annotationRef/>
      </w:r>
      <w:r>
        <w:t>0.55in plot</w:t>
      </w:r>
    </w:p>
  </w:comment>
  <w:comment w:id="358" w:author="Judson, Richard" w:date="2021-11-16T08:59:00Z" w:initials="JR">
    <w:p w14:paraId="15285E5E" w14:textId="0E9C0038" w:rsidR="00FE5450" w:rsidRDefault="00FE5450">
      <w:pPr>
        <w:pStyle w:val="CommentText"/>
      </w:pPr>
      <w:r>
        <w:rPr>
          <w:rStyle w:val="CommentReference"/>
        </w:rPr>
        <w:annotationRef/>
      </w:r>
      <w:r>
        <w:t>Also effectively the same for early time points</w:t>
      </w:r>
    </w:p>
  </w:comment>
  <w:comment w:id="360" w:author="Judson, Richard" w:date="2021-11-16T09:03:00Z" w:initials="JR">
    <w:p w14:paraId="00393ABD" w14:textId="4BE61093" w:rsidR="00FE5450" w:rsidRDefault="00FE5450">
      <w:pPr>
        <w:pStyle w:val="CommentText"/>
      </w:pPr>
      <w:r>
        <w:rPr>
          <w:rStyle w:val="CommentReference"/>
        </w:rPr>
        <w:annotationRef/>
      </w:r>
      <w:r>
        <w:t>Might note that the error is always greatest at the low end of the Cmax range</w:t>
      </w:r>
    </w:p>
  </w:comment>
  <w:comment w:id="361" w:author="Judson, Richard" w:date="2021-11-16T09:01:00Z" w:initials="JR">
    <w:p w14:paraId="11C12981" w14:textId="736EE44C" w:rsidR="00FE5450" w:rsidRDefault="00FE5450">
      <w:pPr>
        <w:pStyle w:val="CommentText"/>
      </w:pPr>
      <w:r>
        <w:rPr>
          <w:rStyle w:val="CommentReference"/>
        </w:rPr>
        <w:annotationRef/>
      </w:r>
      <w:r>
        <w:t>Box plots of RMSE would be helpful to add to this and the next figure – the stretched aspect ratio of this plot makes it hard to judge the errors</w:t>
      </w:r>
    </w:p>
  </w:comment>
  <w:comment w:id="374" w:author="Judson, Richard" w:date="2021-11-16T09:08:00Z" w:initials="JR">
    <w:p w14:paraId="496B05B6" w14:textId="413878E5" w:rsidR="00FE5450" w:rsidRDefault="00FE5450">
      <w:pPr>
        <w:pStyle w:val="CommentText"/>
      </w:pPr>
      <w:r>
        <w:rPr>
          <w:rStyle w:val="CommentReference"/>
        </w:rPr>
        <w:annotationRef/>
      </w:r>
      <w:r>
        <w:t>But all of the models have a bias towards underpredicting – worth discussing?</w:t>
      </w:r>
    </w:p>
  </w:comment>
  <w:comment w:id="385" w:author="Judson, Richard" w:date="2021-11-16T09:08:00Z" w:initials="JR">
    <w:p w14:paraId="2E82C521" w14:textId="5FED81A4" w:rsidR="00FE5450" w:rsidRDefault="00FE5450">
      <w:pPr>
        <w:pStyle w:val="CommentText"/>
      </w:pPr>
      <w:r>
        <w:rPr>
          <w:rStyle w:val="CommentReference"/>
        </w:rPr>
        <w:annotationRef/>
      </w:r>
      <w:r>
        <w:t>A strong bias as with Vd</w:t>
      </w:r>
    </w:p>
  </w:comment>
  <w:comment w:id="595" w:author="Wambaugh, John (he/him/his)" w:date="2024-05-20T14:53:00Z" w:initials="WJ(">
    <w:p w14:paraId="7C06367B" w14:textId="77777777" w:rsidR="00DA332C" w:rsidRDefault="00DA332C" w:rsidP="005B3494">
      <w:pPr>
        <w:pStyle w:val="CommentText"/>
      </w:pPr>
      <w:r>
        <w:rPr>
          <w:rStyle w:val="CommentReference"/>
        </w:rPr>
        <w:annotationRef/>
      </w:r>
      <w:r>
        <w:t>Is this still true?</w:t>
      </w:r>
    </w:p>
  </w:comment>
  <w:comment w:id="678" w:author="Wambaugh, John (he/him/his)" w:date="2024-05-06T09:19:00Z" w:initials="WJ(">
    <w:p w14:paraId="56D87C06" w14:textId="5DEAF36B" w:rsidR="00A145BB" w:rsidRDefault="00A145BB" w:rsidP="00E10B6B">
      <w:pPr>
        <w:pStyle w:val="CommentText"/>
      </w:pPr>
      <w:r>
        <w:rPr>
          <w:rStyle w:val="CommentReference"/>
        </w:rPr>
        <w:annotationRef/>
      </w:r>
      <w:r>
        <w:t>Check that these were done on log10 scale. If so take square root for RMSLE.</w:t>
      </w:r>
    </w:p>
  </w:comment>
  <w:comment w:id="1439" w:author="Wambaugh, John (he/him/his)" w:date="2024-05-15T16:30:00Z" w:initials="WJ(">
    <w:p w14:paraId="63325AA2" w14:textId="77777777" w:rsidR="00582F49" w:rsidRDefault="00582F49" w:rsidP="00E10B6B">
      <w:pPr>
        <w:pStyle w:val="CommentText"/>
      </w:pPr>
      <w:r>
        <w:rPr>
          <w:rStyle w:val="CommentReference"/>
        </w:rPr>
        <w:annotationRef/>
      </w:r>
      <w:r>
        <w:t>Update</w:t>
      </w:r>
    </w:p>
  </w:comment>
  <w:comment w:id="1440" w:author="Wambaugh, John (he/him/his)" w:date="2024-05-15T16:30:00Z" w:initials="WJ(">
    <w:p w14:paraId="48BB9CCE" w14:textId="77777777" w:rsidR="00582F49" w:rsidRDefault="00582F49" w:rsidP="00E10B6B">
      <w:pPr>
        <w:pStyle w:val="CommentText"/>
      </w:pPr>
      <w:r>
        <w:rPr>
          <w:rStyle w:val="CommentReference"/>
        </w:rPr>
        <w:annotationRef/>
      </w:r>
      <w:r>
        <w:t>Don't show clustering at left</w:t>
      </w:r>
    </w:p>
  </w:comment>
  <w:comment w:id="1523" w:author="Wambaugh, John (he/him/his)" w:date="2024-03-25T12:20:00Z" w:initials="WJ(">
    <w:p w14:paraId="3FD7E1F5" w14:textId="4B5CDA1F" w:rsidR="009A232B" w:rsidRDefault="009A232B" w:rsidP="00E10B6B">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 w:id="1540" w:author="Wambaugh, John (he/him/his)" w:date="2024-03-25T12:21:00Z" w:initials="WJ(">
    <w:p w14:paraId="1E6826D2" w14:textId="77777777" w:rsidR="009A232B" w:rsidRDefault="009A232B" w:rsidP="00E10B6B">
      <w:pPr>
        <w:pStyle w:val="CommentText"/>
      </w:pPr>
      <w:r>
        <w:rPr>
          <w:rStyle w:val="CommentReference"/>
        </w:rPr>
        <w:annotationRef/>
      </w:r>
      <w:r>
        <w:t>Why does r-yandom look about the same? Is this saying it's the variability in the data that's hard to predict, but the HTTK params don't matter so much? Should I use more or fewer y-random samples (currently 10)?</w:t>
      </w:r>
    </w:p>
  </w:comment>
  <w:comment w:id="1579" w:author="Wambaugh, John (he/him/his)" w:date="2024-05-20T15:03:00Z" w:initials="WJ(">
    <w:p w14:paraId="7C8DAA10" w14:textId="77777777" w:rsidR="00866276" w:rsidRDefault="00866276" w:rsidP="00B34837">
      <w:pPr>
        <w:pStyle w:val="CommentText"/>
      </w:pPr>
      <w:r>
        <w:rPr>
          <w:rStyle w:val="CommentReference"/>
        </w:rPr>
        <w:annotationRef/>
      </w:r>
      <w:r>
        <w:t>For each model need version used (if applicability) and one-two sentences for methods describing training set.</w:t>
      </w:r>
    </w:p>
  </w:comment>
  <w:comment w:id="2420" w:author="Wambaugh, John (he/him/his)" w:date="2024-03-25T12:20:00Z" w:initials="WJ(">
    <w:p w14:paraId="6224443D" w14:textId="17A2D5BE" w:rsidR="00D472C2" w:rsidRDefault="00D472C2" w:rsidP="00D472C2">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67805" w15:done="0"/>
  <w15:commentEx w15:paraId="1A86A63B" w15:paraIdParent="6FE67805" w15:done="0"/>
  <w15:commentEx w15:paraId="361587AF" w15:done="0"/>
  <w15:commentEx w15:paraId="15285E5E" w15:done="0"/>
  <w15:commentEx w15:paraId="00393ABD" w15:done="0"/>
  <w15:commentEx w15:paraId="11C12981" w15:done="0"/>
  <w15:commentEx w15:paraId="496B05B6" w15:done="0"/>
  <w15:commentEx w15:paraId="2E82C521" w15:done="0"/>
  <w15:commentEx w15:paraId="7C06367B" w15:done="0"/>
  <w15:commentEx w15:paraId="56D87C06" w15:done="0"/>
  <w15:commentEx w15:paraId="63325AA2" w15:done="0"/>
  <w15:commentEx w15:paraId="48BB9CCE" w15:paraIdParent="63325AA2" w15:done="0"/>
  <w15:commentEx w15:paraId="3FD7E1F5" w15:done="0"/>
  <w15:commentEx w15:paraId="1E6826D2" w15:done="0"/>
  <w15:commentEx w15:paraId="7C8DAA10" w15:done="0"/>
  <w15:commentEx w15:paraId="62244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95D0" w16cex:dateUtc="2021-09-10T12:29:00Z"/>
  <w16cex:commentExtensible w16cex:durableId="2525093E" w16cex:dateUtc="2021-10-28T15:34:00Z"/>
  <w16cex:commentExtensible w16cex:durableId="253DF069" w16cex:dateUtc="2021-11-16T13:55:00Z"/>
  <w16cex:commentExtensible w16cex:durableId="253DF187" w16cex:dateUtc="2021-11-16T13:59:00Z"/>
  <w16cex:commentExtensible w16cex:durableId="253DF26A" w16cex:dateUtc="2021-11-16T14:03:00Z"/>
  <w16cex:commentExtensible w16cex:durableId="253DF1E4" w16cex:dateUtc="2021-11-16T14:01:00Z"/>
  <w16cex:commentExtensible w16cex:durableId="253DF371" w16cex:dateUtc="2021-11-16T14:08:00Z"/>
  <w16cex:commentExtensible w16cex:durableId="253DF3A6" w16cex:dateUtc="2021-11-16T14:08:00Z"/>
  <w16cex:commentExtensible w16cex:durableId="29F5E25B" w16cex:dateUtc="2024-05-20T18:53:00Z"/>
  <w16cex:commentExtensible w16cex:durableId="29E31F38" w16cex:dateUtc="2024-05-06T13:19:00Z"/>
  <w16cex:commentExtensible w16cex:durableId="29EF618A" w16cex:dateUtc="2024-05-15T20:30:00Z"/>
  <w16cex:commentExtensible w16cex:durableId="29EF6199" w16cex:dateUtc="2024-05-15T20:30:00Z"/>
  <w16cex:commentExtensible w16cex:durableId="29ABEA79" w16cex:dateUtc="2024-03-25T16:20:00Z"/>
  <w16cex:commentExtensible w16cex:durableId="29ABEAD9" w16cex:dateUtc="2024-03-25T16:21:00Z"/>
  <w16cex:commentExtensible w16cex:durableId="29F5E4D6" w16cex:dateUtc="2024-05-20T19:03:00Z"/>
  <w16cex:commentExtensible w16cex:durableId="29F04E61" w16cex:dateUtc="2024-03-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67805" w16cid:durableId="24E595D0"/>
  <w16cid:commentId w16cid:paraId="1A86A63B" w16cid:durableId="2525093E"/>
  <w16cid:commentId w16cid:paraId="361587AF" w16cid:durableId="253DF069"/>
  <w16cid:commentId w16cid:paraId="15285E5E" w16cid:durableId="253DF187"/>
  <w16cid:commentId w16cid:paraId="00393ABD" w16cid:durableId="253DF26A"/>
  <w16cid:commentId w16cid:paraId="11C12981" w16cid:durableId="253DF1E4"/>
  <w16cid:commentId w16cid:paraId="496B05B6" w16cid:durableId="253DF371"/>
  <w16cid:commentId w16cid:paraId="2E82C521" w16cid:durableId="253DF3A6"/>
  <w16cid:commentId w16cid:paraId="7C06367B" w16cid:durableId="29F5E25B"/>
  <w16cid:commentId w16cid:paraId="56D87C06" w16cid:durableId="29E31F38"/>
  <w16cid:commentId w16cid:paraId="63325AA2" w16cid:durableId="29EF618A"/>
  <w16cid:commentId w16cid:paraId="48BB9CCE" w16cid:durableId="29EF6199"/>
  <w16cid:commentId w16cid:paraId="3FD7E1F5" w16cid:durableId="29ABEA79"/>
  <w16cid:commentId w16cid:paraId="1E6826D2" w16cid:durableId="29ABEAD9"/>
  <w16cid:commentId w16cid:paraId="7C8DAA10" w16cid:durableId="29F5E4D6"/>
  <w16cid:commentId w16cid:paraId="6224443D" w16cid:durableId="29F04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900B9" w14:textId="77777777" w:rsidR="002D5DF9" w:rsidRDefault="002D5DF9" w:rsidP="00F7187D">
      <w:pPr>
        <w:spacing w:after="0" w:line="240" w:lineRule="auto"/>
      </w:pPr>
      <w:r>
        <w:separator/>
      </w:r>
    </w:p>
  </w:endnote>
  <w:endnote w:type="continuationSeparator" w:id="0">
    <w:p w14:paraId="7CAFA8AA" w14:textId="77777777" w:rsidR="002D5DF9" w:rsidRDefault="002D5DF9" w:rsidP="00F7187D">
      <w:pPr>
        <w:spacing w:after="0" w:line="240" w:lineRule="auto"/>
      </w:pPr>
      <w:r>
        <w:continuationSeparator/>
      </w:r>
    </w:p>
  </w:endnote>
  <w:endnote w:type="continuationNotice" w:id="1">
    <w:p w14:paraId="1C1180BC" w14:textId="77777777" w:rsidR="002D5DF9" w:rsidRDefault="002D5D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F4EA" w14:textId="3D621F3D" w:rsidR="00FE5450" w:rsidRDefault="00FE5450" w:rsidP="000064E4">
    <w:pPr>
      <w:pStyle w:val="Footer"/>
      <w:tabs>
        <w:tab w:val="left" w:pos="3005"/>
      </w:tabs>
    </w:pPr>
    <w:r>
      <w:t xml:space="preserve">TK QSAR Comparison </w:t>
    </w:r>
    <w:r>
      <w:tab/>
    </w:r>
    <w:del w:id="2433" w:author="Wambaugh, John (he/him/his)" w:date="2024-05-15T09:26:00Z">
      <w:r w:rsidDel="00FF4817">
        <w:delText xml:space="preserve">  </w:delText>
      </w:r>
    </w:del>
    <w:ins w:id="2434" w:author="Wambaugh, John (he/him/his)" w:date="2024-05-15T09:26:00Z">
      <w:r w:rsidR="00FF4817">
        <w:t xml:space="preserve"> </w:t>
      </w:r>
    </w:ins>
    <w:del w:id="2435" w:author="Wambaugh, John (he/him/his)" w:date="2024-05-15T09:26:00Z">
      <w:r w:rsidDel="00FF4817">
        <w:delText xml:space="preserve">  </w:delText>
      </w:r>
    </w:del>
    <w:ins w:id="2436" w:author="Wambaugh, John (he/him/his)" w:date="2024-05-15T09:26:00Z">
      <w:r w:rsidR="00FF4817">
        <w:t xml:space="preserve"> </w:t>
      </w:r>
    </w:ins>
    <w:del w:id="2437" w:author="Wambaugh, John (he/him/his)" w:date="2024-05-15T09:26:00Z">
      <w:r w:rsidDel="00FF4817">
        <w:delText xml:space="preserve">  </w:delText>
      </w:r>
    </w:del>
    <w:ins w:id="2438" w:author="Wambaugh, John (he/him/his)" w:date="2024-05-15T09:26:00Z">
      <w:r w:rsidR="00FF4817">
        <w:t xml:space="preserve"> </w:t>
      </w:r>
    </w:ins>
    <w:del w:id="2439" w:author="Wambaugh, John (he/him/his)" w:date="2024-05-15T09:26:00Z">
      <w:r w:rsidDel="00FF4817">
        <w:delText xml:space="preserve">  </w:delText>
      </w:r>
    </w:del>
    <w:ins w:id="2440" w:author="Wambaugh, John (he/him/his)" w:date="2024-05-15T09:26:00Z">
      <w:r w:rsidR="00FF4817">
        <w:t xml:space="preserve"> </w:t>
      </w:r>
    </w:ins>
    <w:del w:id="2441" w:author="Wambaugh, John (he/him/his)" w:date="2024-05-15T09:26:00Z">
      <w:r w:rsidDel="00FF4817">
        <w:delText xml:space="preserve">  </w:delText>
      </w:r>
    </w:del>
    <w:ins w:id="2442" w:author="Wambaugh, John (he/him/his)" w:date="2024-05-15T09:26:00Z">
      <w:r w:rsidR="00FF4817">
        <w:t xml:space="preserve"> </w:t>
      </w:r>
    </w:ins>
    <w:del w:id="2443" w:author="Wambaugh, John (he/him/his)" w:date="2024-05-15T09:26:00Z">
      <w:r w:rsidDel="00FF4817">
        <w:delText xml:space="preserve">  </w:delText>
      </w:r>
    </w:del>
    <w:ins w:id="2444" w:author="Wambaugh, John (he/him/his)" w:date="2024-05-15T09:26:00Z">
      <w:r w:rsidR="00FF4817">
        <w:t xml:space="preserve"> </w:t>
      </w:r>
    </w:ins>
    <w:del w:id="2445" w:author="Wambaugh, John (he/him/his)" w:date="2024-05-15T09:26:00Z">
      <w:r w:rsidDel="00FF4817">
        <w:delText xml:space="preserve">  </w:delText>
      </w:r>
    </w:del>
    <w:ins w:id="2446" w:author="Wambaugh, John (he/him/his)" w:date="2024-05-15T09:26:00Z">
      <w:r w:rsidR="00FF4817">
        <w:t xml:space="preserve"> </w:t>
      </w:r>
    </w:ins>
    <w:del w:id="2447" w:author="Wambaugh, John (he/him/his)" w:date="2024-05-15T09:26:00Z">
      <w:r w:rsidDel="00FF4817">
        <w:delText xml:space="preserve">  </w:delText>
      </w:r>
    </w:del>
    <w:ins w:id="2448" w:author="Wambaugh, John (he/him/his)" w:date="2024-05-15T09:26:00Z">
      <w:r w:rsidR="00FF4817">
        <w:t xml:space="preserve"> </w:t>
      </w:r>
    </w:ins>
    <w:del w:id="2449" w:author="Wambaugh, John (he/him/his)" w:date="2024-05-15T09:26:00Z">
      <w:r w:rsidDel="00FF4817">
        <w:delText xml:space="preserve">  </w:delText>
      </w:r>
    </w:del>
    <w:ins w:id="2450" w:author="Wambaugh, John (he/him/his)" w:date="2024-05-15T09:26:00Z">
      <w:r w:rsidR="00FF4817">
        <w:t xml:space="preserve"> </w:t>
      </w:r>
    </w:ins>
    <w:del w:id="2451" w:author="Wambaugh, John (he/him/his)" w:date="2024-05-15T09:26:00Z">
      <w:r w:rsidDel="00FF4817">
        <w:delText xml:space="preserve">  </w:delText>
      </w:r>
    </w:del>
    <w:ins w:id="2452" w:author="Wambaugh, John (he/him/his)" w:date="2024-05-15T09:26:00Z">
      <w:r w:rsidR="00FF4817">
        <w:t xml:space="preserve"> </w:t>
      </w:r>
    </w:ins>
    <w:del w:id="2453" w:author="Wambaugh, John (he/him/his)" w:date="2024-05-15T09:26:00Z">
      <w:r w:rsidDel="00FF4817">
        <w:delText xml:space="preserve">  </w:delText>
      </w:r>
    </w:del>
    <w:ins w:id="2454" w:author="Wambaugh, John (he/him/his)" w:date="2024-05-15T09:26:00Z">
      <w:r w:rsidR="00FF4817">
        <w:t xml:space="preserve"> </w:t>
      </w:r>
    </w:ins>
    <w:r>
      <w:t xml:space="preserve"> </w:t>
    </w:r>
    <w:r>
      <w:fldChar w:fldCharType="begin"/>
    </w:r>
    <w:r>
      <w:instrText xml:space="preserve"> DATE \@ "M/d/yyyy" </w:instrText>
    </w:r>
    <w:r>
      <w:fldChar w:fldCharType="separate"/>
    </w:r>
    <w:ins w:id="2455" w:author="Wambaugh, John (he/him/his)" w:date="2024-05-19T03:55:00Z">
      <w:r w:rsidR="005A6232">
        <w:rPr>
          <w:noProof/>
        </w:rPr>
        <w:t>5/19/2024</w:t>
      </w:r>
    </w:ins>
    <w:del w:id="2456" w:author="Wambaugh, John (he/him/his)" w:date="2024-05-06T09:02:00Z">
      <w:r w:rsidR="000877CF" w:rsidDel="003E0280">
        <w:rPr>
          <w:noProof/>
        </w:rPr>
        <w:delText>5/4/2024</w:delText>
      </w:r>
    </w:del>
    <w:r>
      <w:fldChar w:fldCharType="end"/>
    </w:r>
    <w:r>
      <w:t xml:space="preserve"> </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ECEDE" w14:textId="77777777" w:rsidR="002D5DF9" w:rsidRDefault="002D5DF9" w:rsidP="00F7187D">
      <w:pPr>
        <w:spacing w:after="0" w:line="240" w:lineRule="auto"/>
      </w:pPr>
      <w:r>
        <w:separator/>
      </w:r>
    </w:p>
  </w:footnote>
  <w:footnote w:type="continuationSeparator" w:id="0">
    <w:p w14:paraId="6B30C88C" w14:textId="77777777" w:rsidR="002D5DF9" w:rsidRDefault="002D5DF9" w:rsidP="00F7187D">
      <w:pPr>
        <w:spacing w:after="0" w:line="240" w:lineRule="auto"/>
      </w:pPr>
      <w:r>
        <w:continuationSeparator/>
      </w:r>
    </w:p>
  </w:footnote>
  <w:footnote w:type="continuationNotice" w:id="1">
    <w:p w14:paraId="63657399" w14:textId="77777777" w:rsidR="002D5DF9" w:rsidRDefault="002D5D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CC1D" w14:textId="4F593E52" w:rsidR="00FE5450" w:rsidRDefault="00FE5450" w:rsidP="00241811">
    <w:pPr>
      <w:pStyle w:val="Header"/>
      <w:jc w:val="center"/>
    </w:pPr>
    <w:r>
      <w:t>Draft Manuscript</w:t>
    </w:r>
  </w:p>
  <w:p w14:paraId="1CC3B5BB" w14:textId="3891C3E4" w:rsidR="00FE5450" w:rsidRDefault="00FE5450" w:rsidP="000064E4">
    <w:pPr>
      <w:pStyle w:val="Header"/>
      <w:jc w:val="center"/>
    </w:pPr>
    <w:r>
      <w:t>NOT FOR DISTRIBUTION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D3C"/>
    <w:multiLevelType w:val="hybridMultilevel"/>
    <w:tmpl w:val="B0D684DC"/>
    <w:lvl w:ilvl="0" w:tplc="74FC4E58">
      <w:start w:val="1"/>
      <w:numFmt w:val="bullet"/>
      <w:lvlText w:val="•"/>
      <w:lvlJc w:val="left"/>
      <w:pPr>
        <w:tabs>
          <w:tab w:val="num" w:pos="720"/>
        </w:tabs>
        <w:ind w:left="720" w:hanging="360"/>
      </w:pPr>
      <w:rPr>
        <w:rFonts w:ascii="Arial" w:hAnsi="Arial" w:hint="default"/>
      </w:rPr>
    </w:lvl>
    <w:lvl w:ilvl="1" w:tplc="E61E92A4" w:tentative="1">
      <w:start w:val="1"/>
      <w:numFmt w:val="bullet"/>
      <w:lvlText w:val="•"/>
      <w:lvlJc w:val="left"/>
      <w:pPr>
        <w:tabs>
          <w:tab w:val="num" w:pos="1440"/>
        </w:tabs>
        <w:ind w:left="1440" w:hanging="360"/>
      </w:pPr>
      <w:rPr>
        <w:rFonts w:ascii="Arial" w:hAnsi="Arial" w:hint="default"/>
      </w:rPr>
    </w:lvl>
    <w:lvl w:ilvl="2" w:tplc="04BC204E" w:tentative="1">
      <w:start w:val="1"/>
      <w:numFmt w:val="bullet"/>
      <w:lvlText w:val="•"/>
      <w:lvlJc w:val="left"/>
      <w:pPr>
        <w:tabs>
          <w:tab w:val="num" w:pos="2160"/>
        </w:tabs>
        <w:ind w:left="2160" w:hanging="360"/>
      </w:pPr>
      <w:rPr>
        <w:rFonts w:ascii="Arial" w:hAnsi="Arial" w:hint="default"/>
      </w:rPr>
    </w:lvl>
    <w:lvl w:ilvl="3" w:tplc="93EAE918" w:tentative="1">
      <w:start w:val="1"/>
      <w:numFmt w:val="bullet"/>
      <w:lvlText w:val="•"/>
      <w:lvlJc w:val="left"/>
      <w:pPr>
        <w:tabs>
          <w:tab w:val="num" w:pos="2880"/>
        </w:tabs>
        <w:ind w:left="2880" w:hanging="360"/>
      </w:pPr>
      <w:rPr>
        <w:rFonts w:ascii="Arial" w:hAnsi="Arial" w:hint="default"/>
      </w:rPr>
    </w:lvl>
    <w:lvl w:ilvl="4" w:tplc="E97CDF7A" w:tentative="1">
      <w:start w:val="1"/>
      <w:numFmt w:val="bullet"/>
      <w:lvlText w:val="•"/>
      <w:lvlJc w:val="left"/>
      <w:pPr>
        <w:tabs>
          <w:tab w:val="num" w:pos="3600"/>
        </w:tabs>
        <w:ind w:left="3600" w:hanging="360"/>
      </w:pPr>
      <w:rPr>
        <w:rFonts w:ascii="Arial" w:hAnsi="Arial" w:hint="default"/>
      </w:rPr>
    </w:lvl>
    <w:lvl w:ilvl="5" w:tplc="E2B0227C" w:tentative="1">
      <w:start w:val="1"/>
      <w:numFmt w:val="bullet"/>
      <w:lvlText w:val="•"/>
      <w:lvlJc w:val="left"/>
      <w:pPr>
        <w:tabs>
          <w:tab w:val="num" w:pos="4320"/>
        </w:tabs>
        <w:ind w:left="4320" w:hanging="360"/>
      </w:pPr>
      <w:rPr>
        <w:rFonts w:ascii="Arial" w:hAnsi="Arial" w:hint="default"/>
      </w:rPr>
    </w:lvl>
    <w:lvl w:ilvl="6" w:tplc="439AB9CC" w:tentative="1">
      <w:start w:val="1"/>
      <w:numFmt w:val="bullet"/>
      <w:lvlText w:val="•"/>
      <w:lvlJc w:val="left"/>
      <w:pPr>
        <w:tabs>
          <w:tab w:val="num" w:pos="5040"/>
        </w:tabs>
        <w:ind w:left="5040" w:hanging="360"/>
      </w:pPr>
      <w:rPr>
        <w:rFonts w:ascii="Arial" w:hAnsi="Arial" w:hint="default"/>
      </w:rPr>
    </w:lvl>
    <w:lvl w:ilvl="7" w:tplc="539E24A8" w:tentative="1">
      <w:start w:val="1"/>
      <w:numFmt w:val="bullet"/>
      <w:lvlText w:val="•"/>
      <w:lvlJc w:val="left"/>
      <w:pPr>
        <w:tabs>
          <w:tab w:val="num" w:pos="5760"/>
        </w:tabs>
        <w:ind w:left="5760" w:hanging="360"/>
      </w:pPr>
      <w:rPr>
        <w:rFonts w:ascii="Arial" w:hAnsi="Arial" w:hint="default"/>
      </w:rPr>
    </w:lvl>
    <w:lvl w:ilvl="8" w:tplc="8B8E41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67FEF"/>
    <w:multiLevelType w:val="hybridMultilevel"/>
    <w:tmpl w:val="B13CB738"/>
    <w:lvl w:ilvl="0" w:tplc="7CC0503A">
      <w:start w:val="1"/>
      <w:numFmt w:val="bullet"/>
      <w:lvlText w:val="•"/>
      <w:lvlJc w:val="left"/>
      <w:pPr>
        <w:tabs>
          <w:tab w:val="num" w:pos="720"/>
        </w:tabs>
        <w:ind w:left="720" w:hanging="360"/>
      </w:pPr>
      <w:rPr>
        <w:rFonts w:ascii="Arial" w:hAnsi="Arial" w:hint="default"/>
      </w:rPr>
    </w:lvl>
    <w:lvl w:ilvl="1" w:tplc="58E00F98" w:tentative="1">
      <w:start w:val="1"/>
      <w:numFmt w:val="bullet"/>
      <w:lvlText w:val="•"/>
      <w:lvlJc w:val="left"/>
      <w:pPr>
        <w:tabs>
          <w:tab w:val="num" w:pos="1440"/>
        </w:tabs>
        <w:ind w:left="1440" w:hanging="360"/>
      </w:pPr>
      <w:rPr>
        <w:rFonts w:ascii="Arial" w:hAnsi="Arial" w:hint="default"/>
      </w:rPr>
    </w:lvl>
    <w:lvl w:ilvl="2" w:tplc="8E18A6E0" w:tentative="1">
      <w:start w:val="1"/>
      <w:numFmt w:val="bullet"/>
      <w:lvlText w:val="•"/>
      <w:lvlJc w:val="left"/>
      <w:pPr>
        <w:tabs>
          <w:tab w:val="num" w:pos="2160"/>
        </w:tabs>
        <w:ind w:left="2160" w:hanging="360"/>
      </w:pPr>
      <w:rPr>
        <w:rFonts w:ascii="Arial" w:hAnsi="Arial" w:hint="default"/>
      </w:rPr>
    </w:lvl>
    <w:lvl w:ilvl="3" w:tplc="60F076C2" w:tentative="1">
      <w:start w:val="1"/>
      <w:numFmt w:val="bullet"/>
      <w:lvlText w:val="•"/>
      <w:lvlJc w:val="left"/>
      <w:pPr>
        <w:tabs>
          <w:tab w:val="num" w:pos="2880"/>
        </w:tabs>
        <w:ind w:left="2880" w:hanging="360"/>
      </w:pPr>
      <w:rPr>
        <w:rFonts w:ascii="Arial" w:hAnsi="Arial" w:hint="default"/>
      </w:rPr>
    </w:lvl>
    <w:lvl w:ilvl="4" w:tplc="84AAF522" w:tentative="1">
      <w:start w:val="1"/>
      <w:numFmt w:val="bullet"/>
      <w:lvlText w:val="•"/>
      <w:lvlJc w:val="left"/>
      <w:pPr>
        <w:tabs>
          <w:tab w:val="num" w:pos="3600"/>
        </w:tabs>
        <w:ind w:left="3600" w:hanging="360"/>
      </w:pPr>
      <w:rPr>
        <w:rFonts w:ascii="Arial" w:hAnsi="Arial" w:hint="default"/>
      </w:rPr>
    </w:lvl>
    <w:lvl w:ilvl="5" w:tplc="D58AAA48" w:tentative="1">
      <w:start w:val="1"/>
      <w:numFmt w:val="bullet"/>
      <w:lvlText w:val="•"/>
      <w:lvlJc w:val="left"/>
      <w:pPr>
        <w:tabs>
          <w:tab w:val="num" w:pos="4320"/>
        </w:tabs>
        <w:ind w:left="4320" w:hanging="360"/>
      </w:pPr>
      <w:rPr>
        <w:rFonts w:ascii="Arial" w:hAnsi="Arial" w:hint="default"/>
      </w:rPr>
    </w:lvl>
    <w:lvl w:ilvl="6" w:tplc="0BAE9046" w:tentative="1">
      <w:start w:val="1"/>
      <w:numFmt w:val="bullet"/>
      <w:lvlText w:val="•"/>
      <w:lvlJc w:val="left"/>
      <w:pPr>
        <w:tabs>
          <w:tab w:val="num" w:pos="5040"/>
        </w:tabs>
        <w:ind w:left="5040" w:hanging="360"/>
      </w:pPr>
      <w:rPr>
        <w:rFonts w:ascii="Arial" w:hAnsi="Arial" w:hint="default"/>
      </w:rPr>
    </w:lvl>
    <w:lvl w:ilvl="7" w:tplc="30CC6474" w:tentative="1">
      <w:start w:val="1"/>
      <w:numFmt w:val="bullet"/>
      <w:lvlText w:val="•"/>
      <w:lvlJc w:val="left"/>
      <w:pPr>
        <w:tabs>
          <w:tab w:val="num" w:pos="5760"/>
        </w:tabs>
        <w:ind w:left="5760" w:hanging="360"/>
      </w:pPr>
      <w:rPr>
        <w:rFonts w:ascii="Arial" w:hAnsi="Arial" w:hint="default"/>
      </w:rPr>
    </w:lvl>
    <w:lvl w:ilvl="8" w:tplc="0ED2E2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C0858"/>
    <w:multiLevelType w:val="hybridMultilevel"/>
    <w:tmpl w:val="7A767FB6"/>
    <w:lvl w:ilvl="0" w:tplc="CA86FC50">
      <w:start w:val="1"/>
      <w:numFmt w:val="bullet"/>
      <w:lvlText w:val="•"/>
      <w:lvlJc w:val="left"/>
      <w:pPr>
        <w:tabs>
          <w:tab w:val="num" w:pos="720"/>
        </w:tabs>
        <w:ind w:left="720" w:hanging="360"/>
      </w:pPr>
      <w:rPr>
        <w:rFonts w:ascii="Arial" w:hAnsi="Arial" w:hint="default"/>
      </w:rPr>
    </w:lvl>
    <w:lvl w:ilvl="1" w:tplc="1F92853C">
      <w:numFmt w:val="bullet"/>
      <w:lvlText w:val="•"/>
      <w:lvlJc w:val="left"/>
      <w:pPr>
        <w:tabs>
          <w:tab w:val="num" w:pos="1440"/>
        </w:tabs>
        <w:ind w:left="1440" w:hanging="360"/>
      </w:pPr>
      <w:rPr>
        <w:rFonts w:ascii="Arial" w:hAnsi="Arial" w:hint="default"/>
      </w:rPr>
    </w:lvl>
    <w:lvl w:ilvl="2" w:tplc="E3BAF742" w:tentative="1">
      <w:start w:val="1"/>
      <w:numFmt w:val="bullet"/>
      <w:lvlText w:val="•"/>
      <w:lvlJc w:val="left"/>
      <w:pPr>
        <w:tabs>
          <w:tab w:val="num" w:pos="2160"/>
        </w:tabs>
        <w:ind w:left="2160" w:hanging="360"/>
      </w:pPr>
      <w:rPr>
        <w:rFonts w:ascii="Arial" w:hAnsi="Arial" w:hint="default"/>
      </w:rPr>
    </w:lvl>
    <w:lvl w:ilvl="3" w:tplc="31D2C9D8" w:tentative="1">
      <w:start w:val="1"/>
      <w:numFmt w:val="bullet"/>
      <w:lvlText w:val="•"/>
      <w:lvlJc w:val="left"/>
      <w:pPr>
        <w:tabs>
          <w:tab w:val="num" w:pos="2880"/>
        </w:tabs>
        <w:ind w:left="2880" w:hanging="360"/>
      </w:pPr>
      <w:rPr>
        <w:rFonts w:ascii="Arial" w:hAnsi="Arial" w:hint="default"/>
      </w:rPr>
    </w:lvl>
    <w:lvl w:ilvl="4" w:tplc="FDE6EFB6" w:tentative="1">
      <w:start w:val="1"/>
      <w:numFmt w:val="bullet"/>
      <w:lvlText w:val="•"/>
      <w:lvlJc w:val="left"/>
      <w:pPr>
        <w:tabs>
          <w:tab w:val="num" w:pos="3600"/>
        </w:tabs>
        <w:ind w:left="3600" w:hanging="360"/>
      </w:pPr>
      <w:rPr>
        <w:rFonts w:ascii="Arial" w:hAnsi="Arial" w:hint="default"/>
      </w:rPr>
    </w:lvl>
    <w:lvl w:ilvl="5" w:tplc="AF5005E6" w:tentative="1">
      <w:start w:val="1"/>
      <w:numFmt w:val="bullet"/>
      <w:lvlText w:val="•"/>
      <w:lvlJc w:val="left"/>
      <w:pPr>
        <w:tabs>
          <w:tab w:val="num" w:pos="4320"/>
        </w:tabs>
        <w:ind w:left="4320" w:hanging="360"/>
      </w:pPr>
      <w:rPr>
        <w:rFonts w:ascii="Arial" w:hAnsi="Arial" w:hint="default"/>
      </w:rPr>
    </w:lvl>
    <w:lvl w:ilvl="6" w:tplc="C688EB3C" w:tentative="1">
      <w:start w:val="1"/>
      <w:numFmt w:val="bullet"/>
      <w:lvlText w:val="•"/>
      <w:lvlJc w:val="left"/>
      <w:pPr>
        <w:tabs>
          <w:tab w:val="num" w:pos="5040"/>
        </w:tabs>
        <w:ind w:left="5040" w:hanging="360"/>
      </w:pPr>
      <w:rPr>
        <w:rFonts w:ascii="Arial" w:hAnsi="Arial" w:hint="default"/>
      </w:rPr>
    </w:lvl>
    <w:lvl w:ilvl="7" w:tplc="1C6A51FA" w:tentative="1">
      <w:start w:val="1"/>
      <w:numFmt w:val="bullet"/>
      <w:lvlText w:val="•"/>
      <w:lvlJc w:val="left"/>
      <w:pPr>
        <w:tabs>
          <w:tab w:val="num" w:pos="5760"/>
        </w:tabs>
        <w:ind w:left="5760" w:hanging="360"/>
      </w:pPr>
      <w:rPr>
        <w:rFonts w:ascii="Arial" w:hAnsi="Arial" w:hint="default"/>
      </w:rPr>
    </w:lvl>
    <w:lvl w:ilvl="8" w:tplc="343AE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183AEB"/>
    <w:multiLevelType w:val="hybridMultilevel"/>
    <w:tmpl w:val="13700116"/>
    <w:lvl w:ilvl="0" w:tplc="E0FCA5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81C85"/>
    <w:multiLevelType w:val="hybridMultilevel"/>
    <w:tmpl w:val="80B087FE"/>
    <w:lvl w:ilvl="0" w:tplc="A7DE9C9C">
      <w:start w:val="1"/>
      <w:numFmt w:val="bullet"/>
      <w:lvlText w:val="•"/>
      <w:lvlJc w:val="left"/>
      <w:pPr>
        <w:tabs>
          <w:tab w:val="num" w:pos="720"/>
        </w:tabs>
        <w:ind w:left="720" w:hanging="360"/>
      </w:pPr>
      <w:rPr>
        <w:rFonts w:ascii="Arial" w:hAnsi="Arial" w:hint="default"/>
      </w:rPr>
    </w:lvl>
    <w:lvl w:ilvl="1" w:tplc="A8067440" w:tentative="1">
      <w:start w:val="1"/>
      <w:numFmt w:val="bullet"/>
      <w:lvlText w:val="•"/>
      <w:lvlJc w:val="left"/>
      <w:pPr>
        <w:tabs>
          <w:tab w:val="num" w:pos="1440"/>
        </w:tabs>
        <w:ind w:left="1440" w:hanging="360"/>
      </w:pPr>
      <w:rPr>
        <w:rFonts w:ascii="Arial" w:hAnsi="Arial" w:hint="default"/>
      </w:rPr>
    </w:lvl>
    <w:lvl w:ilvl="2" w:tplc="1AC078DC" w:tentative="1">
      <w:start w:val="1"/>
      <w:numFmt w:val="bullet"/>
      <w:lvlText w:val="•"/>
      <w:lvlJc w:val="left"/>
      <w:pPr>
        <w:tabs>
          <w:tab w:val="num" w:pos="2160"/>
        </w:tabs>
        <w:ind w:left="2160" w:hanging="360"/>
      </w:pPr>
      <w:rPr>
        <w:rFonts w:ascii="Arial" w:hAnsi="Arial" w:hint="default"/>
      </w:rPr>
    </w:lvl>
    <w:lvl w:ilvl="3" w:tplc="FB08E42E" w:tentative="1">
      <w:start w:val="1"/>
      <w:numFmt w:val="bullet"/>
      <w:lvlText w:val="•"/>
      <w:lvlJc w:val="left"/>
      <w:pPr>
        <w:tabs>
          <w:tab w:val="num" w:pos="2880"/>
        </w:tabs>
        <w:ind w:left="2880" w:hanging="360"/>
      </w:pPr>
      <w:rPr>
        <w:rFonts w:ascii="Arial" w:hAnsi="Arial" w:hint="default"/>
      </w:rPr>
    </w:lvl>
    <w:lvl w:ilvl="4" w:tplc="46BCF174" w:tentative="1">
      <w:start w:val="1"/>
      <w:numFmt w:val="bullet"/>
      <w:lvlText w:val="•"/>
      <w:lvlJc w:val="left"/>
      <w:pPr>
        <w:tabs>
          <w:tab w:val="num" w:pos="3600"/>
        </w:tabs>
        <w:ind w:left="3600" w:hanging="360"/>
      </w:pPr>
      <w:rPr>
        <w:rFonts w:ascii="Arial" w:hAnsi="Arial" w:hint="default"/>
      </w:rPr>
    </w:lvl>
    <w:lvl w:ilvl="5" w:tplc="8688914E" w:tentative="1">
      <w:start w:val="1"/>
      <w:numFmt w:val="bullet"/>
      <w:lvlText w:val="•"/>
      <w:lvlJc w:val="left"/>
      <w:pPr>
        <w:tabs>
          <w:tab w:val="num" w:pos="4320"/>
        </w:tabs>
        <w:ind w:left="4320" w:hanging="360"/>
      </w:pPr>
      <w:rPr>
        <w:rFonts w:ascii="Arial" w:hAnsi="Arial" w:hint="default"/>
      </w:rPr>
    </w:lvl>
    <w:lvl w:ilvl="6" w:tplc="DD50E34C" w:tentative="1">
      <w:start w:val="1"/>
      <w:numFmt w:val="bullet"/>
      <w:lvlText w:val="•"/>
      <w:lvlJc w:val="left"/>
      <w:pPr>
        <w:tabs>
          <w:tab w:val="num" w:pos="5040"/>
        </w:tabs>
        <w:ind w:left="5040" w:hanging="360"/>
      </w:pPr>
      <w:rPr>
        <w:rFonts w:ascii="Arial" w:hAnsi="Arial" w:hint="default"/>
      </w:rPr>
    </w:lvl>
    <w:lvl w:ilvl="7" w:tplc="56382032" w:tentative="1">
      <w:start w:val="1"/>
      <w:numFmt w:val="bullet"/>
      <w:lvlText w:val="•"/>
      <w:lvlJc w:val="left"/>
      <w:pPr>
        <w:tabs>
          <w:tab w:val="num" w:pos="5760"/>
        </w:tabs>
        <w:ind w:left="5760" w:hanging="360"/>
      </w:pPr>
      <w:rPr>
        <w:rFonts w:ascii="Arial" w:hAnsi="Arial" w:hint="default"/>
      </w:rPr>
    </w:lvl>
    <w:lvl w:ilvl="8" w:tplc="A64066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F415B6"/>
    <w:multiLevelType w:val="hybridMultilevel"/>
    <w:tmpl w:val="1738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013DE"/>
    <w:multiLevelType w:val="hybridMultilevel"/>
    <w:tmpl w:val="E446ED56"/>
    <w:lvl w:ilvl="0" w:tplc="9C30631A">
      <w:start w:val="1"/>
      <w:numFmt w:val="bullet"/>
      <w:lvlText w:val="•"/>
      <w:lvlJc w:val="left"/>
      <w:pPr>
        <w:tabs>
          <w:tab w:val="num" w:pos="720"/>
        </w:tabs>
        <w:ind w:left="720" w:hanging="360"/>
      </w:pPr>
      <w:rPr>
        <w:rFonts w:ascii="Arial" w:hAnsi="Arial" w:hint="default"/>
      </w:rPr>
    </w:lvl>
    <w:lvl w:ilvl="1" w:tplc="4F0E4C3E">
      <w:start w:val="1"/>
      <w:numFmt w:val="bullet"/>
      <w:lvlText w:val="•"/>
      <w:lvlJc w:val="left"/>
      <w:pPr>
        <w:tabs>
          <w:tab w:val="num" w:pos="1440"/>
        </w:tabs>
        <w:ind w:left="1440" w:hanging="360"/>
      </w:pPr>
      <w:rPr>
        <w:rFonts w:ascii="Arial" w:hAnsi="Arial" w:hint="default"/>
      </w:rPr>
    </w:lvl>
    <w:lvl w:ilvl="2" w:tplc="686ED5F6">
      <w:start w:val="1"/>
      <w:numFmt w:val="bullet"/>
      <w:lvlText w:val="•"/>
      <w:lvlJc w:val="left"/>
      <w:pPr>
        <w:tabs>
          <w:tab w:val="num" w:pos="2160"/>
        </w:tabs>
        <w:ind w:left="2160" w:hanging="360"/>
      </w:pPr>
      <w:rPr>
        <w:rFonts w:ascii="Arial" w:hAnsi="Arial" w:hint="default"/>
      </w:rPr>
    </w:lvl>
    <w:lvl w:ilvl="3" w:tplc="B4C0AF2A" w:tentative="1">
      <w:start w:val="1"/>
      <w:numFmt w:val="bullet"/>
      <w:lvlText w:val="•"/>
      <w:lvlJc w:val="left"/>
      <w:pPr>
        <w:tabs>
          <w:tab w:val="num" w:pos="2880"/>
        </w:tabs>
        <w:ind w:left="2880" w:hanging="360"/>
      </w:pPr>
      <w:rPr>
        <w:rFonts w:ascii="Arial" w:hAnsi="Arial" w:hint="default"/>
      </w:rPr>
    </w:lvl>
    <w:lvl w:ilvl="4" w:tplc="4B265316" w:tentative="1">
      <w:start w:val="1"/>
      <w:numFmt w:val="bullet"/>
      <w:lvlText w:val="•"/>
      <w:lvlJc w:val="left"/>
      <w:pPr>
        <w:tabs>
          <w:tab w:val="num" w:pos="3600"/>
        </w:tabs>
        <w:ind w:left="3600" w:hanging="360"/>
      </w:pPr>
      <w:rPr>
        <w:rFonts w:ascii="Arial" w:hAnsi="Arial" w:hint="default"/>
      </w:rPr>
    </w:lvl>
    <w:lvl w:ilvl="5" w:tplc="C3169484" w:tentative="1">
      <w:start w:val="1"/>
      <w:numFmt w:val="bullet"/>
      <w:lvlText w:val="•"/>
      <w:lvlJc w:val="left"/>
      <w:pPr>
        <w:tabs>
          <w:tab w:val="num" w:pos="4320"/>
        </w:tabs>
        <w:ind w:left="4320" w:hanging="360"/>
      </w:pPr>
      <w:rPr>
        <w:rFonts w:ascii="Arial" w:hAnsi="Arial" w:hint="default"/>
      </w:rPr>
    </w:lvl>
    <w:lvl w:ilvl="6" w:tplc="FCB6718A" w:tentative="1">
      <w:start w:val="1"/>
      <w:numFmt w:val="bullet"/>
      <w:lvlText w:val="•"/>
      <w:lvlJc w:val="left"/>
      <w:pPr>
        <w:tabs>
          <w:tab w:val="num" w:pos="5040"/>
        </w:tabs>
        <w:ind w:left="5040" w:hanging="360"/>
      </w:pPr>
      <w:rPr>
        <w:rFonts w:ascii="Arial" w:hAnsi="Arial" w:hint="default"/>
      </w:rPr>
    </w:lvl>
    <w:lvl w:ilvl="7" w:tplc="454CC3F6" w:tentative="1">
      <w:start w:val="1"/>
      <w:numFmt w:val="bullet"/>
      <w:lvlText w:val="•"/>
      <w:lvlJc w:val="left"/>
      <w:pPr>
        <w:tabs>
          <w:tab w:val="num" w:pos="5760"/>
        </w:tabs>
        <w:ind w:left="5760" w:hanging="360"/>
      </w:pPr>
      <w:rPr>
        <w:rFonts w:ascii="Arial" w:hAnsi="Arial" w:hint="default"/>
      </w:rPr>
    </w:lvl>
    <w:lvl w:ilvl="8" w:tplc="6412A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E75AA0"/>
    <w:multiLevelType w:val="hybridMultilevel"/>
    <w:tmpl w:val="ED1C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B6C69"/>
    <w:multiLevelType w:val="hybridMultilevel"/>
    <w:tmpl w:val="7B0E6CC6"/>
    <w:lvl w:ilvl="0" w:tplc="6BD44572">
      <w:start w:val="1"/>
      <w:numFmt w:val="bullet"/>
      <w:lvlText w:val="•"/>
      <w:lvlJc w:val="left"/>
      <w:pPr>
        <w:tabs>
          <w:tab w:val="num" w:pos="720"/>
        </w:tabs>
        <w:ind w:left="720" w:hanging="360"/>
      </w:pPr>
      <w:rPr>
        <w:rFonts w:ascii="Arial" w:hAnsi="Arial" w:hint="default"/>
      </w:rPr>
    </w:lvl>
    <w:lvl w:ilvl="1" w:tplc="784A32CE">
      <w:start w:val="1"/>
      <w:numFmt w:val="bullet"/>
      <w:lvlText w:val="•"/>
      <w:lvlJc w:val="left"/>
      <w:pPr>
        <w:tabs>
          <w:tab w:val="num" w:pos="1440"/>
        </w:tabs>
        <w:ind w:left="1440" w:hanging="360"/>
      </w:pPr>
      <w:rPr>
        <w:rFonts w:ascii="Arial" w:hAnsi="Arial" w:hint="default"/>
      </w:rPr>
    </w:lvl>
    <w:lvl w:ilvl="2" w:tplc="57C80FEC" w:tentative="1">
      <w:start w:val="1"/>
      <w:numFmt w:val="bullet"/>
      <w:lvlText w:val="•"/>
      <w:lvlJc w:val="left"/>
      <w:pPr>
        <w:tabs>
          <w:tab w:val="num" w:pos="2160"/>
        </w:tabs>
        <w:ind w:left="2160" w:hanging="360"/>
      </w:pPr>
      <w:rPr>
        <w:rFonts w:ascii="Arial" w:hAnsi="Arial" w:hint="default"/>
      </w:rPr>
    </w:lvl>
    <w:lvl w:ilvl="3" w:tplc="2CC28576" w:tentative="1">
      <w:start w:val="1"/>
      <w:numFmt w:val="bullet"/>
      <w:lvlText w:val="•"/>
      <w:lvlJc w:val="left"/>
      <w:pPr>
        <w:tabs>
          <w:tab w:val="num" w:pos="2880"/>
        </w:tabs>
        <w:ind w:left="2880" w:hanging="360"/>
      </w:pPr>
      <w:rPr>
        <w:rFonts w:ascii="Arial" w:hAnsi="Arial" w:hint="default"/>
      </w:rPr>
    </w:lvl>
    <w:lvl w:ilvl="4" w:tplc="86481AD0" w:tentative="1">
      <w:start w:val="1"/>
      <w:numFmt w:val="bullet"/>
      <w:lvlText w:val="•"/>
      <w:lvlJc w:val="left"/>
      <w:pPr>
        <w:tabs>
          <w:tab w:val="num" w:pos="3600"/>
        </w:tabs>
        <w:ind w:left="3600" w:hanging="360"/>
      </w:pPr>
      <w:rPr>
        <w:rFonts w:ascii="Arial" w:hAnsi="Arial" w:hint="default"/>
      </w:rPr>
    </w:lvl>
    <w:lvl w:ilvl="5" w:tplc="FEEC5B14" w:tentative="1">
      <w:start w:val="1"/>
      <w:numFmt w:val="bullet"/>
      <w:lvlText w:val="•"/>
      <w:lvlJc w:val="left"/>
      <w:pPr>
        <w:tabs>
          <w:tab w:val="num" w:pos="4320"/>
        </w:tabs>
        <w:ind w:left="4320" w:hanging="360"/>
      </w:pPr>
      <w:rPr>
        <w:rFonts w:ascii="Arial" w:hAnsi="Arial" w:hint="default"/>
      </w:rPr>
    </w:lvl>
    <w:lvl w:ilvl="6" w:tplc="A3D4716A" w:tentative="1">
      <w:start w:val="1"/>
      <w:numFmt w:val="bullet"/>
      <w:lvlText w:val="•"/>
      <w:lvlJc w:val="left"/>
      <w:pPr>
        <w:tabs>
          <w:tab w:val="num" w:pos="5040"/>
        </w:tabs>
        <w:ind w:left="5040" w:hanging="360"/>
      </w:pPr>
      <w:rPr>
        <w:rFonts w:ascii="Arial" w:hAnsi="Arial" w:hint="default"/>
      </w:rPr>
    </w:lvl>
    <w:lvl w:ilvl="7" w:tplc="85AA5268" w:tentative="1">
      <w:start w:val="1"/>
      <w:numFmt w:val="bullet"/>
      <w:lvlText w:val="•"/>
      <w:lvlJc w:val="left"/>
      <w:pPr>
        <w:tabs>
          <w:tab w:val="num" w:pos="5760"/>
        </w:tabs>
        <w:ind w:left="5760" w:hanging="360"/>
      </w:pPr>
      <w:rPr>
        <w:rFonts w:ascii="Arial" w:hAnsi="Arial" w:hint="default"/>
      </w:rPr>
    </w:lvl>
    <w:lvl w:ilvl="8" w:tplc="B5CAA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E2851"/>
    <w:multiLevelType w:val="hybridMultilevel"/>
    <w:tmpl w:val="D84091C0"/>
    <w:lvl w:ilvl="0" w:tplc="1C068C76">
      <w:start w:val="1"/>
      <w:numFmt w:val="bullet"/>
      <w:lvlText w:val="•"/>
      <w:lvlJc w:val="left"/>
      <w:pPr>
        <w:tabs>
          <w:tab w:val="num" w:pos="720"/>
        </w:tabs>
        <w:ind w:left="720" w:hanging="360"/>
      </w:pPr>
      <w:rPr>
        <w:rFonts w:ascii="Arial" w:hAnsi="Arial" w:hint="default"/>
      </w:rPr>
    </w:lvl>
    <w:lvl w:ilvl="1" w:tplc="0A523AF2" w:tentative="1">
      <w:start w:val="1"/>
      <w:numFmt w:val="bullet"/>
      <w:lvlText w:val="•"/>
      <w:lvlJc w:val="left"/>
      <w:pPr>
        <w:tabs>
          <w:tab w:val="num" w:pos="1440"/>
        </w:tabs>
        <w:ind w:left="1440" w:hanging="360"/>
      </w:pPr>
      <w:rPr>
        <w:rFonts w:ascii="Arial" w:hAnsi="Arial" w:hint="default"/>
      </w:rPr>
    </w:lvl>
    <w:lvl w:ilvl="2" w:tplc="D34A7012" w:tentative="1">
      <w:start w:val="1"/>
      <w:numFmt w:val="bullet"/>
      <w:lvlText w:val="•"/>
      <w:lvlJc w:val="left"/>
      <w:pPr>
        <w:tabs>
          <w:tab w:val="num" w:pos="2160"/>
        </w:tabs>
        <w:ind w:left="2160" w:hanging="360"/>
      </w:pPr>
      <w:rPr>
        <w:rFonts w:ascii="Arial" w:hAnsi="Arial" w:hint="default"/>
      </w:rPr>
    </w:lvl>
    <w:lvl w:ilvl="3" w:tplc="C4127E9E" w:tentative="1">
      <w:start w:val="1"/>
      <w:numFmt w:val="bullet"/>
      <w:lvlText w:val="•"/>
      <w:lvlJc w:val="left"/>
      <w:pPr>
        <w:tabs>
          <w:tab w:val="num" w:pos="2880"/>
        </w:tabs>
        <w:ind w:left="2880" w:hanging="360"/>
      </w:pPr>
      <w:rPr>
        <w:rFonts w:ascii="Arial" w:hAnsi="Arial" w:hint="default"/>
      </w:rPr>
    </w:lvl>
    <w:lvl w:ilvl="4" w:tplc="11207790" w:tentative="1">
      <w:start w:val="1"/>
      <w:numFmt w:val="bullet"/>
      <w:lvlText w:val="•"/>
      <w:lvlJc w:val="left"/>
      <w:pPr>
        <w:tabs>
          <w:tab w:val="num" w:pos="3600"/>
        </w:tabs>
        <w:ind w:left="3600" w:hanging="360"/>
      </w:pPr>
      <w:rPr>
        <w:rFonts w:ascii="Arial" w:hAnsi="Arial" w:hint="default"/>
      </w:rPr>
    </w:lvl>
    <w:lvl w:ilvl="5" w:tplc="4858C9BE" w:tentative="1">
      <w:start w:val="1"/>
      <w:numFmt w:val="bullet"/>
      <w:lvlText w:val="•"/>
      <w:lvlJc w:val="left"/>
      <w:pPr>
        <w:tabs>
          <w:tab w:val="num" w:pos="4320"/>
        </w:tabs>
        <w:ind w:left="4320" w:hanging="360"/>
      </w:pPr>
      <w:rPr>
        <w:rFonts w:ascii="Arial" w:hAnsi="Arial" w:hint="default"/>
      </w:rPr>
    </w:lvl>
    <w:lvl w:ilvl="6" w:tplc="FA9608E2" w:tentative="1">
      <w:start w:val="1"/>
      <w:numFmt w:val="bullet"/>
      <w:lvlText w:val="•"/>
      <w:lvlJc w:val="left"/>
      <w:pPr>
        <w:tabs>
          <w:tab w:val="num" w:pos="5040"/>
        </w:tabs>
        <w:ind w:left="5040" w:hanging="360"/>
      </w:pPr>
      <w:rPr>
        <w:rFonts w:ascii="Arial" w:hAnsi="Arial" w:hint="default"/>
      </w:rPr>
    </w:lvl>
    <w:lvl w:ilvl="7" w:tplc="3CA86162" w:tentative="1">
      <w:start w:val="1"/>
      <w:numFmt w:val="bullet"/>
      <w:lvlText w:val="•"/>
      <w:lvlJc w:val="left"/>
      <w:pPr>
        <w:tabs>
          <w:tab w:val="num" w:pos="5760"/>
        </w:tabs>
        <w:ind w:left="5760" w:hanging="360"/>
      </w:pPr>
      <w:rPr>
        <w:rFonts w:ascii="Arial" w:hAnsi="Arial" w:hint="default"/>
      </w:rPr>
    </w:lvl>
    <w:lvl w:ilvl="8" w:tplc="4AA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1237B0"/>
    <w:multiLevelType w:val="hybridMultilevel"/>
    <w:tmpl w:val="266EACA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1A5E1E"/>
    <w:multiLevelType w:val="hybridMultilevel"/>
    <w:tmpl w:val="D1BCB990"/>
    <w:lvl w:ilvl="0" w:tplc="7FCE886E">
      <w:start w:val="1"/>
      <w:numFmt w:val="bullet"/>
      <w:lvlText w:val="•"/>
      <w:lvlJc w:val="left"/>
      <w:pPr>
        <w:tabs>
          <w:tab w:val="num" w:pos="720"/>
        </w:tabs>
        <w:ind w:left="720" w:hanging="360"/>
      </w:pPr>
      <w:rPr>
        <w:rFonts w:ascii="Arial" w:hAnsi="Arial" w:hint="default"/>
      </w:rPr>
    </w:lvl>
    <w:lvl w:ilvl="1" w:tplc="570E31FE" w:tentative="1">
      <w:start w:val="1"/>
      <w:numFmt w:val="bullet"/>
      <w:lvlText w:val="•"/>
      <w:lvlJc w:val="left"/>
      <w:pPr>
        <w:tabs>
          <w:tab w:val="num" w:pos="1440"/>
        </w:tabs>
        <w:ind w:left="1440" w:hanging="360"/>
      </w:pPr>
      <w:rPr>
        <w:rFonts w:ascii="Arial" w:hAnsi="Arial" w:hint="default"/>
      </w:rPr>
    </w:lvl>
    <w:lvl w:ilvl="2" w:tplc="589499DC" w:tentative="1">
      <w:start w:val="1"/>
      <w:numFmt w:val="bullet"/>
      <w:lvlText w:val="•"/>
      <w:lvlJc w:val="left"/>
      <w:pPr>
        <w:tabs>
          <w:tab w:val="num" w:pos="2160"/>
        </w:tabs>
        <w:ind w:left="2160" w:hanging="360"/>
      </w:pPr>
      <w:rPr>
        <w:rFonts w:ascii="Arial" w:hAnsi="Arial" w:hint="default"/>
      </w:rPr>
    </w:lvl>
    <w:lvl w:ilvl="3" w:tplc="045EE638" w:tentative="1">
      <w:start w:val="1"/>
      <w:numFmt w:val="bullet"/>
      <w:lvlText w:val="•"/>
      <w:lvlJc w:val="left"/>
      <w:pPr>
        <w:tabs>
          <w:tab w:val="num" w:pos="2880"/>
        </w:tabs>
        <w:ind w:left="2880" w:hanging="360"/>
      </w:pPr>
      <w:rPr>
        <w:rFonts w:ascii="Arial" w:hAnsi="Arial" w:hint="default"/>
      </w:rPr>
    </w:lvl>
    <w:lvl w:ilvl="4" w:tplc="B14AEC3C" w:tentative="1">
      <w:start w:val="1"/>
      <w:numFmt w:val="bullet"/>
      <w:lvlText w:val="•"/>
      <w:lvlJc w:val="left"/>
      <w:pPr>
        <w:tabs>
          <w:tab w:val="num" w:pos="3600"/>
        </w:tabs>
        <w:ind w:left="3600" w:hanging="360"/>
      </w:pPr>
      <w:rPr>
        <w:rFonts w:ascii="Arial" w:hAnsi="Arial" w:hint="default"/>
      </w:rPr>
    </w:lvl>
    <w:lvl w:ilvl="5" w:tplc="550AFB24" w:tentative="1">
      <w:start w:val="1"/>
      <w:numFmt w:val="bullet"/>
      <w:lvlText w:val="•"/>
      <w:lvlJc w:val="left"/>
      <w:pPr>
        <w:tabs>
          <w:tab w:val="num" w:pos="4320"/>
        </w:tabs>
        <w:ind w:left="4320" w:hanging="360"/>
      </w:pPr>
      <w:rPr>
        <w:rFonts w:ascii="Arial" w:hAnsi="Arial" w:hint="default"/>
      </w:rPr>
    </w:lvl>
    <w:lvl w:ilvl="6" w:tplc="3CC6D7B2" w:tentative="1">
      <w:start w:val="1"/>
      <w:numFmt w:val="bullet"/>
      <w:lvlText w:val="•"/>
      <w:lvlJc w:val="left"/>
      <w:pPr>
        <w:tabs>
          <w:tab w:val="num" w:pos="5040"/>
        </w:tabs>
        <w:ind w:left="5040" w:hanging="360"/>
      </w:pPr>
      <w:rPr>
        <w:rFonts w:ascii="Arial" w:hAnsi="Arial" w:hint="default"/>
      </w:rPr>
    </w:lvl>
    <w:lvl w:ilvl="7" w:tplc="694E5522" w:tentative="1">
      <w:start w:val="1"/>
      <w:numFmt w:val="bullet"/>
      <w:lvlText w:val="•"/>
      <w:lvlJc w:val="left"/>
      <w:pPr>
        <w:tabs>
          <w:tab w:val="num" w:pos="5760"/>
        </w:tabs>
        <w:ind w:left="5760" w:hanging="360"/>
      </w:pPr>
      <w:rPr>
        <w:rFonts w:ascii="Arial" w:hAnsi="Arial" w:hint="default"/>
      </w:rPr>
    </w:lvl>
    <w:lvl w:ilvl="8" w:tplc="69600A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71161D"/>
    <w:multiLevelType w:val="hybridMultilevel"/>
    <w:tmpl w:val="1D20A0B0"/>
    <w:lvl w:ilvl="0" w:tplc="07663144">
      <w:start w:val="1"/>
      <w:numFmt w:val="bullet"/>
      <w:lvlText w:val="•"/>
      <w:lvlJc w:val="left"/>
      <w:pPr>
        <w:tabs>
          <w:tab w:val="num" w:pos="720"/>
        </w:tabs>
        <w:ind w:left="720" w:hanging="360"/>
      </w:pPr>
      <w:rPr>
        <w:rFonts w:ascii="Arial" w:hAnsi="Arial" w:hint="default"/>
      </w:rPr>
    </w:lvl>
    <w:lvl w:ilvl="1" w:tplc="4E1AB98E" w:tentative="1">
      <w:start w:val="1"/>
      <w:numFmt w:val="bullet"/>
      <w:lvlText w:val="•"/>
      <w:lvlJc w:val="left"/>
      <w:pPr>
        <w:tabs>
          <w:tab w:val="num" w:pos="1440"/>
        </w:tabs>
        <w:ind w:left="1440" w:hanging="360"/>
      </w:pPr>
      <w:rPr>
        <w:rFonts w:ascii="Arial" w:hAnsi="Arial" w:hint="default"/>
      </w:rPr>
    </w:lvl>
    <w:lvl w:ilvl="2" w:tplc="0C46171A" w:tentative="1">
      <w:start w:val="1"/>
      <w:numFmt w:val="bullet"/>
      <w:lvlText w:val="•"/>
      <w:lvlJc w:val="left"/>
      <w:pPr>
        <w:tabs>
          <w:tab w:val="num" w:pos="2160"/>
        </w:tabs>
        <w:ind w:left="2160" w:hanging="360"/>
      </w:pPr>
      <w:rPr>
        <w:rFonts w:ascii="Arial" w:hAnsi="Arial" w:hint="default"/>
      </w:rPr>
    </w:lvl>
    <w:lvl w:ilvl="3" w:tplc="C9566BE6" w:tentative="1">
      <w:start w:val="1"/>
      <w:numFmt w:val="bullet"/>
      <w:lvlText w:val="•"/>
      <w:lvlJc w:val="left"/>
      <w:pPr>
        <w:tabs>
          <w:tab w:val="num" w:pos="2880"/>
        </w:tabs>
        <w:ind w:left="2880" w:hanging="360"/>
      </w:pPr>
      <w:rPr>
        <w:rFonts w:ascii="Arial" w:hAnsi="Arial" w:hint="default"/>
      </w:rPr>
    </w:lvl>
    <w:lvl w:ilvl="4" w:tplc="CF744A2E" w:tentative="1">
      <w:start w:val="1"/>
      <w:numFmt w:val="bullet"/>
      <w:lvlText w:val="•"/>
      <w:lvlJc w:val="left"/>
      <w:pPr>
        <w:tabs>
          <w:tab w:val="num" w:pos="3600"/>
        </w:tabs>
        <w:ind w:left="3600" w:hanging="360"/>
      </w:pPr>
      <w:rPr>
        <w:rFonts w:ascii="Arial" w:hAnsi="Arial" w:hint="default"/>
      </w:rPr>
    </w:lvl>
    <w:lvl w:ilvl="5" w:tplc="2C8EB85A" w:tentative="1">
      <w:start w:val="1"/>
      <w:numFmt w:val="bullet"/>
      <w:lvlText w:val="•"/>
      <w:lvlJc w:val="left"/>
      <w:pPr>
        <w:tabs>
          <w:tab w:val="num" w:pos="4320"/>
        </w:tabs>
        <w:ind w:left="4320" w:hanging="360"/>
      </w:pPr>
      <w:rPr>
        <w:rFonts w:ascii="Arial" w:hAnsi="Arial" w:hint="default"/>
      </w:rPr>
    </w:lvl>
    <w:lvl w:ilvl="6" w:tplc="FF74C3CC" w:tentative="1">
      <w:start w:val="1"/>
      <w:numFmt w:val="bullet"/>
      <w:lvlText w:val="•"/>
      <w:lvlJc w:val="left"/>
      <w:pPr>
        <w:tabs>
          <w:tab w:val="num" w:pos="5040"/>
        </w:tabs>
        <w:ind w:left="5040" w:hanging="360"/>
      </w:pPr>
      <w:rPr>
        <w:rFonts w:ascii="Arial" w:hAnsi="Arial" w:hint="default"/>
      </w:rPr>
    </w:lvl>
    <w:lvl w:ilvl="7" w:tplc="1A40862C" w:tentative="1">
      <w:start w:val="1"/>
      <w:numFmt w:val="bullet"/>
      <w:lvlText w:val="•"/>
      <w:lvlJc w:val="left"/>
      <w:pPr>
        <w:tabs>
          <w:tab w:val="num" w:pos="5760"/>
        </w:tabs>
        <w:ind w:left="5760" w:hanging="360"/>
      </w:pPr>
      <w:rPr>
        <w:rFonts w:ascii="Arial" w:hAnsi="Arial" w:hint="default"/>
      </w:rPr>
    </w:lvl>
    <w:lvl w:ilvl="8" w:tplc="A7C4A8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EAC45FF"/>
    <w:multiLevelType w:val="hybridMultilevel"/>
    <w:tmpl w:val="09207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0BF5"/>
    <w:multiLevelType w:val="hybridMultilevel"/>
    <w:tmpl w:val="5650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0505F"/>
    <w:multiLevelType w:val="hybridMultilevel"/>
    <w:tmpl w:val="43F68F08"/>
    <w:lvl w:ilvl="0" w:tplc="AB0C8552">
      <w:start w:val="1"/>
      <w:numFmt w:val="bullet"/>
      <w:lvlText w:val="•"/>
      <w:lvlJc w:val="left"/>
      <w:pPr>
        <w:tabs>
          <w:tab w:val="num" w:pos="720"/>
        </w:tabs>
        <w:ind w:left="720" w:hanging="360"/>
      </w:pPr>
      <w:rPr>
        <w:rFonts w:ascii="Arial" w:hAnsi="Arial" w:hint="default"/>
      </w:rPr>
    </w:lvl>
    <w:lvl w:ilvl="1" w:tplc="08447A88" w:tentative="1">
      <w:start w:val="1"/>
      <w:numFmt w:val="bullet"/>
      <w:lvlText w:val="•"/>
      <w:lvlJc w:val="left"/>
      <w:pPr>
        <w:tabs>
          <w:tab w:val="num" w:pos="1440"/>
        </w:tabs>
        <w:ind w:left="1440" w:hanging="360"/>
      </w:pPr>
      <w:rPr>
        <w:rFonts w:ascii="Arial" w:hAnsi="Arial" w:hint="default"/>
      </w:rPr>
    </w:lvl>
    <w:lvl w:ilvl="2" w:tplc="24EA81E6" w:tentative="1">
      <w:start w:val="1"/>
      <w:numFmt w:val="bullet"/>
      <w:lvlText w:val="•"/>
      <w:lvlJc w:val="left"/>
      <w:pPr>
        <w:tabs>
          <w:tab w:val="num" w:pos="2160"/>
        </w:tabs>
        <w:ind w:left="2160" w:hanging="360"/>
      </w:pPr>
      <w:rPr>
        <w:rFonts w:ascii="Arial" w:hAnsi="Arial" w:hint="default"/>
      </w:rPr>
    </w:lvl>
    <w:lvl w:ilvl="3" w:tplc="D90A09EA" w:tentative="1">
      <w:start w:val="1"/>
      <w:numFmt w:val="bullet"/>
      <w:lvlText w:val="•"/>
      <w:lvlJc w:val="left"/>
      <w:pPr>
        <w:tabs>
          <w:tab w:val="num" w:pos="2880"/>
        </w:tabs>
        <w:ind w:left="2880" w:hanging="360"/>
      </w:pPr>
      <w:rPr>
        <w:rFonts w:ascii="Arial" w:hAnsi="Arial" w:hint="default"/>
      </w:rPr>
    </w:lvl>
    <w:lvl w:ilvl="4" w:tplc="A6429BA8" w:tentative="1">
      <w:start w:val="1"/>
      <w:numFmt w:val="bullet"/>
      <w:lvlText w:val="•"/>
      <w:lvlJc w:val="left"/>
      <w:pPr>
        <w:tabs>
          <w:tab w:val="num" w:pos="3600"/>
        </w:tabs>
        <w:ind w:left="3600" w:hanging="360"/>
      </w:pPr>
      <w:rPr>
        <w:rFonts w:ascii="Arial" w:hAnsi="Arial" w:hint="default"/>
      </w:rPr>
    </w:lvl>
    <w:lvl w:ilvl="5" w:tplc="28C0ADEA" w:tentative="1">
      <w:start w:val="1"/>
      <w:numFmt w:val="bullet"/>
      <w:lvlText w:val="•"/>
      <w:lvlJc w:val="left"/>
      <w:pPr>
        <w:tabs>
          <w:tab w:val="num" w:pos="4320"/>
        </w:tabs>
        <w:ind w:left="4320" w:hanging="360"/>
      </w:pPr>
      <w:rPr>
        <w:rFonts w:ascii="Arial" w:hAnsi="Arial" w:hint="default"/>
      </w:rPr>
    </w:lvl>
    <w:lvl w:ilvl="6" w:tplc="9D207768" w:tentative="1">
      <w:start w:val="1"/>
      <w:numFmt w:val="bullet"/>
      <w:lvlText w:val="•"/>
      <w:lvlJc w:val="left"/>
      <w:pPr>
        <w:tabs>
          <w:tab w:val="num" w:pos="5040"/>
        </w:tabs>
        <w:ind w:left="5040" w:hanging="360"/>
      </w:pPr>
      <w:rPr>
        <w:rFonts w:ascii="Arial" w:hAnsi="Arial" w:hint="default"/>
      </w:rPr>
    </w:lvl>
    <w:lvl w:ilvl="7" w:tplc="69EAC756" w:tentative="1">
      <w:start w:val="1"/>
      <w:numFmt w:val="bullet"/>
      <w:lvlText w:val="•"/>
      <w:lvlJc w:val="left"/>
      <w:pPr>
        <w:tabs>
          <w:tab w:val="num" w:pos="5760"/>
        </w:tabs>
        <w:ind w:left="5760" w:hanging="360"/>
      </w:pPr>
      <w:rPr>
        <w:rFonts w:ascii="Arial" w:hAnsi="Arial" w:hint="default"/>
      </w:rPr>
    </w:lvl>
    <w:lvl w:ilvl="8" w:tplc="B84497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F004EE"/>
    <w:multiLevelType w:val="hybridMultilevel"/>
    <w:tmpl w:val="A002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A5862"/>
    <w:multiLevelType w:val="hybridMultilevel"/>
    <w:tmpl w:val="5BFEA43C"/>
    <w:lvl w:ilvl="0" w:tplc="F0C2D686">
      <w:start w:val="1"/>
      <w:numFmt w:val="bullet"/>
      <w:lvlText w:val="•"/>
      <w:lvlJc w:val="left"/>
      <w:pPr>
        <w:tabs>
          <w:tab w:val="num" w:pos="540"/>
        </w:tabs>
        <w:ind w:left="540" w:hanging="360"/>
      </w:pPr>
      <w:rPr>
        <w:rFonts w:ascii="Arial" w:hAnsi="Arial" w:hint="default"/>
      </w:rPr>
    </w:lvl>
    <w:lvl w:ilvl="1" w:tplc="66961786">
      <w:start w:val="1"/>
      <w:numFmt w:val="bullet"/>
      <w:lvlText w:val="•"/>
      <w:lvlJc w:val="left"/>
      <w:pPr>
        <w:tabs>
          <w:tab w:val="num" w:pos="1260"/>
        </w:tabs>
        <w:ind w:left="1260" w:hanging="360"/>
      </w:pPr>
      <w:rPr>
        <w:rFonts w:ascii="Arial" w:hAnsi="Arial" w:hint="default"/>
      </w:rPr>
    </w:lvl>
    <w:lvl w:ilvl="2" w:tplc="E5FA240A" w:tentative="1">
      <w:start w:val="1"/>
      <w:numFmt w:val="bullet"/>
      <w:lvlText w:val="•"/>
      <w:lvlJc w:val="left"/>
      <w:pPr>
        <w:tabs>
          <w:tab w:val="num" w:pos="1980"/>
        </w:tabs>
        <w:ind w:left="1980" w:hanging="360"/>
      </w:pPr>
      <w:rPr>
        <w:rFonts w:ascii="Arial" w:hAnsi="Arial" w:hint="default"/>
      </w:rPr>
    </w:lvl>
    <w:lvl w:ilvl="3" w:tplc="0F50DEEC" w:tentative="1">
      <w:start w:val="1"/>
      <w:numFmt w:val="bullet"/>
      <w:lvlText w:val="•"/>
      <w:lvlJc w:val="left"/>
      <w:pPr>
        <w:tabs>
          <w:tab w:val="num" w:pos="2700"/>
        </w:tabs>
        <w:ind w:left="2700" w:hanging="360"/>
      </w:pPr>
      <w:rPr>
        <w:rFonts w:ascii="Arial" w:hAnsi="Arial" w:hint="default"/>
      </w:rPr>
    </w:lvl>
    <w:lvl w:ilvl="4" w:tplc="B63EF1B8" w:tentative="1">
      <w:start w:val="1"/>
      <w:numFmt w:val="bullet"/>
      <w:lvlText w:val="•"/>
      <w:lvlJc w:val="left"/>
      <w:pPr>
        <w:tabs>
          <w:tab w:val="num" w:pos="3420"/>
        </w:tabs>
        <w:ind w:left="3420" w:hanging="360"/>
      </w:pPr>
      <w:rPr>
        <w:rFonts w:ascii="Arial" w:hAnsi="Arial" w:hint="default"/>
      </w:rPr>
    </w:lvl>
    <w:lvl w:ilvl="5" w:tplc="DBC47DC6" w:tentative="1">
      <w:start w:val="1"/>
      <w:numFmt w:val="bullet"/>
      <w:lvlText w:val="•"/>
      <w:lvlJc w:val="left"/>
      <w:pPr>
        <w:tabs>
          <w:tab w:val="num" w:pos="4140"/>
        </w:tabs>
        <w:ind w:left="4140" w:hanging="360"/>
      </w:pPr>
      <w:rPr>
        <w:rFonts w:ascii="Arial" w:hAnsi="Arial" w:hint="default"/>
      </w:rPr>
    </w:lvl>
    <w:lvl w:ilvl="6" w:tplc="902EB464" w:tentative="1">
      <w:start w:val="1"/>
      <w:numFmt w:val="bullet"/>
      <w:lvlText w:val="•"/>
      <w:lvlJc w:val="left"/>
      <w:pPr>
        <w:tabs>
          <w:tab w:val="num" w:pos="4860"/>
        </w:tabs>
        <w:ind w:left="4860" w:hanging="360"/>
      </w:pPr>
      <w:rPr>
        <w:rFonts w:ascii="Arial" w:hAnsi="Arial" w:hint="default"/>
      </w:rPr>
    </w:lvl>
    <w:lvl w:ilvl="7" w:tplc="16C84D7C" w:tentative="1">
      <w:start w:val="1"/>
      <w:numFmt w:val="bullet"/>
      <w:lvlText w:val="•"/>
      <w:lvlJc w:val="left"/>
      <w:pPr>
        <w:tabs>
          <w:tab w:val="num" w:pos="5580"/>
        </w:tabs>
        <w:ind w:left="5580" w:hanging="360"/>
      </w:pPr>
      <w:rPr>
        <w:rFonts w:ascii="Arial" w:hAnsi="Arial" w:hint="default"/>
      </w:rPr>
    </w:lvl>
    <w:lvl w:ilvl="8" w:tplc="FDA64C1E" w:tentative="1">
      <w:start w:val="1"/>
      <w:numFmt w:val="bullet"/>
      <w:lvlText w:val="•"/>
      <w:lvlJc w:val="left"/>
      <w:pPr>
        <w:tabs>
          <w:tab w:val="num" w:pos="6300"/>
        </w:tabs>
        <w:ind w:left="6300" w:hanging="360"/>
      </w:pPr>
      <w:rPr>
        <w:rFonts w:ascii="Arial" w:hAnsi="Arial" w:hint="default"/>
      </w:rPr>
    </w:lvl>
  </w:abstractNum>
  <w:abstractNum w:abstractNumId="18" w15:restartNumberingAfterBreak="0">
    <w:nsid w:val="44EF53DB"/>
    <w:multiLevelType w:val="hybridMultilevel"/>
    <w:tmpl w:val="674C6C66"/>
    <w:lvl w:ilvl="0" w:tplc="1E40EAE0">
      <w:start w:val="1"/>
      <w:numFmt w:val="bullet"/>
      <w:lvlText w:val="•"/>
      <w:lvlJc w:val="left"/>
      <w:pPr>
        <w:tabs>
          <w:tab w:val="num" w:pos="720"/>
        </w:tabs>
        <w:ind w:left="720" w:hanging="360"/>
      </w:pPr>
      <w:rPr>
        <w:rFonts w:ascii="Arial" w:hAnsi="Arial" w:hint="default"/>
      </w:rPr>
    </w:lvl>
    <w:lvl w:ilvl="1" w:tplc="26A01A82" w:tentative="1">
      <w:start w:val="1"/>
      <w:numFmt w:val="bullet"/>
      <w:lvlText w:val="•"/>
      <w:lvlJc w:val="left"/>
      <w:pPr>
        <w:tabs>
          <w:tab w:val="num" w:pos="1440"/>
        </w:tabs>
        <w:ind w:left="1440" w:hanging="360"/>
      </w:pPr>
      <w:rPr>
        <w:rFonts w:ascii="Arial" w:hAnsi="Arial" w:hint="default"/>
      </w:rPr>
    </w:lvl>
    <w:lvl w:ilvl="2" w:tplc="74A66E9A" w:tentative="1">
      <w:start w:val="1"/>
      <w:numFmt w:val="bullet"/>
      <w:lvlText w:val="•"/>
      <w:lvlJc w:val="left"/>
      <w:pPr>
        <w:tabs>
          <w:tab w:val="num" w:pos="2160"/>
        </w:tabs>
        <w:ind w:left="2160" w:hanging="360"/>
      </w:pPr>
      <w:rPr>
        <w:rFonts w:ascii="Arial" w:hAnsi="Arial" w:hint="default"/>
      </w:rPr>
    </w:lvl>
    <w:lvl w:ilvl="3" w:tplc="9A7286BE" w:tentative="1">
      <w:start w:val="1"/>
      <w:numFmt w:val="bullet"/>
      <w:lvlText w:val="•"/>
      <w:lvlJc w:val="left"/>
      <w:pPr>
        <w:tabs>
          <w:tab w:val="num" w:pos="2880"/>
        </w:tabs>
        <w:ind w:left="2880" w:hanging="360"/>
      </w:pPr>
      <w:rPr>
        <w:rFonts w:ascii="Arial" w:hAnsi="Arial" w:hint="default"/>
      </w:rPr>
    </w:lvl>
    <w:lvl w:ilvl="4" w:tplc="9E3CDE7A" w:tentative="1">
      <w:start w:val="1"/>
      <w:numFmt w:val="bullet"/>
      <w:lvlText w:val="•"/>
      <w:lvlJc w:val="left"/>
      <w:pPr>
        <w:tabs>
          <w:tab w:val="num" w:pos="3600"/>
        </w:tabs>
        <w:ind w:left="3600" w:hanging="360"/>
      </w:pPr>
      <w:rPr>
        <w:rFonts w:ascii="Arial" w:hAnsi="Arial" w:hint="default"/>
      </w:rPr>
    </w:lvl>
    <w:lvl w:ilvl="5" w:tplc="AAAE5C4E" w:tentative="1">
      <w:start w:val="1"/>
      <w:numFmt w:val="bullet"/>
      <w:lvlText w:val="•"/>
      <w:lvlJc w:val="left"/>
      <w:pPr>
        <w:tabs>
          <w:tab w:val="num" w:pos="4320"/>
        </w:tabs>
        <w:ind w:left="4320" w:hanging="360"/>
      </w:pPr>
      <w:rPr>
        <w:rFonts w:ascii="Arial" w:hAnsi="Arial" w:hint="default"/>
      </w:rPr>
    </w:lvl>
    <w:lvl w:ilvl="6" w:tplc="73EA31E2" w:tentative="1">
      <w:start w:val="1"/>
      <w:numFmt w:val="bullet"/>
      <w:lvlText w:val="•"/>
      <w:lvlJc w:val="left"/>
      <w:pPr>
        <w:tabs>
          <w:tab w:val="num" w:pos="5040"/>
        </w:tabs>
        <w:ind w:left="5040" w:hanging="360"/>
      </w:pPr>
      <w:rPr>
        <w:rFonts w:ascii="Arial" w:hAnsi="Arial" w:hint="default"/>
      </w:rPr>
    </w:lvl>
    <w:lvl w:ilvl="7" w:tplc="0AE07098" w:tentative="1">
      <w:start w:val="1"/>
      <w:numFmt w:val="bullet"/>
      <w:lvlText w:val="•"/>
      <w:lvlJc w:val="left"/>
      <w:pPr>
        <w:tabs>
          <w:tab w:val="num" w:pos="5760"/>
        </w:tabs>
        <w:ind w:left="5760" w:hanging="360"/>
      </w:pPr>
      <w:rPr>
        <w:rFonts w:ascii="Arial" w:hAnsi="Arial" w:hint="default"/>
      </w:rPr>
    </w:lvl>
    <w:lvl w:ilvl="8" w:tplc="16529A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1D325B"/>
    <w:multiLevelType w:val="hybridMultilevel"/>
    <w:tmpl w:val="FBAC8D42"/>
    <w:lvl w:ilvl="0" w:tplc="8738EC20">
      <w:start w:val="1"/>
      <w:numFmt w:val="bullet"/>
      <w:lvlText w:val="•"/>
      <w:lvlJc w:val="left"/>
      <w:pPr>
        <w:tabs>
          <w:tab w:val="num" w:pos="720"/>
        </w:tabs>
        <w:ind w:left="720" w:hanging="360"/>
      </w:pPr>
      <w:rPr>
        <w:rFonts w:ascii="Arial" w:hAnsi="Arial" w:hint="default"/>
      </w:rPr>
    </w:lvl>
    <w:lvl w:ilvl="1" w:tplc="42729F78" w:tentative="1">
      <w:start w:val="1"/>
      <w:numFmt w:val="bullet"/>
      <w:lvlText w:val="•"/>
      <w:lvlJc w:val="left"/>
      <w:pPr>
        <w:tabs>
          <w:tab w:val="num" w:pos="1440"/>
        </w:tabs>
        <w:ind w:left="1440" w:hanging="360"/>
      </w:pPr>
      <w:rPr>
        <w:rFonts w:ascii="Arial" w:hAnsi="Arial" w:hint="default"/>
      </w:rPr>
    </w:lvl>
    <w:lvl w:ilvl="2" w:tplc="4B78AE1E" w:tentative="1">
      <w:start w:val="1"/>
      <w:numFmt w:val="bullet"/>
      <w:lvlText w:val="•"/>
      <w:lvlJc w:val="left"/>
      <w:pPr>
        <w:tabs>
          <w:tab w:val="num" w:pos="2160"/>
        </w:tabs>
        <w:ind w:left="2160" w:hanging="360"/>
      </w:pPr>
      <w:rPr>
        <w:rFonts w:ascii="Arial" w:hAnsi="Arial" w:hint="default"/>
      </w:rPr>
    </w:lvl>
    <w:lvl w:ilvl="3" w:tplc="5C3C02E4" w:tentative="1">
      <w:start w:val="1"/>
      <w:numFmt w:val="bullet"/>
      <w:lvlText w:val="•"/>
      <w:lvlJc w:val="left"/>
      <w:pPr>
        <w:tabs>
          <w:tab w:val="num" w:pos="2880"/>
        </w:tabs>
        <w:ind w:left="2880" w:hanging="360"/>
      </w:pPr>
      <w:rPr>
        <w:rFonts w:ascii="Arial" w:hAnsi="Arial" w:hint="default"/>
      </w:rPr>
    </w:lvl>
    <w:lvl w:ilvl="4" w:tplc="3C4A4150" w:tentative="1">
      <w:start w:val="1"/>
      <w:numFmt w:val="bullet"/>
      <w:lvlText w:val="•"/>
      <w:lvlJc w:val="left"/>
      <w:pPr>
        <w:tabs>
          <w:tab w:val="num" w:pos="3600"/>
        </w:tabs>
        <w:ind w:left="3600" w:hanging="360"/>
      </w:pPr>
      <w:rPr>
        <w:rFonts w:ascii="Arial" w:hAnsi="Arial" w:hint="default"/>
      </w:rPr>
    </w:lvl>
    <w:lvl w:ilvl="5" w:tplc="23108900" w:tentative="1">
      <w:start w:val="1"/>
      <w:numFmt w:val="bullet"/>
      <w:lvlText w:val="•"/>
      <w:lvlJc w:val="left"/>
      <w:pPr>
        <w:tabs>
          <w:tab w:val="num" w:pos="4320"/>
        </w:tabs>
        <w:ind w:left="4320" w:hanging="360"/>
      </w:pPr>
      <w:rPr>
        <w:rFonts w:ascii="Arial" w:hAnsi="Arial" w:hint="default"/>
      </w:rPr>
    </w:lvl>
    <w:lvl w:ilvl="6" w:tplc="5EA085DC" w:tentative="1">
      <w:start w:val="1"/>
      <w:numFmt w:val="bullet"/>
      <w:lvlText w:val="•"/>
      <w:lvlJc w:val="left"/>
      <w:pPr>
        <w:tabs>
          <w:tab w:val="num" w:pos="5040"/>
        </w:tabs>
        <w:ind w:left="5040" w:hanging="360"/>
      </w:pPr>
      <w:rPr>
        <w:rFonts w:ascii="Arial" w:hAnsi="Arial" w:hint="default"/>
      </w:rPr>
    </w:lvl>
    <w:lvl w:ilvl="7" w:tplc="BA6C44AE" w:tentative="1">
      <w:start w:val="1"/>
      <w:numFmt w:val="bullet"/>
      <w:lvlText w:val="•"/>
      <w:lvlJc w:val="left"/>
      <w:pPr>
        <w:tabs>
          <w:tab w:val="num" w:pos="5760"/>
        </w:tabs>
        <w:ind w:left="5760" w:hanging="360"/>
      </w:pPr>
      <w:rPr>
        <w:rFonts w:ascii="Arial" w:hAnsi="Arial" w:hint="default"/>
      </w:rPr>
    </w:lvl>
    <w:lvl w:ilvl="8" w:tplc="1A8247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B58ED"/>
    <w:multiLevelType w:val="hybridMultilevel"/>
    <w:tmpl w:val="AA982B28"/>
    <w:lvl w:ilvl="0" w:tplc="F0C2D68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17A05"/>
    <w:multiLevelType w:val="hybridMultilevel"/>
    <w:tmpl w:val="D79AC502"/>
    <w:lvl w:ilvl="0" w:tplc="65D8AE7C">
      <w:start w:val="1"/>
      <w:numFmt w:val="bullet"/>
      <w:lvlText w:val="•"/>
      <w:lvlJc w:val="left"/>
      <w:pPr>
        <w:tabs>
          <w:tab w:val="num" w:pos="720"/>
        </w:tabs>
        <w:ind w:left="720" w:hanging="360"/>
      </w:pPr>
      <w:rPr>
        <w:rFonts w:ascii="Arial" w:hAnsi="Arial" w:hint="default"/>
      </w:rPr>
    </w:lvl>
    <w:lvl w:ilvl="1" w:tplc="6156B116" w:tentative="1">
      <w:start w:val="1"/>
      <w:numFmt w:val="bullet"/>
      <w:lvlText w:val="•"/>
      <w:lvlJc w:val="left"/>
      <w:pPr>
        <w:tabs>
          <w:tab w:val="num" w:pos="1440"/>
        </w:tabs>
        <w:ind w:left="1440" w:hanging="360"/>
      </w:pPr>
      <w:rPr>
        <w:rFonts w:ascii="Arial" w:hAnsi="Arial" w:hint="default"/>
      </w:rPr>
    </w:lvl>
    <w:lvl w:ilvl="2" w:tplc="37FADD12" w:tentative="1">
      <w:start w:val="1"/>
      <w:numFmt w:val="bullet"/>
      <w:lvlText w:val="•"/>
      <w:lvlJc w:val="left"/>
      <w:pPr>
        <w:tabs>
          <w:tab w:val="num" w:pos="2160"/>
        </w:tabs>
        <w:ind w:left="2160" w:hanging="360"/>
      </w:pPr>
      <w:rPr>
        <w:rFonts w:ascii="Arial" w:hAnsi="Arial" w:hint="default"/>
      </w:rPr>
    </w:lvl>
    <w:lvl w:ilvl="3" w:tplc="78FE130C" w:tentative="1">
      <w:start w:val="1"/>
      <w:numFmt w:val="bullet"/>
      <w:lvlText w:val="•"/>
      <w:lvlJc w:val="left"/>
      <w:pPr>
        <w:tabs>
          <w:tab w:val="num" w:pos="2880"/>
        </w:tabs>
        <w:ind w:left="2880" w:hanging="360"/>
      </w:pPr>
      <w:rPr>
        <w:rFonts w:ascii="Arial" w:hAnsi="Arial" w:hint="default"/>
      </w:rPr>
    </w:lvl>
    <w:lvl w:ilvl="4" w:tplc="1C52FD12" w:tentative="1">
      <w:start w:val="1"/>
      <w:numFmt w:val="bullet"/>
      <w:lvlText w:val="•"/>
      <w:lvlJc w:val="left"/>
      <w:pPr>
        <w:tabs>
          <w:tab w:val="num" w:pos="3600"/>
        </w:tabs>
        <w:ind w:left="3600" w:hanging="360"/>
      </w:pPr>
      <w:rPr>
        <w:rFonts w:ascii="Arial" w:hAnsi="Arial" w:hint="default"/>
      </w:rPr>
    </w:lvl>
    <w:lvl w:ilvl="5" w:tplc="3F82AD2E" w:tentative="1">
      <w:start w:val="1"/>
      <w:numFmt w:val="bullet"/>
      <w:lvlText w:val="•"/>
      <w:lvlJc w:val="left"/>
      <w:pPr>
        <w:tabs>
          <w:tab w:val="num" w:pos="4320"/>
        </w:tabs>
        <w:ind w:left="4320" w:hanging="360"/>
      </w:pPr>
      <w:rPr>
        <w:rFonts w:ascii="Arial" w:hAnsi="Arial" w:hint="default"/>
      </w:rPr>
    </w:lvl>
    <w:lvl w:ilvl="6" w:tplc="41141DD2" w:tentative="1">
      <w:start w:val="1"/>
      <w:numFmt w:val="bullet"/>
      <w:lvlText w:val="•"/>
      <w:lvlJc w:val="left"/>
      <w:pPr>
        <w:tabs>
          <w:tab w:val="num" w:pos="5040"/>
        </w:tabs>
        <w:ind w:left="5040" w:hanging="360"/>
      </w:pPr>
      <w:rPr>
        <w:rFonts w:ascii="Arial" w:hAnsi="Arial" w:hint="default"/>
      </w:rPr>
    </w:lvl>
    <w:lvl w:ilvl="7" w:tplc="8006C7B6" w:tentative="1">
      <w:start w:val="1"/>
      <w:numFmt w:val="bullet"/>
      <w:lvlText w:val="•"/>
      <w:lvlJc w:val="left"/>
      <w:pPr>
        <w:tabs>
          <w:tab w:val="num" w:pos="5760"/>
        </w:tabs>
        <w:ind w:left="5760" w:hanging="360"/>
      </w:pPr>
      <w:rPr>
        <w:rFonts w:ascii="Arial" w:hAnsi="Arial" w:hint="default"/>
      </w:rPr>
    </w:lvl>
    <w:lvl w:ilvl="8" w:tplc="0EC020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766A3F"/>
    <w:multiLevelType w:val="hybridMultilevel"/>
    <w:tmpl w:val="0E7E726A"/>
    <w:lvl w:ilvl="0" w:tplc="373424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D75F7"/>
    <w:multiLevelType w:val="hybridMultilevel"/>
    <w:tmpl w:val="D64A58EE"/>
    <w:lvl w:ilvl="0" w:tplc="4B1621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23237D"/>
    <w:multiLevelType w:val="hybridMultilevel"/>
    <w:tmpl w:val="440E4122"/>
    <w:lvl w:ilvl="0" w:tplc="4B1621D2">
      <w:start w:val="2"/>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D60B0D"/>
    <w:multiLevelType w:val="hybridMultilevel"/>
    <w:tmpl w:val="5AF24A20"/>
    <w:lvl w:ilvl="0" w:tplc="3A5082D8">
      <w:start w:val="1"/>
      <w:numFmt w:val="bullet"/>
      <w:lvlText w:val="•"/>
      <w:lvlJc w:val="left"/>
      <w:pPr>
        <w:tabs>
          <w:tab w:val="num" w:pos="720"/>
        </w:tabs>
        <w:ind w:left="720" w:hanging="360"/>
      </w:pPr>
      <w:rPr>
        <w:rFonts w:ascii="Arial" w:hAnsi="Arial" w:hint="default"/>
      </w:rPr>
    </w:lvl>
    <w:lvl w:ilvl="1" w:tplc="2FF06B98">
      <w:numFmt w:val="bullet"/>
      <w:lvlText w:val="•"/>
      <w:lvlJc w:val="left"/>
      <w:pPr>
        <w:tabs>
          <w:tab w:val="num" w:pos="1440"/>
        </w:tabs>
        <w:ind w:left="1440" w:hanging="360"/>
      </w:pPr>
      <w:rPr>
        <w:rFonts w:ascii="Arial" w:hAnsi="Arial" w:hint="default"/>
      </w:rPr>
    </w:lvl>
    <w:lvl w:ilvl="2" w:tplc="0736DEEC" w:tentative="1">
      <w:start w:val="1"/>
      <w:numFmt w:val="bullet"/>
      <w:lvlText w:val="•"/>
      <w:lvlJc w:val="left"/>
      <w:pPr>
        <w:tabs>
          <w:tab w:val="num" w:pos="2160"/>
        </w:tabs>
        <w:ind w:left="2160" w:hanging="360"/>
      </w:pPr>
      <w:rPr>
        <w:rFonts w:ascii="Arial" w:hAnsi="Arial" w:hint="default"/>
      </w:rPr>
    </w:lvl>
    <w:lvl w:ilvl="3" w:tplc="AD981EB4" w:tentative="1">
      <w:start w:val="1"/>
      <w:numFmt w:val="bullet"/>
      <w:lvlText w:val="•"/>
      <w:lvlJc w:val="left"/>
      <w:pPr>
        <w:tabs>
          <w:tab w:val="num" w:pos="2880"/>
        </w:tabs>
        <w:ind w:left="2880" w:hanging="360"/>
      </w:pPr>
      <w:rPr>
        <w:rFonts w:ascii="Arial" w:hAnsi="Arial" w:hint="default"/>
      </w:rPr>
    </w:lvl>
    <w:lvl w:ilvl="4" w:tplc="351E2090" w:tentative="1">
      <w:start w:val="1"/>
      <w:numFmt w:val="bullet"/>
      <w:lvlText w:val="•"/>
      <w:lvlJc w:val="left"/>
      <w:pPr>
        <w:tabs>
          <w:tab w:val="num" w:pos="3600"/>
        </w:tabs>
        <w:ind w:left="3600" w:hanging="360"/>
      </w:pPr>
      <w:rPr>
        <w:rFonts w:ascii="Arial" w:hAnsi="Arial" w:hint="default"/>
      </w:rPr>
    </w:lvl>
    <w:lvl w:ilvl="5" w:tplc="8D080A76" w:tentative="1">
      <w:start w:val="1"/>
      <w:numFmt w:val="bullet"/>
      <w:lvlText w:val="•"/>
      <w:lvlJc w:val="left"/>
      <w:pPr>
        <w:tabs>
          <w:tab w:val="num" w:pos="4320"/>
        </w:tabs>
        <w:ind w:left="4320" w:hanging="360"/>
      </w:pPr>
      <w:rPr>
        <w:rFonts w:ascii="Arial" w:hAnsi="Arial" w:hint="default"/>
      </w:rPr>
    </w:lvl>
    <w:lvl w:ilvl="6" w:tplc="C0B8E952" w:tentative="1">
      <w:start w:val="1"/>
      <w:numFmt w:val="bullet"/>
      <w:lvlText w:val="•"/>
      <w:lvlJc w:val="left"/>
      <w:pPr>
        <w:tabs>
          <w:tab w:val="num" w:pos="5040"/>
        </w:tabs>
        <w:ind w:left="5040" w:hanging="360"/>
      </w:pPr>
      <w:rPr>
        <w:rFonts w:ascii="Arial" w:hAnsi="Arial" w:hint="default"/>
      </w:rPr>
    </w:lvl>
    <w:lvl w:ilvl="7" w:tplc="728E469E" w:tentative="1">
      <w:start w:val="1"/>
      <w:numFmt w:val="bullet"/>
      <w:lvlText w:val="•"/>
      <w:lvlJc w:val="left"/>
      <w:pPr>
        <w:tabs>
          <w:tab w:val="num" w:pos="5760"/>
        </w:tabs>
        <w:ind w:left="5760" w:hanging="360"/>
      </w:pPr>
      <w:rPr>
        <w:rFonts w:ascii="Arial" w:hAnsi="Arial" w:hint="default"/>
      </w:rPr>
    </w:lvl>
    <w:lvl w:ilvl="8" w:tplc="B0146BA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3605A5"/>
    <w:multiLevelType w:val="hybridMultilevel"/>
    <w:tmpl w:val="8C4A7C24"/>
    <w:lvl w:ilvl="0" w:tplc="E6722BA2">
      <w:start w:val="1"/>
      <w:numFmt w:val="bullet"/>
      <w:lvlText w:val="•"/>
      <w:lvlJc w:val="left"/>
      <w:pPr>
        <w:tabs>
          <w:tab w:val="num" w:pos="720"/>
        </w:tabs>
        <w:ind w:left="720" w:hanging="360"/>
      </w:pPr>
      <w:rPr>
        <w:rFonts w:ascii="Arial" w:hAnsi="Arial" w:hint="default"/>
      </w:rPr>
    </w:lvl>
    <w:lvl w:ilvl="1" w:tplc="74985F46" w:tentative="1">
      <w:start w:val="1"/>
      <w:numFmt w:val="bullet"/>
      <w:lvlText w:val="•"/>
      <w:lvlJc w:val="left"/>
      <w:pPr>
        <w:tabs>
          <w:tab w:val="num" w:pos="1440"/>
        </w:tabs>
        <w:ind w:left="1440" w:hanging="360"/>
      </w:pPr>
      <w:rPr>
        <w:rFonts w:ascii="Arial" w:hAnsi="Arial" w:hint="default"/>
      </w:rPr>
    </w:lvl>
    <w:lvl w:ilvl="2" w:tplc="8918F2C2" w:tentative="1">
      <w:start w:val="1"/>
      <w:numFmt w:val="bullet"/>
      <w:lvlText w:val="•"/>
      <w:lvlJc w:val="left"/>
      <w:pPr>
        <w:tabs>
          <w:tab w:val="num" w:pos="2160"/>
        </w:tabs>
        <w:ind w:left="2160" w:hanging="360"/>
      </w:pPr>
      <w:rPr>
        <w:rFonts w:ascii="Arial" w:hAnsi="Arial" w:hint="default"/>
      </w:rPr>
    </w:lvl>
    <w:lvl w:ilvl="3" w:tplc="C4FEE5B2" w:tentative="1">
      <w:start w:val="1"/>
      <w:numFmt w:val="bullet"/>
      <w:lvlText w:val="•"/>
      <w:lvlJc w:val="left"/>
      <w:pPr>
        <w:tabs>
          <w:tab w:val="num" w:pos="2880"/>
        </w:tabs>
        <w:ind w:left="2880" w:hanging="360"/>
      </w:pPr>
      <w:rPr>
        <w:rFonts w:ascii="Arial" w:hAnsi="Arial" w:hint="default"/>
      </w:rPr>
    </w:lvl>
    <w:lvl w:ilvl="4" w:tplc="9F6EE616" w:tentative="1">
      <w:start w:val="1"/>
      <w:numFmt w:val="bullet"/>
      <w:lvlText w:val="•"/>
      <w:lvlJc w:val="left"/>
      <w:pPr>
        <w:tabs>
          <w:tab w:val="num" w:pos="3600"/>
        </w:tabs>
        <w:ind w:left="3600" w:hanging="360"/>
      </w:pPr>
      <w:rPr>
        <w:rFonts w:ascii="Arial" w:hAnsi="Arial" w:hint="default"/>
      </w:rPr>
    </w:lvl>
    <w:lvl w:ilvl="5" w:tplc="62C244B2" w:tentative="1">
      <w:start w:val="1"/>
      <w:numFmt w:val="bullet"/>
      <w:lvlText w:val="•"/>
      <w:lvlJc w:val="left"/>
      <w:pPr>
        <w:tabs>
          <w:tab w:val="num" w:pos="4320"/>
        </w:tabs>
        <w:ind w:left="4320" w:hanging="360"/>
      </w:pPr>
      <w:rPr>
        <w:rFonts w:ascii="Arial" w:hAnsi="Arial" w:hint="default"/>
      </w:rPr>
    </w:lvl>
    <w:lvl w:ilvl="6" w:tplc="D2327164" w:tentative="1">
      <w:start w:val="1"/>
      <w:numFmt w:val="bullet"/>
      <w:lvlText w:val="•"/>
      <w:lvlJc w:val="left"/>
      <w:pPr>
        <w:tabs>
          <w:tab w:val="num" w:pos="5040"/>
        </w:tabs>
        <w:ind w:left="5040" w:hanging="360"/>
      </w:pPr>
      <w:rPr>
        <w:rFonts w:ascii="Arial" w:hAnsi="Arial" w:hint="default"/>
      </w:rPr>
    </w:lvl>
    <w:lvl w:ilvl="7" w:tplc="8C44ABB2" w:tentative="1">
      <w:start w:val="1"/>
      <w:numFmt w:val="bullet"/>
      <w:lvlText w:val="•"/>
      <w:lvlJc w:val="left"/>
      <w:pPr>
        <w:tabs>
          <w:tab w:val="num" w:pos="5760"/>
        </w:tabs>
        <w:ind w:left="5760" w:hanging="360"/>
      </w:pPr>
      <w:rPr>
        <w:rFonts w:ascii="Arial" w:hAnsi="Arial" w:hint="default"/>
      </w:rPr>
    </w:lvl>
    <w:lvl w:ilvl="8" w:tplc="7218A2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AC00B4"/>
    <w:multiLevelType w:val="hybridMultilevel"/>
    <w:tmpl w:val="4B8CD2F6"/>
    <w:lvl w:ilvl="0" w:tplc="C872584A">
      <w:start w:val="1"/>
      <w:numFmt w:val="bullet"/>
      <w:lvlText w:val="•"/>
      <w:lvlJc w:val="left"/>
      <w:pPr>
        <w:tabs>
          <w:tab w:val="num" w:pos="720"/>
        </w:tabs>
        <w:ind w:left="720" w:hanging="360"/>
      </w:pPr>
      <w:rPr>
        <w:rFonts w:ascii="Arial" w:hAnsi="Arial" w:hint="default"/>
      </w:rPr>
    </w:lvl>
    <w:lvl w:ilvl="1" w:tplc="735E662A">
      <w:start w:val="1"/>
      <w:numFmt w:val="bullet"/>
      <w:lvlText w:val="•"/>
      <w:lvlJc w:val="left"/>
      <w:pPr>
        <w:tabs>
          <w:tab w:val="num" w:pos="1440"/>
        </w:tabs>
        <w:ind w:left="1440" w:hanging="360"/>
      </w:pPr>
      <w:rPr>
        <w:rFonts w:ascii="Arial" w:hAnsi="Arial" w:hint="default"/>
      </w:rPr>
    </w:lvl>
    <w:lvl w:ilvl="2" w:tplc="C9ECF384" w:tentative="1">
      <w:start w:val="1"/>
      <w:numFmt w:val="bullet"/>
      <w:lvlText w:val="•"/>
      <w:lvlJc w:val="left"/>
      <w:pPr>
        <w:tabs>
          <w:tab w:val="num" w:pos="2160"/>
        </w:tabs>
        <w:ind w:left="2160" w:hanging="360"/>
      </w:pPr>
      <w:rPr>
        <w:rFonts w:ascii="Arial" w:hAnsi="Arial" w:hint="default"/>
      </w:rPr>
    </w:lvl>
    <w:lvl w:ilvl="3" w:tplc="B90C843E" w:tentative="1">
      <w:start w:val="1"/>
      <w:numFmt w:val="bullet"/>
      <w:lvlText w:val="•"/>
      <w:lvlJc w:val="left"/>
      <w:pPr>
        <w:tabs>
          <w:tab w:val="num" w:pos="2880"/>
        </w:tabs>
        <w:ind w:left="2880" w:hanging="360"/>
      </w:pPr>
      <w:rPr>
        <w:rFonts w:ascii="Arial" w:hAnsi="Arial" w:hint="default"/>
      </w:rPr>
    </w:lvl>
    <w:lvl w:ilvl="4" w:tplc="B0B82692" w:tentative="1">
      <w:start w:val="1"/>
      <w:numFmt w:val="bullet"/>
      <w:lvlText w:val="•"/>
      <w:lvlJc w:val="left"/>
      <w:pPr>
        <w:tabs>
          <w:tab w:val="num" w:pos="3600"/>
        </w:tabs>
        <w:ind w:left="3600" w:hanging="360"/>
      </w:pPr>
      <w:rPr>
        <w:rFonts w:ascii="Arial" w:hAnsi="Arial" w:hint="default"/>
      </w:rPr>
    </w:lvl>
    <w:lvl w:ilvl="5" w:tplc="18386944" w:tentative="1">
      <w:start w:val="1"/>
      <w:numFmt w:val="bullet"/>
      <w:lvlText w:val="•"/>
      <w:lvlJc w:val="left"/>
      <w:pPr>
        <w:tabs>
          <w:tab w:val="num" w:pos="4320"/>
        </w:tabs>
        <w:ind w:left="4320" w:hanging="360"/>
      </w:pPr>
      <w:rPr>
        <w:rFonts w:ascii="Arial" w:hAnsi="Arial" w:hint="default"/>
      </w:rPr>
    </w:lvl>
    <w:lvl w:ilvl="6" w:tplc="E554814E" w:tentative="1">
      <w:start w:val="1"/>
      <w:numFmt w:val="bullet"/>
      <w:lvlText w:val="•"/>
      <w:lvlJc w:val="left"/>
      <w:pPr>
        <w:tabs>
          <w:tab w:val="num" w:pos="5040"/>
        </w:tabs>
        <w:ind w:left="5040" w:hanging="360"/>
      </w:pPr>
      <w:rPr>
        <w:rFonts w:ascii="Arial" w:hAnsi="Arial" w:hint="default"/>
      </w:rPr>
    </w:lvl>
    <w:lvl w:ilvl="7" w:tplc="04463CD2" w:tentative="1">
      <w:start w:val="1"/>
      <w:numFmt w:val="bullet"/>
      <w:lvlText w:val="•"/>
      <w:lvlJc w:val="left"/>
      <w:pPr>
        <w:tabs>
          <w:tab w:val="num" w:pos="5760"/>
        </w:tabs>
        <w:ind w:left="5760" w:hanging="360"/>
      </w:pPr>
      <w:rPr>
        <w:rFonts w:ascii="Arial" w:hAnsi="Arial" w:hint="default"/>
      </w:rPr>
    </w:lvl>
    <w:lvl w:ilvl="8" w:tplc="CEAE6C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D534FDC"/>
    <w:multiLevelType w:val="hybridMultilevel"/>
    <w:tmpl w:val="DEFC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75015"/>
    <w:multiLevelType w:val="hybridMultilevel"/>
    <w:tmpl w:val="557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D4C32"/>
    <w:multiLevelType w:val="hybridMultilevel"/>
    <w:tmpl w:val="B5A61B5E"/>
    <w:lvl w:ilvl="0" w:tplc="510829FE">
      <w:start w:val="1"/>
      <w:numFmt w:val="bullet"/>
      <w:lvlText w:val="•"/>
      <w:lvlJc w:val="left"/>
      <w:pPr>
        <w:tabs>
          <w:tab w:val="num" w:pos="720"/>
        </w:tabs>
        <w:ind w:left="720" w:hanging="360"/>
      </w:pPr>
      <w:rPr>
        <w:rFonts w:ascii="Arial" w:hAnsi="Arial" w:hint="default"/>
      </w:rPr>
    </w:lvl>
    <w:lvl w:ilvl="1" w:tplc="3C6430B6" w:tentative="1">
      <w:start w:val="1"/>
      <w:numFmt w:val="bullet"/>
      <w:lvlText w:val="•"/>
      <w:lvlJc w:val="left"/>
      <w:pPr>
        <w:tabs>
          <w:tab w:val="num" w:pos="1440"/>
        </w:tabs>
        <w:ind w:left="1440" w:hanging="360"/>
      </w:pPr>
      <w:rPr>
        <w:rFonts w:ascii="Arial" w:hAnsi="Arial" w:hint="default"/>
      </w:rPr>
    </w:lvl>
    <w:lvl w:ilvl="2" w:tplc="007846E6" w:tentative="1">
      <w:start w:val="1"/>
      <w:numFmt w:val="bullet"/>
      <w:lvlText w:val="•"/>
      <w:lvlJc w:val="left"/>
      <w:pPr>
        <w:tabs>
          <w:tab w:val="num" w:pos="2160"/>
        </w:tabs>
        <w:ind w:left="2160" w:hanging="360"/>
      </w:pPr>
      <w:rPr>
        <w:rFonts w:ascii="Arial" w:hAnsi="Arial" w:hint="default"/>
      </w:rPr>
    </w:lvl>
    <w:lvl w:ilvl="3" w:tplc="70804C72" w:tentative="1">
      <w:start w:val="1"/>
      <w:numFmt w:val="bullet"/>
      <w:lvlText w:val="•"/>
      <w:lvlJc w:val="left"/>
      <w:pPr>
        <w:tabs>
          <w:tab w:val="num" w:pos="2880"/>
        </w:tabs>
        <w:ind w:left="2880" w:hanging="360"/>
      </w:pPr>
      <w:rPr>
        <w:rFonts w:ascii="Arial" w:hAnsi="Arial" w:hint="default"/>
      </w:rPr>
    </w:lvl>
    <w:lvl w:ilvl="4" w:tplc="15D4B1B4" w:tentative="1">
      <w:start w:val="1"/>
      <w:numFmt w:val="bullet"/>
      <w:lvlText w:val="•"/>
      <w:lvlJc w:val="left"/>
      <w:pPr>
        <w:tabs>
          <w:tab w:val="num" w:pos="3600"/>
        </w:tabs>
        <w:ind w:left="3600" w:hanging="360"/>
      </w:pPr>
      <w:rPr>
        <w:rFonts w:ascii="Arial" w:hAnsi="Arial" w:hint="default"/>
      </w:rPr>
    </w:lvl>
    <w:lvl w:ilvl="5" w:tplc="FD22B77A" w:tentative="1">
      <w:start w:val="1"/>
      <w:numFmt w:val="bullet"/>
      <w:lvlText w:val="•"/>
      <w:lvlJc w:val="left"/>
      <w:pPr>
        <w:tabs>
          <w:tab w:val="num" w:pos="4320"/>
        </w:tabs>
        <w:ind w:left="4320" w:hanging="360"/>
      </w:pPr>
      <w:rPr>
        <w:rFonts w:ascii="Arial" w:hAnsi="Arial" w:hint="default"/>
      </w:rPr>
    </w:lvl>
    <w:lvl w:ilvl="6" w:tplc="6C08E074" w:tentative="1">
      <w:start w:val="1"/>
      <w:numFmt w:val="bullet"/>
      <w:lvlText w:val="•"/>
      <w:lvlJc w:val="left"/>
      <w:pPr>
        <w:tabs>
          <w:tab w:val="num" w:pos="5040"/>
        </w:tabs>
        <w:ind w:left="5040" w:hanging="360"/>
      </w:pPr>
      <w:rPr>
        <w:rFonts w:ascii="Arial" w:hAnsi="Arial" w:hint="default"/>
      </w:rPr>
    </w:lvl>
    <w:lvl w:ilvl="7" w:tplc="65807040" w:tentative="1">
      <w:start w:val="1"/>
      <w:numFmt w:val="bullet"/>
      <w:lvlText w:val="•"/>
      <w:lvlJc w:val="left"/>
      <w:pPr>
        <w:tabs>
          <w:tab w:val="num" w:pos="5760"/>
        </w:tabs>
        <w:ind w:left="5760" w:hanging="360"/>
      </w:pPr>
      <w:rPr>
        <w:rFonts w:ascii="Arial" w:hAnsi="Arial" w:hint="default"/>
      </w:rPr>
    </w:lvl>
    <w:lvl w:ilvl="8" w:tplc="B9243376" w:tentative="1">
      <w:start w:val="1"/>
      <w:numFmt w:val="bullet"/>
      <w:lvlText w:val="•"/>
      <w:lvlJc w:val="left"/>
      <w:pPr>
        <w:tabs>
          <w:tab w:val="num" w:pos="6480"/>
        </w:tabs>
        <w:ind w:left="6480" w:hanging="360"/>
      </w:pPr>
      <w:rPr>
        <w:rFonts w:ascii="Arial" w:hAnsi="Arial" w:hint="default"/>
      </w:rPr>
    </w:lvl>
  </w:abstractNum>
  <w:num w:numId="1" w16cid:durableId="334918413">
    <w:abstractNumId w:val="15"/>
  </w:num>
  <w:num w:numId="2" w16cid:durableId="1997295248">
    <w:abstractNumId w:val="3"/>
  </w:num>
  <w:num w:numId="3" w16cid:durableId="1157497655">
    <w:abstractNumId w:val="23"/>
  </w:num>
  <w:num w:numId="4" w16cid:durableId="273094428">
    <w:abstractNumId w:val="28"/>
  </w:num>
  <w:num w:numId="5" w16cid:durableId="1437091847">
    <w:abstractNumId w:val="14"/>
  </w:num>
  <w:num w:numId="6" w16cid:durableId="1794208510">
    <w:abstractNumId w:val="24"/>
  </w:num>
  <w:num w:numId="7" w16cid:durableId="1140002968">
    <w:abstractNumId w:val="10"/>
  </w:num>
  <w:num w:numId="8" w16cid:durableId="1946111598">
    <w:abstractNumId w:val="16"/>
  </w:num>
  <w:num w:numId="9" w16cid:durableId="1249773608">
    <w:abstractNumId w:val="4"/>
  </w:num>
  <w:num w:numId="10" w16cid:durableId="1206335252">
    <w:abstractNumId w:val="7"/>
  </w:num>
  <w:num w:numId="11" w16cid:durableId="816915773">
    <w:abstractNumId w:val="19"/>
  </w:num>
  <w:num w:numId="12" w16cid:durableId="1090085277">
    <w:abstractNumId w:val="1"/>
  </w:num>
  <w:num w:numId="13" w16cid:durableId="2059208961">
    <w:abstractNumId w:val="30"/>
  </w:num>
  <w:num w:numId="14" w16cid:durableId="1276599548">
    <w:abstractNumId w:val="18"/>
  </w:num>
  <w:num w:numId="15" w16cid:durableId="1202858946">
    <w:abstractNumId w:val="26"/>
  </w:num>
  <w:num w:numId="16" w16cid:durableId="560680569">
    <w:abstractNumId w:val="21"/>
  </w:num>
  <w:num w:numId="17" w16cid:durableId="399252131">
    <w:abstractNumId w:val="27"/>
  </w:num>
  <w:num w:numId="18" w16cid:durableId="1865557996">
    <w:abstractNumId w:val="12"/>
  </w:num>
  <w:num w:numId="19" w16cid:durableId="1705596185">
    <w:abstractNumId w:val="17"/>
  </w:num>
  <w:num w:numId="20" w16cid:durableId="612399178">
    <w:abstractNumId w:val="8"/>
  </w:num>
  <w:num w:numId="21" w16cid:durableId="88623017">
    <w:abstractNumId w:val="9"/>
  </w:num>
  <w:num w:numId="22" w16cid:durableId="686295068">
    <w:abstractNumId w:val="11"/>
  </w:num>
  <w:num w:numId="23" w16cid:durableId="2020889631">
    <w:abstractNumId w:val="20"/>
  </w:num>
  <w:num w:numId="24" w16cid:durableId="1083181313">
    <w:abstractNumId w:val="6"/>
  </w:num>
  <w:num w:numId="25" w16cid:durableId="1010647359">
    <w:abstractNumId w:val="2"/>
  </w:num>
  <w:num w:numId="26" w16cid:durableId="1504125638">
    <w:abstractNumId w:val="0"/>
  </w:num>
  <w:num w:numId="27" w16cid:durableId="1605765665">
    <w:abstractNumId w:val="5"/>
  </w:num>
  <w:num w:numId="28" w16cid:durableId="846334216">
    <w:abstractNumId w:val="25"/>
  </w:num>
  <w:num w:numId="29" w16cid:durableId="1541867184">
    <w:abstractNumId w:val="13"/>
  </w:num>
  <w:num w:numId="30" w16cid:durableId="1858689357">
    <w:abstractNumId w:val="29"/>
  </w:num>
  <w:num w:numId="31" w16cid:durableId="6113233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mbaugh, John (he/him/his)">
    <w15:presenceInfo w15:providerId="AD" w15:userId="S::Wambaugh.John@epa.gov::3f85975b-7231-4b50-83d2-f87320b70027"/>
  </w15:person>
  <w15:person w15:author="Davidson, Sarah">
    <w15:presenceInfo w15:providerId="AD" w15:userId="S::Davidson.Sarah.E@epa.gov::38d0f629-f167-4630-8d25-015b6f6ca080"/>
  </w15:person>
  <w15:person w15:author="Wambaugh, John">
    <w15:presenceInfo w15:providerId="AD" w15:userId="S::Wambaugh.John@epa.gov::3f85975b-7231-4b50-83d2-f87320b70027"/>
  </w15:person>
  <w15:person w15:author="Judson, Richard">
    <w15:presenceInfo w15:providerId="AD" w15:userId="S::Judson.Richard@epa.gov::7567d5bd-2509-46c2-acf0-32f2c402f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Pharmacokinetics Pharmacodyna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dwzxv0frxxfep2afv55whvxe0v9vsv290&quot;&gt;WambaughEndnote&lt;record-ids&gt;&lt;item&gt;38&lt;/item&gt;&lt;item&gt;51&lt;/item&gt;&lt;item&gt;118&lt;/item&gt;&lt;item&gt;136&lt;/item&gt;&lt;item&gt;193&lt;/item&gt;&lt;item&gt;202&lt;/item&gt;&lt;item&gt;239&lt;/item&gt;&lt;item&gt;246&lt;/item&gt;&lt;item&gt;254&lt;/item&gt;&lt;item&gt;263&lt;/item&gt;&lt;item&gt;279&lt;/item&gt;&lt;item&gt;281&lt;/item&gt;&lt;item&gt;306&lt;/item&gt;&lt;item&gt;307&lt;/item&gt;&lt;item&gt;311&lt;/item&gt;&lt;item&gt;313&lt;/item&gt;&lt;item&gt;339&lt;/item&gt;&lt;item&gt;352&lt;/item&gt;&lt;item&gt;399&lt;/item&gt;&lt;item&gt;473&lt;/item&gt;&lt;item&gt;475&lt;/item&gt;&lt;item&gt;559&lt;/item&gt;&lt;item&gt;566&lt;/item&gt;&lt;item&gt;589&lt;/item&gt;&lt;item&gt;594&lt;/item&gt;&lt;item&gt;690&lt;/item&gt;&lt;item&gt;755&lt;/item&gt;&lt;item&gt;813&lt;/item&gt;&lt;item&gt;884&lt;/item&gt;&lt;item&gt;885&lt;/item&gt;&lt;item&gt;950&lt;/item&gt;&lt;item&gt;956&lt;/item&gt;&lt;item&gt;957&lt;/item&gt;&lt;item&gt;958&lt;/item&gt;&lt;item&gt;969&lt;/item&gt;&lt;item&gt;970&lt;/item&gt;&lt;item&gt;972&lt;/item&gt;&lt;item&gt;978&lt;/item&gt;&lt;item&gt;980&lt;/item&gt;&lt;item&gt;1069&lt;/item&gt;&lt;item&gt;1070&lt;/item&gt;&lt;item&gt;1105&lt;/item&gt;&lt;item&gt;1382&lt;/item&gt;&lt;/record-ids&gt;&lt;/item&gt;&lt;/Libraries&gt;"/>
  </w:docVars>
  <w:rsids>
    <w:rsidRoot w:val="00026783"/>
    <w:rsid w:val="00000D92"/>
    <w:rsid w:val="000064E4"/>
    <w:rsid w:val="00010F9B"/>
    <w:rsid w:val="000116A8"/>
    <w:rsid w:val="00012390"/>
    <w:rsid w:val="00026783"/>
    <w:rsid w:val="00030227"/>
    <w:rsid w:val="00030E11"/>
    <w:rsid w:val="000376A3"/>
    <w:rsid w:val="00037E90"/>
    <w:rsid w:val="00040CB4"/>
    <w:rsid w:val="00043BD6"/>
    <w:rsid w:val="00043EDB"/>
    <w:rsid w:val="000527C5"/>
    <w:rsid w:val="000528CF"/>
    <w:rsid w:val="00055F79"/>
    <w:rsid w:val="00056E8E"/>
    <w:rsid w:val="0006434E"/>
    <w:rsid w:val="00067D83"/>
    <w:rsid w:val="00074A7A"/>
    <w:rsid w:val="0007651A"/>
    <w:rsid w:val="0008137D"/>
    <w:rsid w:val="000877CF"/>
    <w:rsid w:val="0009069D"/>
    <w:rsid w:val="00097BA8"/>
    <w:rsid w:val="000A1D21"/>
    <w:rsid w:val="000A7FF4"/>
    <w:rsid w:val="000C20E7"/>
    <w:rsid w:val="000C5731"/>
    <w:rsid w:val="000D2BB4"/>
    <w:rsid w:val="000D576E"/>
    <w:rsid w:val="000D57AD"/>
    <w:rsid w:val="000D6C3B"/>
    <w:rsid w:val="000D7AEC"/>
    <w:rsid w:val="000F00B6"/>
    <w:rsid w:val="000F08E1"/>
    <w:rsid w:val="000F2AA5"/>
    <w:rsid w:val="00110732"/>
    <w:rsid w:val="00115141"/>
    <w:rsid w:val="001175E8"/>
    <w:rsid w:val="001207E8"/>
    <w:rsid w:val="001217E4"/>
    <w:rsid w:val="00122915"/>
    <w:rsid w:val="00130F15"/>
    <w:rsid w:val="00130FB9"/>
    <w:rsid w:val="00131B99"/>
    <w:rsid w:val="00134CCA"/>
    <w:rsid w:val="001376F6"/>
    <w:rsid w:val="0014148C"/>
    <w:rsid w:val="00143FA4"/>
    <w:rsid w:val="00144F38"/>
    <w:rsid w:val="001455A4"/>
    <w:rsid w:val="0014667B"/>
    <w:rsid w:val="001509FF"/>
    <w:rsid w:val="00150FE7"/>
    <w:rsid w:val="001573D9"/>
    <w:rsid w:val="00161181"/>
    <w:rsid w:val="00170654"/>
    <w:rsid w:val="0017157A"/>
    <w:rsid w:val="00171DE6"/>
    <w:rsid w:val="00174AEB"/>
    <w:rsid w:val="00177950"/>
    <w:rsid w:val="001828BC"/>
    <w:rsid w:val="00191A88"/>
    <w:rsid w:val="001944EA"/>
    <w:rsid w:val="00195779"/>
    <w:rsid w:val="001A162F"/>
    <w:rsid w:val="001A2A95"/>
    <w:rsid w:val="001A4699"/>
    <w:rsid w:val="001A4846"/>
    <w:rsid w:val="001A77AE"/>
    <w:rsid w:val="001B0C70"/>
    <w:rsid w:val="001B4CFB"/>
    <w:rsid w:val="001B5AB5"/>
    <w:rsid w:val="001B6709"/>
    <w:rsid w:val="001C1605"/>
    <w:rsid w:val="001C7134"/>
    <w:rsid w:val="001D1D0D"/>
    <w:rsid w:val="001E003C"/>
    <w:rsid w:val="001E1C75"/>
    <w:rsid w:val="001F1733"/>
    <w:rsid w:val="001F3206"/>
    <w:rsid w:val="001F33C1"/>
    <w:rsid w:val="001F7BDE"/>
    <w:rsid w:val="00201D0B"/>
    <w:rsid w:val="00203459"/>
    <w:rsid w:val="0020732D"/>
    <w:rsid w:val="00217060"/>
    <w:rsid w:val="00222A4C"/>
    <w:rsid w:val="00222E03"/>
    <w:rsid w:val="00223194"/>
    <w:rsid w:val="002258E3"/>
    <w:rsid w:val="00226A41"/>
    <w:rsid w:val="00230A13"/>
    <w:rsid w:val="0023278A"/>
    <w:rsid w:val="0023790E"/>
    <w:rsid w:val="00241811"/>
    <w:rsid w:val="00242798"/>
    <w:rsid w:val="00262B73"/>
    <w:rsid w:val="00265784"/>
    <w:rsid w:val="00266DEE"/>
    <w:rsid w:val="002703F1"/>
    <w:rsid w:val="002721DF"/>
    <w:rsid w:val="0027299A"/>
    <w:rsid w:val="0027625E"/>
    <w:rsid w:val="002763A0"/>
    <w:rsid w:val="00281AAB"/>
    <w:rsid w:val="00284AE6"/>
    <w:rsid w:val="00294072"/>
    <w:rsid w:val="00295598"/>
    <w:rsid w:val="00296237"/>
    <w:rsid w:val="0029625D"/>
    <w:rsid w:val="00296CF3"/>
    <w:rsid w:val="002973D2"/>
    <w:rsid w:val="002B1DEA"/>
    <w:rsid w:val="002B219F"/>
    <w:rsid w:val="002B3DC9"/>
    <w:rsid w:val="002B52D6"/>
    <w:rsid w:val="002C1065"/>
    <w:rsid w:val="002C45E1"/>
    <w:rsid w:val="002D44E9"/>
    <w:rsid w:val="002D52B1"/>
    <w:rsid w:val="002D5607"/>
    <w:rsid w:val="002D5DF9"/>
    <w:rsid w:val="002D6444"/>
    <w:rsid w:val="002D67D4"/>
    <w:rsid w:val="002E0F54"/>
    <w:rsid w:val="002E41F3"/>
    <w:rsid w:val="002F1068"/>
    <w:rsid w:val="002F15F9"/>
    <w:rsid w:val="002F6178"/>
    <w:rsid w:val="003029C6"/>
    <w:rsid w:val="00303770"/>
    <w:rsid w:val="0031389B"/>
    <w:rsid w:val="003176D3"/>
    <w:rsid w:val="00332B13"/>
    <w:rsid w:val="00335BEC"/>
    <w:rsid w:val="00345AC7"/>
    <w:rsid w:val="003526C1"/>
    <w:rsid w:val="00353233"/>
    <w:rsid w:val="00354DFF"/>
    <w:rsid w:val="00362F26"/>
    <w:rsid w:val="00365986"/>
    <w:rsid w:val="00366A92"/>
    <w:rsid w:val="00367A78"/>
    <w:rsid w:val="003707B4"/>
    <w:rsid w:val="00374BF4"/>
    <w:rsid w:val="00380DC0"/>
    <w:rsid w:val="003874EA"/>
    <w:rsid w:val="00391E1E"/>
    <w:rsid w:val="00395C7A"/>
    <w:rsid w:val="003A6C59"/>
    <w:rsid w:val="003B0C76"/>
    <w:rsid w:val="003B2388"/>
    <w:rsid w:val="003B2DDC"/>
    <w:rsid w:val="003B3E3A"/>
    <w:rsid w:val="003B462D"/>
    <w:rsid w:val="003B46B2"/>
    <w:rsid w:val="003C3C6C"/>
    <w:rsid w:val="003E0280"/>
    <w:rsid w:val="003E03CD"/>
    <w:rsid w:val="003E4BF1"/>
    <w:rsid w:val="003E6089"/>
    <w:rsid w:val="00404463"/>
    <w:rsid w:val="0040747B"/>
    <w:rsid w:val="00416E54"/>
    <w:rsid w:val="00421C4C"/>
    <w:rsid w:val="004237B5"/>
    <w:rsid w:val="00423F98"/>
    <w:rsid w:val="00424774"/>
    <w:rsid w:val="00432526"/>
    <w:rsid w:val="00432608"/>
    <w:rsid w:val="00433037"/>
    <w:rsid w:val="00434AFE"/>
    <w:rsid w:val="00434B4F"/>
    <w:rsid w:val="00443F75"/>
    <w:rsid w:val="00444306"/>
    <w:rsid w:val="0044434C"/>
    <w:rsid w:val="00445C94"/>
    <w:rsid w:val="0045050C"/>
    <w:rsid w:val="004520E3"/>
    <w:rsid w:val="00457A6D"/>
    <w:rsid w:val="00475992"/>
    <w:rsid w:val="00476841"/>
    <w:rsid w:val="00483D6E"/>
    <w:rsid w:val="004874E9"/>
    <w:rsid w:val="00493C4B"/>
    <w:rsid w:val="00496025"/>
    <w:rsid w:val="004A1E97"/>
    <w:rsid w:val="004A71D1"/>
    <w:rsid w:val="004B0BDA"/>
    <w:rsid w:val="004B0C3C"/>
    <w:rsid w:val="004B12F4"/>
    <w:rsid w:val="004B1C29"/>
    <w:rsid w:val="004B203E"/>
    <w:rsid w:val="004B6E90"/>
    <w:rsid w:val="004C1865"/>
    <w:rsid w:val="004C2708"/>
    <w:rsid w:val="004C4CDB"/>
    <w:rsid w:val="004D5B19"/>
    <w:rsid w:val="004D61D2"/>
    <w:rsid w:val="004E0FBD"/>
    <w:rsid w:val="004E3BB4"/>
    <w:rsid w:val="004E3E1B"/>
    <w:rsid w:val="004F5D85"/>
    <w:rsid w:val="004F7CEC"/>
    <w:rsid w:val="00504315"/>
    <w:rsid w:val="00505F6A"/>
    <w:rsid w:val="00511783"/>
    <w:rsid w:val="005122E7"/>
    <w:rsid w:val="00515D7D"/>
    <w:rsid w:val="00521B41"/>
    <w:rsid w:val="00521FA2"/>
    <w:rsid w:val="00523EEE"/>
    <w:rsid w:val="00524DE1"/>
    <w:rsid w:val="0052678A"/>
    <w:rsid w:val="00526885"/>
    <w:rsid w:val="00526ECF"/>
    <w:rsid w:val="0053142B"/>
    <w:rsid w:val="00531A67"/>
    <w:rsid w:val="005423C9"/>
    <w:rsid w:val="00542C9C"/>
    <w:rsid w:val="005431BC"/>
    <w:rsid w:val="00543FA9"/>
    <w:rsid w:val="005520A1"/>
    <w:rsid w:val="00552FD6"/>
    <w:rsid w:val="00553E71"/>
    <w:rsid w:val="005543A5"/>
    <w:rsid w:val="00556947"/>
    <w:rsid w:val="00560614"/>
    <w:rsid w:val="005608EC"/>
    <w:rsid w:val="00563B05"/>
    <w:rsid w:val="00566296"/>
    <w:rsid w:val="00573321"/>
    <w:rsid w:val="00573880"/>
    <w:rsid w:val="005744CF"/>
    <w:rsid w:val="005752F1"/>
    <w:rsid w:val="005808A8"/>
    <w:rsid w:val="00582F49"/>
    <w:rsid w:val="0059200E"/>
    <w:rsid w:val="005A1C73"/>
    <w:rsid w:val="005A6232"/>
    <w:rsid w:val="005B25ED"/>
    <w:rsid w:val="005C0769"/>
    <w:rsid w:val="005C1B50"/>
    <w:rsid w:val="005C61EC"/>
    <w:rsid w:val="005C6253"/>
    <w:rsid w:val="005C68FC"/>
    <w:rsid w:val="005C77E8"/>
    <w:rsid w:val="005D1FCD"/>
    <w:rsid w:val="005D33F1"/>
    <w:rsid w:val="005D3AF5"/>
    <w:rsid w:val="005E21DB"/>
    <w:rsid w:val="005E26EB"/>
    <w:rsid w:val="005E3B4D"/>
    <w:rsid w:val="005F12B6"/>
    <w:rsid w:val="00606A7C"/>
    <w:rsid w:val="00614344"/>
    <w:rsid w:val="006158EA"/>
    <w:rsid w:val="00621266"/>
    <w:rsid w:val="0062199E"/>
    <w:rsid w:val="00624052"/>
    <w:rsid w:val="006247B1"/>
    <w:rsid w:val="00624D3E"/>
    <w:rsid w:val="006318D6"/>
    <w:rsid w:val="00637189"/>
    <w:rsid w:val="006379E4"/>
    <w:rsid w:val="00645386"/>
    <w:rsid w:val="00645AA6"/>
    <w:rsid w:val="00652ED6"/>
    <w:rsid w:val="006567F7"/>
    <w:rsid w:val="00660DEA"/>
    <w:rsid w:val="00662C30"/>
    <w:rsid w:val="00663B45"/>
    <w:rsid w:val="00664E9D"/>
    <w:rsid w:val="00675573"/>
    <w:rsid w:val="006818ED"/>
    <w:rsid w:val="006910EB"/>
    <w:rsid w:val="0069625F"/>
    <w:rsid w:val="006973E5"/>
    <w:rsid w:val="006A12F6"/>
    <w:rsid w:val="006A23DD"/>
    <w:rsid w:val="006A3B11"/>
    <w:rsid w:val="006A70F1"/>
    <w:rsid w:val="006B47C2"/>
    <w:rsid w:val="006B5D94"/>
    <w:rsid w:val="006B78D6"/>
    <w:rsid w:val="006C10F6"/>
    <w:rsid w:val="006D3BBA"/>
    <w:rsid w:val="006E11AA"/>
    <w:rsid w:val="006E290D"/>
    <w:rsid w:val="006F0821"/>
    <w:rsid w:val="006F4886"/>
    <w:rsid w:val="006F5502"/>
    <w:rsid w:val="006F5A83"/>
    <w:rsid w:val="006F5D64"/>
    <w:rsid w:val="006F6D1E"/>
    <w:rsid w:val="00700D2A"/>
    <w:rsid w:val="00705539"/>
    <w:rsid w:val="00706DAB"/>
    <w:rsid w:val="00713E89"/>
    <w:rsid w:val="00716607"/>
    <w:rsid w:val="007224F4"/>
    <w:rsid w:val="00722B4E"/>
    <w:rsid w:val="00722C2D"/>
    <w:rsid w:val="00723712"/>
    <w:rsid w:val="00740124"/>
    <w:rsid w:val="00742245"/>
    <w:rsid w:val="00744CEC"/>
    <w:rsid w:val="0074731F"/>
    <w:rsid w:val="007539E0"/>
    <w:rsid w:val="00754A2A"/>
    <w:rsid w:val="00755348"/>
    <w:rsid w:val="00762AFC"/>
    <w:rsid w:val="007734D9"/>
    <w:rsid w:val="0078023A"/>
    <w:rsid w:val="00781477"/>
    <w:rsid w:val="00784E69"/>
    <w:rsid w:val="00785A6B"/>
    <w:rsid w:val="00786D9B"/>
    <w:rsid w:val="00790006"/>
    <w:rsid w:val="007903C4"/>
    <w:rsid w:val="0079311A"/>
    <w:rsid w:val="0079543A"/>
    <w:rsid w:val="00797774"/>
    <w:rsid w:val="00797EE1"/>
    <w:rsid w:val="007B4375"/>
    <w:rsid w:val="007C2C18"/>
    <w:rsid w:val="007C3584"/>
    <w:rsid w:val="007C5DAF"/>
    <w:rsid w:val="007D7DEC"/>
    <w:rsid w:val="007E29A7"/>
    <w:rsid w:val="00800F96"/>
    <w:rsid w:val="008032B6"/>
    <w:rsid w:val="00806777"/>
    <w:rsid w:val="00807EE1"/>
    <w:rsid w:val="008109A9"/>
    <w:rsid w:val="00810B69"/>
    <w:rsid w:val="00812061"/>
    <w:rsid w:val="00813D50"/>
    <w:rsid w:val="008165ED"/>
    <w:rsid w:val="008179DF"/>
    <w:rsid w:val="0082369D"/>
    <w:rsid w:val="00823888"/>
    <w:rsid w:val="00836CD7"/>
    <w:rsid w:val="00837692"/>
    <w:rsid w:val="0084029A"/>
    <w:rsid w:val="00840BF1"/>
    <w:rsid w:val="00841392"/>
    <w:rsid w:val="0084541D"/>
    <w:rsid w:val="008475C2"/>
    <w:rsid w:val="0084778A"/>
    <w:rsid w:val="0085262A"/>
    <w:rsid w:val="008612C4"/>
    <w:rsid w:val="00862512"/>
    <w:rsid w:val="00862AC4"/>
    <w:rsid w:val="00866276"/>
    <w:rsid w:val="0086758F"/>
    <w:rsid w:val="00871B00"/>
    <w:rsid w:val="008760A7"/>
    <w:rsid w:val="008806E3"/>
    <w:rsid w:val="008842AD"/>
    <w:rsid w:val="00884495"/>
    <w:rsid w:val="008851FA"/>
    <w:rsid w:val="00885F7B"/>
    <w:rsid w:val="00893DFD"/>
    <w:rsid w:val="00894D0E"/>
    <w:rsid w:val="00895E2C"/>
    <w:rsid w:val="008964B8"/>
    <w:rsid w:val="008A12DD"/>
    <w:rsid w:val="008A1793"/>
    <w:rsid w:val="008A3B67"/>
    <w:rsid w:val="008B2337"/>
    <w:rsid w:val="008B7519"/>
    <w:rsid w:val="008C0733"/>
    <w:rsid w:val="008C1DE3"/>
    <w:rsid w:val="008C36B8"/>
    <w:rsid w:val="008D1F73"/>
    <w:rsid w:val="008E4A8A"/>
    <w:rsid w:val="008F4583"/>
    <w:rsid w:val="008F4620"/>
    <w:rsid w:val="008F7626"/>
    <w:rsid w:val="00912CAC"/>
    <w:rsid w:val="00915260"/>
    <w:rsid w:val="00915E86"/>
    <w:rsid w:val="00920446"/>
    <w:rsid w:val="00925DD2"/>
    <w:rsid w:val="009262EC"/>
    <w:rsid w:val="00932EBB"/>
    <w:rsid w:val="009351D4"/>
    <w:rsid w:val="009413F6"/>
    <w:rsid w:val="00946425"/>
    <w:rsid w:val="0097462D"/>
    <w:rsid w:val="00977424"/>
    <w:rsid w:val="00980B4E"/>
    <w:rsid w:val="009861C7"/>
    <w:rsid w:val="00986466"/>
    <w:rsid w:val="009878BE"/>
    <w:rsid w:val="00992216"/>
    <w:rsid w:val="00992749"/>
    <w:rsid w:val="0099600E"/>
    <w:rsid w:val="009A1267"/>
    <w:rsid w:val="009A13A7"/>
    <w:rsid w:val="009A232B"/>
    <w:rsid w:val="009A7DE6"/>
    <w:rsid w:val="009B2FAF"/>
    <w:rsid w:val="009B74E5"/>
    <w:rsid w:val="009B7FCA"/>
    <w:rsid w:val="009C62FE"/>
    <w:rsid w:val="009E42B1"/>
    <w:rsid w:val="009E683F"/>
    <w:rsid w:val="009F03FF"/>
    <w:rsid w:val="009F601D"/>
    <w:rsid w:val="009F7052"/>
    <w:rsid w:val="009F7945"/>
    <w:rsid w:val="00A0028E"/>
    <w:rsid w:val="00A05C83"/>
    <w:rsid w:val="00A05CFC"/>
    <w:rsid w:val="00A10A07"/>
    <w:rsid w:val="00A12124"/>
    <w:rsid w:val="00A145BB"/>
    <w:rsid w:val="00A1615F"/>
    <w:rsid w:val="00A210FF"/>
    <w:rsid w:val="00A218F1"/>
    <w:rsid w:val="00A228B3"/>
    <w:rsid w:val="00A329A8"/>
    <w:rsid w:val="00A354F9"/>
    <w:rsid w:val="00A40E88"/>
    <w:rsid w:val="00A45948"/>
    <w:rsid w:val="00A50D48"/>
    <w:rsid w:val="00A560EB"/>
    <w:rsid w:val="00A56992"/>
    <w:rsid w:val="00A57016"/>
    <w:rsid w:val="00A61E39"/>
    <w:rsid w:val="00A64054"/>
    <w:rsid w:val="00A71486"/>
    <w:rsid w:val="00A74E61"/>
    <w:rsid w:val="00A75B70"/>
    <w:rsid w:val="00A76528"/>
    <w:rsid w:val="00A770BF"/>
    <w:rsid w:val="00A86409"/>
    <w:rsid w:val="00A94FAC"/>
    <w:rsid w:val="00A962AE"/>
    <w:rsid w:val="00AA4D78"/>
    <w:rsid w:val="00AB10C2"/>
    <w:rsid w:val="00AB290E"/>
    <w:rsid w:val="00AB2E8E"/>
    <w:rsid w:val="00AB3891"/>
    <w:rsid w:val="00AB3901"/>
    <w:rsid w:val="00AD089C"/>
    <w:rsid w:val="00AD1562"/>
    <w:rsid w:val="00AD426B"/>
    <w:rsid w:val="00AD746F"/>
    <w:rsid w:val="00AD7540"/>
    <w:rsid w:val="00AE0F09"/>
    <w:rsid w:val="00AE2D49"/>
    <w:rsid w:val="00AF7D19"/>
    <w:rsid w:val="00B05891"/>
    <w:rsid w:val="00B11F12"/>
    <w:rsid w:val="00B174A1"/>
    <w:rsid w:val="00B24AA6"/>
    <w:rsid w:val="00B2596A"/>
    <w:rsid w:val="00B26F08"/>
    <w:rsid w:val="00B35719"/>
    <w:rsid w:val="00B4127D"/>
    <w:rsid w:val="00B540E1"/>
    <w:rsid w:val="00B61997"/>
    <w:rsid w:val="00B661D5"/>
    <w:rsid w:val="00B67E4F"/>
    <w:rsid w:val="00B738DE"/>
    <w:rsid w:val="00B740CC"/>
    <w:rsid w:val="00B77DCD"/>
    <w:rsid w:val="00B85040"/>
    <w:rsid w:val="00B96EEE"/>
    <w:rsid w:val="00BA3A11"/>
    <w:rsid w:val="00BB2CA9"/>
    <w:rsid w:val="00BD0250"/>
    <w:rsid w:val="00BD042D"/>
    <w:rsid w:val="00BD1DCD"/>
    <w:rsid w:val="00BE2477"/>
    <w:rsid w:val="00BF71E1"/>
    <w:rsid w:val="00C11D09"/>
    <w:rsid w:val="00C31FEF"/>
    <w:rsid w:val="00C32BE7"/>
    <w:rsid w:val="00C356AA"/>
    <w:rsid w:val="00C404FC"/>
    <w:rsid w:val="00C41C0B"/>
    <w:rsid w:val="00C4220D"/>
    <w:rsid w:val="00C471B6"/>
    <w:rsid w:val="00C5118C"/>
    <w:rsid w:val="00C51727"/>
    <w:rsid w:val="00C52C1F"/>
    <w:rsid w:val="00C55715"/>
    <w:rsid w:val="00C57902"/>
    <w:rsid w:val="00C62EB5"/>
    <w:rsid w:val="00C63AB8"/>
    <w:rsid w:val="00C66351"/>
    <w:rsid w:val="00C75990"/>
    <w:rsid w:val="00C75BD4"/>
    <w:rsid w:val="00C81F2B"/>
    <w:rsid w:val="00C8277F"/>
    <w:rsid w:val="00C84B10"/>
    <w:rsid w:val="00C8729E"/>
    <w:rsid w:val="00C874AF"/>
    <w:rsid w:val="00C879B2"/>
    <w:rsid w:val="00C950CA"/>
    <w:rsid w:val="00C978B0"/>
    <w:rsid w:val="00CB03DE"/>
    <w:rsid w:val="00CC07C1"/>
    <w:rsid w:val="00CC3027"/>
    <w:rsid w:val="00CC37A3"/>
    <w:rsid w:val="00CC4471"/>
    <w:rsid w:val="00CC4CE5"/>
    <w:rsid w:val="00CC6EB1"/>
    <w:rsid w:val="00CC7B2D"/>
    <w:rsid w:val="00CD35A4"/>
    <w:rsid w:val="00CD4A85"/>
    <w:rsid w:val="00CD5EF1"/>
    <w:rsid w:val="00CD6758"/>
    <w:rsid w:val="00CF09E1"/>
    <w:rsid w:val="00CF1BAC"/>
    <w:rsid w:val="00CF2720"/>
    <w:rsid w:val="00D021F1"/>
    <w:rsid w:val="00D068F9"/>
    <w:rsid w:val="00D069FE"/>
    <w:rsid w:val="00D16459"/>
    <w:rsid w:val="00D2159D"/>
    <w:rsid w:val="00D22CAF"/>
    <w:rsid w:val="00D2332A"/>
    <w:rsid w:val="00D30E1E"/>
    <w:rsid w:val="00D3163D"/>
    <w:rsid w:val="00D37186"/>
    <w:rsid w:val="00D43336"/>
    <w:rsid w:val="00D472C2"/>
    <w:rsid w:val="00D53379"/>
    <w:rsid w:val="00D5342F"/>
    <w:rsid w:val="00D638C2"/>
    <w:rsid w:val="00D63AC0"/>
    <w:rsid w:val="00D70ADB"/>
    <w:rsid w:val="00D8217A"/>
    <w:rsid w:val="00D85859"/>
    <w:rsid w:val="00D863B1"/>
    <w:rsid w:val="00D9030D"/>
    <w:rsid w:val="00D91B2F"/>
    <w:rsid w:val="00D979E5"/>
    <w:rsid w:val="00DA1350"/>
    <w:rsid w:val="00DA27C8"/>
    <w:rsid w:val="00DA2F7F"/>
    <w:rsid w:val="00DA332C"/>
    <w:rsid w:val="00DB13C9"/>
    <w:rsid w:val="00DB4AD1"/>
    <w:rsid w:val="00DB5B21"/>
    <w:rsid w:val="00DC1C55"/>
    <w:rsid w:val="00DC2B08"/>
    <w:rsid w:val="00DC75FA"/>
    <w:rsid w:val="00DC785D"/>
    <w:rsid w:val="00DD0FDA"/>
    <w:rsid w:val="00DE1906"/>
    <w:rsid w:val="00DE3F4C"/>
    <w:rsid w:val="00DF4D38"/>
    <w:rsid w:val="00DF72B6"/>
    <w:rsid w:val="00DF72FB"/>
    <w:rsid w:val="00E05148"/>
    <w:rsid w:val="00E06CAF"/>
    <w:rsid w:val="00E10B6B"/>
    <w:rsid w:val="00E144EE"/>
    <w:rsid w:val="00E163A7"/>
    <w:rsid w:val="00E17510"/>
    <w:rsid w:val="00E26FEB"/>
    <w:rsid w:val="00E311B5"/>
    <w:rsid w:val="00E32FE1"/>
    <w:rsid w:val="00E348F8"/>
    <w:rsid w:val="00E34CA8"/>
    <w:rsid w:val="00E46B47"/>
    <w:rsid w:val="00E50979"/>
    <w:rsid w:val="00E517C8"/>
    <w:rsid w:val="00E5347D"/>
    <w:rsid w:val="00E60007"/>
    <w:rsid w:val="00E622A2"/>
    <w:rsid w:val="00E639E8"/>
    <w:rsid w:val="00E64EB5"/>
    <w:rsid w:val="00E737A5"/>
    <w:rsid w:val="00E8104A"/>
    <w:rsid w:val="00E82E96"/>
    <w:rsid w:val="00E84F98"/>
    <w:rsid w:val="00E8571E"/>
    <w:rsid w:val="00E93F99"/>
    <w:rsid w:val="00E96B56"/>
    <w:rsid w:val="00EA51F6"/>
    <w:rsid w:val="00EB0092"/>
    <w:rsid w:val="00EB1C1F"/>
    <w:rsid w:val="00EC45BB"/>
    <w:rsid w:val="00EC573B"/>
    <w:rsid w:val="00ED154E"/>
    <w:rsid w:val="00EE6ED3"/>
    <w:rsid w:val="00EF35D2"/>
    <w:rsid w:val="00EF73D4"/>
    <w:rsid w:val="00F01204"/>
    <w:rsid w:val="00F06F11"/>
    <w:rsid w:val="00F10B39"/>
    <w:rsid w:val="00F13A87"/>
    <w:rsid w:val="00F22341"/>
    <w:rsid w:val="00F22712"/>
    <w:rsid w:val="00F33BF7"/>
    <w:rsid w:val="00F42E46"/>
    <w:rsid w:val="00F51554"/>
    <w:rsid w:val="00F60F12"/>
    <w:rsid w:val="00F7187D"/>
    <w:rsid w:val="00F73562"/>
    <w:rsid w:val="00F77881"/>
    <w:rsid w:val="00F82417"/>
    <w:rsid w:val="00F83DCC"/>
    <w:rsid w:val="00F85FF7"/>
    <w:rsid w:val="00F86941"/>
    <w:rsid w:val="00F90A00"/>
    <w:rsid w:val="00F96526"/>
    <w:rsid w:val="00F96DB1"/>
    <w:rsid w:val="00F96FC3"/>
    <w:rsid w:val="00FA0300"/>
    <w:rsid w:val="00FA253E"/>
    <w:rsid w:val="00FA43F4"/>
    <w:rsid w:val="00FA558B"/>
    <w:rsid w:val="00FA61F1"/>
    <w:rsid w:val="00FA75BB"/>
    <w:rsid w:val="00FA7B2F"/>
    <w:rsid w:val="00FB2568"/>
    <w:rsid w:val="00FC33F5"/>
    <w:rsid w:val="00FC44A6"/>
    <w:rsid w:val="00FC54C9"/>
    <w:rsid w:val="00FC5EB3"/>
    <w:rsid w:val="00FC60AB"/>
    <w:rsid w:val="00FC66F0"/>
    <w:rsid w:val="00FD2997"/>
    <w:rsid w:val="00FD745B"/>
    <w:rsid w:val="00FD78A3"/>
    <w:rsid w:val="00FD7A5F"/>
    <w:rsid w:val="00FD7E8A"/>
    <w:rsid w:val="00FE0160"/>
    <w:rsid w:val="00FE0CD6"/>
    <w:rsid w:val="00FE2B06"/>
    <w:rsid w:val="00FE2B2C"/>
    <w:rsid w:val="00FE384C"/>
    <w:rsid w:val="00FE4553"/>
    <w:rsid w:val="00FE46D0"/>
    <w:rsid w:val="00FE5450"/>
    <w:rsid w:val="00FE5ADB"/>
    <w:rsid w:val="00FF4817"/>
    <w:rsid w:val="00FF55D7"/>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EE088"/>
  <w15:docId w15:val="{36FD6F54-1A73-4D27-9391-6DFF4BDE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1D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267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783"/>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267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783"/>
    <w:rPr>
      <w:rFonts w:ascii="Segoe UI" w:hAnsi="Segoe UI" w:cs="Segoe UI"/>
      <w:sz w:val="18"/>
      <w:szCs w:val="18"/>
    </w:rPr>
  </w:style>
  <w:style w:type="character" w:styleId="CommentReference">
    <w:name w:val="annotation reference"/>
    <w:basedOn w:val="DefaultParagraphFont"/>
    <w:uiPriority w:val="99"/>
    <w:semiHidden/>
    <w:unhideWhenUsed/>
    <w:rsid w:val="00862512"/>
    <w:rPr>
      <w:sz w:val="16"/>
      <w:szCs w:val="16"/>
    </w:rPr>
  </w:style>
  <w:style w:type="paragraph" w:styleId="CommentText">
    <w:name w:val="annotation text"/>
    <w:basedOn w:val="Normal"/>
    <w:link w:val="CommentTextChar"/>
    <w:uiPriority w:val="99"/>
    <w:unhideWhenUsed/>
    <w:rsid w:val="00862512"/>
    <w:pPr>
      <w:spacing w:line="240" w:lineRule="auto"/>
    </w:pPr>
    <w:rPr>
      <w:sz w:val="20"/>
      <w:szCs w:val="20"/>
    </w:rPr>
  </w:style>
  <w:style w:type="character" w:customStyle="1" w:styleId="CommentTextChar">
    <w:name w:val="Comment Text Char"/>
    <w:basedOn w:val="DefaultParagraphFont"/>
    <w:link w:val="CommentText"/>
    <w:uiPriority w:val="99"/>
    <w:rsid w:val="00862512"/>
    <w:rPr>
      <w:sz w:val="20"/>
      <w:szCs w:val="20"/>
    </w:rPr>
  </w:style>
  <w:style w:type="paragraph" w:styleId="ListParagraph">
    <w:name w:val="List Paragraph"/>
    <w:basedOn w:val="Normal"/>
    <w:uiPriority w:val="34"/>
    <w:qFormat/>
    <w:rsid w:val="00FA7B2F"/>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96DB1"/>
    <w:rPr>
      <w:color w:val="808080"/>
    </w:rPr>
  </w:style>
  <w:style w:type="paragraph" w:styleId="CommentSubject">
    <w:name w:val="annotation subject"/>
    <w:basedOn w:val="CommentText"/>
    <w:next w:val="CommentText"/>
    <w:link w:val="CommentSubjectChar"/>
    <w:uiPriority w:val="99"/>
    <w:semiHidden/>
    <w:unhideWhenUsed/>
    <w:rsid w:val="006318D6"/>
    <w:rPr>
      <w:b/>
      <w:bCs/>
    </w:rPr>
  </w:style>
  <w:style w:type="character" w:customStyle="1" w:styleId="CommentSubjectChar">
    <w:name w:val="Comment Subject Char"/>
    <w:basedOn w:val="CommentTextChar"/>
    <w:link w:val="CommentSubject"/>
    <w:uiPriority w:val="99"/>
    <w:semiHidden/>
    <w:rsid w:val="006318D6"/>
    <w:rPr>
      <w:b/>
      <w:bCs/>
      <w:sz w:val="20"/>
      <w:szCs w:val="20"/>
    </w:rPr>
  </w:style>
  <w:style w:type="paragraph" w:customStyle="1" w:styleId="EndNoteBibliographyTitle">
    <w:name w:val="EndNote Bibliography Title"/>
    <w:basedOn w:val="Normal"/>
    <w:link w:val="EndNoteBibliographyTitleChar"/>
    <w:rsid w:val="00C5571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55715"/>
    <w:rPr>
      <w:rFonts w:ascii="Calibri" w:hAnsi="Calibri" w:cs="Calibri"/>
      <w:noProof/>
    </w:rPr>
  </w:style>
  <w:style w:type="paragraph" w:customStyle="1" w:styleId="EndNoteBibliography">
    <w:name w:val="EndNote Bibliography"/>
    <w:basedOn w:val="Normal"/>
    <w:link w:val="EndNoteBibliographyChar"/>
    <w:rsid w:val="00C5571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55715"/>
    <w:rPr>
      <w:rFonts w:ascii="Calibri" w:hAnsi="Calibri" w:cs="Calibri"/>
      <w:noProof/>
    </w:rPr>
  </w:style>
  <w:style w:type="character" w:styleId="Hyperlink">
    <w:name w:val="Hyperlink"/>
    <w:basedOn w:val="DefaultParagraphFont"/>
    <w:uiPriority w:val="99"/>
    <w:unhideWhenUsed/>
    <w:rsid w:val="004E3BB4"/>
    <w:rPr>
      <w:color w:val="0563C1" w:themeColor="hyperlink"/>
      <w:u w:val="single"/>
    </w:rPr>
  </w:style>
  <w:style w:type="character" w:styleId="UnresolvedMention">
    <w:name w:val="Unresolved Mention"/>
    <w:basedOn w:val="DefaultParagraphFont"/>
    <w:uiPriority w:val="99"/>
    <w:semiHidden/>
    <w:unhideWhenUsed/>
    <w:rsid w:val="004E3BB4"/>
    <w:rPr>
      <w:color w:val="605E5C"/>
      <w:shd w:val="clear" w:color="auto" w:fill="E1DFDD"/>
    </w:rPr>
  </w:style>
  <w:style w:type="paragraph" w:styleId="Header">
    <w:name w:val="header"/>
    <w:basedOn w:val="Normal"/>
    <w:link w:val="HeaderChar"/>
    <w:unhideWhenUsed/>
    <w:rsid w:val="00F7187D"/>
    <w:pPr>
      <w:tabs>
        <w:tab w:val="center" w:pos="4680"/>
        <w:tab w:val="right" w:pos="9360"/>
      </w:tabs>
      <w:spacing w:after="0" w:line="240" w:lineRule="auto"/>
    </w:pPr>
  </w:style>
  <w:style w:type="character" w:customStyle="1" w:styleId="HeaderChar">
    <w:name w:val="Header Char"/>
    <w:basedOn w:val="DefaultParagraphFont"/>
    <w:link w:val="Header"/>
    <w:rsid w:val="00F7187D"/>
  </w:style>
  <w:style w:type="paragraph" w:styleId="Footer">
    <w:name w:val="footer"/>
    <w:basedOn w:val="Normal"/>
    <w:link w:val="FooterChar"/>
    <w:uiPriority w:val="99"/>
    <w:unhideWhenUsed/>
    <w:rsid w:val="00F71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87D"/>
  </w:style>
  <w:style w:type="paragraph" w:styleId="Revision">
    <w:name w:val="Revision"/>
    <w:hidden/>
    <w:uiPriority w:val="99"/>
    <w:semiHidden/>
    <w:rsid w:val="00D43336"/>
    <w:pPr>
      <w:spacing w:after="0" w:line="240" w:lineRule="auto"/>
    </w:pPr>
  </w:style>
  <w:style w:type="paragraph" w:styleId="Caption">
    <w:name w:val="caption"/>
    <w:basedOn w:val="Normal"/>
    <w:next w:val="Normal"/>
    <w:uiPriority w:val="35"/>
    <w:unhideWhenUsed/>
    <w:qFormat/>
    <w:rsid w:val="00226A41"/>
    <w:pPr>
      <w:spacing w:after="200" w:line="240" w:lineRule="auto"/>
    </w:pPr>
    <w:rPr>
      <w:i/>
      <w:iCs/>
      <w:color w:val="44546A" w:themeColor="text2"/>
      <w:sz w:val="18"/>
      <w:szCs w:val="18"/>
    </w:rPr>
  </w:style>
  <w:style w:type="paragraph" w:styleId="NormalWeb">
    <w:name w:val="Normal (Web)"/>
    <w:basedOn w:val="Normal"/>
    <w:uiPriority w:val="99"/>
    <w:unhideWhenUsed/>
    <w:rsid w:val="00521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2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38C2"/>
    <w:rPr>
      <w:color w:val="954F72"/>
      <w:u w:val="single"/>
    </w:rPr>
  </w:style>
  <w:style w:type="paragraph" w:customStyle="1" w:styleId="msonormal0">
    <w:name w:val="msonormal"/>
    <w:basedOn w:val="Normal"/>
    <w:rsid w:val="00D638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59">
      <w:bodyDiv w:val="1"/>
      <w:marLeft w:val="0"/>
      <w:marRight w:val="0"/>
      <w:marTop w:val="0"/>
      <w:marBottom w:val="0"/>
      <w:divBdr>
        <w:top w:val="none" w:sz="0" w:space="0" w:color="auto"/>
        <w:left w:val="none" w:sz="0" w:space="0" w:color="auto"/>
        <w:bottom w:val="none" w:sz="0" w:space="0" w:color="auto"/>
        <w:right w:val="none" w:sz="0" w:space="0" w:color="auto"/>
      </w:divBdr>
      <w:divsChild>
        <w:div w:id="880365410">
          <w:marLeft w:val="0"/>
          <w:marRight w:val="0"/>
          <w:marTop w:val="0"/>
          <w:marBottom w:val="0"/>
          <w:divBdr>
            <w:top w:val="none" w:sz="0" w:space="0" w:color="auto"/>
            <w:left w:val="none" w:sz="0" w:space="0" w:color="auto"/>
            <w:bottom w:val="none" w:sz="0" w:space="0" w:color="auto"/>
            <w:right w:val="none" w:sz="0" w:space="0" w:color="auto"/>
          </w:divBdr>
        </w:div>
      </w:divsChild>
    </w:div>
    <w:div w:id="55713629">
      <w:bodyDiv w:val="1"/>
      <w:marLeft w:val="0"/>
      <w:marRight w:val="0"/>
      <w:marTop w:val="0"/>
      <w:marBottom w:val="0"/>
      <w:divBdr>
        <w:top w:val="none" w:sz="0" w:space="0" w:color="auto"/>
        <w:left w:val="none" w:sz="0" w:space="0" w:color="auto"/>
        <w:bottom w:val="none" w:sz="0" w:space="0" w:color="auto"/>
        <w:right w:val="none" w:sz="0" w:space="0" w:color="auto"/>
      </w:divBdr>
    </w:div>
    <w:div w:id="57827856">
      <w:bodyDiv w:val="1"/>
      <w:marLeft w:val="0"/>
      <w:marRight w:val="0"/>
      <w:marTop w:val="0"/>
      <w:marBottom w:val="0"/>
      <w:divBdr>
        <w:top w:val="none" w:sz="0" w:space="0" w:color="auto"/>
        <w:left w:val="none" w:sz="0" w:space="0" w:color="auto"/>
        <w:bottom w:val="none" w:sz="0" w:space="0" w:color="auto"/>
        <w:right w:val="none" w:sz="0" w:space="0" w:color="auto"/>
      </w:divBdr>
    </w:div>
    <w:div w:id="61174469">
      <w:bodyDiv w:val="1"/>
      <w:marLeft w:val="0"/>
      <w:marRight w:val="0"/>
      <w:marTop w:val="0"/>
      <w:marBottom w:val="0"/>
      <w:divBdr>
        <w:top w:val="none" w:sz="0" w:space="0" w:color="auto"/>
        <w:left w:val="none" w:sz="0" w:space="0" w:color="auto"/>
        <w:bottom w:val="none" w:sz="0" w:space="0" w:color="auto"/>
        <w:right w:val="none" w:sz="0" w:space="0" w:color="auto"/>
      </w:divBdr>
      <w:divsChild>
        <w:div w:id="1932203820">
          <w:marLeft w:val="446"/>
          <w:marRight w:val="0"/>
          <w:marTop w:val="0"/>
          <w:marBottom w:val="0"/>
          <w:divBdr>
            <w:top w:val="none" w:sz="0" w:space="0" w:color="auto"/>
            <w:left w:val="none" w:sz="0" w:space="0" w:color="auto"/>
            <w:bottom w:val="none" w:sz="0" w:space="0" w:color="auto"/>
            <w:right w:val="none" w:sz="0" w:space="0" w:color="auto"/>
          </w:divBdr>
        </w:div>
      </w:divsChild>
    </w:div>
    <w:div w:id="63450246">
      <w:bodyDiv w:val="1"/>
      <w:marLeft w:val="0"/>
      <w:marRight w:val="0"/>
      <w:marTop w:val="0"/>
      <w:marBottom w:val="0"/>
      <w:divBdr>
        <w:top w:val="none" w:sz="0" w:space="0" w:color="auto"/>
        <w:left w:val="none" w:sz="0" w:space="0" w:color="auto"/>
        <w:bottom w:val="none" w:sz="0" w:space="0" w:color="auto"/>
        <w:right w:val="none" w:sz="0" w:space="0" w:color="auto"/>
      </w:divBdr>
    </w:div>
    <w:div w:id="68814438">
      <w:bodyDiv w:val="1"/>
      <w:marLeft w:val="0"/>
      <w:marRight w:val="0"/>
      <w:marTop w:val="0"/>
      <w:marBottom w:val="0"/>
      <w:divBdr>
        <w:top w:val="none" w:sz="0" w:space="0" w:color="auto"/>
        <w:left w:val="none" w:sz="0" w:space="0" w:color="auto"/>
        <w:bottom w:val="none" w:sz="0" w:space="0" w:color="auto"/>
        <w:right w:val="none" w:sz="0" w:space="0" w:color="auto"/>
      </w:divBdr>
    </w:div>
    <w:div w:id="83380205">
      <w:bodyDiv w:val="1"/>
      <w:marLeft w:val="0"/>
      <w:marRight w:val="0"/>
      <w:marTop w:val="0"/>
      <w:marBottom w:val="0"/>
      <w:divBdr>
        <w:top w:val="none" w:sz="0" w:space="0" w:color="auto"/>
        <w:left w:val="none" w:sz="0" w:space="0" w:color="auto"/>
        <w:bottom w:val="none" w:sz="0" w:space="0" w:color="auto"/>
        <w:right w:val="none" w:sz="0" w:space="0" w:color="auto"/>
      </w:divBdr>
    </w:div>
    <w:div w:id="95446747">
      <w:bodyDiv w:val="1"/>
      <w:marLeft w:val="0"/>
      <w:marRight w:val="0"/>
      <w:marTop w:val="0"/>
      <w:marBottom w:val="0"/>
      <w:divBdr>
        <w:top w:val="none" w:sz="0" w:space="0" w:color="auto"/>
        <w:left w:val="none" w:sz="0" w:space="0" w:color="auto"/>
        <w:bottom w:val="none" w:sz="0" w:space="0" w:color="auto"/>
        <w:right w:val="none" w:sz="0" w:space="0" w:color="auto"/>
      </w:divBdr>
    </w:div>
    <w:div w:id="129783605">
      <w:bodyDiv w:val="1"/>
      <w:marLeft w:val="0"/>
      <w:marRight w:val="0"/>
      <w:marTop w:val="0"/>
      <w:marBottom w:val="0"/>
      <w:divBdr>
        <w:top w:val="none" w:sz="0" w:space="0" w:color="auto"/>
        <w:left w:val="none" w:sz="0" w:space="0" w:color="auto"/>
        <w:bottom w:val="none" w:sz="0" w:space="0" w:color="auto"/>
        <w:right w:val="none" w:sz="0" w:space="0" w:color="auto"/>
      </w:divBdr>
      <w:divsChild>
        <w:div w:id="464541733">
          <w:marLeft w:val="446"/>
          <w:marRight w:val="0"/>
          <w:marTop w:val="0"/>
          <w:marBottom w:val="0"/>
          <w:divBdr>
            <w:top w:val="none" w:sz="0" w:space="0" w:color="auto"/>
            <w:left w:val="none" w:sz="0" w:space="0" w:color="auto"/>
            <w:bottom w:val="none" w:sz="0" w:space="0" w:color="auto"/>
            <w:right w:val="none" w:sz="0" w:space="0" w:color="auto"/>
          </w:divBdr>
        </w:div>
        <w:div w:id="630676360">
          <w:marLeft w:val="446"/>
          <w:marRight w:val="0"/>
          <w:marTop w:val="0"/>
          <w:marBottom w:val="0"/>
          <w:divBdr>
            <w:top w:val="none" w:sz="0" w:space="0" w:color="auto"/>
            <w:left w:val="none" w:sz="0" w:space="0" w:color="auto"/>
            <w:bottom w:val="none" w:sz="0" w:space="0" w:color="auto"/>
            <w:right w:val="none" w:sz="0" w:space="0" w:color="auto"/>
          </w:divBdr>
        </w:div>
        <w:div w:id="684088654">
          <w:marLeft w:val="446"/>
          <w:marRight w:val="0"/>
          <w:marTop w:val="0"/>
          <w:marBottom w:val="0"/>
          <w:divBdr>
            <w:top w:val="none" w:sz="0" w:space="0" w:color="auto"/>
            <w:left w:val="none" w:sz="0" w:space="0" w:color="auto"/>
            <w:bottom w:val="none" w:sz="0" w:space="0" w:color="auto"/>
            <w:right w:val="none" w:sz="0" w:space="0" w:color="auto"/>
          </w:divBdr>
        </w:div>
        <w:div w:id="910120632">
          <w:marLeft w:val="446"/>
          <w:marRight w:val="0"/>
          <w:marTop w:val="0"/>
          <w:marBottom w:val="0"/>
          <w:divBdr>
            <w:top w:val="none" w:sz="0" w:space="0" w:color="auto"/>
            <w:left w:val="none" w:sz="0" w:space="0" w:color="auto"/>
            <w:bottom w:val="none" w:sz="0" w:space="0" w:color="auto"/>
            <w:right w:val="none" w:sz="0" w:space="0" w:color="auto"/>
          </w:divBdr>
        </w:div>
        <w:div w:id="1239248520">
          <w:marLeft w:val="446"/>
          <w:marRight w:val="0"/>
          <w:marTop w:val="0"/>
          <w:marBottom w:val="0"/>
          <w:divBdr>
            <w:top w:val="none" w:sz="0" w:space="0" w:color="auto"/>
            <w:left w:val="none" w:sz="0" w:space="0" w:color="auto"/>
            <w:bottom w:val="none" w:sz="0" w:space="0" w:color="auto"/>
            <w:right w:val="none" w:sz="0" w:space="0" w:color="auto"/>
          </w:divBdr>
        </w:div>
        <w:div w:id="1325204187">
          <w:marLeft w:val="446"/>
          <w:marRight w:val="0"/>
          <w:marTop w:val="0"/>
          <w:marBottom w:val="0"/>
          <w:divBdr>
            <w:top w:val="none" w:sz="0" w:space="0" w:color="auto"/>
            <w:left w:val="none" w:sz="0" w:space="0" w:color="auto"/>
            <w:bottom w:val="none" w:sz="0" w:space="0" w:color="auto"/>
            <w:right w:val="none" w:sz="0" w:space="0" w:color="auto"/>
          </w:divBdr>
        </w:div>
        <w:div w:id="1520002470">
          <w:marLeft w:val="446"/>
          <w:marRight w:val="0"/>
          <w:marTop w:val="0"/>
          <w:marBottom w:val="0"/>
          <w:divBdr>
            <w:top w:val="none" w:sz="0" w:space="0" w:color="auto"/>
            <w:left w:val="none" w:sz="0" w:space="0" w:color="auto"/>
            <w:bottom w:val="none" w:sz="0" w:space="0" w:color="auto"/>
            <w:right w:val="none" w:sz="0" w:space="0" w:color="auto"/>
          </w:divBdr>
        </w:div>
        <w:div w:id="1721707992">
          <w:marLeft w:val="446"/>
          <w:marRight w:val="0"/>
          <w:marTop w:val="0"/>
          <w:marBottom w:val="0"/>
          <w:divBdr>
            <w:top w:val="none" w:sz="0" w:space="0" w:color="auto"/>
            <w:left w:val="none" w:sz="0" w:space="0" w:color="auto"/>
            <w:bottom w:val="none" w:sz="0" w:space="0" w:color="auto"/>
            <w:right w:val="none" w:sz="0" w:space="0" w:color="auto"/>
          </w:divBdr>
        </w:div>
        <w:div w:id="1805193298">
          <w:marLeft w:val="446"/>
          <w:marRight w:val="0"/>
          <w:marTop w:val="0"/>
          <w:marBottom w:val="0"/>
          <w:divBdr>
            <w:top w:val="none" w:sz="0" w:space="0" w:color="auto"/>
            <w:left w:val="none" w:sz="0" w:space="0" w:color="auto"/>
            <w:bottom w:val="none" w:sz="0" w:space="0" w:color="auto"/>
            <w:right w:val="none" w:sz="0" w:space="0" w:color="auto"/>
          </w:divBdr>
        </w:div>
        <w:div w:id="1833718637">
          <w:marLeft w:val="446"/>
          <w:marRight w:val="0"/>
          <w:marTop w:val="0"/>
          <w:marBottom w:val="0"/>
          <w:divBdr>
            <w:top w:val="none" w:sz="0" w:space="0" w:color="auto"/>
            <w:left w:val="none" w:sz="0" w:space="0" w:color="auto"/>
            <w:bottom w:val="none" w:sz="0" w:space="0" w:color="auto"/>
            <w:right w:val="none" w:sz="0" w:space="0" w:color="auto"/>
          </w:divBdr>
        </w:div>
        <w:div w:id="1916818811">
          <w:marLeft w:val="446"/>
          <w:marRight w:val="0"/>
          <w:marTop w:val="0"/>
          <w:marBottom w:val="0"/>
          <w:divBdr>
            <w:top w:val="none" w:sz="0" w:space="0" w:color="auto"/>
            <w:left w:val="none" w:sz="0" w:space="0" w:color="auto"/>
            <w:bottom w:val="none" w:sz="0" w:space="0" w:color="auto"/>
            <w:right w:val="none" w:sz="0" w:space="0" w:color="auto"/>
          </w:divBdr>
        </w:div>
        <w:div w:id="2015764356">
          <w:marLeft w:val="446"/>
          <w:marRight w:val="0"/>
          <w:marTop w:val="0"/>
          <w:marBottom w:val="0"/>
          <w:divBdr>
            <w:top w:val="none" w:sz="0" w:space="0" w:color="auto"/>
            <w:left w:val="none" w:sz="0" w:space="0" w:color="auto"/>
            <w:bottom w:val="none" w:sz="0" w:space="0" w:color="auto"/>
            <w:right w:val="none" w:sz="0" w:space="0" w:color="auto"/>
          </w:divBdr>
        </w:div>
      </w:divsChild>
    </w:div>
    <w:div w:id="149910321">
      <w:bodyDiv w:val="1"/>
      <w:marLeft w:val="0"/>
      <w:marRight w:val="0"/>
      <w:marTop w:val="0"/>
      <w:marBottom w:val="0"/>
      <w:divBdr>
        <w:top w:val="none" w:sz="0" w:space="0" w:color="auto"/>
        <w:left w:val="none" w:sz="0" w:space="0" w:color="auto"/>
        <w:bottom w:val="none" w:sz="0" w:space="0" w:color="auto"/>
        <w:right w:val="none" w:sz="0" w:space="0" w:color="auto"/>
      </w:divBdr>
    </w:div>
    <w:div w:id="213082107">
      <w:bodyDiv w:val="1"/>
      <w:marLeft w:val="0"/>
      <w:marRight w:val="0"/>
      <w:marTop w:val="0"/>
      <w:marBottom w:val="0"/>
      <w:divBdr>
        <w:top w:val="none" w:sz="0" w:space="0" w:color="auto"/>
        <w:left w:val="none" w:sz="0" w:space="0" w:color="auto"/>
        <w:bottom w:val="none" w:sz="0" w:space="0" w:color="auto"/>
        <w:right w:val="none" w:sz="0" w:space="0" w:color="auto"/>
      </w:divBdr>
    </w:div>
    <w:div w:id="239558831">
      <w:bodyDiv w:val="1"/>
      <w:marLeft w:val="0"/>
      <w:marRight w:val="0"/>
      <w:marTop w:val="0"/>
      <w:marBottom w:val="0"/>
      <w:divBdr>
        <w:top w:val="none" w:sz="0" w:space="0" w:color="auto"/>
        <w:left w:val="none" w:sz="0" w:space="0" w:color="auto"/>
        <w:bottom w:val="none" w:sz="0" w:space="0" w:color="auto"/>
        <w:right w:val="none" w:sz="0" w:space="0" w:color="auto"/>
      </w:divBdr>
    </w:div>
    <w:div w:id="348676081">
      <w:bodyDiv w:val="1"/>
      <w:marLeft w:val="0"/>
      <w:marRight w:val="0"/>
      <w:marTop w:val="0"/>
      <w:marBottom w:val="0"/>
      <w:divBdr>
        <w:top w:val="none" w:sz="0" w:space="0" w:color="auto"/>
        <w:left w:val="none" w:sz="0" w:space="0" w:color="auto"/>
        <w:bottom w:val="none" w:sz="0" w:space="0" w:color="auto"/>
        <w:right w:val="none" w:sz="0" w:space="0" w:color="auto"/>
      </w:divBdr>
    </w:div>
    <w:div w:id="352071318">
      <w:bodyDiv w:val="1"/>
      <w:marLeft w:val="0"/>
      <w:marRight w:val="0"/>
      <w:marTop w:val="0"/>
      <w:marBottom w:val="0"/>
      <w:divBdr>
        <w:top w:val="none" w:sz="0" w:space="0" w:color="auto"/>
        <w:left w:val="none" w:sz="0" w:space="0" w:color="auto"/>
        <w:bottom w:val="none" w:sz="0" w:space="0" w:color="auto"/>
        <w:right w:val="none" w:sz="0" w:space="0" w:color="auto"/>
      </w:divBdr>
    </w:div>
    <w:div w:id="376780634">
      <w:bodyDiv w:val="1"/>
      <w:marLeft w:val="0"/>
      <w:marRight w:val="0"/>
      <w:marTop w:val="0"/>
      <w:marBottom w:val="0"/>
      <w:divBdr>
        <w:top w:val="none" w:sz="0" w:space="0" w:color="auto"/>
        <w:left w:val="none" w:sz="0" w:space="0" w:color="auto"/>
        <w:bottom w:val="none" w:sz="0" w:space="0" w:color="auto"/>
        <w:right w:val="none" w:sz="0" w:space="0" w:color="auto"/>
      </w:divBdr>
    </w:div>
    <w:div w:id="382868403">
      <w:bodyDiv w:val="1"/>
      <w:marLeft w:val="0"/>
      <w:marRight w:val="0"/>
      <w:marTop w:val="0"/>
      <w:marBottom w:val="0"/>
      <w:divBdr>
        <w:top w:val="none" w:sz="0" w:space="0" w:color="auto"/>
        <w:left w:val="none" w:sz="0" w:space="0" w:color="auto"/>
        <w:bottom w:val="none" w:sz="0" w:space="0" w:color="auto"/>
        <w:right w:val="none" w:sz="0" w:space="0" w:color="auto"/>
      </w:divBdr>
    </w:div>
    <w:div w:id="464084139">
      <w:bodyDiv w:val="1"/>
      <w:marLeft w:val="0"/>
      <w:marRight w:val="0"/>
      <w:marTop w:val="0"/>
      <w:marBottom w:val="0"/>
      <w:divBdr>
        <w:top w:val="none" w:sz="0" w:space="0" w:color="auto"/>
        <w:left w:val="none" w:sz="0" w:space="0" w:color="auto"/>
        <w:bottom w:val="none" w:sz="0" w:space="0" w:color="auto"/>
        <w:right w:val="none" w:sz="0" w:space="0" w:color="auto"/>
      </w:divBdr>
    </w:div>
    <w:div w:id="468866528">
      <w:bodyDiv w:val="1"/>
      <w:marLeft w:val="0"/>
      <w:marRight w:val="0"/>
      <w:marTop w:val="0"/>
      <w:marBottom w:val="0"/>
      <w:divBdr>
        <w:top w:val="none" w:sz="0" w:space="0" w:color="auto"/>
        <w:left w:val="none" w:sz="0" w:space="0" w:color="auto"/>
        <w:bottom w:val="none" w:sz="0" w:space="0" w:color="auto"/>
        <w:right w:val="none" w:sz="0" w:space="0" w:color="auto"/>
      </w:divBdr>
    </w:div>
    <w:div w:id="481041098">
      <w:bodyDiv w:val="1"/>
      <w:marLeft w:val="0"/>
      <w:marRight w:val="0"/>
      <w:marTop w:val="0"/>
      <w:marBottom w:val="0"/>
      <w:divBdr>
        <w:top w:val="none" w:sz="0" w:space="0" w:color="auto"/>
        <w:left w:val="none" w:sz="0" w:space="0" w:color="auto"/>
        <w:bottom w:val="none" w:sz="0" w:space="0" w:color="auto"/>
        <w:right w:val="none" w:sz="0" w:space="0" w:color="auto"/>
      </w:divBdr>
    </w:div>
    <w:div w:id="491991663">
      <w:bodyDiv w:val="1"/>
      <w:marLeft w:val="0"/>
      <w:marRight w:val="0"/>
      <w:marTop w:val="0"/>
      <w:marBottom w:val="0"/>
      <w:divBdr>
        <w:top w:val="none" w:sz="0" w:space="0" w:color="auto"/>
        <w:left w:val="none" w:sz="0" w:space="0" w:color="auto"/>
        <w:bottom w:val="none" w:sz="0" w:space="0" w:color="auto"/>
        <w:right w:val="none" w:sz="0" w:space="0" w:color="auto"/>
      </w:divBdr>
    </w:div>
    <w:div w:id="505631231">
      <w:bodyDiv w:val="1"/>
      <w:marLeft w:val="0"/>
      <w:marRight w:val="0"/>
      <w:marTop w:val="0"/>
      <w:marBottom w:val="0"/>
      <w:divBdr>
        <w:top w:val="none" w:sz="0" w:space="0" w:color="auto"/>
        <w:left w:val="none" w:sz="0" w:space="0" w:color="auto"/>
        <w:bottom w:val="none" w:sz="0" w:space="0" w:color="auto"/>
        <w:right w:val="none" w:sz="0" w:space="0" w:color="auto"/>
      </w:divBdr>
    </w:div>
    <w:div w:id="515383421">
      <w:bodyDiv w:val="1"/>
      <w:marLeft w:val="0"/>
      <w:marRight w:val="0"/>
      <w:marTop w:val="0"/>
      <w:marBottom w:val="0"/>
      <w:divBdr>
        <w:top w:val="none" w:sz="0" w:space="0" w:color="auto"/>
        <w:left w:val="none" w:sz="0" w:space="0" w:color="auto"/>
        <w:bottom w:val="none" w:sz="0" w:space="0" w:color="auto"/>
        <w:right w:val="none" w:sz="0" w:space="0" w:color="auto"/>
      </w:divBdr>
    </w:div>
    <w:div w:id="522403018">
      <w:bodyDiv w:val="1"/>
      <w:marLeft w:val="0"/>
      <w:marRight w:val="0"/>
      <w:marTop w:val="0"/>
      <w:marBottom w:val="0"/>
      <w:divBdr>
        <w:top w:val="none" w:sz="0" w:space="0" w:color="auto"/>
        <w:left w:val="none" w:sz="0" w:space="0" w:color="auto"/>
        <w:bottom w:val="none" w:sz="0" w:space="0" w:color="auto"/>
        <w:right w:val="none" w:sz="0" w:space="0" w:color="auto"/>
      </w:divBdr>
    </w:div>
    <w:div w:id="524439230">
      <w:bodyDiv w:val="1"/>
      <w:marLeft w:val="0"/>
      <w:marRight w:val="0"/>
      <w:marTop w:val="0"/>
      <w:marBottom w:val="0"/>
      <w:divBdr>
        <w:top w:val="none" w:sz="0" w:space="0" w:color="auto"/>
        <w:left w:val="none" w:sz="0" w:space="0" w:color="auto"/>
        <w:bottom w:val="none" w:sz="0" w:space="0" w:color="auto"/>
        <w:right w:val="none" w:sz="0" w:space="0" w:color="auto"/>
      </w:divBdr>
    </w:div>
    <w:div w:id="541938788">
      <w:bodyDiv w:val="1"/>
      <w:marLeft w:val="0"/>
      <w:marRight w:val="0"/>
      <w:marTop w:val="0"/>
      <w:marBottom w:val="0"/>
      <w:divBdr>
        <w:top w:val="none" w:sz="0" w:space="0" w:color="auto"/>
        <w:left w:val="none" w:sz="0" w:space="0" w:color="auto"/>
        <w:bottom w:val="none" w:sz="0" w:space="0" w:color="auto"/>
        <w:right w:val="none" w:sz="0" w:space="0" w:color="auto"/>
      </w:divBdr>
    </w:div>
    <w:div w:id="544366644">
      <w:bodyDiv w:val="1"/>
      <w:marLeft w:val="0"/>
      <w:marRight w:val="0"/>
      <w:marTop w:val="0"/>
      <w:marBottom w:val="0"/>
      <w:divBdr>
        <w:top w:val="none" w:sz="0" w:space="0" w:color="auto"/>
        <w:left w:val="none" w:sz="0" w:space="0" w:color="auto"/>
        <w:bottom w:val="none" w:sz="0" w:space="0" w:color="auto"/>
        <w:right w:val="none" w:sz="0" w:space="0" w:color="auto"/>
      </w:divBdr>
    </w:div>
    <w:div w:id="565073751">
      <w:bodyDiv w:val="1"/>
      <w:marLeft w:val="0"/>
      <w:marRight w:val="0"/>
      <w:marTop w:val="0"/>
      <w:marBottom w:val="0"/>
      <w:divBdr>
        <w:top w:val="none" w:sz="0" w:space="0" w:color="auto"/>
        <w:left w:val="none" w:sz="0" w:space="0" w:color="auto"/>
        <w:bottom w:val="none" w:sz="0" w:space="0" w:color="auto"/>
        <w:right w:val="none" w:sz="0" w:space="0" w:color="auto"/>
      </w:divBdr>
    </w:div>
    <w:div w:id="581064515">
      <w:bodyDiv w:val="1"/>
      <w:marLeft w:val="0"/>
      <w:marRight w:val="0"/>
      <w:marTop w:val="0"/>
      <w:marBottom w:val="0"/>
      <w:divBdr>
        <w:top w:val="none" w:sz="0" w:space="0" w:color="auto"/>
        <w:left w:val="none" w:sz="0" w:space="0" w:color="auto"/>
        <w:bottom w:val="none" w:sz="0" w:space="0" w:color="auto"/>
        <w:right w:val="none" w:sz="0" w:space="0" w:color="auto"/>
      </w:divBdr>
    </w:div>
    <w:div w:id="582035076">
      <w:bodyDiv w:val="1"/>
      <w:marLeft w:val="0"/>
      <w:marRight w:val="0"/>
      <w:marTop w:val="0"/>
      <w:marBottom w:val="0"/>
      <w:divBdr>
        <w:top w:val="none" w:sz="0" w:space="0" w:color="auto"/>
        <w:left w:val="none" w:sz="0" w:space="0" w:color="auto"/>
        <w:bottom w:val="none" w:sz="0" w:space="0" w:color="auto"/>
        <w:right w:val="none" w:sz="0" w:space="0" w:color="auto"/>
      </w:divBdr>
      <w:divsChild>
        <w:div w:id="48698674">
          <w:marLeft w:val="547"/>
          <w:marRight w:val="0"/>
          <w:marTop w:val="0"/>
          <w:marBottom w:val="0"/>
          <w:divBdr>
            <w:top w:val="none" w:sz="0" w:space="0" w:color="auto"/>
            <w:left w:val="none" w:sz="0" w:space="0" w:color="auto"/>
            <w:bottom w:val="none" w:sz="0" w:space="0" w:color="auto"/>
            <w:right w:val="none" w:sz="0" w:space="0" w:color="auto"/>
          </w:divBdr>
        </w:div>
      </w:divsChild>
    </w:div>
    <w:div w:id="583027760">
      <w:bodyDiv w:val="1"/>
      <w:marLeft w:val="0"/>
      <w:marRight w:val="0"/>
      <w:marTop w:val="0"/>
      <w:marBottom w:val="0"/>
      <w:divBdr>
        <w:top w:val="none" w:sz="0" w:space="0" w:color="auto"/>
        <w:left w:val="none" w:sz="0" w:space="0" w:color="auto"/>
        <w:bottom w:val="none" w:sz="0" w:space="0" w:color="auto"/>
        <w:right w:val="none" w:sz="0" w:space="0" w:color="auto"/>
      </w:divBdr>
    </w:div>
    <w:div w:id="588079904">
      <w:bodyDiv w:val="1"/>
      <w:marLeft w:val="0"/>
      <w:marRight w:val="0"/>
      <w:marTop w:val="0"/>
      <w:marBottom w:val="0"/>
      <w:divBdr>
        <w:top w:val="none" w:sz="0" w:space="0" w:color="auto"/>
        <w:left w:val="none" w:sz="0" w:space="0" w:color="auto"/>
        <w:bottom w:val="none" w:sz="0" w:space="0" w:color="auto"/>
        <w:right w:val="none" w:sz="0" w:space="0" w:color="auto"/>
      </w:divBdr>
      <w:divsChild>
        <w:div w:id="547184786">
          <w:marLeft w:val="0"/>
          <w:marRight w:val="0"/>
          <w:marTop w:val="0"/>
          <w:marBottom w:val="0"/>
          <w:divBdr>
            <w:top w:val="none" w:sz="0" w:space="0" w:color="auto"/>
            <w:left w:val="none" w:sz="0" w:space="0" w:color="auto"/>
            <w:bottom w:val="none" w:sz="0" w:space="0" w:color="auto"/>
            <w:right w:val="none" w:sz="0" w:space="0" w:color="auto"/>
          </w:divBdr>
        </w:div>
      </w:divsChild>
    </w:div>
    <w:div w:id="590314914">
      <w:bodyDiv w:val="1"/>
      <w:marLeft w:val="0"/>
      <w:marRight w:val="0"/>
      <w:marTop w:val="0"/>
      <w:marBottom w:val="0"/>
      <w:divBdr>
        <w:top w:val="none" w:sz="0" w:space="0" w:color="auto"/>
        <w:left w:val="none" w:sz="0" w:space="0" w:color="auto"/>
        <w:bottom w:val="none" w:sz="0" w:space="0" w:color="auto"/>
        <w:right w:val="none" w:sz="0" w:space="0" w:color="auto"/>
      </w:divBdr>
      <w:divsChild>
        <w:div w:id="1548107694">
          <w:marLeft w:val="446"/>
          <w:marRight w:val="0"/>
          <w:marTop w:val="0"/>
          <w:marBottom w:val="0"/>
          <w:divBdr>
            <w:top w:val="none" w:sz="0" w:space="0" w:color="auto"/>
            <w:left w:val="none" w:sz="0" w:space="0" w:color="auto"/>
            <w:bottom w:val="none" w:sz="0" w:space="0" w:color="auto"/>
            <w:right w:val="none" w:sz="0" w:space="0" w:color="auto"/>
          </w:divBdr>
        </w:div>
      </w:divsChild>
    </w:div>
    <w:div w:id="595208094">
      <w:bodyDiv w:val="1"/>
      <w:marLeft w:val="0"/>
      <w:marRight w:val="0"/>
      <w:marTop w:val="0"/>
      <w:marBottom w:val="0"/>
      <w:divBdr>
        <w:top w:val="none" w:sz="0" w:space="0" w:color="auto"/>
        <w:left w:val="none" w:sz="0" w:space="0" w:color="auto"/>
        <w:bottom w:val="none" w:sz="0" w:space="0" w:color="auto"/>
        <w:right w:val="none" w:sz="0" w:space="0" w:color="auto"/>
      </w:divBdr>
    </w:div>
    <w:div w:id="608124209">
      <w:bodyDiv w:val="1"/>
      <w:marLeft w:val="0"/>
      <w:marRight w:val="0"/>
      <w:marTop w:val="0"/>
      <w:marBottom w:val="0"/>
      <w:divBdr>
        <w:top w:val="none" w:sz="0" w:space="0" w:color="auto"/>
        <w:left w:val="none" w:sz="0" w:space="0" w:color="auto"/>
        <w:bottom w:val="none" w:sz="0" w:space="0" w:color="auto"/>
        <w:right w:val="none" w:sz="0" w:space="0" w:color="auto"/>
      </w:divBdr>
    </w:div>
    <w:div w:id="617416784">
      <w:bodyDiv w:val="1"/>
      <w:marLeft w:val="0"/>
      <w:marRight w:val="0"/>
      <w:marTop w:val="0"/>
      <w:marBottom w:val="0"/>
      <w:divBdr>
        <w:top w:val="none" w:sz="0" w:space="0" w:color="auto"/>
        <w:left w:val="none" w:sz="0" w:space="0" w:color="auto"/>
        <w:bottom w:val="none" w:sz="0" w:space="0" w:color="auto"/>
        <w:right w:val="none" w:sz="0" w:space="0" w:color="auto"/>
      </w:divBdr>
    </w:div>
    <w:div w:id="644547605">
      <w:bodyDiv w:val="1"/>
      <w:marLeft w:val="0"/>
      <w:marRight w:val="0"/>
      <w:marTop w:val="0"/>
      <w:marBottom w:val="0"/>
      <w:divBdr>
        <w:top w:val="none" w:sz="0" w:space="0" w:color="auto"/>
        <w:left w:val="none" w:sz="0" w:space="0" w:color="auto"/>
        <w:bottom w:val="none" w:sz="0" w:space="0" w:color="auto"/>
        <w:right w:val="none" w:sz="0" w:space="0" w:color="auto"/>
      </w:divBdr>
      <w:divsChild>
        <w:div w:id="2110851254">
          <w:marLeft w:val="0"/>
          <w:marRight w:val="0"/>
          <w:marTop w:val="0"/>
          <w:marBottom w:val="0"/>
          <w:divBdr>
            <w:top w:val="none" w:sz="0" w:space="0" w:color="auto"/>
            <w:left w:val="none" w:sz="0" w:space="0" w:color="auto"/>
            <w:bottom w:val="none" w:sz="0" w:space="0" w:color="auto"/>
            <w:right w:val="none" w:sz="0" w:space="0" w:color="auto"/>
          </w:divBdr>
        </w:div>
      </w:divsChild>
    </w:div>
    <w:div w:id="648677828">
      <w:bodyDiv w:val="1"/>
      <w:marLeft w:val="0"/>
      <w:marRight w:val="0"/>
      <w:marTop w:val="0"/>
      <w:marBottom w:val="0"/>
      <w:divBdr>
        <w:top w:val="none" w:sz="0" w:space="0" w:color="auto"/>
        <w:left w:val="none" w:sz="0" w:space="0" w:color="auto"/>
        <w:bottom w:val="none" w:sz="0" w:space="0" w:color="auto"/>
        <w:right w:val="none" w:sz="0" w:space="0" w:color="auto"/>
      </w:divBdr>
    </w:div>
    <w:div w:id="685255412">
      <w:bodyDiv w:val="1"/>
      <w:marLeft w:val="0"/>
      <w:marRight w:val="0"/>
      <w:marTop w:val="0"/>
      <w:marBottom w:val="0"/>
      <w:divBdr>
        <w:top w:val="none" w:sz="0" w:space="0" w:color="auto"/>
        <w:left w:val="none" w:sz="0" w:space="0" w:color="auto"/>
        <w:bottom w:val="none" w:sz="0" w:space="0" w:color="auto"/>
        <w:right w:val="none" w:sz="0" w:space="0" w:color="auto"/>
      </w:divBdr>
    </w:div>
    <w:div w:id="706101282">
      <w:bodyDiv w:val="1"/>
      <w:marLeft w:val="0"/>
      <w:marRight w:val="0"/>
      <w:marTop w:val="0"/>
      <w:marBottom w:val="0"/>
      <w:divBdr>
        <w:top w:val="none" w:sz="0" w:space="0" w:color="auto"/>
        <w:left w:val="none" w:sz="0" w:space="0" w:color="auto"/>
        <w:bottom w:val="none" w:sz="0" w:space="0" w:color="auto"/>
        <w:right w:val="none" w:sz="0" w:space="0" w:color="auto"/>
      </w:divBdr>
    </w:div>
    <w:div w:id="708845208">
      <w:bodyDiv w:val="1"/>
      <w:marLeft w:val="0"/>
      <w:marRight w:val="0"/>
      <w:marTop w:val="0"/>
      <w:marBottom w:val="0"/>
      <w:divBdr>
        <w:top w:val="none" w:sz="0" w:space="0" w:color="auto"/>
        <w:left w:val="none" w:sz="0" w:space="0" w:color="auto"/>
        <w:bottom w:val="none" w:sz="0" w:space="0" w:color="auto"/>
        <w:right w:val="none" w:sz="0" w:space="0" w:color="auto"/>
      </w:divBdr>
    </w:div>
    <w:div w:id="727916194">
      <w:bodyDiv w:val="1"/>
      <w:marLeft w:val="0"/>
      <w:marRight w:val="0"/>
      <w:marTop w:val="0"/>
      <w:marBottom w:val="0"/>
      <w:divBdr>
        <w:top w:val="none" w:sz="0" w:space="0" w:color="auto"/>
        <w:left w:val="none" w:sz="0" w:space="0" w:color="auto"/>
        <w:bottom w:val="none" w:sz="0" w:space="0" w:color="auto"/>
        <w:right w:val="none" w:sz="0" w:space="0" w:color="auto"/>
      </w:divBdr>
    </w:div>
    <w:div w:id="731659206">
      <w:bodyDiv w:val="1"/>
      <w:marLeft w:val="0"/>
      <w:marRight w:val="0"/>
      <w:marTop w:val="0"/>
      <w:marBottom w:val="0"/>
      <w:divBdr>
        <w:top w:val="none" w:sz="0" w:space="0" w:color="auto"/>
        <w:left w:val="none" w:sz="0" w:space="0" w:color="auto"/>
        <w:bottom w:val="none" w:sz="0" w:space="0" w:color="auto"/>
        <w:right w:val="none" w:sz="0" w:space="0" w:color="auto"/>
      </w:divBdr>
    </w:div>
    <w:div w:id="740636701">
      <w:bodyDiv w:val="1"/>
      <w:marLeft w:val="0"/>
      <w:marRight w:val="0"/>
      <w:marTop w:val="0"/>
      <w:marBottom w:val="0"/>
      <w:divBdr>
        <w:top w:val="none" w:sz="0" w:space="0" w:color="auto"/>
        <w:left w:val="none" w:sz="0" w:space="0" w:color="auto"/>
        <w:bottom w:val="none" w:sz="0" w:space="0" w:color="auto"/>
        <w:right w:val="none" w:sz="0" w:space="0" w:color="auto"/>
      </w:divBdr>
    </w:div>
    <w:div w:id="759564253">
      <w:bodyDiv w:val="1"/>
      <w:marLeft w:val="0"/>
      <w:marRight w:val="0"/>
      <w:marTop w:val="0"/>
      <w:marBottom w:val="0"/>
      <w:divBdr>
        <w:top w:val="none" w:sz="0" w:space="0" w:color="auto"/>
        <w:left w:val="none" w:sz="0" w:space="0" w:color="auto"/>
        <w:bottom w:val="none" w:sz="0" w:space="0" w:color="auto"/>
        <w:right w:val="none" w:sz="0" w:space="0" w:color="auto"/>
      </w:divBdr>
    </w:div>
    <w:div w:id="761416456">
      <w:bodyDiv w:val="1"/>
      <w:marLeft w:val="0"/>
      <w:marRight w:val="0"/>
      <w:marTop w:val="0"/>
      <w:marBottom w:val="0"/>
      <w:divBdr>
        <w:top w:val="none" w:sz="0" w:space="0" w:color="auto"/>
        <w:left w:val="none" w:sz="0" w:space="0" w:color="auto"/>
        <w:bottom w:val="none" w:sz="0" w:space="0" w:color="auto"/>
        <w:right w:val="none" w:sz="0" w:space="0" w:color="auto"/>
      </w:divBdr>
    </w:div>
    <w:div w:id="777069713">
      <w:bodyDiv w:val="1"/>
      <w:marLeft w:val="0"/>
      <w:marRight w:val="0"/>
      <w:marTop w:val="0"/>
      <w:marBottom w:val="0"/>
      <w:divBdr>
        <w:top w:val="none" w:sz="0" w:space="0" w:color="auto"/>
        <w:left w:val="none" w:sz="0" w:space="0" w:color="auto"/>
        <w:bottom w:val="none" w:sz="0" w:space="0" w:color="auto"/>
        <w:right w:val="none" w:sz="0" w:space="0" w:color="auto"/>
      </w:divBdr>
    </w:div>
    <w:div w:id="815728735">
      <w:bodyDiv w:val="1"/>
      <w:marLeft w:val="0"/>
      <w:marRight w:val="0"/>
      <w:marTop w:val="0"/>
      <w:marBottom w:val="0"/>
      <w:divBdr>
        <w:top w:val="none" w:sz="0" w:space="0" w:color="auto"/>
        <w:left w:val="none" w:sz="0" w:space="0" w:color="auto"/>
        <w:bottom w:val="none" w:sz="0" w:space="0" w:color="auto"/>
        <w:right w:val="none" w:sz="0" w:space="0" w:color="auto"/>
      </w:divBdr>
      <w:divsChild>
        <w:div w:id="1589267654">
          <w:marLeft w:val="0"/>
          <w:marRight w:val="0"/>
          <w:marTop w:val="0"/>
          <w:marBottom w:val="0"/>
          <w:divBdr>
            <w:top w:val="none" w:sz="0" w:space="0" w:color="auto"/>
            <w:left w:val="none" w:sz="0" w:space="0" w:color="auto"/>
            <w:bottom w:val="none" w:sz="0" w:space="0" w:color="auto"/>
            <w:right w:val="none" w:sz="0" w:space="0" w:color="auto"/>
          </w:divBdr>
        </w:div>
      </w:divsChild>
    </w:div>
    <w:div w:id="818958938">
      <w:bodyDiv w:val="1"/>
      <w:marLeft w:val="0"/>
      <w:marRight w:val="0"/>
      <w:marTop w:val="0"/>
      <w:marBottom w:val="0"/>
      <w:divBdr>
        <w:top w:val="none" w:sz="0" w:space="0" w:color="auto"/>
        <w:left w:val="none" w:sz="0" w:space="0" w:color="auto"/>
        <w:bottom w:val="none" w:sz="0" w:space="0" w:color="auto"/>
        <w:right w:val="none" w:sz="0" w:space="0" w:color="auto"/>
      </w:divBdr>
    </w:div>
    <w:div w:id="845367060">
      <w:bodyDiv w:val="1"/>
      <w:marLeft w:val="0"/>
      <w:marRight w:val="0"/>
      <w:marTop w:val="0"/>
      <w:marBottom w:val="0"/>
      <w:divBdr>
        <w:top w:val="none" w:sz="0" w:space="0" w:color="auto"/>
        <w:left w:val="none" w:sz="0" w:space="0" w:color="auto"/>
        <w:bottom w:val="none" w:sz="0" w:space="0" w:color="auto"/>
        <w:right w:val="none" w:sz="0" w:space="0" w:color="auto"/>
      </w:divBdr>
    </w:div>
    <w:div w:id="864749973">
      <w:bodyDiv w:val="1"/>
      <w:marLeft w:val="0"/>
      <w:marRight w:val="0"/>
      <w:marTop w:val="0"/>
      <w:marBottom w:val="0"/>
      <w:divBdr>
        <w:top w:val="none" w:sz="0" w:space="0" w:color="auto"/>
        <w:left w:val="none" w:sz="0" w:space="0" w:color="auto"/>
        <w:bottom w:val="none" w:sz="0" w:space="0" w:color="auto"/>
        <w:right w:val="none" w:sz="0" w:space="0" w:color="auto"/>
      </w:divBdr>
    </w:div>
    <w:div w:id="869494886">
      <w:bodyDiv w:val="1"/>
      <w:marLeft w:val="0"/>
      <w:marRight w:val="0"/>
      <w:marTop w:val="0"/>
      <w:marBottom w:val="0"/>
      <w:divBdr>
        <w:top w:val="none" w:sz="0" w:space="0" w:color="auto"/>
        <w:left w:val="none" w:sz="0" w:space="0" w:color="auto"/>
        <w:bottom w:val="none" w:sz="0" w:space="0" w:color="auto"/>
        <w:right w:val="none" w:sz="0" w:space="0" w:color="auto"/>
      </w:divBdr>
    </w:div>
    <w:div w:id="871574058">
      <w:bodyDiv w:val="1"/>
      <w:marLeft w:val="0"/>
      <w:marRight w:val="0"/>
      <w:marTop w:val="0"/>
      <w:marBottom w:val="0"/>
      <w:divBdr>
        <w:top w:val="none" w:sz="0" w:space="0" w:color="auto"/>
        <w:left w:val="none" w:sz="0" w:space="0" w:color="auto"/>
        <w:bottom w:val="none" w:sz="0" w:space="0" w:color="auto"/>
        <w:right w:val="none" w:sz="0" w:space="0" w:color="auto"/>
      </w:divBdr>
    </w:div>
    <w:div w:id="871646307">
      <w:bodyDiv w:val="1"/>
      <w:marLeft w:val="0"/>
      <w:marRight w:val="0"/>
      <w:marTop w:val="0"/>
      <w:marBottom w:val="0"/>
      <w:divBdr>
        <w:top w:val="none" w:sz="0" w:space="0" w:color="auto"/>
        <w:left w:val="none" w:sz="0" w:space="0" w:color="auto"/>
        <w:bottom w:val="none" w:sz="0" w:space="0" w:color="auto"/>
        <w:right w:val="none" w:sz="0" w:space="0" w:color="auto"/>
      </w:divBdr>
    </w:div>
    <w:div w:id="872839479">
      <w:bodyDiv w:val="1"/>
      <w:marLeft w:val="0"/>
      <w:marRight w:val="0"/>
      <w:marTop w:val="0"/>
      <w:marBottom w:val="0"/>
      <w:divBdr>
        <w:top w:val="none" w:sz="0" w:space="0" w:color="auto"/>
        <w:left w:val="none" w:sz="0" w:space="0" w:color="auto"/>
        <w:bottom w:val="none" w:sz="0" w:space="0" w:color="auto"/>
        <w:right w:val="none" w:sz="0" w:space="0" w:color="auto"/>
      </w:divBdr>
    </w:div>
    <w:div w:id="899287586">
      <w:bodyDiv w:val="1"/>
      <w:marLeft w:val="0"/>
      <w:marRight w:val="0"/>
      <w:marTop w:val="0"/>
      <w:marBottom w:val="0"/>
      <w:divBdr>
        <w:top w:val="none" w:sz="0" w:space="0" w:color="auto"/>
        <w:left w:val="none" w:sz="0" w:space="0" w:color="auto"/>
        <w:bottom w:val="none" w:sz="0" w:space="0" w:color="auto"/>
        <w:right w:val="none" w:sz="0" w:space="0" w:color="auto"/>
      </w:divBdr>
    </w:div>
    <w:div w:id="917398499">
      <w:bodyDiv w:val="1"/>
      <w:marLeft w:val="0"/>
      <w:marRight w:val="0"/>
      <w:marTop w:val="0"/>
      <w:marBottom w:val="0"/>
      <w:divBdr>
        <w:top w:val="none" w:sz="0" w:space="0" w:color="auto"/>
        <w:left w:val="none" w:sz="0" w:space="0" w:color="auto"/>
        <w:bottom w:val="none" w:sz="0" w:space="0" w:color="auto"/>
        <w:right w:val="none" w:sz="0" w:space="0" w:color="auto"/>
      </w:divBdr>
    </w:div>
    <w:div w:id="948467258">
      <w:bodyDiv w:val="1"/>
      <w:marLeft w:val="0"/>
      <w:marRight w:val="0"/>
      <w:marTop w:val="0"/>
      <w:marBottom w:val="0"/>
      <w:divBdr>
        <w:top w:val="none" w:sz="0" w:space="0" w:color="auto"/>
        <w:left w:val="none" w:sz="0" w:space="0" w:color="auto"/>
        <w:bottom w:val="none" w:sz="0" w:space="0" w:color="auto"/>
        <w:right w:val="none" w:sz="0" w:space="0" w:color="auto"/>
      </w:divBdr>
      <w:divsChild>
        <w:div w:id="807865276">
          <w:marLeft w:val="446"/>
          <w:marRight w:val="0"/>
          <w:marTop w:val="0"/>
          <w:marBottom w:val="0"/>
          <w:divBdr>
            <w:top w:val="none" w:sz="0" w:space="0" w:color="auto"/>
            <w:left w:val="none" w:sz="0" w:space="0" w:color="auto"/>
            <w:bottom w:val="none" w:sz="0" w:space="0" w:color="auto"/>
            <w:right w:val="none" w:sz="0" w:space="0" w:color="auto"/>
          </w:divBdr>
        </w:div>
        <w:div w:id="1254510369">
          <w:marLeft w:val="446"/>
          <w:marRight w:val="0"/>
          <w:marTop w:val="0"/>
          <w:marBottom w:val="0"/>
          <w:divBdr>
            <w:top w:val="none" w:sz="0" w:space="0" w:color="auto"/>
            <w:left w:val="none" w:sz="0" w:space="0" w:color="auto"/>
            <w:bottom w:val="none" w:sz="0" w:space="0" w:color="auto"/>
            <w:right w:val="none" w:sz="0" w:space="0" w:color="auto"/>
          </w:divBdr>
        </w:div>
      </w:divsChild>
    </w:div>
    <w:div w:id="977997280">
      <w:bodyDiv w:val="1"/>
      <w:marLeft w:val="0"/>
      <w:marRight w:val="0"/>
      <w:marTop w:val="0"/>
      <w:marBottom w:val="0"/>
      <w:divBdr>
        <w:top w:val="none" w:sz="0" w:space="0" w:color="auto"/>
        <w:left w:val="none" w:sz="0" w:space="0" w:color="auto"/>
        <w:bottom w:val="none" w:sz="0" w:space="0" w:color="auto"/>
        <w:right w:val="none" w:sz="0" w:space="0" w:color="auto"/>
      </w:divBdr>
      <w:divsChild>
        <w:div w:id="857238200">
          <w:marLeft w:val="446"/>
          <w:marRight w:val="0"/>
          <w:marTop w:val="0"/>
          <w:marBottom w:val="0"/>
          <w:divBdr>
            <w:top w:val="none" w:sz="0" w:space="0" w:color="auto"/>
            <w:left w:val="none" w:sz="0" w:space="0" w:color="auto"/>
            <w:bottom w:val="none" w:sz="0" w:space="0" w:color="auto"/>
            <w:right w:val="none" w:sz="0" w:space="0" w:color="auto"/>
          </w:divBdr>
        </w:div>
        <w:div w:id="1076780724">
          <w:marLeft w:val="446"/>
          <w:marRight w:val="0"/>
          <w:marTop w:val="0"/>
          <w:marBottom w:val="0"/>
          <w:divBdr>
            <w:top w:val="none" w:sz="0" w:space="0" w:color="auto"/>
            <w:left w:val="none" w:sz="0" w:space="0" w:color="auto"/>
            <w:bottom w:val="none" w:sz="0" w:space="0" w:color="auto"/>
            <w:right w:val="none" w:sz="0" w:space="0" w:color="auto"/>
          </w:divBdr>
        </w:div>
      </w:divsChild>
    </w:div>
    <w:div w:id="979042976">
      <w:bodyDiv w:val="1"/>
      <w:marLeft w:val="0"/>
      <w:marRight w:val="0"/>
      <w:marTop w:val="0"/>
      <w:marBottom w:val="0"/>
      <w:divBdr>
        <w:top w:val="none" w:sz="0" w:space="0" w:color="auto"/>
        <w:left w:val="none" w:sz="0" w:space="0" w:color="auto"/>
        <w:bottom w:val="none" w:sz="0" w:space="0" w:color="auto"/>
        <w:right w:val="none" w:sz="0" w:space="0" w:color="auto"/>
      </w:divBdr>
      <w:divsChild>
        <w:div w:id="300500371">
          <w:marLeft w:val="446"/>
          <w:marRight w:val="0"/>
          <w:marTop w:val="0"/>
          <w:marBottom w:val="0"/>
          <w:divBdr>
            <w:top w:val="none" w:sz="0" w:space="0" w:color="auto"/>
            <w:left w:val="none" w:sz="0" w:space="0" w:color="auto"/>
            <w:bottom w:val="none" w:sz="0" w:space="0" w:color="auto"/>
            <w:right w:val="none" w:sz="0" w:space="0" w:color="auto"/>
          </w:divBdr>
        </w:div>
        <w:div w:id="1768235650">
          <w:marLeft w:val="446"/>
          <w:marRight w:val="0"/>
          <w:marTop w:val="0"/>
          <w:marBottom w:val="0"/>
          <w:divBdr>
            <w:top w:val="none" w:sz="0" w:space="0" w:color="auto"/>
            <w:left w:val="none" w:sz="0" w:space="0" w:color="auto"/>
            <w:bottom w:val="none" w:sz="0" w:space="0" w:color="auto"/>
            <w:right w:val="none" w:sz="0" w:space="0" w:color="auto"/>
          </w:divBdr>
        </w:div>
      </w:divsChild>
    </w:div>
    <w:div w:id="988093029">
      <w:bodyDiv w:val="1"/>
      <w:marLeft w:val="0"/>
      <w:marRight w:val="0"/>
      <w:marTop w:val="0"/>
      <w:marBottom w:val="0"/>
      <w:divBdr>
        <w:top w:val="none" w:sz="0" w:space="0" w:color="auto"/>
        <w:left w:val="none" w:sz="0" w:space="0" w:color="auto"/>
        <w:bottom w:val="none" w:sz="0" w:space="0" w:color="auto"/>
        <w:right w:val="none" w:sz="0" w:space="0" w:color="auto"/>
      </w:divBdr>
    </w:div>
    <w:div w:id="1007172964">
      <w:bodyDiv w:val="1"/>
      <w:marLeft w:val="0"/>
      <w:marRight w:val="0"/>
      <w:marTop w:val="0"/>
      <w:marBottom w:val="0"/>
      <w:divBdr>
        <w:top w:val="none" w:sz="0" w:space="0" w:color="auto"/>
        <w:left w:val="none" w:sz="0" w:space="0" w:color="auto"/>
        <w:bottom w:val="none" w:sz="0" w:space="0" w:color="auto"/>
        <w:right w:val="none" w:sz="0" w:space="0" w:color="auto"/>
      </w:divBdr>
      <w:divsChild>
        <w:div w:id="1546529900">
          <w:marLeft w:val="446"/>
          <w:marRight w:val="0"/>
          <w:marTop w:val="0"/>
          <w:marBottom w:val="0"/>
          <w:divBdr>
            <w:top w:val="none" w:sz="0" w:space="0" w:color="auto"/>
            <w:left w:val="none" w:sz="0" w:space="0" w:color="auto"/>
            <w:bottom w:val="none" w:sz="0" w:space="0" w:color="auto"/>
            <w:right w:val="none" w:sz="0" w:space="0" w:color="auto"/>
          </w:divBdr>
        </w:div>
      </w:divsChild>
    </w:div>
    <w:div w:id="1008678658">
      <w:bodyDiv w:val="1"/>
      <w:marLeft w:val="0"/>
      <w:marRight w:val="0"/>
      <w:marTop w:val="0"/>
      <w:marBottom w:val="0"/>
      <w:divBdr>
        <w:top w:val="none" w:sz="0" w:space="0" w:color="auto"/>
        <w:left w:val="none" w:sz="0" w:space="0" w:color="auto"/>
        <w:bottom w:val="none" w:sz="0" w:space="0" w:color="auto"/>
        <w:right w:val="none" w:sz="0" w:space="0" w:color="auto"/>
      </w:divBdr>
    </w:div>
    <w:div w:id="1019550099">
      <w:bodyDiv w:val="1"/>
      <w:marLeft w:val="0"/>
      <w:marRight w:val="0"/>
      <w:marTop w:val="0"/>
      <w:marBottom w:val="0"/>
      <w:divBdr>
        <w:top w:val="none" w:sz="0" w:space="0" w:color="auto"/>
        <w:left w:val="none" w:sz="0" w:space="0" w:color="auto"/>
        <w:bottom w:val="none" w:sz="0" w:space="0" w:color="auto"/>
        <w:right w:val="none" w:sz="0" w:space="0" w:color="auto"/>
      </w:divBdr>
    </w:div>
    <w:div w:id="1029988683">
      <w:bodyDiv w:val="1"/>
      <w:marLeft w:val="0"/>
      <w:marRight w:val="0"/>
      <w:marTop w:val="0"/>
      <w:marBottom w:val="0"/>
      <w:divBdr>
        <w:top w:val="none" w:sz="0" w:space="0" w:color="auto"/>
        <w:left w:val="none" w:sz="0" w:space="0" w:color="auto"/>
        <w:bottom w:val="none" w:sz="0" w:space="0" w:color="auto"/>
        <w:right w:val="none" w:sz="0" w:space="0" w:color="auto"/>
      </w:divBdr>
      <w:divsChild>
        <w:div w:id="231817769">
          <w:marLeft w:val="446"/>
          <w:marRight w:val="0"/>
          <w:marTop w:val="0"/>
          <w:marBottom w:val="0"/>
          <w:divBdr>
            <w:top w:val="none" w:sz="0" w:space="0" w:color="auto"/>
            <w:left w:val="none" w:sz="0" w:space="0" w:color="auto"/>
            <w:bottom w:val="none" w:sz="0" w:space="0" w:color="auto"/>
            <w:right w:val="none" w:sz="0" w:space="0" w:color="auto"/>
          </w:divBdr>
        </w:div>
        <w:div w:id="1125738422">
          <w:marLeft w:val="446"/>
          <w:marRight w:val="0"/>
          <w:marTop w:val="0"/>
          <w:marBottom w:val="0"/>
          <w:divBdr>
            <w:top w:val="none" w:sz="0" w:space="0" w:color="auto"/>
            <w:left w:val="none" w:sz="0" w:space="0" w:color="auto"/>
            <w:bottom w:val="none" w:sz="0" w:space="0" w:color="auto"/>
            <w:right w:val="none" w:sz="0" w:space="0" w:color="auto"/>
          </w:divBdr>
        </w:div>
        <w:div w:id="1746418153">
          <w:marLeft w:val="446"/>
          <w:marRight w:val="0"/>
          <w:marTop w:val="0"/>
          <w:marBottom w:val="0"/>
          <w:divBdr>
            <w:top w:val="none" w:sz="0" w:space="0" w:color="auto"/>
            <w:left w:val="none" w:sz="0" w:space="0" w:color="auto"/>
            <w:bottom w:val="none" w:sz="0" w:space="0" w:color="auto"/>
            <w:right w:val="none" w:sz="0" w:space="0" w:color="auto"/>
          </w:divBdr>
        </w:div>
      </w:divsChild>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59670615">
      <w:bodyDiv w:val="1"/>
      <w:marLeft w:val="0"/>
      <w:marRight w:val="0"/>
      <w:marTop w:val="0"/>
      <w:marBottom w:val="0"/>
      <w:divBdr>
        <w:top w:val="none" w:sz="0" w:space="0" w:color="auto"/>
        <w:left w:val="none" w:sz="0" w:space="0" w:color="auto"/>
        <w:bottom w:val="none" w:sz="0" w:space="0" w:color="auto"/>
        <w:right w:val="none" w:sz="0" w:space="0" w:color="auto"/>
      </w:divBdr>
      <w:divsChild>
        <w:div w:id="1343047633">
          <w:marLeft w:val="446"/>
          <w:marRight w:val="0"/>
          <w:marTop w:val="0"/>
          <w:marBottom w:val="0"/>
          <w:divBdr>
            <w:top w:val="none" w:sz="0" w:space="0" w:color="auto"/>
            <w:left w:val="none" w:sz="0" w:space="0" w:color="auto"/>
            <w:bottom w:val="none" w:sz="0" w:space="0" w:color="auto"/>
            <w:right w:val="none" w:sz="0" w:space="0" w:color="auto"/>
          </w:divBdr>
        </w:div>
      </w:divsChild>
    </w:div>
    <w:div w:id="1068069274">
      <w:bodyDiv w:val="1"/>
      <w:marLeft w:val="0"/>
      <w:marRight w:val="0"/>
      <w:marTop w:val="0"/>
      <w:marBottom w:val="0"/>
      <w:divBdr>
        <w:top w:val="none" w:sz="0" w:space="0" w:color="auto"/>
        <w:left w:val="none" w:sz="0" w:space="0" w:color="auto"/>
        <w:bottom w:val="none" w:sz="0" w:space="0" w:color="auto"/>
        <w:right w:val="none" w:sz="0" w:space="0" w:color="auto"/>
      </w:divBdr>
    </w:div>
    <w:div w:id="1071076464">
      <w:bodyDiv w:val="1"/>
      <w:marLeft w:val="0"/>
      <w:marRight w:val="0"/>
      <w:marTop w:val="0"/>
      <w:marBottom w:val="0"/>
      <w:divBdr>
        <w:top w:val="none" w:sz="0" w:space="0" w:color="auto"/>
        <w:left w:val="none" w:sz="0" w:space="0" w:color="auto"/>
        <w:bottom w:val="none" w:sz="0" w:space="0" w:color="auto"/>
        <w:right w:val="none" w:sz="0" w:space="0" w:color="auto"/>
      </w:divBdr>
      <w:divsChild>
        <w:div w:id="908267356">
          <w:marLeft w:val="547"/>
          <w:marRight w:val="0"/>
          <w:marTop w:val="0"/>
          <w:marBottom w:val="0"/>
          <w:divBdr>
            <w:top w:val="none" w:sz="0" w:space="0" w:color="auto"/>
            <w:left w:val="none" w:sz="0" w:space="0" w:color="auto"/>
            <w:bottom w:val="none" w:sz="0" w:space="0" w:color="auto"/>
            <w:right w:val="none" w:sz="0" w:space="0" w:color="auto"/>
          </w:divBdr>
        </w:div>
        <w:div w:id="1318143661">
          <w:marLeft w:val="547"/>
          <w:marRight w:val="0"/>
          <w:marTop w:val="0"/>
          <w:marBottom w:val="0"/>
          <w:divBdr>
            <w:top w:val="none" w:sz="0" w:space="0" w:color="auto"/>
            <w:left w:val="none" w:sz="0" w:space="0" w:color="auto"/>
            <w:bottom w:val="none" w:sz="0" w:space="0" w:color="auto"/>
            <w:right w:val="none" w:sz="0" w:space="0" w:color="auto"/>
          </w:divBdr>
        </w:div>
        <w:div w:id="1500266558">
          <w:marLeft w:val="547"/>
          <w:marRight w:val="0"/>
          <w:marTop w:val="0"/>
          <w:marBottom w:val="0"/>
          <w:divBdr>
            <w:top w:val="none" w:sz="0" w:space="0" w:color="auto"/>
            <w:left w:val="none" w:sz="0" w:space="0" w:color="auto"/>
            <w:bottom w:val="none" w:sz="0" w:space="0" w:color="auto"/>
            <w:right w:val="none" w:sz="0" w:space="0" w:color="auto"/>
          </w:divBdr>
        </w:div>
        <w:div w:id="1820464583">
          <w:marLeft w:val="547"/>
          <w:marRight w:val="0"/>
          <w:marTop w:val="0"/>
          <w:marBottom w:val="0"/>
          <w:divBdr>
            <w:top w:val="none" w:sz="0" w:space="0" w:color="auto"/>
            <w:left w:val="none" w:sz="0" w:space="0" w:color="auto"/>
            <w:bottom w:val="none" w:sz="0" w:space="0" w:color="auto"/>
            <w:right w:val="none" w:sz="0" w:space="0" w:color="auto"/>
          </w:divBdr>
        </w:div>
        <w:div w:id="1995448487">
          <w:marLeft w:val="547"/>
          <w:marRight w:val="0"/>
          <w:marTop w:val="0"/>
          <w:marBottom w:val="0"/>
          <w:divBdr>
            <w:top w:val="none" w:sz="0" w:space="0" w:color="auto"/>
            <w:left w:val="none" w:sz="0" w:space="0" w:color="auto"/>
            <w:bottom w:val="none" w:sz="0" w:space="0" w:color="auto"/>
            <w:right w:val="none" w:sz="0" w:space="0" w:color="auto"/>
          </w:divBdr>
        </w:div>
      </w:divsChild>
    </w:div>
    <w:div w:id="1080642707">
      <w:bodyDiv w:val="1"/>
      <w:marLeft w:val="0"/>
      <w:marRight w:val="0"/>
      <w:marTop w:val="0"/>
      <w:marBottom w:val="0"/>
      <w:divBdr>
        <w:top w:val="none" w:sz="0" w:space="0" w:color="auto"/>
        <w:left w:val="none" w:sz="0" w:space="0" w:color="auto"/>
        <w:bottom w:val="none" w:sz="0" w:space="0" w:color="auto"/>
        <w:right w:val="none" w:sz="0" w:space="0" w:color="auto"/>
      </w:divBdr>
    </w:div>
    <w:div w:id="1104962907">
      <w:bodyDiv w:val="1"/>
      <w:marLeft w:val="0"/>
      <w:marRight w:val="0"/>
      <w:marTop w:val="0"/>
      <w:marBottom w:val="0"/>
      <w:divBdr>
        <w:top w:val="none" w:sz="0" w:space="0" w:color="auto"/>
        <w:left w:val="none" w:sz="0" w:space="0" w:color="auto"/>
        <w:bottom w:val="none" w:sz="0" w:space="0" w:color="auto"/>
        <w:right w:val="none" w:sz="0" w:space="0" w:color="auto"/>
      </w:divBdr>
    </w:div>
    <w:div w:id="1122576632">
      <w:bodyDiv w:val="1"/>
      <w:marLeft w:val="0"/>
      <w:marRight w:val="0"/>
      <w:marTop w:val="0"/>
      <w:marBottom w:val="0"/>
      <w:divBdr>
        <w:top w:val="none" w:sz="0" w:space="0" w:color="auto"/>
        <w:left w:val="none" w:sz="0" w:space="0" w:color="auto"/>
        <w:bottom w:val="none" w:sz="0" w:space="0" w:color="auto"/>
        <w:right w:val="none" w:sz="0" w:space="0" w:color="auto"/>
      </w:divBdr>
    </w:div>
    <w:div w:id="1134559708">
      <w:bodyDiv w:val="1"/>
      <w:marLeft w:val="0"/>
      <w:marRight w:val="0"/>
      <w:marTop w:val="0"/>
      <w:marBottom w:val="0"/>
      <w:divBdr>
        <w:top w:val="none" w:sz="0" w:space="0" w:color="auto"/>
        <w:left w:val="none" w:sz="0" w:space="0" w:color="auto"/>
        <w:bottom w:val="none" w:sz="0" w:space="0" w:color="auto"/>
        <w:right w:val="none" w:sz="0" w:space="0" w:color="auto"/>
      </w:divBdr>
    </w:div>
    <w:div w:id="1150437728">
      <w:bodyDiv w:val="1"/>
      <w:marLeft w:val="0"/>
      <w:marRight w:val="0"/>
      <w:marTop w:val="0"/>
      <w:marBottom w:val="0"/>
      <w:divBdr>
        <w:top w:val="none" w:sz="0" w:space="0" w:color="auto"/>
        <w:left w:val="none" w:sz="0" w:space="0" w:color="auto"/>
        <w:bottom w:val="none" w:sz="0" w:space="0" w:color="auto"/>
        <w:right w:val="none" w:sz="0" w:space="0" w:color="auto"/>
      </w:divBdr>
      <w:divsChild>
        <w:div w:id="1834029706">
          <w:marLeft w:val="446"/>
          <w:marRight w:val="0"/>
          <w:marTop w:val="0"/>
          <w:marBottom w:val="0"/>
          <w:divBdr>
            <w:top w:val="none" w:sz="0" w:space="0" w:color="auto"/>
            <w:left w:val="none" w:sz="0" w:space="0" w:color="auto"/>
            <w:bottom w:val="none" w:sz="0" w:space="0" w:color="auto"/>
            <w:right w:val="none" w:sz="0" w:space="0" w:color="auto"/>
          </w:divBdr>
        </w:div>
        <w:div w:id="2112773488">
          <w:marLeft w:val="446"/>
          <w:marRight w:val="0"/>
          <w:marTop w:val="0"/>
          <w:marBottom w:val="0"/>
          <w:divBdr>
            <w:top w:val="none" w:sz="0" w:space="0" w:color="auto"/>
            <w:left w:val="none" w:sz="0" w:space="0" w:color="auto"/>
            <w:bottom w:val="none" w:sz="0" w:space="0" w:color="auto"/>
            <w:right w:val="none" w:sz="0" w:space="0" w:color="auto"/>
          </w:divBdr>
        </w:div>
      </w:divsChild>
    </w:div>
    <w:div w:id="1153716817">
      <w:bodyDiv w:val="1"/>
      <w:marLeft w:val="0"/>
      <w:marRight w:val="0"/>
      <w:marTop w:val="0"/>
      <w:marBottom w:val="0"/>
      <w:divBdr>
        <w:top w:val="none" w:sz="0" w:space="0" w:color="auto"/>
        <w:left w:val="none" w:sz="0" w:space="0" w:color="auto"/>
        <w:bottom w:val="none" w:sz="0" w:space="0" w:color="auto"/>
        <w:right w:val="none" w:sz="0" w:space="0" w:color="auto"/>
      </w:divBdr>
      <w:divsChild>
        <w:div w:id="892421827">
          <w:marLeft w:val="446"/>
          <w:marRight w:val="0"/>
          <w:marTop w:val="0"/>
          <w:marBottom w:val="0"/>
          <w:divBdr>
            <w:top w:val="none" w:sz="0" w:space="0" w:color="auto"/>
            <w:left w:val="none" w:sz="0" w:space="0" w:color="auto"/>
            <w:bottom w:val="none" w:sz="0" w:space="0" w:color="auto"/>
            <w:right w:val="none" w:sz="0" w:space="0" w:color="auto"/>
          </w:divBdr>
        </w:div>
        <w:div w:id="1023824380">
          <w:marLeft w:val="446"/>
          <w:marRight w:val="0"/>
          <w:marTop w:val="0"/>
          <w:marBottom w:val="0"/>
          <w:divBdr>
            <w:top w:val="none" w:sz="0" w:space="0" w:color="auto"/>
            <w:left w:val="none" w:sz="0" w:space="0" w:color="auto"/>
            <w:bottom w:val="none" w:sz="0" w:space="0" w:color="auto"/>
            <w:right w:val="none" w:sz="0" w:space="0" w:color="auto"/>
          </w:divBdr>
        </w:div>
        <w:div w:id="2141874287">
          <w:marLeft w:val="446"/>
          <w:marRight w:val="0"/>
          <w:marTop w:val="0"/>
          <w:marBottom w:val="0"/>
          <w:divBdr>
            <w:top w:val="none" w:sz="0" w:space="0" w:color="auto"/>
            <w:left w:val="none" w:sz="0" w:space="0" w:color="auto"/>
            <w:bottom w:val="none" w:sz="0" w:space="0" w:color="auto"/>
            <w:right w:val="none" w:sz="0" w:space="0" w:color="auto"/>
          </w:divBdr>
        </w:div>
      </w:divsChild>
    </w:div>
    <w:div w:id="1163619383">
      <w:bodyDiv w:val="1"/>
      <w:marLeft w:val="0"/>
      <w:marRight w:val="0"/>
      <w:marTop w:val="0"/>
      <w:marBottom w:val="0"/>
      <w:divBdr>
        <w:top w:val="none" w:sz="0" w:space="0" w:color="auto"/>
        <w:left w:val="none" w:sz="0" w:space="0" w:color="auto"/>
        <w:bottom w:val="none" w:sz="0" w:space="0" w:color="auto"/>
        <w:right w:val="none" w:sz="0" w:space="0" w:color="auto"/>
      </w:divBdr>
    </w:div>
    <w:div w:id="1206795477">
      <w:bodyDiv w:val="1"/>
      <w:marLeft w:val="0"/>
      <w:marRight w:val="0"/>
      <w:marTop w:val="0"/>
      <w:marBottom w:val="0"/>
      <w:divBdr>
        <w:top w:val="none" w:sz="0" w:space="0" w:color="auto"/>
        <w:left w:val="none" w:sz="0" w:space="0" w:color="auto"/>
        <w:bottom w:val="none" w:sz="0" w:space="0" w:color="auto"/>
        <w:right w:val="none" w:sz="0" w:space="0" w:color="auto"/>
      </w:divBdr>
    </w:div>
    <w:div w:id="1238394277">
      <w:bodyDiv w:val="1"/>
      <w:marLeft w:val="0"/>
      <w:marRight w:val="0"/>
      <w:marTop w:val="0"/>
      <w:marBottom w:val="0"/>
      <w:divBdr>
        <w:top w:val="none" w:sz="0" w:space="0" w:color="auto"/>
        <w:left w:val="none" w:sz="0" w:space="0" w:color="auto"/>
        <w:bottom w:val="none" w:sz="0" w:space="0" w:color="auto"/>
        <w:right w:val="none" w:sz="0" w:space="0" w:color="auto"/>
      </w:divBdr>
    </w:div>
    <w:div w:id="1243415928">
      <w:bodyDiv w:val="1"/>
      <w:marLeft w:val="0"/>
      <w:marRight w:val="0"/>
      <w:marTop w:val="0"/>
      <w:marBottom w:val="0"/>
      <w:divBdr>
        <w:top w:val="none" w:sz="0" w:space="0" w:color="auto"/>
        <w:left w:val="none" w:sz="0" w:space="0" w:color="auto"/>
        <w:bottom w:val="none" w:sz="0" w:space="0" w:color="auto"/>
        <w:right w:val="none" w:sz="0" w:space="0" w:color="auto"/>
      </w:divBdr>
    </w:div>
    <w:div w:id="1243838452">
      <w:bodyDiv w:val="1"/>
      <w:marLeft w:val="0"/>
      <w:marRight w:val="0"/>
      <w:marTop w:val="0"/>
      <w:marBottom w:val="0"/>
      <w:divBdr>
        <w:top w:val="none" w:sz="0" w:space="0" w:color="auto"/>
        <w:left w:val="none" w:sz="0" w:space="0" w:color="auto"/>
        <w:bottom w:val="none" w:sz="0" w:space="0" w:color="auto"/>
        <w:right w:val="none" w:sz="0" w:space="0" w:color="auto"/>
      </w:divBdr>
    </w:div>
    <w:div w:id="1249459371">
      <w:bodyDiv w:val="1"/>
      <w:marLeft w:val="0"/>
      <w:marRight w:val="0"/>
      <w:marTop w:val="0"/>
      <w:marBottom w:val="0"/>
      <w:divBdr>
        <w:top w:val="none" w:sz="0" w:space="0" w:color="auto"/>
        <w:left w:val="none" w:sz="0" w:space="0" w:color="auto"/>
        <w:bottom w:val="none" w:sz="0" w:space="0" w:color="auto"/>
        <w:right w:val="none" w:sz="0" w:space="0" w:color="auto"/>
      </w:divBdr>
    </w:div>
    <w:div w:id="1256521923">
      <w:bodyDiv w:val="1"/>
      <w:marLeft w:val="0"/>
      <w:marRight w:val="0"/>
      <w:marTop w:val="0"/>
      <w:marBottom w:val="0"/>
      <w:divBdr>
        <w:top w:val="none" w:sz="0" w:space="0" w:color="auto"/>
        <w:left w:val="none" w:sz="0" w:space="0" w:color="auto"/>
        <w:bottom w:val="none" w:sz="0" w:space="0" w:color="auto"/>
        <w:right w:val="none" w:sz="0" w:space="0" w:color="auto"/>
      </w:divBdr>
    </w:div>
    <w:div w:id="1266768378">
      <w:bodyDiv w:val="1"/>
      <w:marLeft w:val="0"/>
      <w:marRight w:val="0"/>
      <w:marTop w:val="0"/>
      <w:marBottom w:val="0"/>
      <w:divBdr>
        <w:top w:val="none" w:sz="0" w:space="0" w:color="auto"/>
        <w:left w:val="none" w:sz="0" w:space="0" w:color="auto"/>
        <w:bottom w:val="none" w:sz="0" w:space="0" w:color="auto"/>
        <w:right w:val="none" w:sz="0" w:space="0" w:color="auto"/>
      </w:divBdr>
    </w:div>
    <w:div w:id="1272976160">
      <w:bodyDiv w:val="1"/>
      <w:marLeft w:val="0"/>
      <w:marRight w:val="0"/>
      <w:marTop w:val="0"/>
      <w:marBottom w:val="0"/>
      <w:divBdr>
        <w:top w:val="none" w:sz="0" w:space="0" w:color="auto"/>
        <w:left w:val="none" w:sz="0" w:space="0" w:color="auto"/>
        <w:bottom w:val="none" w:sz="0" w:space="0" w:color="auto"/>
        <w:right w:val="none" w:sz="0" w:space="0" w:color="auto"/>
      </w:divBdr>
    </w:div>
    <w:div w:id="1314064448">
      <w:bodyDiv w:val="1"/>
      <w:marLeft w:val="0"/>
      <w:marRight w:val="0"/>
      <w:marTop w:val="0"/>
      <w:marBottom w:val="0"/>
      <w:divBdr>
        <w:top w:val="none" w:sz="0" w:space="0" w:color="auto"/>
        <w:left w:val="none" w:sz="0" w:space="0" w:color="auto"/>
        <w:bottom w:val="none" w:sz="0" w:space="0" w:color="auto"/>
        <w:right w:val="none" w:sz="0" w:space="0" w:color="auto"/>
      </w:divBdr>
    </w:div>
    <w:div w:id="1350177621">
      <w:bodyDiv w:val="1"/>
      <w:marLeft w:val="0"/>
      <w:marRight w:val="0"/>
      <w:marTop w:val="0"/>
      <w:marBottom w:val="0"/>
      <w:divBdr>
        <w:top w:val="none" w:sz="0" w:space="0" w:color="auto"/>
        <w:left w:val="none" w:sz="0" w:space="0" w:color="auto"/>
        <w:bottom w:val="none" w:sz="0" w:space="0" w:color="auto"/>
        <w:right w:val="none" w:sz="0" w:space="0" w:color="auto"/>
      </w:divBdr>
    </w:div>
    <w:div w:id="1407411580">
      <w:bodyDiv w:val="1"/>
      <w:marLeft w:val="0"/>
      <w:marRight w:val="0"/>
      <w:marTop w:val="0"/>
      <w:marBottom w:val="0"/>
      <w:divBdr>
        <w:top w:val="none" w:sz="0" w:space="0" w:color="auto"/>
        <w:left w:val="none" w:sz="0" w:space="0" w:color="auto"/>
        <w:bottom w:val="none" w:sz="0" w:space="0" w:color="auto"/>
        <w:right w:val="none" w:sz="0" w:space="0" w:color="auto"/>
      </w:divBdr>
    </w:div>
    <w:div w:id="1407992384">
      <w:bodyDiv w:val="1"/>
      <w:marLeft w:val="0"/>
      <w:marRight w:val="0"/>
      <w:marTop w:val="0"/>
      <w:marBottom w:val="0"/>
      <w:divBdr>
        <w:top w:val="none" w:sz="0" w:space="0" w:color="auto"/>
        <w:left w:val="none" w:sz="0" w:space="0" w:color="auto"/>
        <w:bottom w:val="none" w:sz="0" w:space="0" w:color="auto"/>
        <w:right w:val="none" w:sz="0" w:space="0" w:color="auto"/>
      </w:divBdr>
      <w:divsChild>
        <w:div w:id="219832510">
          <w:marLeft w:val="1166"/>
          <w:marRight w:val="0"/>
          <w:marTop w:val="0"/>
          <w:marBottom w:val="0"/>
          <w:divBdr>
            <w:top w:val="none" w:sz="0" w:space="0" w:color="auto"/>
            <w:left w:val="none" w:sz="0" w:space="0" w:color="auto"/>
            <w:bottom w:val="none" w:sz="0" w:space="0" w:color="auto"/>
            <w:right w:val="none" w:sz="0" w:space="0" w:color="auto"/>
          </w:divBdr>
        </w:div>
        <w:div w:id="383993400">
          <w:marLeft w:val="446"/>
          <w:marRight w:val="0"/>
          <w:marTop w:val="0"/>
          <w:marBottom w:val="0"/>
          <w:divBdr>
            <w:top w:val="none" w:sz="0" w:space="0" w:color="auto"/>
            <w:left w:val="none" w:sz="0" w:space="0" w:color="auto"/>
            <w:bottom w:val="none" w:sz="0" w:space="0" w:color="auto"/>
            <w:right w:val="none" w:sz="0" w:space="0" w:color="auto"/>
          </w:divBdr>
        </w:div>
        <w:div w:id="511266937">
          <w:marLeft w:val="446"/>
          <w:marRight w:val="0"/>
          <w:marTop w:val="0"/>
          <w:marBottom w:val="0"/>
          <w:divBdr>
            <w:top w:val="none" w:sz="0" w:space="0" w:color="auto"/>
            <w:left w:val="none" w:sz="0" w:space="0" w:color="auto"/>
            <w:bottom w:val="none" w:sz="0" w:space="0" w:color="auto"/>
            <w:right w:val="none" w:sz="0" w:space="0" w:color="auto"/>
          </w:divBdr>
        </w:div>
        <w:div w:id="989602778">
          <w:marLeft w:val="446"/>
          <w:marRight w:val="0"/>
          <w:marTop w:val="0"/>
          <w:marBottom w:val="0"/>
          <w:divBdr>
            <w:top w:val="none" w:sz="0" w:space="0" w:color="auto"/>
            <w:left w:val="none" w:sz="0" w:space="0" w:color="auto"/>
            <w:bottom w:val="none" w:sz="0" w:space="0" w:color="auto"/>
            <w:right w:val="none" w:sz="0" w:space="0" w:color="auto"/>
          </w:divBdr>
        </w:div>
        <w:div w:id="1147817491">
          <w:marLeft w:val="446"/>
          <w:marRight w:val="0"/>
          <w:marTop w:val="0"/>
          <w:marBottom w:val="0"/>
          <w:divBdr>
            <w:top w:val="none" w:sz="0" w:space="0" w:color="auto"/>
            <w:left w:val="none" w:sz="0" w:space="0" w:color="auto"/>
            <w:bottom w:val="none" w:sz="0" w:space="0" w:color="auto"/>
            <w:right w:val="none" w:sz="0" w:space="0" w:color="auto"/>
          </w:divBdr>
        </w:div>
        <w:div w:id="1549150763">
          <w:marLeft w:val="1166"/>
          <w:marRight w:val="0"/>
          <w:marTop w:val="0"/>
          <w:marBottom w:val="0"/>
          <w:divBdr>
            <w:top w:val="none" w:sz="0" w:space="0" w:color="auto"/>
            <w:left w:val="none" w:sz="0" w:space="0" w:color="auto"/>
            <w:bottom w:val="none" w:sz="0" w:space="0" w:color="auto"/>
            <w:right w:val="none" w:sz="0" w:space="0" w:color="auto"/>
          </w:divBdr>
        </w:div>
      </w:divsChild>
    </w:div>
    <w:div w:id="1454013733">
      <w:bodyDiv w:val="1"/>
      <w:marLeft w:val="0"/>
      <w:marRight w:val="0"/>
      <w:marTop w:val="0"/>
      <w:marBottom w:val="0"/>
      <w:divBdr>
        <w:top w:val="none" w:sz="0" w:space="0" w:color="auto"/>
        <w:left w:val="none" w:sz="0" w:space="0" w:color="auto"/>
        <w:bottom w:val="none" w:sz="0" w:space="0" w:color="auto"/>
        <w:right w:val="none" w:sz="0" w:space="0" w:color="auto"/>
      </w:divBdr>
    </w:div>
    <w:div w:id="1478494160">
      <w:bodyDiv w:val="1"/>
      <w:marLeft w:val="0"/>
      <w:marRight w:val="0"/>
      <w:marTop w:val="0"/>
      <w:marBottom w:val="0"/>
      <w:divBdr>
        <w:top w:val="none" w:sz="0" w:space="0" w:color="auto"/>
        <w:left w:val="none" w:sz="0" w:space="0" w:color="auto"/>
        <w:bottom w:val="none" w:sz="0" w:space="0" w:color="auto"/>
        <w:right w:val="none" w:sz="0" w:space="0" w:color="auto"/>
      </w:divBdr>
    </w:div>
    <w:div w:id="1501315576">
      <w:bodyDiv w:val="1"/>
      <w:marLeft w:val="0"/>
      <w:marRight w:val="0"/>
      <w:marTop w:val="0"/>
      <w:marBottom w:val="0"/>
      <w:divBdr>
        <w:top w:val="none" w:sz="0" w:space="0" w:color="auto"/>
        <w:left w:val="none" w:sz="0" w:space="0" w:color="auto"/>
        <w:bottom w:val="none" w:sz="0" w:space="0" w:color="auto"/>
        <w:right w:val="none" w:sz="0" w:space="0" w:color="auto"/>
      </w:divBdr>
    </w:div>
    <w:div w:id="1512643045">
      <w:bodyDiv w:val="1"/>
      <w:marLeft w:val="0"/>
      <w:marRight w:val="0"/>
      <w:marTop w:val="0"/>
      <w:marBottom w:val="0"/>
      <w:divBdr>
        <w:top w:val="none" w:sz="0" w:space="0" w:color="auto"/>
        <w:left w:val="none" w:sz="0" w:space="0" w:color="auto"/>
        <w:bottom w:val="none" w:sz="0" w:space="0" w:color="auto"/>
        <w:right w:val="none" w:sz="0" w:space="0" w:color="auto"/>
      </w:divBdr>
      <w:divsChild>
        <w:div w:id="1097138793">
          <w:marLeft w:val="446"/>
          <w:marRight w:val="0"/>
          <w:marTop w:val="0"/>
          <w:marBottom w:val="0"/>
          <w:divBdr>
            <w:top w:val="none" w:sz="0" w:space="0" w:color="auto"/>
            <w:left w:val="none" w:sz="0" w:space="0" w:color="auto"/>
            <w:bottom w:val="none" w:sz="0" w:space="0" w:color="auto"/>
            <w:right w:val="none" w:sz="0" w:space="0" w:color="auto"/>
          </w:divBdr>
        </w:div>
        <w:div w:id="1192110851">
          <w:marLeft w:val="446"/>
          <w:marRight w:val="0"/>
          <w:marTop w:val="0"/>
          <w:marBottom w:val="0"/>
          <w:divBdr>
            <w:top w:val="none" w:sz="0" w:space="0" w:color="auto"/>
            <w:left w:val="none" w:sz="0" w:space="0" w:color="auto"/>
            <w:bottom w:val="none" w:sz="0" w:space="0" w:color="auto"/>
            <w:right w:val="none" w:sz="0" w:space="0" w:color="auto"/>
          </w:divBdr>
        </w:div>
        <w:div w:id="1516573546">
          <w:marLeft w:val="446"/>
          <w:marRight w:val="0"/>
          <w:marTop w:val="0"/>
          <w:marBottom w:val="0"/>
          <w:divBdr>
            <w:top w:val="none" w:sz="0" w:space="0" w:color="auto"/>
            <w:left w:val="none" w:sz="0" w:space="0" w:color="auto"/>
            <w:bottom w:val="none" w:sz="0" w:space="0" w:color="auto"/>
            <w:right w:val="none" w:sz="0" w:space="0" w:color="auto"/>
          </w:divBdr>
        </w:div>
        <w:div w:id="1681156981">
          <w:marLeft w:val="446"/>
          <w:marRight w:val="0"/>
          <w:marTop w:val="0"/>
          <w:marBottom w:val="0"/>
          <w:divBdr>
            <w:top w:val="none" w:sz="0" w:space="0" w:color="auto"/>
            <w:left w:val="none" w:sz="0" w:space="0" w:color="auto"/>
            <w:bottom w:val="none" w:sz="0" w:space="0" w:color="auto"/>
            <w:right w:val="none" w:sz="0" w:space="0" w:color="auto"/>
          </w:divBdr>
        </w:div>
      </w:divsChild>
    </w:div>
    <w:div w:id="1524712594">
      <w:bodyDiv w:val="1"/>
      <w:marLeft w:val="0"/>
      <w:marRight w:val="0"/>
      <w:marTop w:val="0"/>
      <w:marBottom w:val="0"/>
      <w:divBdr>
        <w:top w:val="none" w:sz="0" w:space="0" w:color="auto"/>
        <w:left w:val="none" w:sz="0" w:space="0" w:color="auto"/>
        <w:bottom w:val="none" w:sz="0" w:space="0" w:color="auto"/>
        <w:right w:val="none" w:sz="0" w:space="0" w:color="auto"/>
      </w:divBdr>
    </w:div>
    <w:div w:id="1525705157">
      <w:bodyDiv w:val="1"/>
      <w:marLeft w:val="0"/>
      <w:marRight w:val="0"/>
      <w:marTop w:val="0"/>
      <w:marBottom w:val="0"/>
      <w:divBdr>
        <w:top w:val="none" w:sz="0" w:space="0" w:color="auto"/>
        <w:left w:val="none" w:sz="0" w:space="0" w:color="auto"/>
        <w:bottom w:val="none" w:sz="0" w:space="0" w:color="auto"/>
        <w:right w:val="none" w:sz="0" w:space="0" w:color="auto"/>
      </w:divBdr>
    </w:div>
    <w:div w:id="1526866897">
      <w:bodyDiv w:val="1"/>
      <w:marLeft w:val="0"/>
      <w:marRight w:val="0"/>
      <w:marTop w:val="0"/>
      <w:marBottom w:val="0"/>
      <w:divBdr>
        <w:top w:val="none" w:sz="0" w:space="0" w:color="auto"/>
        <w:left w:val="none" w:sz="0" w:space="0" w:color="auto"/>
        <w:bottom w:val="none" w:sz="0" w:space="0" w:color="auto"/>
        <w:right w:val="none" w:sz="0" w:space="0" w:color="auto"/>
      </w:divBdr>
    </w:div>
    <w:div w:id="1539128445">
      <w:bodyDiv w:val="1"/>
      <w:marLeft w:val="0"/>
      <w:marRight w:val="0"/>
      <w:marTop w:val="0"/>
      <w:marBottom w:val="0"/>
      <w:divBdr>
        <w:top w:val="none" w:sz="0" w:space="0" w:color="auto"/>
        <w:left w:val="none" w:sz="0" w:space="0" w:color="auto"/>
        <w:bottom w:val="none" w:sz="0" w:space="0" w:color="auto"/>
        <w:right w:val="none" w:sz="0" w:space="0" w:color="auto"/>
      </w:divBdr>
      <w:divsChild>
        <w:div w:id="555968374">
          <w:marLeft w:val="446"/>
          <w:marRight w:val="0"/>
          <w:marTop w:val="0"/>
          <w:marBottom w:val="0"/>
          <w:divBdr>
            <w:top w:val="none" w:sz="0" w:space="0" w:color="auto"/>
            <w:left w:val="none" w:sz="0" w:space="0" w:color="auto"/>
            <w:bottom w:val="none" w:sz="0" w:space="0" w:color="auto"/>
            <w:right w:val="none" w:sz="0" w:space="0" w:color="auto"/>
          </w:divBdr>
        </w:div>
        <w:div w:id="1124468886">
          <w:marLeft w:val="446"/>
          <w:marRight w:val="0"/>
          <w:marTop w:val="0"/>
          <w:marBottom w:val="0"/>
          <w:divBdr>
            <w:top w:val="none" w:sz="0" w:space="0" w:color="auto"/>
            <w:left w:val="none" w:sz="0" w:space="0" w:color="auto"/>
            <w:bottom w:val="none" w:sz="0" w:space="0" w:color="auto"/>
            <w:right w:val="none" w:sz="0" w:space="0" w:color="auto"/>
          </w:divBdr>
        </w:div>
        <w:div w:id="1867713642">
          <w:marLeft w:val="446"/>
          <w:marRight w:val="0"/>
          <w:marTop w:val="0"/>
          <w:marBottom w:val="0"/>
          <w:divBdr>
            <w:top w:val="none" w:sz="0" w:space="0" w:color="auto"/>
            <w:left w:val="none" w:sz="0" w:space="0" w:color="auto"/>
            <w:bottom w:val="none" w:sz="0" w:space="0" w:color="auto"/>
            <w:right w:val="none" w:sz="0" w:space="0" w:color="auto"/>
          </w:divBdr>
        </w:div>
      </w:divsChild>
    </w:div>
    <w:div w:id="1596398061">
      <w:bodyDiv w:val="1"/>
      <w:marLeft w:val="0"/>
      <w:marRight w:val="0"/>
      <w:marTop w:val="0"/>
      <w:marBottom w:val="0"/>
      <w:divBdr>
        <w:top w:val="none" w:sz="0" w:space="0" w:color="auto"/>
        <w:left w:val="none" w:sz="0" w:space="0" w:color="auto"/>
        <w:bottom w:val="none" w:sz="0" w:space="0" w:color="auto"/>
        <w:right w:val="none" w:sz="0" w:space="0" w:color="auto"/>
      </w:divBdr>
    </w:div>
    <w:div w:id="1603146447">
      <w:bodyDiv w:val="1"/>
      <w:marLeft w:val="0"/>
      <w:marRight w:val="0"/>
      <w:marTop w:val="0"/>
      <w:marBottom w:val="0"/>
      <w:divBdr>
        <w:top w:val="none" w:sz="0" w:space="0" w:color="auto"/>
        <w:left w:val="none" w:sz="0" w:space="0" w:color="auto"/>
        <w:bottom w:val="none" w:sz="0" w:space="0" w:color="auto"/>
        <w:right w:val="none" w:sz="0" w:space="0" w:color="auto"/>
      </w:divBdr>
      <w:divsChild>
        <w:div w:id="943146401">
          <w:marLeft w:val="0"/>
          <w:marRight w:val="0"/>
          <w:marTop w:val="0"/>
          <w:marBottom w:val="0"/>
          <w:divBdr>
            <w:top w:val="none" w:sz="0" w:space="0" w:color="auto"/>
            <w:left w:val="none" w:sz="0" w:space="0" w:color="auto"/>
            <w:bottom w:val="none" w:sz="0" w:space="0" w:color="auto"/>
            <w:right w:val="none" w:sz="0" w:space="0" w:color="auto"/>
          </w:divBdr>
        </w:div>
      </w:divsChild>
    </w:div>
    <w:div w:id="1608081743">
      <w:bodyDiv w:val="1"/>
      <w:marLeft w:val="0"/>
      <w:marRight w:val="0"/>
      <w:marTop w:val="0"/>
      <w:marBottom w:val="0"/>
      <w:divBdr>
        <w:top w:val="none" w:sz="0" w:space="0" w:color="auto"/>
        <w:left w:val="none" w:sz="0" w:space="0" w:color="auto"/>
        <w:bottom w:val="none" w:sz="0" w:space="0" w:color="auto"/>
        <w:right w:val="none" w:sz="0" w:space="0" w:color="auto"/>
      </w:divBdr>
    </w:div>
    <w:div w:id="1624657091">
      <w:bodyDiv w:val="1"/>
      <w:marLeft w:val="0"/>
      <w:marRight w:val="0"/>
      <w:marTop w:val="0"/>
      <w:marBottom w:val="0"/>
      <w:divBdr>
        <w:top w:val="none" w:sz="0" w:space="0" w:color="auto"/>
        <w:left w:val="none" w:sz="0" w:space="0" w:color="auto"/>
        <w:bottom w:val="none" w:sz="0" w:space="0" w:color="auto"/>
        <w:right w:val="none" w:sz="0" w:space="0" w:color="auto"/>
      </w:divBdr>
      <w:divsChild>
        <w:div w:id="141897251">
          <w:marLeft w:val="360"/>
          <w:marRight w:val="0"/>
          <w:marTop w:val="200"/>
          <w:marBottom w:val="0"/>
          <w:divBdr>
            <w:top w:val="none" w:sz="0" w:space="0" w:color="auto"/>
            <w:left w:val="none" w:sz="0" w:space="0" w:color="auto"/>
            <w:bottom w:val="none" w:sz="0" w:space="0" w:color="auto"/>
            <w:right w:val="none" w:sz="0" w:space="0" w:color="auto"/>
          </w:divBdr>
        </w:div>
        <w:div w:id="175507836">
          <w:marLeft w:val="1080"/>
          <w:marRight w:val="0"/>
          <w:marTop w:val="100"/>
          <w:marBottom w:val="0"/>
          <w:divBdr>
            <w:top w:val="none" w:sz="0" w:space="0" w:color="auto"/>
            <w:left w:val="none" w:sz="0" w:space="0" w:color="auto"/>
            <w:bottom w:val="none" w:sz="0" w:space="0" w:color="auto"/>
            <w:right w:val="none" w:sz="0" w:space="0" w:color="auto"/>
          </w:divBdr>
        </w:div>
        <w:div w:id="450515528">
          <w:marLeft w:val="360"/>
          <w:marRight w:val="0"/>
          <w:marTop w:val="200"/>
          <w:marBottom w:val="0"/>
          <w:divBdr>
            <w:top w:val="none" w:sz="0" w:space="0" w:color="auto"/>
            <w:left w:val="none" w:sz="0" w:space="0" w:color="auto"/>
            <w:bottom w:val="none" w:sz="0" w:space="0" w:color="auto"/>
            <w:right w:val="none" w:sz="0" w:space="0" w:color="auto"/>
          </w:divBdr>
        </w:div>
        <w:div w:id="781730165">
          <w:marLeft w:val="360"/>
          <w:marRight w:val="0"/>
          <w:marTop w:val="200"/>
          <w:marBottom w:val="0"/>
          <w:divBdr>
            <w:top w:val="none" w:sz="0" w:space="0" w:color="auto"/>
            <w:left w:val="none" w:sz="0" w:space="0" w:color="auto"/>
            <w:bottom w:val="none" w:sz="0" w:space="0" w:color="auto"/>
            <w:right w:val="none" w:sz="0" w:space="0" w:color="auto"/>
          </w:divBdr>
        </w:div>
        <w:div w:id="1075124451">
          <w:marLeft w:val="360"/>
          <w:marRight w:val="0"/>
          <w:marTop w:val="200"/>
          <w:marBottom w:val="0"/>
          <w:divBdr>
            <w:top w:val="none" w:sz="0" w:space="0" w:color="auto"/>
            <w:left w:val="none" w:sz="0" w:space="0" w:color="auto"/>
            <w:bottom w:val="none" w:sz="0" w:space="0" w:color="auto"/>
            <w:right w:val="none" w:sz="0" w:space="0" w:color="auto"/>
          </w:divBdr>
        </w:div>
        <w:div w:id="2028359945">
          <w:marLeft w:val="360"/>
          <w:marRight w:val="0"/>
          <w:marTop w:val="200"/>
          <w:marBottom w:val="0"/>
          <w:divBdr>
            <w:top w:val="none" w:sz="0" w:space="0" w:color="auto"/>
            <w:left w:val="none" w:sz="0" w:space="0" w:color="auto"/>
            <w:bottom w:val="none" w:sz="0" w:space="0" w:color="auto"/>
            <w:right w:val="none" w:sz="0" w:space="0" w:color="auto"/>
          </w:divBdr>
        </w:div>
      </w:divsChild>
    </w:div>
    <w:div w:id="1625576638">
      <w:bodyDiv w:val="1"/>
      <w:marLeft w:val="0"/>
      <w:marRight w:val="0"/>
      <w:marTop w:val="0"/>
      <w:marBottom w:val="0"/>
      <w:divBdr>
        <w:top w:val="none" w:sz="0" w:space="0" w:color="auto"/>
        <w:left w:val="none" w:sz="0" w:space="0" w:color="auto"/>
        <w:bottom w:val="none" w:sz="0" w:space="0" w:color="auto"/>
        <w:right w:val="none" w:sz="0" w:space="0" w:color="auto"/>
      </w:divBdr>
    </w:div>
    <w:div w:id="1640376808">
      <w:bodyDiv w:val="1"/>
      <w:marLeft w:val="0"/>
      <w:marRight w:val="0"/>
      <w:marTop w:val="0"/>
      <w:marBottom w:val="0"/>
      <w:divBdr>
        <w:top w:val="none" w:sz="0" w:space="0" w:color="auto"/>
        <w:left w:val="none" w:sz="0" w:space="0" w:color="auto"/>
        <w:bottom w:val="none" w:sz="0" w:space="0" w:color="auto"/>
        <w:right w:val="none" w:sz="0" w:space="0" w:color="auto"/>
      </w:divBdr>
    </w:div>
    <w:div w:id="1702389609">
      <w:bodyDiv w:val="1"/>
      <w:marLeft w:val="0"/>
      <w:marRight w:val="0"/>
      <w:marTop w:val="0"/>
      <w:marBottom w:val="0"/>
      <w:divBdr>
        <w:top w:val="none" w:sz="0" w:space="0" w:color="auto"/>
        <w:left w:val="none" w:sz="0" w:space="0" w:color="auto"/>
        <w:bottom w:val="none" w:sz="0" w:space="0" w:color="auto"/>
        <w:right w:val="none" w:sz="0" w:space="0" w:color="auto"/>
      </w:divBdr>
    </w:div>
    <w:div w:id="1774667955">
      <w:bodyDiv w:val="1"/>
      <w:marLeft w:val="0"/>
      <w:marRight w:val="0"/>
      <w:marTop w:val="0"/>
      <w:marBottom w:val="0"/>
      <w:divBdr>
        <w:top w:val="none" w:sz="0" w:space="0" w:color="auto"/>
        <w:left w:val="none" w:sz="0" w:space="0" w:color="auto"/>
        <w:bottom w:val="none" w:sz="0" w:space="0" w:color="auto"/>
        <w:right w:val="none" w:sz="0" w:space="0" w:color="auto"/>
      </w:divBdr>
    </w:div>
    <w:div w:id="1782912808">
      <w:bodyDiv w:val="1"/>
      <w:marLeft w:val="0"/>
      <w:marRight w:val="0"/>
      <w:marTop w:val="0"/>
      <w:marBottom w:val="0"/>
      <w:divBdr>
        <w:top w:val="none" w:sz="0" w:space="0" w:color="auto"/>
        <w:left w:val="none" w:sz="0" w:space="0" w:color="auto"/>
        <w:bottom w:val="none" w:sz="0" w:space="0" w:color="auto"/>
        <w:right w:val="none" w:sz="0" w:space="0" w:color="auto"/>
      </w:divBdr>
      <w:divsChild>
        <w:div w:id="27411899">
          <w:marLeft w:val="1166"/>
          <w:marRight w:val="0"/>
          <w:marTop w:val="0"/>
          <w:marBottom w:val="0"/>
          <w:divBdr>
            <w:top w:val="none" w:sz="0" w:space="0" w:color="auto"/>
            <w:left w:val="none" w:sz="0" w:space="0" w:color="auto"/>
            <w:bottom w:val="none" w:sz="0" w:space="0" w:color="auto"/>
            <w:right w:val="none" w:sz="0" w:space="0" w:color="auto"/>
          </w:divBdr>
        </w:div>
        <w:div w:id="282931320">
          <w:marLeft w:val="446"/>
          <w:marRight w:val="0"/>
          <w:marTop w:val="0"/>
          <w:marBottom w:val="0"/>
          <w:divBdr>
            <w:top w:val="none" w:sz="0" w:space="0" w:color="auto"/>
            <w:left w:val="none" w:sz="0" w:space="0" w:color="auto"/>
            <w:bottom w:val="none" w:sz="0" w:space="0" w:color="auto"/>
            <w:right w:val="none" w:sz="0" w:space="0" w:color="auto"/>
          </w:divBdr>
        </w:div>
        <w:div w:id="318581027">
          <w:marLeft w:val="446"/>
          <w:marRight w:val="0"/>
          <w:marTop w:val="0"/>
          <w:marBottom w:val="0"/>
          <w:divBdr>
            <w:top w:val="none" w:sz="0" w:space="0" w:color="auto"/>
            <w:left w:val="none" w:sz="0" w:space="0" w:color="auto"/>
            <w:bottom w:val="none" w:sz="0" w:space="0" w:color="auto"/>
            <w:right w:val="none" w:sz="0" w:space="0" w:color="auto"/>
          </w:divBdr>
        </w:div>
        <w:div w:id="1122918785">
          <w:marLeft w:val="446"/>
          <w:marRight w:val="0"/>
          <w:marTop w:val="0"/>
          <w:marBottom w:val="0"/>
          <w:divBdr>
            <w:top w:val="none" w:sz="0" w:space="0" w:color="auto"/>
            <w:left w:val="none" w:sz="0" w:space="0" w:color="auto"/>
            <w:bottom w:val="none" w:sz="0" w:space="0" w:color="auto"/>
            <w:right w:val="none" w:sz="0" w:space="0" w:color="auto"/>
          </w:divBdr>
        </w:div>
        <w:div w:id="1305425083">
          <w:marLeft w:val="1166"/>
          <w:marRight w:val="0"/>
          <w:marTop w:val="0"/>
          <w:marBottom w:val="0"/>
          <w:divBdr>
            <w:top w:val="none" w:sz="0" w:space="0" w:color="auto"/>
            <w:left w:val="none" w:sz="0" w:space="0" w:color="auto"/>
            <w:bottom w:val="none" w:sz="0" w:space="0" w:color="auto"/>
            <w:right w:val="none" w:sz="0" w:space="0" w:color="auto"/>
          </w:divBdr>
        </w:div>
        <w:div w:id="1625698287">
          <w:marLeft w:val="446"/>
          <w:marRight w:val="0"/>
          <w:marTop w:val="0"/>
          <w:marBottom w:val="0"/>
          <w:divBdr>
            <w:top w:val="none" w:sz="0" w:space="0" w:color="auto"/>
            <w:left w:val="none" w:sz="0" w:space="0" w:color="auto"/>
            <w:bottom w:val="none" w:sz="0" w:space="0" w:color="auto"/>
            <w:right w:val="none" w:sz="0" w:space="0" w:color="auto"/>
          </w:divBdr>
        </w:div>
      </w:divsChild>
    </w:div>
    <w:div w:id="1788967404">
      <w:bodyDiv w:val="1"/>
      <w:marLeft w:val="0"/>
      <w:marRight w:val="0"/>
      <w:marTop w:val="0"/>
      <w:marBottom w:val="0"/>
      <w:divBdr>
        <w:top w:val="none" w:sz="0" w:space="0" w:color="auto"/>
        <w:left w:val="none" w:sz="0" w:space="0" w:color="auto"/>
        <w:bottom w:val="none" w:sz="0" w:space="0" w:color="auto"/>
        <w:right w:val="none" w:sz="0" w:space="0" w:color="auto"/>
      </w:divBdr>
    </w:div>
    <w:div w:id="1789473582">
      <w:bodyDiv w:val="1"/>
      <w:marLeft w:val="0"/>
      <w:marRight w:val="0"/>
      <w:marTop w:val="0"/>
      <w:marBottom w:val="0"/>
      <w:divBdr>
        <w:top w:val="none" w:sz="0" w:space="0" w:color="auto"/>
        <w:left w:val="none" w:sz="0" w:space="0" w:color="auto"/>
        <w:bottom w:val="none" w:sz="0" w:space="0" w:color="auto"/>
        <w:right w:val="none" w:sz="0" w:space="0" w:color="auto"/>
      </w:divBdr>
    </w:div>
    <w:div w:id="1825899407">
      <w:bodyDiv w:val="1"/>
      <w:marLeft w:val="0"/>
      <w:marRight w:val="0"/>
      <w:marTop w:val="0"/>
      <w:marBottom w:val="0"/>
      <w:divBdr>
        <w:top w:val="none" w:sz="0" w:space="0" w:color="auto"/>
        <w:left w:val="none" w:sz="0" w:space="0" w:color="auto"/>
        <w:bottom w:val="none" w:sz="0" w:space="0" w:color="auto"/>
        <w:right w:val="none" w:sz="0" w:space="0" w:color="auto"/>
      </w:divBdr>
    </w:div>
    <w:div w:id="1841919406">
      <w:bodyDiv w:val="1"/>
      <w:marLeft w:val="0"/>
      <w:marRight w:val="0"/>
      <w:marTop w:val="0"/>
      <w:marBottom w:val="0"/>
      <w:divBdr>
        <w:top w:val="none" w:sz="0" w:space="0" w:color="auto"/>
        <w:left w:val="none" w:sz="0" w:space="0" w:color="auto"/>
        <w:bottom w:val="none" w:sz="0" w:space="0" w:color="auto"/>
        <w:right w:val="none" w:sz="0" w:space="0" w:color="auto"/>
      </w:divBdr>
      <w:divsChild>
        <w:div w:id="334964031">
          <w:marLeft w:val="446"/>
          <w:marRight w:val="0"/>
          <w:marTop w:val="0"/>
          <w:marBottom w:val="0"/>
          <w:divBdr>
            <w:top w:val="none" w:sz="0" w:space="0" w:color="auto"/>
            <w:left w:val="none" w:sz="0" w:space="0" w:color="auto"/>
            <w:bottom w:val="none" w:sz="0" w:space="0" w:color="auto"/>
            <w:right w:val="none" w:sz="0" w:space="0" w:color="auto"/>
          </w:divBdr>
        </w:div>
      </w:divsChild>
    </w:div>
    <w:div w:id="1846280832">
      <w:bodyDiv w:val="1"/>
      <w:marLeft w:val="0"/>
      <w:marRight w:val="0"/>
      <w:marTop w:val="0"/>
      <w:marBottom w:val="0"/>
      <w:divBdr>
        <w:top w:val="none" w:sz="0" w:space="0" w:color="auto"/>
        <w:left w:val="none" w:sz="0" w:space="0" w:color="auto"/>
        <w:bottom w:val="none" w:sz="0" w:space="0" w:color="auto"/>
        <w:right w:val="none" w:sz="0" w:space="0" w:color="auto"/>
      </w:divBdr>
    </w:div>
    <w:div w:id="1846821465">
      <w:bodyDiv w:val="1"/>
      <w:marLeft w:val="0"/>
      <w:marRight w:val="0"/>
      <w:marTop w:val="0"/>
      <w:marBottom w:val="0"/>
      <w:divBdr>
        <w:top w:val="none" w:sz="0" w:space="0" w:color="auto"/>
        <w:left w:val="none" w:sz="0" w:space="0" w:color="auto"/>
        <w:bottom w:val="none" w:sz="0" w:space="0" w:color="auto"/>
        <w:right w:val="none" w:sz="0" w:space="0" w:color="auto"/>
      </w:divBdr>
    </w:div>
    <w:div w:id="1911036069">
      <w:bodyDiv w:val="1"/>
      <w:marLeft w:val="0"/>
      <w:marRight w:val="0"/>
      <w:marTop w:val="0"/>
      <w:marBottom w:val="0"/>
      <w:divBdr>
        <w:top w:val="none" w:sz="0" w:space="0" w:color="auto"/>
        <w:left w:val="none" w:sz="0" w:space="0" w:color="auto"/>
        <w:bottom w:val="none" w:sz="0" w:space="0" w:color="auto"/>
        <w:right w:val="none" w:sz="0" w:space="0" w:color="auto"/>
      </w:divBdr>
      <w:divsChild>
        <w:div w:id="966743269">
          <w:marLeft w:val="0"/>
          <w:marRight w:val="0"/>
          <w:marTop w:val="0"/>
          <w:marBottom w:val="0"/>
          <w:divBdr>
            <w:top w:val="none" w:sz="0" w:space="0" w:color="auto"/>
            <w:left w:val="none" w:sz="0" w:space="0" w:color="auto"/>
            <w:bottom w:val="none" w:sz="0" w:space="0" w:color="auto"/>
            <w:right w:val="none" w:sz="0" w:space="0" w:color="auto"/>
          </w:divBdr>
        </w:div>
      </w:divsChild>
    </w:div>
    <w:div w:id="1923103236">
      <w:bodyDiv w:val="1"/>
      <w:marLeft w:val="0"/>
      <w:marRight w:val="0"/>
      <w:marTop w:val="0"/>
      <w:marBottom w:val="0"/>
      <w:divBdr>
        <w:top w:val="none" w:sz="0" w:space="0" w:color="auto"/>
        <w:left w:val="none" w:sz="0" w:space="0" w:color="auto"/>
        <w:bottom w:val="none" w:sz="0" w:space="0" w:color="auto"/>
        <w:right w:val="none" w:sz="0" w:space="0" w:color="auto"/>
      </w:divBdr>
    </w:div>
    <w:div w:id="1932002220">
      <w:bodyDiv w:val="1"/>
      <w:marLeft w:val="0"/>
      <w:marRight w:val="0"/>
      <w:marTop w:val="0"/>
      <w:marBottom w:val="0"/>
      <w:divBdr>
        <w:top w:val="none" w:sz="0" w:space="0" w:color="auto"/>
        <w:left w:val="none" w:sz="0" w:space="0" w:color="auto"/>
        <w:bottom w:val="none" w:sz="0" w:space="0" w:color="auto"/>
        <w:right w:val="none" w:sz="0" w:space="0" w:color="auto"/>
      </w:divBdr>
    </w:div>
    <w:div w:id="1973634539">
      <w:bodyDiv w:val="1"/>
      <w:marLeft w:val="0"/>
      <w:marRight w:val="0"/>
      <w:marTop w:val="0"/>
      <w:marBottom w:val="0"/>
      <w:divBdr>
        <w:top w:val="none" w:sz="0" w:space="0" w:color="auto"/>
        <w:left w:val="none" w:sz="0" w:space="0" w:color="auto"/>
        <w:bottom w:val="none" w:sz="0" w:space="0" w:color="auto"/>
        <w:right w:val="none" w:sz="0" w:space="0" w:color="auto"/>
      </w:divBdr>
    </w:div>
    <w:div w:id="1992519473">
      <w:bodyDiv w:val="1"/>
      <w:marLeft w:val="0"/>
      <w:marRight w:val="0"/>
      <w:marTop w:val="0"/>
      <w:marBottom w:val="0"/>
      <w:divBdr>
        <w:top w:val="none" w:sz="0" w:space="0" w:color="auto"/>
        <w:left w:val="none" w:sz="0" w:space="0" w:color="auto"/>
        <w:bottom w:val="none" w:sz="0" w:space="0" w:color="auto"/>
        <w:right w:val="none" w:sz="0" w:space="0" w:color="auto"/>
      </w:divBdr>
    </w:div>
    <w:div w:id="1993099783">
      <w:bodyDiv w:val="1"/>
      <w:marLeft w:val="0"/>
      <w:marRight w:val="0"/>
      <w:marTop w:val="0"/>
      <w:marBottom w:val="0"/>
      <w:divBdr>
        <w:top w:val="none" w:sz="0" w:space="0" w:color="auto"/>
        <w:left w:val="none" w:sz="0" w:space="0" w:color="auto"/>
        <w:bottom w:val="none" w:sz="0" w:space="0" w:color="auto"/>
        <w:right w:val="none" w:sz="0" w:space="0" w:color="auto"/>
      </w:divBdr>
      <w:divsChild>
        <w:div w:id="215089220">
          <w:marLeft w:val="360"/>
          <w:marRight w:val="0"/>
          <w:marTop w:val="200"/>
          <w:marBottom w:val="0"/>
          <w:divBdr>
            <w:top w:val="none" w:sz="0" w:space="0" w:color="auto"/>
            <w:left w:val="none" w:sz="0" w:space="0" w:color="auto"/>
            <w:bottom w:val="none" w:sz="0" w:space="0" w:color="auto"/>
            <w:right w:val="none" w:sz="0" w:space="0" w:color="auto"/>
          </w:divBdr>
        </w:div>
        <w:div w:id="1879394095">
          <w:marLeft w:val="360"/>
          <w:marRight w:val="0"/>
          <w:marTop w:val="200"/>
          <w:marBottom w:val="0"/>
          <w:divBdr>
            <w:top w:val="none" w:sz="0" w:space="0" w:color="auto"/>
            <w:left w:val="none" w:sz="0" w:space="0" w:color="auto"/>
            <w:bottom w:val="none" w:sz="0" w:space="0" w:color="auto"/>
            <w:right w:val="none" w:sz="0" w:space="0" w:color="auto"/>
          </w:divBdr>
        </w:div>
      </w:divsChild>
    </w:div>
    <w:div w:id="2000688268">
      <w:bodyDiv w:val="1"/>
      <w:marLeft w:val="0"/>
      <w:marRight w:val="0"/>
      <w:marTop w:val="0"/>
      <w:marBottom w:val="0"/>
      <w:divBdr>
        <w:top w:val="none" w:sz="0" w:space="0" w:color="auto"/>
        <w:left w:val="none" w:sz="0" w:space="0" w:color="auto"/>
        <w:bottom w:val="none" w:sz="0" w:space="0" w:color="auto"/>
        <w:right w:val="none" w:sz="0" w:space="0" w:color="auto"/>
      </w:divBdr>
      <w:divsChild>
        <w:div w:id="491332608">
          <w:marLeft w:val="446"/>
          <w:marRight w:val="0"/>
          <w:marTop w:val="0"/>
          <w:marBottom w:val="0"/>
          <w:divBdr>
            <w:top w:val="none" w:sz="0" w:space="0" w:color="auto"/>
            <w:left w:val="none" w:sz="0" w:space="0" w:color="auto"/>
            <w:bottom w:val="none" w:sz="0" w:space="0" w:color="auto"/>
            <w:right w:val="none" w:sz="0" w:space="0" w:color="auto"/>
          </w:divBdr>
        </w:div>
        <w:div w:id="545794517">
          <w:marLeft w:val="446"/>
          <w:marRight w:val="0"/>
          <w:marTop w:val="0"/>
          <w:marBottom w:val="0"/>
          <w:divBdr>
            <w:top w:val="none" w:sz="0" w:space="0" w:color="auto"/>
            <w:left w:val="none" w:sz="0" w:space="0" w:color="auto"/>
            <w:bottom w:val="none" w:sz="0" w:space="0" w:color="auto"/>
            <w:right w:val="none" w:sz="0" w:space="0" w:color="auto"/>
          </w:divBdr>
        </w:div>
        <w:div w:id="1382482799">
          <w:marLeft w:val="446"/>
          <w:marRight w:val="0"/>
          <w:marTop w:val="0"/>
          <w:marBottom w:val="0"/>
          <w:divBdr>
            <w:top w:val="none" w:sz="0" w:space="0" w:color="auto"/>
            <w:left w:val="none" w:sz="0" w:space="0" w:color="auto"/>
            <w:bottom w:val="none" w:sz="0" w:space="0" w:color="auto"/>
            <w:right w:val="none" w:sz="0" w:space="0" w:color="auto"/>
          </w:divBdr>
        </w:div>
      </w:divsChild>
    </w:div>
    <w:div w:id="2022008861">
      <w:bodyDiv w:val="1"/>
      <w:marLeft w:val="0"/>
      <w:marRight w:val="0"/>
      <w:marTop w:val="0"/>
      <w:marBottom w:val="0"/>
      <w:divBdr>
        <w:top w:val="none" w:sz="0" w:space="0" w:color="auto"/>
        <w:left w:val="none" w:sz="0" w:space="0" w:color="auto"/>
        <w:bottom w:val="none" w:sz="0" w:space="0" w:color="auto"/>
        <w:right w:val="none" w:sz="0" w:space="0" w:color="auto"/>
      </w:divBdr>
    </w:div>
    <w:div w:id="2032997427">
      <w:bodyDiv w:val="1"/>
      <w:marLeft w:val="0"/>
      <w:marRight w:val="0"/>
      <w:marTop w:val="0"/>
      <w:marBottom w:val="0"/>
      <w:divBdr>
        <w:top w:val="none" w:sz="0" w:space="0" w:color="auto"/>
        <w:left w:val="none" w:sz="0" w:space="0" w:color="auto"/>
        <w:bottom w:val="none" w:sz="0" w:space="0" w:color="auto"/>
        <w:right w:val="none" w:sz="0" w:space="0" w:color="auto"/>
      </w:divBdr>
    </w:div>
    <w:div w:id="2042507266">
      <w:bodyDiv w:val="1"/>
      <w:marLeft w:val="0"/>
      <w:marRight w:val="0"/>
      <w:marTop w:val="0"/>
      <w:marBottom w:val="0"/>
      <w:divBdr>
        <w:top w:val="none" w:sz="0" w:space="0" w:color="auto"/>
        <w:left w:val="none" w:sz="0" w:space="0" w:color="auto"/>
        <w:bottom w:val="none" w:sz="0" w:space="0" w:color="auto"/>
        <w:right w:val="none" w:sz="0" w:space="0" w:color="auto"/>
      </w:divBdr>
      <w:divsChild>
        <w:div w:id="77558578">
          <w:marLeft w:val="446"/>
          <w:marRight w:val="0"/>
          <w:marTop w:val="0"/>
          <w:marBottom w:val="0"/>
          <w:divBdr>
            <w:top w:val="none" w:sz="0" w:space="0" w:color="auto"/>
            <w:left w:val="none" w:sz="0" w:space="0" w:color="auto"/>
            <w:bottom w:val="none" w:sz="0" w:space="0" w:color="auto"/>
            <w:right w:val="none" w:sz="0" w:space="0" w:color="auto"/>
          </w:divBdr>
        </w:div>
      </w:divsChild>
    </w:div>
    <w:div w:id="2069838329">
      <w:bodyDiv w:val="1"/>
      <w:marLeft w:val="0"/>
      <w:marRight w:val="0"/>
      <w:marTop w:val="0"/>
      <w:marBottom w:val="0"/>
      <w:divBdr>
        <w:top w:val="none" w:sz="0" w:space="0" w:color="auto"/>
        <w:left w:val="none" w:sz="0" w:space="0" w:color="auto"/>
        <w:bottom w:val="none" w:sz="0" w:space="0" w:color="auto"/>
        <w:right w:val="none" w:sz="0" w:space="0" w:color="auto"/>
      </w:divBdr>
      <w:divsChild>
        <w:div w:id="499396750">
          <w:marLeft w:val="446"/>
          <w:marRight w:val="0"/>
          <w:marTop w:val="0"/>
          <w:marBottom w:val="0"/>
          <w:divBdr>
            <w:top w:val="none" w:sz="0" w:space="0" w:color="auto"/>
            <w:left w:val="none" w:sz="0" w:space="0" w:color="auto"/>
            <w:bottom w:val="none" w:sz="0" w:space="0" w:color="auto"/>
            <w:right w:val="none" w:sz="0" w:space="0" w:color="auto"/>
          </w:divBdr>
        </w:div>
        <w:div w:id="1320309618">
          <w:marLeft w:val="1166"/>
          <w:marRight w:val="0"/>
          <w:marTop w:val="0"/>
          <w:marBottom w:val="0"/>
          <w:divBdr>
            <w:top w:val="none" w:sz="0" w:space="0" w:color="auto"/>
            <w:left w:val="none" w:sz="0" w:space="0" w:color="auto"/>
            <w:bottom w:val="none" w:sz="0" w:space="0" w:color="auto"/>
            <w:right w:val="none" w:sz="0" w:space="0" w:color="auto"/>
          </w:divBdr>
        </w:div>
        <w:div w:id="1809779989">
          <w:marLeft w:val="1166"/>
          <w:marRight w:val="0"/>
          <w:marTop w:val="0"/>
          <w:marBottom w:val="0"/>
          <w:divBdr>
            <w:top w:val="none" w:sz="0" w:space="0" w:color="auto"/>
            <w:left w:val="none" w:sz="0" w:space="0" w:color="auto"/>
            <w:bottom w:val="none" w:sz="0" w:space="0" w:color="auto"/>
            <w:right w:val="none" w:sz="0" w:space="0" w:color="auto"/>
          </w:divBdr>
        </w:div>
      </w:divsChild>
    </w:div>
    <w:div w:id="2083522158">
      <w:bodyDiv w:val="1"/>
      <w:marLeft w:val="0"/>
      <w:marRight w:val="0"/>
      <w:marTop w:val="0"/>
      <w:marBottom w:val="0"/>
      <w:divBdr>
        <w:top w:val="none" w:sz="0" w:space="0" w:color="auto"/>
        <w:left w:val="none" w:sz="0" w:space="0" w:color="auto"/>
        <w:bottom w:val="none" w:sz="0" w:space="0" w:color="auto"/>
        <w:right w:val="none" w:sz="0" w:space="0" w:color="auto"/>
      </w:divBdr>
      <w:divsChild>
        <w:div w:id="79185594">
          <w:marLeft w:val="446"/>
          <w:marRight w:val="0"/>
          <w:marTop w:val="0"/>
          <w:marBottom w:val="0"/>
          <w:divBdr>
            <w:top w:val="none" w:sz="0" w:space="0" w:color="auto"/>
            <w:left w:val="none" w:sz="0" w:space="0" w:color="auto"/>
            <w:bottom w:val="none" w:sz="0" w:space="0" w:color="auto"/>
            <w:right w:val="none" w:sz="0" w:space="0" w:color="auto"/>
          </w:divBdr>
        </w:div>
      </w:divsChild>
    </w:div>
    <w:div w:id="2084526407">
      <w:bodyDiv w:val="1"/>
      <w:marLeft w:val="0"/>
      <w:marRight w:val="0"/>
      <w:marTop w:val="0"/>
      <w:marBottom w:val="0"/>
      <w:divBdr>
        <w:top w:val="none" w:sz="0" w:space="0" w:color="auto"/>
        <w:left w:val="none" w:sz="0" w:space="0" w:color="auto"/>
        <w:bottom w:val="none" w:sz="0" w:space="0" w:color="auto"/>
        <w:right w:val="none" w:sz="0" w:space="0" w:color="auto"/>
      </w:divBdr>
      <w:divsChild>
        <w:div w:id="335039747">
          <w:marLeft w:val="1166"/>
          <w:marRight w:val="0"/>
          <w:marTop w:val="0"/>
          <w:marBottom w:val="0"/>
          <w:divBdr>
            <w:top w:val="none" w:sz="0" w:space="0" w:color="auto"/>
            <w:left w:val="none" w:sz="0" w:space="0" w:color="auto"/>
            <w:bottom w:val="none" w:sz="0" w:space="0" w:color="auto"/>
            <w:right w:val="none" w:sz="0" w:space="0" w:color="auto"/>
          </w:divBdr>
        </w:div>
        <w:div w:id="417481046">
          <w:marLeft w:val="1166"/>
          <w:marRight w:val="0"/>
          <w:marTop w:val="0"/>
          <w:marBottom w:val="0"/>
          <w:divBdr>
            <w:top w:val="none" w:sz="0" w:space="0" w:color="auto"/>
            <w:left w:val="none" w:sz="0" w:space="0" w:color="auto"/>
            <w:bottom w:val="none" w:sz="0" w:space="0" w:color="auto"/>
            <w:right w:val="none" w:sz="0" w:space="0" w:color="auto"/>
          </w:divBdr>
        </w:div>
        <w:div w:id="786004952">
          <w:marLeft w:val="1166"/>
          <w:marRight w:val="0"/>
          <w:marTop w:val="0"/>
          <w:marBottom w:val="0"/>
          <w:divBdr>
            <w:top w:val="none" w:sz="0" w:space="0" w:color="auto"/>
            <w:left w:val="none" w:sz="0" w:space="0" w:color="auto"/>
            <w:bottom w:val="none" w:sz="0" w:space="0" w:color="auto"/>
            <w:right w:val="none" w:sz="0" w:space="0" w:color="auto"/>
          </w:divBdr>
        </w:div>
        <w:div w:id="1145273906">
          <w:marLeft w:val="1166"/>
          <w:marRight w:val="0"/>
          <w:marTop w:val="0"/>
          <w:marBottom w:val="0"/>
          <w:divBdr>
            <w:top w:val="none" w:sz="0" w:space="0" w:color="auto"/>
            <w:left w:val="none" w:sz="0" w:space="0" w:color="auto"/>
            <w:bottom w:val="none" w:sz="0" w:space="0" w:color="auto"/>
            <w:right w:val="none" w:sz="0" w:space="0" w:color="auto"/>
          </w:divBdr>
        </w:div>
        <w:div w:id="1920946663">
          <w:marLeft w:val="1166"/>
          <w:marRight w:val="0"/>
          <w:marTop w:val="0"/>
          <w:marBottom w:val="0"/>
          <w:divBdr>
            <w:top w:val="none" w:sz="0" w:space="0" w:color="auto"/>
            <w:left w:val="none" w:sz="0" w:space="0" w:color="auto"/>
            <w:bottom w:val="none" w:sz="0" w:space="0" w:color="auto"/>
            <w:right w:val="none" w:sz="0" w:space="0" w:color="auto"/>
          </w:divBdr>
        </w:div>
        <w:div w:id="1992979793">
          <w:marLeft w:val="1166"/>
          <w:marRight w:val="0"/>
          <w:marTop w:val="0"/>
          <w:marBottom w:val="0"/>
          <w:divBdr>
            <w:top w:val="none" w:sz="0" w:space="0" w:color="auto"/>
            <w:left w:val="none" w:sz="0" w:space="0" w:color="auto"/>
            <w:bottom w:val="none" w:sz="0" w:space="0" w:color="auto"/>
            <w:right w:val="none" w:sz="0" w:space="0" w:color="auto"/>
          </w:divBdr>
        </w:div>
      </w:divsChild>
    </w:div>
    <w:div w:id="2085837798">
      <w:bodyDiv w:val="1"/>
      <w:marLeft w:val="0"/>
      <w:marRight w:val="0"/>
      <w:marTop w:val="0"/>
      <w:marBottom w:val="0"/>
      <w:divBdr>
        <w:top w:val="none" w:sz="0" w:space="0" w:color="auto"/>
        <w:left w:val="none" w:sz="0" w:space="0" w:color="auto"/>
        <w:bottom w:val="none" w:sz="0" w:space="0" w:color="auto"/>
        <w:right w:val="none" w:sz="0" w:space="0" w:color="auto"/>
      </w:divBdr>
    </w:div>
    <w:div w:id="2094355239">
      <w:bodyDiv w:val="1"/>
      <w:marLeft w:val="0"/>
      <w:marRight w:val="0"/>
      <w:marTop w:val="0"/>
      <w:marBottom w:val="0"/>
      <w:divBdr>
        <w:top w:val="none" w:sz="0" w:space="0" w:color="auto"/>
        <w:left w:val="none" w:sz="0" w:space="0" w:color="auto"/>
        <w:bottom w:val="none" w:sz="0" w:space="0" w:color="auto"/>
        <w:right w:val="none" w:sz="0" w:space="0" w:color="auto"/>
      </w:divBdr>
    </w:div>
    <w:div w:id="2123987458">
      <w:bodyDiv w:val="1"/>
      <w:marLeft w:val="0"/>
      <w:marRight w:val="0"/>
      <w:marTop w:val="0"/>
      <w:marBottom w:val="0"/>
      <w:divBdr>
        <w:top w:val="none" w:sz="0" w:space="0" w:color="auto"/>
        <w:left w:val="none" w:sz="0" w:space="0" w:color="auto"/>
        <w:bottom w:val="none" w:sz="0" w:space="0" w:color="auto"/>
        <w:right w:val="none" w:sz="0" w:space="0" w:color="auto"/>
      </w:divBdr>
    </w:div>
    <w:div w:id="2139376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doi.org/10.23645/epacomptox.14878125"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tiv.2017.11.016"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USEPA/CompTox-ExpoCast-invivoPKfit"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10" Type="http://schemas.openxmlformats.org/officeDocument/2006/relationships/hyperlink" Target="mailto:cmgrulke@gmail.com" TargetMode="External"/><Relationship Id="rId19" Type="http://schemas.openxmlformats.org/officeDocument/2006/relationships/image" Target="media/image1.jpeg"/><Relationship Id="rId31" Type="http://schemas.openxmlformats.org/officeDocument/2006/relationships/image" Target="media/image1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ipes.nisha@epa.gov" TargetMode="External"/><Relationship Id="rId14" Type="http://schemas.microsoft.com/office/2018/08/relationships/commentsExtensible" Target="commentsExtensible.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header" Target="header1.xml"/><Relationship Id="rId8" Type="http://schemas.openxmlformats.org/officeDocument/2006/relationships/hyperlink" Target="mailto:Wambaugh.john@epa.gov"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www.cdc.gov/nchs/nhanes.htm"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microsoft.com/office/2011/relationships/people" Target="people.xml"/><Relationship Id="rId20" Type="http://schemas.openxmlformats.org/officeDocument/2006/relationships/image" Target="media/image2.png"/><Relationship Id="rId4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463F-0C23-4D66-8D9D-DCAC6057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54</Pages>
  <Words>23072</Words>
  <Characters>131512</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Stanfield, Zachary</dc:creator>
  <cp:keywords/>
  <dc:description/>
  <cp:lastModifiedBy>Wambaugh, John (he/him/his)</cp:lastModifiedBy>
  <cp:revision>30</cp:revision>
  <dcterms:created xsi:type="dcterms:W3CDTF">2024-05-19T19:31:00Z</dcterms:created>
  <dcterms:modified xsi:type="dcterms:W3CDTF">2024-05-20T21:06:00Z</dcterms:modified>
</cp:coreProperties>
</file>