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r w:rsidR="00823888" w:rsidRPr="002721DF">
        <w:rPr>
          <w:rFonts w:eastAsia="Calibri" w:cstheme="minorHAnsi"/>
          <w:i/>
          <w:iCs/>
        </w:rPr>
        <w:t xml:space="preserve">In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962"/>
        <w:gridCol w:w="2991"/>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7DD8042C" w:rsidR="00BB2CA9" w:rsidRDefault="00E10B6B" w:rsidP="002721DF">
            <w:pPr>
              <w:rPr>
                <w:rFonts w:cstheme="minorHAnsi"/>
              </w:rPr>
            </w:pPr>
            <w:hyperlink r:id="rId8" w:history="1">
              <w:r w:rsidR="00BB2CA9" w:rsidRPr="00E20BCF">
                <w:rPr>
                  <w:rStyle w:val="Hyperlink"/>
                  <w:rFonts w:cstheme="minorHAnsi"/>
                </w:rPr>
                <w:t>Wambaugh.john@epa.gov</w:t>
              </w:r>
            </w:hyperlink>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1D4076FC" w:rsidR="00BB2CA9" w:rsidRDefault="00E10B6B" w:rsidP="002721DF">
            <w:pPr>
              <w:rPr>
                <w:rFonts w:cstheme="minorHAnsi"/>
              </w:rPr>
            </w:pPr>
            <w:hyperlink r:id="rId9" w:history="1">
              <w:r w:rsidR="00BB2CA9" w:rsidRPr="00E20BCF">
                <w:rPr>
                  <w:rStyle w:val="Hyperlink"/>
                  <w:rFonts w:cstheme="minorHAnsi"/>
                </w:rPr>
                <w:t>Sipes.nisha@epa.gov</w:t>
              </w:r>
            </w:hyperlink>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2 Innotiv</w:t>
            </w:r>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1268BD1F" w:rsidR="00BB2CA9" w:rsidRDefault="00E10B6B" w:rsidP="002721DF">
            <w:pPr>
              <w:rPr>
                <w:rFonts w:cstheme="minorHAnsi"/>
              </w:rPr>
            </w:pPr>
            <w:hyperlink r:id="rId10" w:history="1">
              <w:r w:rsidR="00FA61F1">
                <w:rPr>
                  <w:rStyle w:val="Hyperlink"/>
                </w:rPr>
                <w:t>cmgrulke@gmail.com</w:t>
              </w:r>
            </w:hyperlink>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7 University of Insubria,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(BfR)</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maybe the special issue from QSAR2021 if Grace can get us in late</w:t>
      </w:r>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(t</w:t>
      </w:r>
      <w:r w:rsidRPr="00823888">
        <w:rPr>
          <w:rFonts w:cstheme="minorHAnsi"/>
          <w:vertAlign w:val="subscript"/>
        </w:rPr>
        <w:t>half</w:t>
      </w:r>
      <w:r w:rsidRPr="00823888">
        <w:rPr>
          <w:rFonts w:cstheme="minorHAnsi"/>
        </w:rPr>
        <w:t>, plotted below), is critical for understanding chemical risk</w:t>
      </w:r>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models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TK</w:t>
      </w:r>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physiologically-based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TK parameters</w:t>
      </w:r>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ToxCast chemicals with diverse uses for which high-throughput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r w:rsidRPr="000F08E1">
        <w:rPr>
          <w:rFonts w:cstheme="minorHAnsi"/>
          <w:vertAlign w:val="superscript"/>
        </w:rPr>
        <w:t>1</w:t>
      </w:r>
      <w:r w:rsidR="002721DF">
        <w:rPr>
          <w:rFonts w:cstheme="minorHAnsi"/>
          <w:vertAlign w:val="superscript"/>
        </w:rPr>
        <w:t>,*</w:t>
      </w:r>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Department of Theoretical and Applied Sciences, University of Insubria,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(BfR)</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6496ADDB" w:rsidR="001944EA" w:rsidRDefault="001944EA" w:rsidP="006F4886">
      <w:pPr>
        <w:pStyle w:val="Heading1"/>
        <w:spacing w:line="360" w:lineRule="auto"/>
      </w:pPr>
      <w:r>
        <w:lastRenderedPageBreak/>
        <w:t>Abstract</w:t>
      </w:r>
    </w:p>
    <w:p w14:paraId="24906DE2" w14:textId="7241AA4B" w:rsidR="00810B69" w:rsidRPr="00810B69" w:rsidDel="00FC54C9" w:rsidRDefault="003A6C59" w:rsidP="00242798">
      <w:pPr>
        <w:spacing w:after="0" w:line="360" w:lineRule="auto"/>
        <w:jc w:val="both"/>
        <w:rPr>
          <w:del w:id="0" w:author="Wambaugh, John (he/him/his)" w:date="2024-05-15T15:25:00Z"/>
        </w:rPr>
        <w:pPrChange w:id="1" w:author="Wambaugh, John (he/him/his)" w:date="2024-05-16T08:45:00Z">
          <w:pPr>
            <w:spacing w:after="0" w:line="360" w:lineRule="auto"/>
            <w:jc w:val="both"/>
          </w:pPr>
        </w:pPrChange>
      </w:pPr>
      <w:r>
        <w:t>T</w:t>
      </w:r>
      <w:r w:rsidRPr="00810B69">
        <w:t>o assess public health risk</w:t>
      </w:r>
      <w:r w:rsidR="00F01204">
        <w:t>s</w:t>
      </w:r>
      <w:r w:rsidRPr="00810B69">
        <w:t xml:space="preserve"> posed by chemicals</w:t>
      </w:r>
      <w:r>
        <w:t xml:space="preserve"> we need</w:t>
      </w:r>
      <w:r w:rsidR="00810B69" w:rsidRPr="00810B69">
        <w:t xml:space="preserve"> to understand </w:t>
      </w:r>
      <w:r>
        <w:t>c</w:t>
      </w:r>
      <w:r w:rsidR="00810B69" w:rsidRPr="00810B69">
        <w:t>hemical absorption, distribution, metabolism, and e</w:t>
      </w:r>
      <w:r>
        <w:t>limination by the body (that is, toxicokinetics or TK</w:t>
      </w:r>
      <w:r w:rsidR="00810B69" w:rsidRPr="00810B69">
        <w:t>)</w:t>
      </w:r>
      <w:r w:rsidR="00810B69">
        <w:t xml:space="preserve">. </w:t>
      </w:r>
      <w:r>
        <w:t xml:space="preserve">Unfortunately, chemical-specific TK data </w:t>
      </w:r>
      <w:r w:rsidRPr="00810B69">
        <w:t>are</w:t>
      </w:r>
      <w:ins w:id="2" w:author="Wambaugh, John (he/him/his)" w:date="2024-05-16T14:41:00Z">
        <w:r w:rsidR="00ED154E">
          <w:t xml:space="preserve"> often</w:t>
        </w:r>
      </w:ins>
      <w:r w:rsidRPr="00810B69">
        <w:t xml:space="preserve"> unavailable</w:t>
      </w:r>
      <w:del w:id="3" w:author="Wambaugh, John (he/him/his)" w:date="2024-05-16T14:41:00Z">
        <w:r w:rsidRPr="00810B69" w:rsidDel="00ED154E">
          <w:delText xml:space="preserve"> for thousands of chemicals in commerce and the environment</w:delText>
        </w:r>
      </w:del>
      <w:r>
        <w:rPr>
          <w:i/>
          <w:iCs/>
        </w:rPr>
        <w:t xml:space="preserve">. </w:t>
      </w:r>
      <w:r w:rsidR="007C2C18" w:rsidRPr="007C2C18">
        <w:rPr>
          <w:i/>
          <w:iCs/>
        </w:rPr>
        <w:t>In silico</w:t>
      </w:r>
      <w:r w:rsidR="00810B69" w:rsidRPr="00810B69">
        <w:t xml:space="preserve"> predictions along with high throughput </w:t>
      </w:r>
      <w:del w:id="4" w:author="Wambaugh, John (he/him/his)" w:date="2024-05-16T14:42:00Z">
        <w:r w:rsidR="00810B69" w:rsidRPr="00810B69" w:rsidDel="00ED154E">
          <w:delText xml:space="preserve">toxicokinetic </w:delText>
        </w:r>
      </w:del>
      <w:ins w:id="5" w:author="Wambaugh, John (he/him/his)" w:date="2024-05-16T14:42:00Z">
        <w:r w:rsidR="00ED154E">
          <w:t>TK</w:t>
        </w:r>
        <w:r w:rsidR="00ED154E" w:rsidRPr="00810B69">
          <w:t xml:space="preserve"> </w:t>
        </w:r>
      </w:ins>
      <w:r w:rsidR="00810B69" w:rsidRPr="00810B69">
        <w:t xml:space="preserve">(HTTK) methods </w:t>
      </w:r>
      <w:r>
        <w:t>have the potential to address this gap</w:t>
      </w:r>
      <w:del w:id="6" w:author="Wambaugh, John (he/him/his)" w:date="2024-05-16T14:42:00Z">
        <w:r w:rsidDel="00ED154E">
          <w:delText xml:space="preserve"> for chemical risk evaluators</w:delText>
        </w:r>
      </w:del>
      <w:r w:rsidR="00810B69">
        <w:t xml:space="preserve">. </w:t>
      </w:r>
      <w:r w:rsidR="00810B69" w:rsidRPr="00810B69">
        <w:t>This collaborative trial use</w:t>
      </w:r>
      <w:ins w:id="7" w:author="Wambaugh, John (he/him/his)" w:date="2024-05-15T15:17:00Z">
        <w:r w:rsidR="00FC54C9">
          <w:t xml:space="preserve">s a database of </w:t>
        </w:r>
      </w:ins>
      <w:del w:id="8"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9" w:author="Wambaugh, John (he/him/his)" w:date="2024-05-16T14:42:00Z">
        <w:r w:rsidR="00ED154E">
          <w:t xml:space="preserve"> for HTTK</w:t>
        </w:r>
      </w:ins>
      <w:r w:rsidR="00810B69">
        <w:t>.</w:t>
      </w:r>
      <w:del w:id="10"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11" w:author="Wambaugh, John (he/him/his)" w:date="2024-05-15T15:17:00Z">
        <w:r w:rsidR="00FC54C9">
          <w:t xml:space="preserve"> </w:t>
        </w:r>
      </w:ins>
      <w:del w:id="12"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tools for predicting TK were evaluated</w:t>
      </w:r>
      <w:del w:id="13"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14" w:author="Wambaugh, John (he/him/his)" w:date="2024-05-16T14:37:00Z">
        <w:r w:rsidR="00ED154E">
          <w:t xml:space="preserve">. </w:t>
        </w:r>
      </w:ins>
      <w:del w:id="15"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16" w:author="Wambaugh, John (he/him/his)" w:date="2024-05-15T09:25:00Z">
        <w:r w:rsidR="006379E4" w:rsidDel="00423F98">
          <w:delText xml:space="preserve">68 </w:delText>
        </w:r>
      </w:del>
      <w:del w:id="17"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r w:rsidR="00893DFD">
        <w:t xml:space="preserve">QSPR predictions were </w:t>
      </w:r>
      <w:del w:id="18" w:author="Wambaugh, John (he/him/his)" w:date="2024-05-15T15:19:00Z">
        <w:r w:rsidR="00893DFD" w:rsidDel="00FC54C9">
          <w:delText xml:space="preserve">further </w:delText>
        </w:r>
      </w:del>
      <w:r w:rsidR="00893DFD">
        <w:t>evaluated by using the predicted parameter</w:t>
      </w:r>
      <w:ins w:id="19" w:author="Wambaugh, John (he/him/his)" w:date="2024-05-04T09:31:00Z">
        <w:r w:rsidR="000877CF">
          <w:t xml:space="preserve"> value</w:t>
        </w:r>
      </w:ins>
      <w:r w:rsidR="00893DFD">
        <w:t xml:space="preserve">s within a </w:t>
      </w:r>
      <w:ins w:id="20"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21" w:author="Wambaugh, John (he/him/his)" w:date="2024-05-15T09:25:00Z">
        <w:r w:rsidR="00893DFD" w:rsidDel="00423F98">
          <w:delText>8</w:delText>
        </w:r>
      </w:del>
      <w:ins w:id="22" w:author="Wambaugh, John (he/him/his)" w:date="2024-05-15T09:25:00Z">
        <w:r w:rsidR="00423F98">
          <w:t>92</w:t>
        </w:r>
      </w:ins>
      <w:del w:id="23" w:author="Wambaugh, John (he/him/his)" w:date="2024-05-04T09:29:00Z">
        <w:r w:rsidR="00893DFD" w:rsidDel="000877CF">
          <w:delText>3</w:delText>
        </w:r>
      </w:del>
      <w:r w:rsidR="00893DFD">
        <w:t xml:space="preserve"> chemicals</w:t>
      </w:r>
      <w:ins w:id="24" w:author="Wambaugh, John (he/him/his)" w:date="2024-05-15T15:19:00Z">
        <w:r w:rsidR="00FC54C9">
          <w:t>,</w:t>
        </w:r>
      </w:ins>
      <w:r w:rsidR="00893DFD">
        <w:t xml:space="preserve"> </w:t>
      </w:r>
      <w:r w:rsidR="009413F6">
        <w:t>mostly in rats</w:t>
      </w:r>
      <w:del w:id="25"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26" w:author="Wambaugh, John (he/him/his)" w:date="2024-05-15T15:20:00Z">
        <w:r w:rsidR="00FC54C9" w:rsidRPr="00FC54C9">
          <w:t xml:space="preserve"> </w:t>
        </w:r>
      </w:ins>
      <w:ins w:id="27" w:author="Wambaugh, John (he/him/his)" w:date="2024-05-16T14:58:00Z">
        <w:r w:rsidR="00B67E4F">
          <w:t>R</w:t>
        </w:r>
      </w:ins>
      <w:ins w:id="28" w:author="Wambaugh, John (he/him/his)" w:date="2024-05-16T13:52:00Z">
        <w:r w:rsidR="00A50D48">
          <w:t>oot mean squared log10 error (RMSLE) was calculated for</w:t>
        </w:r>
      </w:ins>
      <w:ins w:id="29" w:author="Wambaugh, John (he/him/his)" w:date="2024-05-16T13:51:00Z">
        <w:r w:rsidR="00A50D48">
          <w:t xml:space="preserve"> toxicolog</w:t>
        </w:r>
      </w:ins>
      <w:ins w:id="30" w:author="Wambaugh, John (he/him/his)" w:date="2024-05-16T14:00:00Z">
        <w:r w:rsidR="00A50D48">
          <w:t>ic</w:t>
        </w:r>
      </w:ins>
      <w:ins w:id="31" w:author="Wambaugh, John (he/him/his)" w:date="2024-05-16T13:51:00Z">
        <w:r w:rsidR="00A50D48">
          <w:t>ally-relevant dosimetry statistics AUC (</w:t>
        </w:r>
      </w:ins>
      <w:ins w:id="32" w:author="Wambaugh, John (he/him/his)" w:date="2024-05-16T13:52:00Z">
        <w:r w:rsidR="00A50D48">
          <w:t>time-integrated area under the curve) and C</w:t>
        </w:r>
        <w:r w:rsidR="00A50D48" w:rsidRPr="00ED154E">
          <w:rPr>
            <w:vertAlign w:val="subscript"/>
            <w:rPrChange w:id="33" w:author="Wambaugh, John (he/him/his)" w:date="2024-05-16T14:37:00Z">
              <w:rPr/>
            </w:rPrChange>
          </w:rPr>
          <w:t xml:space="preserve">max </w:t>
        </w:r>
        <w:r w:rsidR="00A50D48">
          <w:t>(peak concentration. For</w:t>
        </w:r>
      </w:ins>
      <w:ins w:id="34" w:author="Wambaugh, John (he/him/his)" w:date="2024-05-16T13:55:00Z">
        <w:r w:rsidR="00A50D48">
          <w:t xml:space="preserve"> C</w:t>
        </w:r>
        <w:r w:rsidR="00A50D48" w:rsidRPr="00ED154E">
          <w:rPr>
            <w:vertAlign w:val="subscript"/>
            <w:rPrChange w:id="35" w:author="Wambaugh, John (he/him/his)" w:date="2024-05-16T14:38:00Z">
              <w:rPr/>
            </w:rPrChange>
          </w:rPr>
          <w:t>max</w:t>
        </w:r>
      </w:ins>
      <w:ins w:id="36" w:author="Wambaugh, John (he/him/his)" w:date="2024-05-16T13:52:00Z">
        <w:r w:rsidR="00A50D48" w:rsidRPr="00ED154E">
          <w:rPr>
            <w:vertAlign w:val="subscript"/>
            <w:rPrChange w:id="37" w:author="Wambaugh, John (he/him/his)" w:date="2024-05-16T14:38:00Z">
              <w:rPr/>
            </w:rPrChange>
          </w:rPr>
          <w:t xml:space="preserve"> </w:t>
        </w:r>
        <w:r w:rsidR="00A50D48">
          <w:t>o</w:t>
        </w:r>
      </w:ins>
      <w:ins w:id="38" w:author="Wambaugh, John (he/him/his)" w:date="2024-05-16T13:51:00Z">
        <w:r w:rsidR="00A50D48">
          <w:t xml:space="preserve">ptimal fits to the </w:t>
        </w:r>
        <w:r w:rsidR="00A50D48" w:rsidRPr="00523072">
          <w:rPr>
            <w:i/>
            <w:iCs/>
          </w:rPr>
          <w:t xml:space="preserve">in vivo </w:t>
        </w:r>
        <w:r w:rsidR="00A50D48">
          <w:t xml:space="preserve">data indicated a </w:t>
        </w:r>
      </w:ins>
      <w:ins w:id="39" w:author="Wambaugh, John (he/him/his)" w:date="2024-05-16T14:42:00Z">
        <w:r w:rsidR="00ED154E">
          <w:t xml:space="preserve">best case </w:t>
        </w:r>
      </w:ins>
      <w:ins w:id="40" w:author="Wambaugh, John (he/him/his)" w:date="2024-05-16T13:52:00Z">
        <w:r w:rsidR="00A50D48">
          <w:t>RMSLE of 0.5</w:t>
        </w:r>
      </w:ins>
      <w:ins w:id="41" w:author="Wambaugh, John (he/him/his)" w:date="2024-05-16T13:54:00Z">
        <w:r w:rsidR="00A50D48">
          <w:rPr>
            <w:rFonts w:eastAsia="Times New Roman"/>
          </w:rPr>
          <w:t xml:space="preserve">. </w:t>
        </w:r>
      </w:ins>
      <w:ins w:id="42" w:author="Wambaugh, John (he/him/his)" w:date="2024-05-16T14:58:00Z">
        <w:r w:rsidR="00B67E4F">
          <w:rPr>
            <w:rFonts w:eastAsia="Times New Roman"/>
          </w:rPr>
          <w:t>PBTK u</w:t>
        </w:r>
      </w:ins>
      <w:ins w:id="43" w:author="Wambaugh, John (he/him/his)" w:date="2024-05-16T13:54:00Z">
        <w:r w:rsidR="00A50D48">
          <w:rPr>
            <w:rFonts w:eastAsia="Times New Roman"/>
          </w:rPr>
          <w:t xml:space="preserve">sing chemical-specific </w:t>
        </w:r>
        <w:r w:rsidR="00A50D48" w:rsidRPr="00ED154E">
          <w:rPr>
            <w:rFonts w:eastAsia="Times New Roman"/>
            <w:i/>
            <w:iCs/>
            <w:rPrChange w:id="44" w:author="Wambaugh, John (he/him/his)" w:date="2024-05-16T14:38:00Z">
              <w:rPr>
                <w:rFonts w:eastAsia="Times New Roman"/>
              </w:rPr>
            </w:rPrChange>
          </w:rPr>
          <w:t>in vitro</w:t>
        </w:r>
        <w:r w:rsidR="00A50D48">
          <w:rPr>
            <w:rFonts w:eastAsia="Times New Roman"/>
          </w:rPr>
          <w:t xml:space="preserve"> data predicted AUC with RMSLE 0.74, while QSPRs ranged in accuracy from 0.74 to 0.84. F</w:t>
        </w:r>
      </w:ins>
      <w:ins w:id="45" w:author="Wambaugh, John (he/him/his)" w:date="2024-05-16T13:55:00Z">
        <w:r w:rsidR="00A50D48">
          <w:rPr>
            <w:rFonts w:eastAsia="Times New Roman"/>
          </w:rPr>
          <w:t>or</w:t>
        </w:r>
      </w:ins>
      <w:ins w:id="46" w:author="Wambaugh, John (he/him/his)" w:date="2024-05-16T14:38:00Z">
        <w:r w:rsidR="00ED154E">
          <w:rPr>
            <w:rFonts w:eastAsia="Times New Roman"/>
          </w:rPr>
          <w:t xml:space="preserve"> AUC</w:t>
        </w:r>
      </w:ins>
      <w:ins w:id="47" w:author="Wambaugh, John (he/him/his)" w:date="2024-05-16T13:55:00Z">
        <w:r w:rsidR="00A50D48">
          <w:rPr>
            <w:rFonts w:eastAsia="Times New Roman"/>
          </w:rPr>
          <w:t xml:space="preserve"> </w:t>
        </w:r>
        <w:r w:rsidR="00A50D48" w:rsidRPr="00ED154E">
          <w:rPr>
            <w:rFonts w:eastAsia="Times New Roman"/>
            <w:i/>
            <w:iCs/>
            <w:rPrChange w:id="48" w:author="Wambaugh, John (he/him/his)" w:date="2024-05-16T14:38:00Z">
              <w:rPr>
                <w:rFonts w:eastAsia="Times New Roman"/>
              </w:rPr>
            </w:rPrChange>
          </w:rPr>
          <w:t>in vivo</w:t>
        </w:r>
        <w:r w:rsidR="00A50D48">
          <w:rPr>
            <w:rFonts w:eastAsia="Times New Roman"/>
          </w:rPr>
          <w:t xml:space="preserve"> </w:t>
        </w:r>
      </w:ins>
      <w:ins w:id="49" w:author="Wambaugh, John (he/him/his)" w:date="2024-05-16T14:39:00Z">
        <w:r w:rsidR="00ED154E">
          <w:rPr>
            <w:rFonts w:eastAsia="Times New Roman"/>
          </w:rPr>
          <w:t>parameters</w:t>
        </w:r>
      </w:ins>
      <w:ins w:id="50" w:author="Wambaugh, John (he/him/his)" w:date="2024-05-16T13:55:00Z">
        <w:r w:rsidR="00A50D48">
          <w:rPr>
            <w:rFonts w:eastAsia="Times New Roman"/>
          </w:rPr>
          <w:t xml:space="preserve"> gave RMSLE 0.5</w:t>
        </w:r>
      </w:ins>
      <w:ins w:id="51" w:author="Wambaugh, John (he/him/his)" w:date="2024-05-16T13:56:00Z">
        <w:r w:rsidR="00A50D48">
          <w:rPr>
            <w:rFonts w:eastAsia="Times New Roman"/>
          </w:rPr>
          <w:t xml:space="preserve">. Chemical-specific </w:t>
        </w:r>
        <w:r w:rsidR="00A50D48" w:rsidRPr="00ED154E">
          <w:rPr>
            <w:rFonts w:eastAsia="Times New Roman"/>
            <w:i/>
            <w:iCs/>
            <w:rPrChange w:id="52" w:author="Wambaugh, John (he/him/his)" w:date="2024-05-16T14:39:00Z">
              <w:rPr>
                <w:rFonts w:eastAsia="Times New Roman"/>
              </w:rPr>
            </w:rPrChange>
          </w:rPr>
          <w:t>in vitro</w:t>
        </w:r>
        <w:r w:rsidR="00A50D48">
          <w:rPr>
            <w:rFonts w:eastAsia="Times New Roman"/>
          </w:rPr>
          <w:t xml:space="preserve"> data had RMSLE 1.3 and QSPRs ranged from 1.3-1.4.</w:t>
        </w:r>
      </w:ins>
      <w:ins w:id="53" w:author="Wambaugh, John (he/him/his)" w:date="2024-05-16T13:57:00Z">
        <w:r w:rsidR="00A50D48">
          <w:rPr>
            <w:rFonts w:eastAsia="Times New Roman"/>
          </w:rPr>
          <w:t xml:space="preserve"> </w:t>
        </w:r>
      </w:ins>
      <w:ins w:id="54" w:author="Wambaugh, John (he/him/his)" w:date="2024-05-16T14:39:00Z">
        <w:r w:rsidR="00ED154E" w:rsidRPr="00ED154E">
          <w:rPr>
            <w:rFonts w:eastAsia="Times New Roman"/>
            <w:i/>
            <w:iCs/>
            <w:rPrChange w:id="55" w:author="Wambaugh, John (he/him/his)" w:date="2024-05-16T14:40:00Z">
              <w:rPr>
                <w:rFonts w:eastAsia="Times New Roman"/>
              </w:rPr>
            </w:rPrChange>
          </w:rPr>
          <w:t>In vivo</w:t>
        </w:r>
        <w:r w:rsidR="00ED154E">
          <w:rPr>
            <w:rFonts w:eastAsia="Times New Roman"/>
          </w:rPr>
          <w:t xml:space="preserve"> parameters for the full concentration time-course</w:t>
        </w:r>
      </w:ins>
      <w:ins w:id="56" w:author="Wambaugh, John (he/him/his)" w:date="2024-05-16T13:58:00Z">
        <w:r w:rsidR="00A50D48">
          <w:rPr>
            <w:rFonts w:eastAsia="Times New Roman"/>
          </w:rPr>
          <w:t xml:space="preserve"> data </w:t>
        </w:r>
        <w:r w:rsidR="00A50D48">
          <w:t xml:space="preserve">had </w:t>
        </w:r>
      </w:ins>
      <w:ins w:id="57" w:author="Wambaugh, John (he/him/his)" w:date="2024-05-16T13:51:00Z">
        <w:r w:rsidR="00A50D48">
          <w:t xml:space="preserve">RMSLE </w:t>
        </w:r>
      </w:ins>
      <w:ins w:id="58" w:author="Wambaugh, John (he/him/his)" w:date="2024-05-15T15:22:00Z">
        <w:r w:rsidR="00FC54C9">
          <w:t>of 0.62</w:t>
        </w:r>
      </w:ins>
      <w:ins w:id="59" w:author="Wambaugh, John (he/him/his)" w:date="2024-05-16T14:39:00Z">
        <w:r w:rsidR="00ED154E">
          <w:t>.</w:t>
        </w:r>
      </w:ins>
      <w:ins w:id="60" w:author="Wambaugh, John (he/him/his)" w:date="2024-05-16T14:40:00Z">
        <w:r w:rsidR="00ED154E">
          <w:t xml:space="preserve"> Pr</w:t>
        </w:r>
      </w:ins>
      <w:ins w:id="61" w:author="Wambaugh, John (he/him/his)" w:date="2024-05-16T13:59:00Z">
        <w:r w:rsidR="00A50D48">
          <w:t xml:space="preserve">edictions based on </w:t>
        </w:r>
      </w:ins>
      <w:ins w:id="62" w:author="Wambaugh, John (he/him/his)" w:date="2024-05-15T15:22:00Z">
        <w:r w:rsidR="00FC54C9" w:rsidRPr="00FC54C9">
          <w:rPr>
            <w:i/>
            <w:iCs/>
            <w:rPrChange w:id="63" w:author="Wambaugh, John (he/him/his)" w:date="2024-05-15T15:26:00Z">
              <w:rPr/>
            </w:rPrChange>
          </w:rPr>
          <w:t>in vitro</w:t>
        </w:r>
        <w:r w:rsidR="00FC54C9" w:rsidRPr="00FC54C9">
          <w:t xml:space="preserve"> HT</w:t>
        </w:r>
        <w:r w:rsidR="00FC54C9">
          <w:t>TK had</w:t>
        </w:r>
      </w:ins>
      <w:ins w:id="64" w:author="Wambaugh, John (he/him/his)" w:date="2024-05-15T15:23:00Z">
        <w:r w:rsidR="00FC54C9">
          <w:t xml:space="preserve"> RMSLE of 1.18. RMSLE for individual QSPRs ranged from 1.19 to 1.3</w:t>
        </w:r>
      </w:ins>
      <w:ins w:id="65" w:author="Wambaugh, John (he/him/his)" w:date="2024-05-16T08:40:00Z">
        <w:r w:rsidR="00242798">
          <w:t>.</w:t>
        </w:r>
      </w:ins>
      <w:ins w:id="66" w:author="Wambaugh, John (he/him/his)" w:date="2024-05-16T08:44:00Z">
        <w:r w:rsidR="00242798">
          <w:rPr>
            <w:rFonts w:eastAsia="Times New Roman"/>
          </w:rPr>
          <w:t xml:space="preserve"> QSPRs</w:t>
        </w:r>
      </w:ins>
      <w:ins w:id="67" w:author="Wambaugh, John (he/him/his)" w:date="2024-05-16T08:40:00Z">
        <w:r w:rsidR="00242798">
          <w:rPr>
            <w:rFonts w:eastAsia="Times New Roman"/>
          </w:rPr>
          <w:t xml:space="preserve"> predict plasma binding well</w:t>
        </w:r>
      </w:ins>
      <w:ins w:id="68" w:author="Wambaugh, John (he/him/his)" w:date="2024-05-16T08:43:00Z">
        <w:r w:rsidR="00242798">
          <w:rPr>
            <w:rFonts w:eastAsia="Times New Roman"/>
          </w:rPr>
          <w:t xml:space="preserve"> (RMSLE 0.03 – 0.07) but have difficulty predicting </w:t>
        </w:r>
      </w:ins>
      <w:ins w:id="69" w:author="Wambaugh, John (he/him/his)" w:date="2024-05-16T08:44:00Z">
        <w:r w:rsidR="00242798">
          <w:rPr>
            <w:rFonts w:eastAsia="Times New Roman"/>
          </w:rPr>
          <w:t>metabolic cl</w:t>
        </w:r>
      </w:ins>
      <w:ins w:id="70" w:author="Wambaugh, John (he/him/his)" w:date="2024-05-16T08:40:00Z">
        <w:r w:rsidR="00242798">
          <w:rPr>
            <w:rFonts w:eastAsia="Times New Roman"/>
          </w:rPr>
          <w:t>earance</w:t>
        </w:r>
      </w:ins>
      <w:ins w:id="71" w:author="Wambaugh, John (he/him/his)" w:date="2024-05-16T08:42:00Z">
        <w:r w:rsidR="00242798">
          <w:rPr>
            <w:rFonts w:eastAsia="Times New Roman"/>
          </w:rPr>
          <w:t xml:space="preserve"> (RMSLE 0.</w:t>
        </w:r>
      </w:ins>
      <w:ins w:id="72" w:author="Wambaugh, John (he/him/his)" w:date="2024-05-16T08:43:00Z">
        <w:r w:rsidR="00242798">
          <w:rPr>
            <w:rFonts w:eastAsia="Times New Roman"/>
          </w:rPr>
          <w:t>37 – 1.28)</w:t>
        </w:r>
      </w:ins>
      <w:ins w:id="73" w:author="Wambaugh, John (he/him/his)" w:date="2024-05-16T08:40:00Z">
        <w:r w:rsidR="00242798">
          <w:rPr>
            <w:rFonts w:eastAsia="Times New Roman"/>
          </w:rPr>
          <w:t xml:space="preserve">. However, a consensus prediction using the maximum </w:t>
        </w:r>
      </w:ins>
      <w:ins w:id="74" w:author="Wambaugh, John (he/him/his)" w:date="2024-05-16T08:44:00Z">
        <w:r w:rsidR="00242798">
          <w:rPr>
            <w:rFonts w:eastAsia="Times New Roman"/>
          </w:rPr>
          <w:t xml:space="preserve">clearance </w:t>
        </w:r>
      </w:ins>
      <w:ins w:id="75" w:author="Wambaugh, John (he/him/his)" w:date="2024-05-16T08:40:00Z">
        <w:r w:rsidR="00242798">
          <w:rPr>
            <w:rFonts w:eastAsia="Times New Roman"/>
          </w:rPr>
          <w:t xml:space="preserve">predicted across </w:t>
        </w:r>
      </w:ins>
      <w:ins w:id="76" w:author="Wambaugh, John (he/him/his)" w:date="2024-05-16T08:44:00Z">
        <w:r w:rsidR="00242798">
          <w:rPr>
            <w:rFonts w:eastAsia="Times New Roman"/>
          </w:rPr>
          <w:t>all QSPR</w:t>
        </w:r>
      </w:ins>
      <w:ins w:id="77" w:author="Wambaugh, John (he/him/his)" w:date="2024-05-16T08:47:00Z">
        <w:r w:rsidR="00D068F9">
          <w:rPr>
            <w:rFonts w:eastAsia="Times New Roman"/>
          </w:rPr>
          <w:t>s</w:t>
        </w:r>
      </w:ins>
      <w:ins w:id="78" w:author="Wambaugh, John (he/him/his)" w:date="2024-05-16T08:44:00Z">
        <w:r w:rsidR="00242798">
          <w:rPr>
            <w:rFonts w:eastAsia="Times New Roman"/>
          </w:rPr>
          <w:t xml:space="preserve"> </w:t>
        </w:r>
      </w:ins>
      <w:ins w:id="79" w:author="Wambaugh, John (he/him/his)" w:date="2024-05-16T14:00:00Z">
        <w:r w:rsidR="00A50D48">
          <w:rPr>
            <w:rFonts w:eastAsia="Times New Roman"/>
          </w:rPr>
          <w:t xml:space="preserve">predicted AUC with RMSLE 1.03 </w:t>
        </w:r>
      </w:ins>
      <w:ins w:id="80" w:author="Wambaugh, John (he/him/his)" w:date="2024-05-16T14:44:00Z">
        <w:r w:rsidR="00ED154E">
          <w:t>and full time-course with</w:t>
        </w:r>
      </w:ins>
      <w:ins w:id="81" w:author="Wambaugh, John (he/him/his)" w:date="2024-05-15T15:23:00Z">
        <w:r w:rsidR="00FC54C9">
          <w:t xml:space="preserve"> RMSLE </w:t>
        </w:r>
      </w:ins>
      <w:ins w:id="82" w:author="Wambaugh, John (he/him/his)" w:date="2024-05-15T15:24:00Z">
        <w:r w:rsidR="00FC54C9">
          <w:t>1.09</w:t>
        </w:r>
      </w:ins>
      <w:ins w:id="83" w:author="Wambaugh, John (he/him/his)" w:date="2024-05-16T14:44:00Z">
        <w:r w:rsidR="00ED154E">
          <w:t xml:space="preserve">. The consensus predictions outperformed the </w:t>
        </w:r>
      </w:ins>
      <w:ins w:id="84" w:author="Wambaugh, John (he/him/his)" w:date="2024-05-15T15:24:00Z">
        <w:r w:rsidR="00FC54C9" w:rsidRPr="00FC54C9">
          <w:rPr>
            <w:i/>
            <w:iCs/>
            <w:rPrChange w:id="85" w:author="Wambaugh, John (he/him/his)" w:date="2024-05-15T15:26:00Z">
              <w:rPr/>
            </w:rPrChange>
          </w:rPr>
          <w:t>in vitro</w:t>
        </w:r>
        <w:r w:rsidR="00FC54C9">
          <w:t xml:space="preserve"> measure</w:t>
        </w:r>
      </w:ins>
      <w:ins w:id="86" w:author="Wambaugh, John (he/him/his)" w:date="2024-05-16T08:49:00Z">
        <w:r w:rsidR="00D068F9">
          <w:t xml:space="preserve">d data </w:t>
        </w:r>
      </w:ins>
      <w:ins w:id="87" w:author="Wambaugh, John (he/him/his)" w:date="2024-05-15T15:24:00Z">
        <w:r w:rsidR="00FC54C9">
          <w:t xml:space="preserve">for the </w:t>
        </w:r>
      </w:ins>
      <w:ins w:id="88" w:author="Wambaugh, John (he/him/his)" w:date="2024-05-16T08:47:00Z">
        <w:r w:rsidR="00D068F9">
          <w:t>evaluation</w:t>
        </w:r>
      </w:ins>
      <w:ins w:id="89" w:author="Wambaugh, John (he/him/his)" w:date="2024-05-15T15:24:00Z">
        <w:r w:rsidR="00FC54C9">
          <w:t xml:space="preserve"> chemicals.</w:t>
        </w:r>
      </w:ins>
      <w:ins w:id="90" w:author="Wambaugh, John (he/him/his)" w:date="2024-05-15T15:25:00Z">
        <w:r w:rsidR="00FC54C9">
          <w:t xml:space="preserve"> </w:t>
        </w:r>
      </w:ins>
      <w:ins w:id="91" w:author="Wambaugh, John (he/him/his)" w:date="2024-05-16T08:45:00Z">
        <w:r w:rsidR="00242798">
          <w:rPr>
            <w:rFonts w:eastAsia="Times New Roman"/>
          </w:rPr>
          <w:t xml:space="preserve">For novel compounds a consensus </w:t>
        </w:r>
      </w:ins>
      <w:ins w:id="92" w:author="Wambaugh, John (he/him/his)" w:date="2024-05-16T08:49:00Z">
        <w:r w:rsidR="00D068F9">
          <w:rPr>
            <w:rFonts w:eastAsia="Times New Roman"/>
          </w:rPr>
          <w:t xml:space="preserve">QSPR </w:t>
        </w:r>
      </w:ins>
      <w:ins w:id="93" w:author="Wambaugh, John (he/him/his)" w:date="2024-05-16T08:45:00Z">
        <w:r w:rsidR="00242798">
          <w:rPr>
            <w:rFonts w:eastAsia="Times New Roman"/>
          </w:rPr>
          <w:t xml:space="preserve">approach may yield a reasonable </w:t>
        </w:r>
      </w:ins>
      <w:ins w:id="94" w:author="Wambaugh, John (he/him/his)" w:date="2024-05-16T14:40:00Z">
        <w:r w:rsidR="00ED154E">
          <w:rPr>
            <w:rFonts w:eastAsia="Times New Roman"/>
          </w:rPr>
          <w:t>prediction</w:t>
        </w:r>
      </w:ins>
      <w:ins w:id="95" w:author="Wambaugh, John (he/him/his)" w:date="2024-05-16T08:45:00Z">
        <w:r w:rsidR="00242798">
          <w:rPr>
            <w:rFonts w:eastAsia="Times New Roman"/>
          </w:rPr>
          <w:t xml:space="preserve">. </w:t>
        </w:r>
      </w:ins>
      <w:ins w:id="96" w:author="Wambaugh, John (he/him/his)" w:date="2024-05-15T15:25:00Z">
        <w:r w:rsidR="00FC54C9">
          <w:t xml:space="preserve">This evaluation </w:t>
        </w:r>
      </w:ins>
      <w:del w:id="97"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98"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99"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100"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01"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02" w:author="Wambaugh, John (he/him/his)" w:date="2024-05-15T09:25:00Z">
        <w:r w:rsidR="00637189" w:rsidDel="00423F98">
          <w:delText>83</w:delText>
        </w:r>
        <w:r w:rsidR="00810B69" w:rsidRPr="00810B69" w:rsidDel="00423F98">
          <w:delText xml:space="preserve"> </w:delText>
        </w:r>
      </w:del>
      <w:del w:id="103"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rsidP="00242798">
      <w:pPr>
        <w:jc w:val="both"/>
        <w:rPr>
          <w:ins w:id="104" w:author="Wambaugh, John (he/him/his)" w:date="2024-05-15T09:23:00Z"/>
        </w:rPr>
        <w:pPrChange w:id="105" w:author="Wambaugh, John (he/him/his)" w:date="2024-05-16T08:45:00Z">
          <w:pPr>
            <w:spacing w:after="0" w:line="360" w:lineRule="auto"/>
          </w:pPr>
        </w:pPrChange>
      </w:pPr>
      <w:ins w:id="106" w:author="Wambaugh, John (he/him/his)" w:date="2024-05-15T15:25:00Z">
        <w:r>
          <w:t>c</w:t>
        </w:r>
      </w:ins>
      <w:ins w:id="107" w:author="Wambaugh, John (he/him/his)" w:date="2024-05-15T09:23:00Z">
        <w:r w:rsidR="00E34CA8">
          <w:t>haracterize</w:t>
        </w:r>
      </w:ins>
      <w:ins w:id="108" w:author="Wambaugh, John (he/him/his)" w:date="2024-05-15T15:25:00Z">
        <w:r>
          <w:t>s</w:t>
        </w:r>
      </w:ins>
      <w:ins w:id="109" w:author="Wambaugh, John (he/him/his)" w:date="2024-05-15T09:23:00Z">
        <w:r w:rsidR="00E34CA8">
          <w:t xml:space="preserve"> the accuracy of HTTK approaches for new chemicals based on both </w:t>
        </w:r>
        <w:r w:rsidR="00E34CA8" w:rsidRPr="00FC54C9">
          <w:rPr>
            <w:i/>
            <w:iCs/>
            <w:rPrChange w:id="110" w:author="Wambaugh, John (he/him/his)" w:date="2024-05-15T15:25:00Z">
              <w:rPr/>
            </w:rPrChange>
          </w:rPr>
          <w:t xml:space="preserve">in vitro </w:t>
        </w:r>
        <w:r w:rsidR="00E34CA8">
          <w:t xml:space="preserve">measurement and structure-based </w:t>
        </w:r>
        <w:r w:rsidR="00E34CA8" w:rsidRPr="00FC54C9">
          <w:rPr>
            <w:i/>
            <w:iCs/>
            <w:rPrChange w:id="111" w:author="Wambaugh, John (he/him/his)" w:date="2024-05-15T15:25:00Z">
              <w:rPr/>
            </w:rPrChange>
          </w:rPr>
          <w:t>in silico</w:t>
        </w:r>
        <w:r w:rsidR="00E34CA8">
          <w:t xml:space="preserve"> </w:t>
        </w:r>
      </w:ins>
      <w:ins w:id="112" w:author="Wambaugh, John (he/him/his)" w:date="2024-05-15T09:25:00Z">
        <w:r w:rsidR="00423F98">
          <w:t>predictions</w:t>
        </w:r>
      </w:ins>
      <w:ins w:id="113"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4F03682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LWtleXM+PHJlZi10eXBlIG5hbWU9IlVucHVibGlzaGVkIFdvcmsiPjM0PC9yZWYtdHlwZT48Y29u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=
</w:fldData>
        </w:fldChar>
      </w:r>
      <w:r w:rsidR="0023790E">
        <w:instrText xml:space="preserve"> ADDIN EN.CITE </w:instrText>
      </w:r>
      <w:r w:rsidR="0023790E">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LWtleXM+PHJlZi10eXBlIG5hbWU9IlVucHVibGlzaGVkIFdvcmsiPjM0PC9yZWYtdHlwZT48Y29u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=
</w:fldData>
        </w:fldChar>
      </w:r>
      <w:r w:rsidR="0023790E">
        <w:instrText xml:space="preserve"> ADDIN EN.CITE.DATA </w:instrText>
      </w:r>
      <w:r w:rsidR="0023790E">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23790E">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number&gt;just-accepted&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214CF5BB"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aWduLWtleXM+PHJlZi10eXBlIG5hbWU9IlVucHVibGlzaGVkIFdvcmsiPjM0PC9yZWYtdHlwZT48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</w:fldData>
        </w:fldChar>
      </w:r>
      <w:r w:rsidR="0023790E">
        <w:instrText xml:space="preserve"> ADDIN EN.CITE </w:instrText>
      </w:r>
      <w:r w:rsidR="0023790E">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aWduLWtleXM+PHJlZi10eXBlIG5hbWU9IlVucHVibGlzaGVkIFdvcmsiPjM0PC9yZWYtdHlwZT48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</w:fldData>
        </w:fldChar>
      </w:r>
      <w:r w:rsidR="0023790E">
        <w:instrText xml:space="preserve"> ADDIN EN.CITE.DATA </w:instrText>
      </w:r>
      <w:r w:rsidR="0023790E">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654A81BB"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Y051bT4xNDE8L1JlY051bT48RGlzcGxheVRleHQ+WzIxLTI1XTwvRGlzcGxheVRleHQ+PHJlY29y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</w:fldData>
        </w:fldChar>
      </w:r>
      <w:r w:rsidR="0084029A">
        <w:instrText xml:space="preserve"> ADDIN EN.CITE </w:instrText>
      </w:r>
      <w:r w:rsidR="0084029A">
        <w:fldChar w:fldCharType="begin">
          <w:fldData xml:space="preserve">PEVuZE5vdGU+PENpdGU+PEF1dGhvcj5Bcm5vdDwvQXV0aG9yPjxZZWFyPjIwMTQ8L1llYXI+PFJl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</w:fldData>
        </w:fldChar>
      </w:r>
      <w:r w:rsidR="0084029A">
        <w:instrText xml:space="preserve"> ADDIN EN.CITE.DATA </w:instrText>
      </w:r>
      <w:r w:rsidR="0084029A">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IjE1NjY2NDY1MTYiPjgxMzwva2V5PjwvZm9yZWlnbi1rZXlzPjxyZWYtdHlwZSBuYW1lPSJVbnB1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</w:fldData>
        </w:fldChar>
      </w:r>
      <w:r w:rsidR="0023790E">
        <w:instrText xml:space="preserve"> ADDIN EN.CITE </w:instrText>
      </w:r>
      <w:r w:rsidR="0023790E">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IjE1NjY2NDY1MTYiPjgxMzwva2V5PjwvZm9yZWlnbi1rZXlzPjxyZWYtdHlwZSBuYW1lPSJVbnB1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</w:fldData>
        </w:fldChar>
      </w:r>
      <w:r w:rsidR="0023790E">
        <w:instrText xml:space="preserve"> ADDIN EN.CITE.DATA </w:instrText>
      </w:r>
      <w:r w:rsidR="0023790E">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0779426E"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(CvT) that can be made when a generic physiologically-based TK (PBTK) model </w:t>
      </w:r>
      <w:r w:rsidR="00EF35D2">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14"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r w:rsidR="008C1DE3">
        <w:t>CvT</w:t>
      </w:r>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0EF114F"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812061">
        <w:t xml:space="preserve">Table </w:t>
      </w:r>
      <w:r w:rsidR="0081206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15" w:author="Wambaugh, John (he/him/his)" w:date="2024-05-04T09:36:00Z">
        <w:r w:rsidR="00790006">
          <w:t>4</w:t>
        </w:r>
      </w:ins>
      <w:del w:id="116" w:author="Wambaugh, John (he/him/his)" w:date="2024-05-04T09:36:00Z">
        <w:r w:rsidR="00F22341" w:rsidDel="00790006">
          <w:delText>2</w:delText>
        </w:r>
      </w:del>
      <w:r w:rsidR="00F22341">
        <w:t xml:space="preserve">.0. Analyses were performed on a Dell </w:t>
      </w:r>
      <w:del w:id="117" w:author="Wambaugh, John (he/him/his)" w:date="2024-05-04T09:36:00Z">
        <w:r w:rsidR="00F22341" w:rsidDel="00790006">
          <w:delText>Latitude 7280</w:delText>
        </w:r>
      </w:del>
      <w:ins w:id="118" w:author="Wambaugh, John (he/him/his)" w:date="2024-05-04T09:36:00Z">
        <w:r w:rsidR="00790006">
          <w:t>Precision 7560</w:t>
        </w:r>
      </w:ins>
      <w:r w:rsidR="00F22341">
        <w:t xml:space="preserve"> laptop personal computer.</w:t>
      </w:r>
      <w:del w:id="119" w:author="Wambaugh, John (he/him/his)" w:date="2024-05-15T09:26:00Z">
        <w:r w:rsidR="00F22341" w:rsidDel="00FF4817">
          <w:delText xml:space="preserve">  </w:delText>
        </w:r>
      </w:del>
      <w:ins w:id="120" w:author="Wambaugh, John (he/him/his)" w:date="2024-05-15T09:26:00Z">
        <w:r w:rsidR="00FF4817">
          <w:t xml:space="preserve"> </w:t>
        </w:r>
      </w:ins>
      <w:r w:rsidR="00645AA6">
        <w:t xml:space="preserve">Scripts to perform all analyses are available in RMarkdown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0BC890B5" w:rsidR="00C57902" w:rsidRDefault="00DA2F7F" w:rsidP="006F4886">
      <w:pPr>
        <w:spacing w:after="0" w:line="360" w:lineRule="auto"/>
        <w:jc w:val="both"/>
      </w:pPr>
      <w:commentRangeStart w:id="121"/>
      <w:commentRangeStart w:id="122"/>
      <w:r w:rsidRPr="00810B69">
        <w:t xml:space="preserve">R package “httk” </w:t>
      </w:r>
      <w:r w:rsidR="00EF35D2">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23" w:author="Wambaugh, John (he/him/his)" w:date="2024-05-15T15:26:00Z">
            <w:rPr/>
          </w:rPrChange>
        </w:rPr>
        <w:t>v2.</w:t>
      </w:r>
      <w:ins w:id="124" w:author="Wambaugh, John (he/him/his)" w:date="2024-05-04T09:35:00Z">
        <w:r w:rsidR="00790006" w:rsidRPr="003B2DDC">
          <w:rPr>
            <w:highlight w:val="yellow"/>
            <w:rPrChange w:id="125" w:author="Wambaugh, John (he/him/his)" w:date="2024-05-15T15:26:00Z">
              <w:rPr/>
            </w:rPrChange>
          </w:rPr>
          <w:t>3.2</w:t>
        </w:r>
      </w:ins>
      <w:del w:id="126" w:author="Wambaugh, John (he/him/his)" w:date="2024-05-04T09:35:00Z">
        <w:r w:rsidR="00F22341" w:rsidRPr="003B2DDC" w:rsidDel="00790006">
          <w:rPr>
            <w:highlight w:val="yellow"/>
            <w:rPrChange w:id="127" w:author="Wambaugh, John (he/him/his)" w:date="2024-05-15T15:26:00Z">
              <w:rPr/>
            </w:rPrChange>
          </w:rPr>
          <w:delText>0.5</w:delText>
        </w:r>
        <w:commentRangeEnd w:id="121"/>
        <w:r w:rsidR="000D7AEC" w:rsidRPr="003B2DDC" w:rsidDel="00790006">
          <w:rPr>
            <w:rStyle w:val="CommentReference"/>
            <w:highlight w:val="yellow"/>
            <w:rPrChange w:id="128" w:author="Wambaugh, John (he/him/his)" w:date="2024-05-15T15:26:00Z">
              <w:rPr>
                <w:rStyle w:val="CommentReference"/>
              </w:rPr>
            </w:rPrChange>
          </w:rPr>
          <w:commentReference w:id="121"/>
        </w:r>
        <w:commentRangeEnd w:id="122"/>
        <w:r w:rsidR="009E42B1" w:rsidRPr="003B2DDC" w:rsidDel="00790006">
          <w:rPr>
            <w:rStyle w:val="CommentReference"/>
            <w:highlight w:val="yellow"/>
            <w:rPrChange w:id="129" w:author="Wambaugh, John (he/him/his)" w:date="2024-05-15T15:26:00Z">
              <w:rPr>
                <w:rStyle w:val="CommentReference"/>
              </w:rPr>
            </w:rPrChange>
          </w:rPr>
          <w:commentReference w:id="122"/>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“pbtk”)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ins w:id="130" w:author="Wambaugh, John (he/him/his)" w:date="2024-05-04T09:47:00Z">
        <w:r w:rsidR="001E1C75">
          <w:t>httk::</w:t>
        </w:r>
      </w:ins>
      <w:r w:rsidR="008612C4">
        <w:t>s</w:t>
      </w:r>
      <w:r w:rsidR="008612C4" w:rsidRPr="008612C4">
        <w:t>olve_pbtk</w:t>
      </w:r>
      <w:r w:rsidR="008612C4">
        <w:t>()” with option default.to.human=TRUE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(R</w:t>
      </w:r>
      <w:r w:rsidRPr="00DC2B08">
        <w:rPr>
          <w:vertAlign w:val="subscript"/>
        </w:rPr>
        <w:t>b:p</w:t>
      </w:r>
      <w:r>
        <w:t xml:space="preserve">) is an important parameter in the PBTK model and is used for converting between plasma predictions and observations in whole blood. The </w:t>
      </w:r>
      <w:del w:id="131" w:author="Wambaugh, John (he/him/his)" w:date="2024-05-04T09:47:00Z">
        <w:r w:rsidDel="004E3E1B">
          <w:delText xml:space="preserve">“httk” </w:delText>
        </w:r>
      </w:del>
      <w:r>
        <w:t xml:space="preserve">function </w:t>
      </w:r>
      <w:ins w:id="132" w:author="Wambaugh, John (he/him/his)" w:date="2024-05-04T09:47:00Z">
        <w:r w:rsidR="004E3E1B">
          <w:t>httk::</w:t>
        </w:r>
      </w:ins>
      <w:r>
        <w:t>get_rblood2plasma</w:t>
      </w:r>
      <w:ins w:id="133" w:author="Wambaugh, John (he/him/his)" w:date="2024-05-04T09:47:00Z">
        <w:r w:rsidR="004E3E1B">
          <w:t>()</w:t>
        </w:r>
      </w:ins>
      <w:r>
        <w:t xml:space="preserve"> either retrieves measured values of R</w:t>
      </w:r>
      <w:r w:rsidRPr="00DC2B08">
        <w:rPr>
          <w:vertAlign w:val="subscript"/>
        </w:rPr>
        <w:t xml:space="preserve">b:p </w:t>
      </w:r>
      <w:r>
        <w:t xml:space="preserve">from the </w:t>
      </w:r>
      <w:r>
        <w:lastRenderedPageBreak/>
        <w:t>literature or predicts the ratio by predicting the red blood cell:plasma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34" w:author="Wambaugh, John (he/him/his)" w:date="2024-05-04T09:48:00Z">
        <w:r w:rsidR="004E3E1B">
          <w:t xml:space="preserve"> </w:t>
        </w:r>
      </w:ins>
      <w:del w:id="135"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ins w:id="136" w:author="Wambaugh, John (he/him/his)" w:date="2024-05-04T09:47:00Z">
        <w:r w:rsidR="004E3E1B">
          <w:t>httk::</w:t>
        </w:r>
      </w:ins>
      <w:r w:rsidR="009E42B1">
        <w:t>chem.phys_and_invitro.data)</w:t>
      </w:r>
      <w:r>
        <w:t>.</w:t>
      </w:r>
      <w:r w:rsidR="009E42B1">
        <w:t xml:space="preserve"> After alteration, the httk function will proceed using the new values in the table.</w:t>
      </w:r>
      <w:r>
        <w:t xml:space="preserve"> </w:t>
      </w:r>
      <w:ins w:id="137" w:author="Wambaugh, John (he/him/his)" w:date="2024-05-04T09:48:00Z">
        <w:r w:rsidR="004E3E1B">
          <w:t xml:space="preserve">The HTTK data </w:t>
        </w:r>
      </w:ins>
      <w:del w:id="138" w:author="Wambaugh, John (he/him/his)" w:date="2024-05-04T09:48:00Z">
        <w:r w:rsidDel="004E3E1B">
          <w:delText xml:space="preserve">“httk” </w:delText>
        </w:r>
      </w:del>
      <w:r>
        <w:t xml:space="preserve">can be returned to </w:t>
      </w:r>
      <w:ins w:id="139" w:author="Wambaugh, John (he/him/his)" w:date="2024-05-04T09:48:00Z">
        <w:r w:rsidR="004E3E1B">
          <w:t>their</w:t>
        </w:r>
      </w:ins>
      <w:del w:id="140" w:author="Wambaugh, John (he/him/his)" w:date="2024-05-04T09:48:00Z">
        <w:r w:rsidDel="004E3E1B">
          <w:delText>its</w:delText>
        </w:r>
      </w:del>
      <w:r>
        <w:t xml:space="preserve"> defaul</w:t>
      </w:r>
      <w:r w:rsidR="00294072">
        <w:t>t</w:t>
      </w:r>
      <w:r>
        <w:t xml:space="preserve"> </w:t>
      </w:r>
      <w:del w:id="141" w:author="Wambaugh, John (he/him/his)" w:date="2024-05-04T09:48:00Z">
        <w:r w:rsidDel="004E3E1B">
          <w:delText>chem.phys_and_invitro.data table</w:delText>
        </w:r>
      </w:del>
      <w:ins w:id="142" w:author="Wambaugh, John (he/him/his)" w:date="2024-05-04T09:48:00Z">
        <w:r w:rsidR="004E3E1B">
          <w:t>values</w:t>
        </w:r>
      </w:ins>
      <w:r>
        <w:t xml:space="preserve"> via the command “</w:t>
      </w:r>
      <w:ins w:id="143" w:author="Wambaugh, John (he/him/his)" w:date="2024-05-04T09:48:00Z">
        <w:r w:rsidR="004E3E1B">
          <w:t>httk::</w:t>
        </w:r>
      </w:ins>
      <w:r w:rsidRPr="00416E54">
        <w:t>reset_httk()</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44" w:author="Wambaugh, John (he/him/his)" w:date="2024-05-04T09:48:00Z">
        <w:r w:rsidR="004E3E1B">
          <w:t>httk::</w:t>
        </w:r>
      </w:ins>
      <w:r>
        <w:t>load_sipes2017(overwrite=TRUE)”, “</w:t>
      </w:r>
      <w:ins w:id="145" w:author="Wambaugh, John (he/him/his)" w:date="2024-05-04T09:49:00Z">
        <w:r w:rsidR="004E3E1B">
          <w:t>httk::</w:t>
        </w:r>
      </w:ins>
      <w:r>
        <w:t>load_pradeep2020(overwrite=TRUE)”, or “</w:t>
      </w:r>
      <w:ins w:id="146"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“clear_httk()”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5B514800"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812061">
        <w:t xml:space="preserve">Table </w:t>
      </w:r>
      <w:r w:rsidR="0081206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47"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48" w:author="Wambaugh, John (he/him/his)" w:date="2024-05-15T15:27:00Z"/>
        </w:rPr>
      </w:pPr>
    </w:p>
    <w:p w14:paraId="2247D1E4" w14:textId="0B53CD6A" w:rsidR="00C31FEF" w:rsidDel="00C31FEF" w:rsidRDefault="00C31FEF" w:rsidP="006F4886">
      <w:pPr>
        <w:spacing w:after="0" w:line="360" w:lineRule="auto"/>
        <w:jc w:val="both"/>
        <w:rPr>
          <w:del w:id="149" w:author="Wambaugh, John (he/him/his)" w:date="2024-05-15T15:28:00Z"/>
        </w:rPr>
      </w:pPr>
    </w:p>
    <w:p w14:paraId="11A9CC5A" w14:textId="2718347F" w:rsidR="00542C9C" w:rsidRDefault="00621266" w:rsidP="006F4886">
      <w:pPr>
        <w:spacing w:after="0" w:line="360" w:lineRule="auto"/>
        <w:jc w:val="both"/>
        <w:rPr>
          <w:ins w:id="150" w:author="Wambaugh, John (he/him/his)" w:date="2024-05-19T15:34:00Z"/>
        </w:rPr>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51" w:author="Wambaugh, John (he/him/his)" w:date="2024-05-15T09:26:00Z">
        <w:r w:rsidR="005D3AF5" w:rsidDel="00FF4817">
          <w:delText xml:space="preserve">  </w:delText>
        </w:r>
      </w:del>
      <w:ins w:id="152"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54DCDE46" w14:textId="77777777" w:rsidR="0079543A" w:rsidRDefault="0079543A" w:rsidP="0079543A">
      <w:pPr>
        <w:spacing w:after="0" w:line="360" w:lineRule="auto"/>
        <w:jc w:val="both"/>
        <w:rPr>
          <w:ins w:id="153" w:author="Wambaugh, John (he/him/his)" w:date="2024-05-19T15:34:00Z"/>
        </w:rPr>
      </w:pPr>
      <w:ins w:id="154" w:author="Wambaugh, John (he/him/his)" w:date="2024-05-19T15:34:00Z">
        <w:r>
          <w:lastRenderedPageBreak/>
          <w:t>QSAR training set summary data</w:t>
        </w:r>
      </w:ins>
    </w:p>
    <w:p w14:paraId="3847FE8B" w14:textId="77777777" w:rsidR="0079543A" w:rsidRDefault="0079543A" w:rsidP="0079543A">
      <w:pPr>
        <w:numPr>
          <w:ilvl w:val="0"/>
          <w:numId w:val="24"/>
        </w:numPr>
        <w:spacing w:after="0" w:line="360" w:lineRule="auto"/>
        <w:jc w:val="both"/>
        <w:rPr>
          <w:ins w:id="155" w:author="Wambaugh, John (he/him/his)" w:date="2024-05-19T15:34:00Z"/>
        </w:rPr>
      </w:pPr>
      <w:ins w:id="156" w:author="Wambaugh, John (he/him/his)" w:date="2024-05-19T15:34:00Z">
        <w:r>
          <w:t>number chemicals, max, min, average values</w:t>
        </w:r>
      </w:ins>
    </w:p>
    <w:p w14:paraId="3CFCEF8A" w14:textId="77777777" w:rsidR="0079543A" w:rsidRDefault="0079543A" w:rsidP="0079543A">
      <w:pPr>
        <w:numPr>
          <w:ilvl w:val="0"/>
          <w:numId w:val="24"/>
        </w:numPr>
        <w:spacing w:after="0" w:line="360" w:lineRule="auto"/>
        <w:jc w:val="both"/>
        <w:rPr>
          <w:ins w:id="157" w:author="Wambaugh, John (he/him/his)" w:date="2024-05-19T15:34:00Z"/>
        </w:rPr>
      </w:pPr>
      <w:ins w:id="158" w:author="Wambaugh, John (he/him/his)" w:date="2024-05-19T15:34:00Z">
        <w:r>
          <w:t>will use the averages for missing values</w:t>
        </w:r>
      </w:ins>
    </w:p>
    <w:p w14:paraId="6F2B8AB0" w14:textId="77777777" w:rsidR="0079543A" w:rsidRDefault="0079543A" w:rsidP="006F4886">
      <w:pPr>
        <w:spacing w:after="0" w:line="360" w:lineRule="auto"/>
        <w:jc w:val="both"/>
      </w:pPr>
    </w:p>
    <w:p w14:paraId="06CF826B" w14:textId="77777777" w:rsidR="00A86409" w:rsidRDefault="00A86409" w:rsidP="006F4886">
      <w:pPr>
        <w:spacing w:after="0" w:line="360" w:lineRule="auto"/>
        <w:jc w:val="both"/>
      </w:pPr>
    </w:p>
    <w:p w14:paraId="4DBE0110" w14:textId="79050D0B" w:rsidR="00DA2F7F" w:rsidRDefault="007C2C18" w:rsidP="006F4886">
      <w:pPr>
        <w:pStyle w:val="Heading2"/>
        <w:spacing w:line="360" w:lineRule="auto"/>
        <w:jc w:val="both"/>
      </w:pPr>
      <w:r w:rsidRPr="007C2C18">
        <w:rPr>
          <w:i/>
        </w:rPr>
        <w:t>In vitro</w:t>
      </w:r>
      <w:r w:rsidR="00DA2F7F">
        <w:t xml:space="preserve"> Data</w:t>
      </w:r>
    </w:p>
    <w:p w14:paraId="51E28FB6" w14:textId="0934F36D" w:rsidR="00DA2F7F" w:rsidRDefault="00DA2F7F" w:rsidP="006F4886">
      <w:pPr>
        <w:spacing w:after="0" w:line="360" w:lineRule="auto"/>
        <w:jc w:val="both"/>
      </w:pPr>
      <w:r w:rsidRPr="00810B69">
        <w:t xml:space="preserve">For </w:t>
      </w:r>
      <w:del w:id="159" w:author="Wambaugh, John (he/him/his)" w:date="2024-05-15T15:33:00Z">
        <w:r w:rsidR="00FC44A6" w:rsidDel="00C31FEF">
          <w:delText>63</w:delText>
        </w:r>
        <w:r w:rsidRPr="00810B69" w:rsidDel="00C31FEF">
          <w:delText xml:space="preserve"> </w:delText>
        </w:r>
      </w:del>
      <w:ins w:id="160" w:author="Wambaugh, John (he/him/his)" w:date="2024-05-15T15:33:00Z">
        <w:r w:rsidR="00C31FEF">
          <w:t>61</w:t>
        </w:r>
        <w:r w:rsidR="00C31FEF" w:rsidRPr="00810B69">
          <w:t xml:space="preserve"> </w:t>
        </w:r>
      </w:ins>
      <w:r w:rsidRPr="00810B69">
        <w:t>of the</w:t>
      </w:r>
      <w:ins w:id="161" w:author="Wambaugh, John (he/him/his)" w:date="2024-05-04T09:42:00Z">
        <w:r w:rsidR="00DF72B6">
          <w:t xml:space="preserve"> </w:t>
        </w:r>
      </w:ins>
      <w:ins w:id="162" w:author="Wambaugh, John (he/him/his)" w:date="2024-05-15T15:33:00Z">
        <w:r w:rsidR="00C31FEF">
          <w:t xml:space="preserve">study chemicals </w:t>
        </w:r>
      </w:ins>
      <w:del w:id="163" w:author="Wambaugh, John (he/him/his)" w:date="2024-05-04T09:42:00Z">
        <w:r w:rsidRPr="00810B69" w:rsidDel="00DF72B6">
          <w:delText xml:space="preserve"> test</w:delText>
        </w:r>
      </w:del>
      <w:del w:id="164"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ZT0iVW5wdWJsaXNoZWQgV29yayI+MzQ8L3JlZi10eXBlPjxjb250cmlidXRvcnM+PGF1dGhvcnM+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</w:fldData>
        </w:fldChar>
      </w:r>
      <w:r w:rsidR="0023790E">
        <w:instrText xml:space="preserve"> ADDIN EN.CITE </w:instrText>
      </w:r>
      <w:r w:rsidR="0023790E">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ZT0iVW5wdWJsaXNoZWQgV29yayI+MzQ8L3JlZi10eXBlPjxjb250cmlidXRvcnM+PGF1dGhvcnM+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</w:fldData>
        </w:fldChar>
      </w:r>
      <w:r w:rsidR="0023790E">
        <w:instrText xml:space="preserve"> ADDIN EN.CITE.DATA </w:instrText>
      </w:r>
      <w:r w:rsidR="0023790E">
        <w:fldChar w:fldCharType="end"/>
      </w:r>
      <w:r w:rsidR="00EF35D2">
        <w:fldChar w:fldCharType="separate"/>
      </w:r>
      <w:r w:rsidR="0023790E">
        <w:rPr>
          <w:noProof/>
        </w:rPr>
        <w:t>[9,5,12]</w:t>
      </w:r>
      <w:r w:rsidR="00EF35D2">
        <w:fldChar w:fldCharType="end"/>
      </w:r>
      <w:r>
        <w:t>).</w:t>
      </w:r>
      <w:r w:rsidR="00416E54">
        <w:t xml:space="preserve"> </w:t>
      </w:r>
      <w:ins w:id="165"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are available as Supplemental Table</w:t>
      </w:r>
      <w:r w:rsidR="00F42E46">
        <w:t xml:space="preserve"> 2</w:t>
      </w:r>
      <w:r w:rsidR="00416E54">
        <w:t>.</w:t>
      </w:r>
      <w:ins w:id="166"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1A6A7398" w:rsidR="00A86409" w:rsidRDefault="00434B4F" w:rsidP="006F4886">
      <w:pPr>
        <w:spacing w:after="0" w:line="360" w:lineRule="auto"/>
        <w:jc w:val="both"/>
        <w:rPr>
          <w:rFonts w:cstheme="minorHAnsi"/>
        </w:rPr>
      </w:pPr>
      <w:r w:rsidRPr="00BD0250">
        <w:rPr>
          <w:rFonts w:cstheme="minorHAnsi"/>
        </w:rPr>
        <w:t xml:space="preserve">For </w:t>
      </w:r>
      <w:del w:id="167" w:author="Wambaugh, John (he/him/his)" w:date="2024-05-15T15:35:00Z">
        <w:r w:rsidRPr="00BD0250" w:rsidDel="00C31FEF">
          <w:rPr>
            <w:rFonts w:cstheme="minorHAnsi"/>
          </w:rPr>
          <w:delText xml:space="preserve">each </w:delText>
        </w:r>
      </w:del>
      <w:r w:rsidR="00DA2F7F" w:rsidRPr="00BD0250">
        <w:rPr>
          <w:rFonts w:cstheme="minorHAnsi"/>
        </w:rPr>
        <w:t>chemical</w:t>
      </w:r>
      <w:ins w:id="168" w:author="Wambaugh, John (he/him/his)" w:date="2024-05-15T15:35:00Z">
        <w:r w:rsidR="00C31FEF">
          <w:rPr>
            <w:rFonts w:cstheme="minorHAnsi"/>
          </w:rPr>
          <w:t>s</w:t>
        </w:r>
      </w:ins>
      <w:r w:rsidR="00DA2F7F" w:rsidRPr="00BD0250">
        <w:rPr>
          <w:rFonts w:cstheme="minorHAnsi"/>
        </w:rPr>
        <w:t xml:space="preserve"> with CvT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hyperlink r:id="rId15" w:history="1">
        <w:r w:rsidR="00DA2F7F" w:rsidRPr="00BD0250">
          <w:rPr>
            <w:rStyle w:val="Hyperlink"/>
            <w:rFonts w:eastAsiaTheme="majorEastAsia" w:cstheme="minorHAnsi"/>
          </w:rPr>
          <w:t>https://github.com/USEPA/CompTox-ExpoCast-invivoPKfit</w:t>
        </w:r>
      </w:hyperlink>
      <w:r w:rsidR="00DA2F7F" w:rsidRPr="00BD0250">
        <w:rPr>
          <w:rFonts w:cstheme="minorHAnsi"/>
        </w:rPr>
        <w:t>).</w:t>
      </w:r>
      <w:r w:rsidR="00800F96">
        <w:rPr>
          <w:rFonts w:cstheme="minorHAnsi"/>
        </w:rPr>
        <w:t xml:space="preserve"> </w:t>
      </w:r>
      <w:ins w:id="169" w:author="Wambaugh, John (he/him/his)" w:date="2024-05-15T15:34:00Z">
        <w:r w:rsidR="00C31FEF">
          <w:rPr>
            <w:rFonts w:cstheme="minorHAnsi"/>
          </w:rPr>
          <w:t xml:space="preserve">Three models were considered: </w:t>
        </w:r>
      </w:ins>
      <w:del w:id="170"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171" w:author="Wambaugh, John (he/him/his)" w:date="2024-05-15T15:34:00Z">
        <w:r w:rsidR="00C31FEF">
          <w:rPr>
            <w:rFonts w:cstheme="minorHAnsi"/>
          </w:rPr>
          <w:t xml:space="preserve">empirical TK </w:t>
        </w:r>
      </w:ins>
      <w:r w:rsidR="00800F96">
        <w:rPr>
          <w:rFonts w:cstheme="minorHAnsi"/>
        </w:rPr>
        <w:t>models</w:t>
      </w:r>
      <w:ins w:id="172" w:author="Wambaugh, John (he/him/his)" w:date="2024-05-15T15:34:00Z">
        <w:r w:rsidR="00C31FEF">
          <w:rPr>
            <w:rFonts w:cstheme="minorHAnsi"/>
          </w:rPr>
          <w:t xml:space="preserve"> and a flat “null hypothesis” where there was no systematic change in concentration vs. time. The model with the </w:t>
        </w:r>
      </w:ins>
      <w:del w:id="173" w:author="Wambaugh, John (he/him/his)" w:date="2024-05-15T15:35:00Z">
        <w:r w:rsidR="00800F96" w:rsidDel="00C31FEF">
          <w:rPr>
            <w:rFonts w:cstheme="minorHAnsi"/>
          </w:rPr>
          <w:delText xml:space="preserve">, the one with the </w:delText>
        </w:r>
      </w:del>
      <w:r w:rsidR="00800F96">
        <w:rPr>
          <w:rFonts w:cstheme="minorHAnsi"/>
        </w:rPr>
        <w:t>lowe</w:t>
      </w:r>
      <w:ins w:id="174" w:author="Wambaugh, John (he/him/his)" w:date="2024-05-15T15:35:00Z">
        <w:r w:rsidR="00C31FEF">
          <w:rPr>
            <w:rFonts w:cstheme="minorHAnsi"/>
          </w:rPr>
          <w:t>st</w:t>
        </w:r>
      </w:ins>
      <w:del w:id="175"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176"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For both models a half-life was calculated from the terminal elimination rate as t</w:t>
      </w:r>
      <w:r w:rsidRPr="0084541D">
        <w:rPr>
          <w:rFonts w:cstheme="minorHAnsi"/>
          <w:vertAlign w:val="subscript"/>
        </w:rPr>
        <w:t>half</w:t>
      </w:r>
      <w:r>
        <w:rPr>
          <w:rFonts w:cstheme="minorHAnsi"/>
        </w:rPr>
        <w:t xml:space="preserve"> = ln(2)/k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Cl</w:t>
      </w:r>
      <w:r w:rsidR="00FE5ADB" w:rsidRPr="00FE5ADB">
        <w:rPr>
          <w:rFonts w:cstheme="minorHAnsi"/>
          <w:vertAlign w:val="subscript"/>
        </w:rPr>
        <w:t>tot</w:t>
      </w:r>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177" w:author="Wambaugh, John (he/him/his)" w:date="2024-05-15T09:26:00Z">
        <w:r w:rsidR="00FE5ADB" w:rsidRPr="00FE5ADB" w:rsidDel="00FF4817">
          <w:rPr>
            <w:rFonts w:eastAsiaTheme="majorEastAsia" w:cstheme="minorHAnsi"/>
          </w:rPr>
          <w:delText xml:space="preserve">  </w:delText>
        </w:r>
      </w:del>
      <w:ins w:id="178"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179" w:author="Wambaugh, John (he/him/his)" w:date="2024-05-15T09:26:00Z">
        <w:r w:rsidR="00FE5ADB" w:rsidRPr="00FE5ADB" w:rsidDel="00FF4817">
          <w:rPr>
            <w:rFonts w:eastAsiaTheme="majorEastAsia" w:cstheme="minorHAnsi"/>
          </w:rPr>
          <w:delText xml:space="preserve"> </w:delText>
        </w:r>
      </w:del>
      <m:oMath>
        <m:r>
          <w:del w:id="180" w:author="Wambaugh, John (he/him/his)" w:date="2024-05-15T09:26:00Z">
            <m:rPr>
              <m:sty m:val="p"/>
            </m:rPr>
            <w:rPr>
              <w:rFonts w:ascii="Cambria Math" w:hAnsi="Cambria Math" w:cstheme="minorHAnsi"/>
            </w:rPr>
            <m:t> </m:t>
          </w:del>
        </m:r>
        <m:r>
          <w:ins w:id="181"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Absolute 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182" w:author="Wambaugh, John (he/him/his)" w:date="2024-05-15T09:26:00Z">
            <m:rPr>
              <m:sty m:val="p"/>
            </m:rPr>
            <w:rPr>
              <w:rFonts w:ascii="Cambria Math" w:eastAsiaTheme="majorEastAsia" w:hAnsi="Cambria Math" w:cstheme="minorHAnsi"/>
            </w:rPr>
            <m:t>  </m:t>
          </w:del>
        </m:r>
        <m:r>
          <w:ins w:id="183"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r w:rsidRPr="00645AA6">
        <w:rPr>
          <w:i/>
          <w:iCs/>
        </w:rPr>
        <w:t>ks.test</w:t>
      </w:r>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4720FEBC" w:rsidR="00DF72FB" w:rsidRDefault="00810B69" w:rsidP="006F4886">
      <w:pPr>
        <w:spacing w:after="0" w:line="360" w:lineRule="auto"/>
        <w:jc w:val="both"/>
        <w:rPr>
          <w:rFonts w:eastAsiaTheme="majorEastAsia"/>
        </w:rPr>
      </w:pPr>
      <w:r w:rsidRPr="00CC37A3">
        <w:rPr>
          <w:rFonts w:eastAsiaTheme="majorEastAsia"/>
        </w:rPr>
        <w:t>There were 10</w:t>
      </w:r>
      <w:ins w:id="184" w:author="Wambaugh, John (he/him/his)" w:date="2024-05-04T09:44:00Z">
        <w:r w:rsidR="00DF72B6">
          <w:rPr>
            <w:rFonts w:eastAsiaTheme="majorEastAsia"/>
          </w:rPr>
          <w:t>1</w:t>
        </w:r>
      </w:ins>
      <w:del w:id="185" w:author="Wambaugh, John (he/him/his)" w:date="2024-05-04T09:44:00Z">
        <w:r w:rsidR="00DF72FB" w:rsidDel="00DF72B6">
          <w:rPr>
            <w:rFonts w:eastAsiaTheme="majorEastAsia"/>
          </w:rPr>
          <w:delText>2</w:delText>
        </w:r>
      </w:del>
      <w:r w:rsidRPr="00CC37A3">
        <w:rPr>
          <w:rFonts w:eastAsiaTheme="majorEastAsia"/>
        </w:rPr>
        <w:t xml:space="preserve"> chemicals present in the CvTdb (Sayre, 2020) as of September 2019 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541FD964" w:rsidR="00E311B5" w:rsidDel="0045050C" w:rsidRDefault="00E311B5" w:rsidP="006F4886">
      <w:pPr>
        <w:spacing w:after="0" w:line="360" w:lineRule="auto"/>
        <w:jc w:val="both"/>
        <w:rPr>
          <w:del w:id="186" w:author="Wambaugh, John (he/him/his)" w:date="2024-05-15T15:36:00Z"/>
          <w:rFonts w:eastAsiaTheme="majorEastAsia"/>
        </w:rPr>
      </w:pPr>
      <w:del w:id="187" w:author="Wambaugh, John (he/him/his)" w:date="2024-05-15T15:36:00Z">
        <w:r w:rsidDel="0045050C">
          <w:rPr>
            <w:rFonts w:eastAsiaTheme="majorEastAsia"/>
          </w:rPr>
          <w:delText>Of the 10</w:delText>
        </w:r>
      </w:del>
      <w:del w:id="188" w:author="Wambaugh, John (he/him/his)" w:date="2024-05-04T09:44:00Z">
        <w:r w:rsidDel="00DF72B6">
          <w:rPr>
            <w:rFonts w:eastAsiaTheme="majorEastAsia"/>
          </w:rPr>
          <w:delText>2</w:delText>
        </w:r>
      </w:del>
      <w:del w:id="189" w:author="Wambaugh, John (he/him/his)" w:date="2024-05-15T15:36:00Z">
        <w:r w:rsidDel="0045050C">
          <w:rPr>
            <w:rFonts w:eastAsiaTheme="majorEastAsia"/>
          </w:rPr>
          <w:delText xml:space="preserve"> chemicals, there were </w:delText>
        </w:r>
        <w:r w:rsidRPr="00CC37A3" w:rsidDel="0045050C">
          <w:rPr>
            <w:rFonts w:eastAsiaTheme="majorEastAsia"/>
          </w:rPr>
          <w:delText xml:space="preserve">10 chemicals </w:delText>
        </w:r>
        <w:r w:rsidDel="0045050C">
          <w:rPr>
            <w:rFonts w:eastAsiaTheme="majorEastAsia"/>
          </w:rPr>
          <w:delText xml:space="preserve">that </w:delText>
        </w:r>
        <w:r w:rsidRPr="00CC37A3" w:rsidDel="0045050C">
          <w:rPr>
            <w:rFonts w:eastAsiaTheme="majorEastAsia"/>
          </w:rPr>
          <w:delText xml:space="preserve">could </w:delText>
        </w:r>
        <w:r w:rsidDel="0045050C">
          <w:rPr>
            <w:rFonts w:eastAsiaTheme="majorEastAsia"/>
          </w:rPr>
          <w:delText xml:space="preserve">only be predicted by OPERA and were omitted from the rest of the analysis (Supplemental Table 5). </w:delText>
        </w:r>
        <w:r w:rsidRPr="00CC37A3" w:rsidDel="0045050C">
          <w:rPr>
            <w:rFonts w:eastAsiaTheme="majorEastAsia"/>
          </w:rPr>
          <w:delText>Two chemicals, Oxoacetic acid--water (1/1) and Nitrite have CvT data but do not have either measured or predicted values for both Cl</w:delText>
        </w:r>
        <w:r w:rsidRPr="00345AC7" w:rsidDel="0045050C">
          <w:rPr>
            <w:rFonts w:eastAsiaTheme="majorEastAsia"/>
            <w:vertAlign w:val="subscript"/>
          </w:rPr>
          <w:delText>int</w:delText>
        </w:r>
        <w:r w:rsidRPr="00CC37A3" w:rsidDel="0045050C">
          <w:rPr>
            <w:rFonts w:eastAsiaTheme="majorEastAsia"/>
          </w:rPr>
          <w:delText xml:space="preserve"> and </w:delText>
        </w:r>
        <w:r w:rsidDel="0045050C">
          <w:rPr>
            <w:rFonts w:eastAsiaTheme="majorEastAsia"/>
          </w:rPr>
          <w:delText>f</w:delText>
        </w:r>
        <w:r w:rsidRPr="00345AC7" w:rsidDel="0045050C">
          <w:rPr>
            <w:rFonts w:eastAsiaTheme="majorEastAsia"/>
            <w:vertAlign w:val="subscript"/>
          </w:rPr>
          <w:delText>up</w:delText>
        </w:r>
        <w:r w:rsidRPr="00CC37A3" w:rsidDel="0045050C">
          <w:rPr>
            <w:rFonts w:eastAsiaTheme="majorEastAsia"/>
          </w:rPr>
          <w:delText xml:space="preserve"> from any model to date</w:delText>
        </w:r>
        <w:r w:rsidDel="0045050C">
          <w:rPr>
            <w:rFonts w:eastAsiaTheme="majorEastAsia"/>
          </w:rPr>
          <w:delText>.</w:delText>
        </w:r>
      </w:del>
    </w:p>
    <w:p w14:paraId="4260BE62" w14:textId="5B1FCA70" w:rsidR="00E311B5" w:rsidDel="0045050C" w:rsidRDefault="00E311B5" w:rsidP="006F4886">
      <w:pPr>
        <w:spacing w:after="0" w:line="360" w:lineRule="auto"/>
        <w:jc w:val="both"/>
        <w:rPr>
          <w:del w:id="190" w:author="Wambaugh, John (he/him/his)" w:date="2024-05-15T15:36:00Z"/>
        </w:rPr>
      </w:pPr>
    </w:p>
    <w:p w14:paraId="68292237" w14:textId="00EFB203" w:rsidR="00A64054" w:rsidRDefault="0045050C" w:rsidP="006F4886">
      <w:pPr>
        <w:spacing w:after="0" w:line="360" w:lineRule="auto"/>
        <w:jc w:val="both"/>
      </w:pPr>
      <w:ins w:id="191" w:author="Wambaugh, John (he/him/his)" w:date="2024-05-15T15:36:00Z">
        <w:r>
          <w:t xml:space="preserve">Of the 101 chemicals, 2 </w:t>
        </w:r>
      </w:ins>
      <w:ins w:id="192" w:author="Wambaugh, John (he/him/his)" w:date="2024-05-15T15:37:00Z">
        <w:r>
          <w:t xml:space="preserve">were best described by the “flat” model indicating that the data sets were too noisy to estimate empirical TK parameters. </w:t>
        </w:r>
      </w:ins>
      <w:ins w:id="193" w:author="Wambaugh, John (he/him/his)" w:date="2024-05-15T15:39:00Z">
        <w:r w:rsidR="009A13A7">
          <w:t xml:space="preserve">Given that these chemicals were poorly described by basic TK models – potentially indicating problems with chemical analysis sensitivity -- these chemicals were withheld from subsequent analysis. </w:t>
        </w:r>
      </w:ins>
      <w:r w:rsidR="000D6C3B">
        <w:t xml:space="preserve">The data for each </w:t>
      </w:r>
      <w:ins w:id="194" w:author="Wambaugh, John (he/him/his)" w:date="2024-05-15T15:37:00Z">
        <w:r>
          <w:t xml:space="preserve">remaining </w:t>
        </w:r>
      </w:ins>
      <w:r w:rsidR="000D6C3B">
        <w:t xml:space="preserve">chemical </w:t>
      </w:r>
      <w:del w:id="195" w:author="Wambaugh, John (he/him/his)" w:date="2024-05-15T15:38:00Z">
        <w:r w:rsidR="000D6C3B" w:rsidDel="009A13A7">
          <w:delText>was</w:delText>
        </w:r>
      </w:del>
      <w:ins w:id="196" w:author="Wambaugh, John (he/him/his)" w:date="2024-05-15T15:38:00Z">
        <w:r w:rsidR="009A13A7">
          <w:t>could be</w:t>
        </w:r>
      </w:ins>
      <w:ins w:id="197" w:author="Wambaugh, John (he/him/his)" w:date="2024-05-15T15:37:00Z">
        <w:r>
          <w:t xml:space="preserve"> described using either a </w:t>
        </w:r>
      </w:ins>
      <w:del w:id="198" w:author="Wambaugh, John (he/him/his)" w:date="2024-05-15T15:37:00Z">
        <w:r w:rsidR="000D6C3B" w:rsidDel="0045050C">
          <w:delText xml:space="preserve"> </w:delText>
        </w:r>
      </w:del>
      <w:del w:id="199"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r w:rsidR="000D6C3B">
        <w:t>one</w:t>
      </w:r>
      <w:ins w:id="200" w:author="Wambaugh, John (he/him/his)" w:date="2024-05-15T15:38:00Z">
        <w:r>
          <w:t xml:space="preserve">- or </w:t>
        </w:r>
      </w:ins>
      <w:del w:id="201" w:author="Wambaugh, John (he/him/his)" w:date="2024-05-15T15:38:00Z">
        <w:r w:rsidR="000D6C3B" w:rsidDel="0045050C">
          <w:delText xml:space="preserve"> and </w:delText>
        </w:r>
      </w:del>
      <w:r w:rsidR="000D6C3B">
        <w:t>two</w:t>
      </w:r>
      <w:ins w:id="202" w:author="Wambaugh, John (he/him/his)" w:date="2024-05-15T15:38:00Z">
        <w:r>
          <w:t>-</w:t>
        </w:r>
      </w:ins>
      <w:del w:id="203" w:author="Wambaugh, John (he/him/his)" w:date="2024-05-15T15:38:00Z">
        <w:r w:rsidR="000D6C3B" w:rsidDel="0045050C">
          <w:delText xml:space="preserve"> </w:delText>
        </w:r>
      </w:del>
      <w:r w:rsidR="000D6C3B">
        <w:t>compartment empirical pharmacokinetic models</w:t>
      </w:r>
      <w:ins w:id="204" w:author="Wambaugh, John (he/him/his)" w:date="2024-05-15T15:38:00Z">
        <w:r>
          <w:t>. Separate</w:t>
        </w:r>
      </w:ins>
      <w:del w:id="205" w:author="Wambaugh, John (he/him/his)" w:date="2024-05-15T15:38:00Z">
        <w:r w:rsidR="00A64054" w:rsidDel="0045050C">
          <w:delText>, with separate fits</w:delText>
        </w:r>
      </w:del>
      <w:r w:rsidR="00A64054">
        <w:t xml:space="preserve"> </w:t>
      </w:r>
      <w:ins w:id="206" w:author="Wambaugh, John (he/him/his)" w:date="2024-05-15T15:38:00Z">
        <w:r w:rsidR="009A13A7">
          <w:t xml:space="preserve">parameter estimates were made </w:t>
        </w:r>
      </w:ins>
      <w:r w:rsidR="00A64054">
        <w:t xml:space="preserve">for each combination of compound and species for which there were data. </w:t>
      </w:r>
      <w:del w:id="207"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08" w:author="Wambaugh, John (he/him/his)" w:date="2024-05-04T09:44:00Z">
        <w:r w:rsidR="00A64054" w:rsidDel="00DF72B6">
          <w:delText xml:space="preserve"> </w:delText>
        </w:r>
      </w:del>
      <w:del w:id="209" w:author="Wambaugh, John (he/him/his)" w:date="2024-05-04T09:45:00Z">
        <w:r w:rsidR="00A64054" w:rsidDel="00DF72B6">
          <w:delText>T</w:delText>
        </w:r>
      </w:del>
      <w:del w:id="210" w:author="Wambaugh, John (he/him/his)" w:date="2024-05-15T15:39:00Z">
        <w:r w:rsidR="00A64054" w:rsidDel="009A13A7">
          <w:delText xml:space="preserve">hese chemicals were withheld from subsequent analysis. </w:delText>
        </w:r>
      </w:del>
      <w:r w:rsidR="00A64054">
        <w:t>For each remaining chemical the better of the one or two compartment models was used on the basis of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11" w:author="Wambaugh, John (he/him/his)" w:date="2024-05-15T15:39:00Z"/>
        </w:rPr>
      </w:pPr>
      <w:del w:id="212"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13" w:author="Wambaugh, John (he/him/his)" w:date="2024-05-04T09:45:00Z">
        <w:r w:rsidDel="00DF72B6">
          <w:rPr>
            <w:rFonts w:eastAsiaTheme="majorEastAsia"/>
          </w:rPr>
          <w:delText>8</w:delText>
        </w:r>
      </w:del>
      <w:del w:id="214"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15" w:author="Wambaugh, John (he/him/his)" w:date="2024-05-15T15:39:00Z"/>
          <w:rFonts w:eastAsiaTheme="majorEastAsia"/>
        </w:rPr>
      </w:pPr>
    </w:p>
    <w:p w14:paraId="753E6C26" w14:textId="2F6A8E0A" w:rsidR="00920446" w:rsidRDefault="00920446" w:rsidP="006F4886">
      <w:pPr>
        <w:spacing w:after="0" w:line="360" w:lineRule="auto"/>
        <w:jc w:val="both"/>
        <w:rPr>
          <w:rFonts w:eastAsiaTheme="majorEastAsia"/>
        </w:rPr>
      </w:pPr>
      <w:r>
        <w:rPr>
          <w:rFonts w:eastAsiaTheme="majorEastAsia"/>
        </w:rPr>
        <w:t xml:space="preserve">For each </w:t>
      </w:r>
      <w:r w:rsidR="009F7052">
        <w:rPr>
          <w:rFonts w:eastAsiaTheme="majorEastAsia"/>
        </w:rPr>
        <w:t>QSPR</w:t>
      </w:r>
      <w:r>
        <w:rPr>
          <w:rFonts w:eastAsiaTheme="majorEastAsia"/>
        </w:rPr>
        <w:t xml:space="preserve"> we removed predictions where the predicted values for a given chemical were within 1% for both </w:t>
      </w:r>
      <w:r w:rsidR="00A64054">
        <w:rPr>
          <w:rFonts w:eastAsiaTheme="majorEastAsia"/>
        </w:rPr>
        <w:t>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w:t>
      </w:r>
      <w:r w:rsidR="00DC75FA">
        <w:rPr>
          <w:rFonts w:eastAsiaTheme="majorEastAsia"/>
        </w:rPr>
        <w:t xml:space="preserve">ing these values </w:t>
      </w:r>
      <w:r>
        <w:rPr>
          <w:rFonts w:eastAsiaTheme="majorEastAsia"/>
        </w:rPr>
        <w:t xml:space="preserve">reflected the chemical data present in the training set and the model method allowing for recall of the measurements. This </w:t>
      </w:r>
      <w:del w:id="216" w:author="Wambaugh, John (he/him/his)" w:date="2024-05-15T15:39:00Z">
        <w:r w:rsidDel="009A13A7">
          <w:rPr>
            <w:rFonts w:eastAsiaTheme="majorEastAsia"/>
          </w:rPr>
          <w:delText xml:space="preserve">only </w:delText>
        </w:r>
      </w:del>
      <w:r>
        <w:rPr>
          <w:rFonts w:eastAsiaTheme="majorEastAsia"/>
        </w:rPr>
        <w:t>affected</w:t>
      </w:r>
      <w:r w:rsidR="00345AC7">
        <w:rPr>
          <w:rFonts w:eastAsiaTheme="majorEastAsia"/>
        </w:rPr>
        <w:t xml:space="preserve"> 21</w:t>
      </w:r>
      <w:r>
        <w:rPr>
          <w:rFonts w:eastAsiaTheme="majorEastAsia"/>
        </w:rPr>
        <w:t xml:space="preserve"> chemicals as predicted by OPERA.</w:t>
      </w:r>
    </w:p>
    <w:p w14:paraId="6FDD0AA4" w14:textId="77777777" w:rsidR="00920446" w:rsidRDefault="00920446" w:rsidP="006F4886">
      <w:pPr>
        <w:spacing w:after="0" w:line="360" w:lineRule="auto"/>
        <w:jc w:val="both"/>
        <w:rPr>
          <w:rFonts w:eastAsiaTheme="majorEastAsia"/>
        </w:rPr>
      </w:pPr>
    </w:p>
    <w:p w14:paraId="28502225" w14:textId="1CD17FB1" w:rsidR="00CD35A4" w:rsidRDefault="00CD35A4" w:rsidP="006F4886">
      <w:pPr>
        <w:spacing w:after="0" w:line="360" w:lineRule="auto"/>
        <w:jc w:val="both"/>
        <w:rPr>
          <w:rFonts w:eastAsiaTheme="majorEastAsia"/>
        </w:rPr>
      </w:pPr>
      <w:r>
        <w:rPr>
          <w:rFonts w:eastAsiaTheme="majorEastAsia"/>
        </w:rPr>
        <w:t xml:space="preserve">We summarize the </w:t>
      </w:r>
      <w:r w:rsidR="00223194">
        <w:rPr>
          <w:rFonts w:eastAsiaTheme="majorEastAsia"/>
        </w:rPr>
        <w:t xml:space="preserve">chemical-specific properties and </w:t>
      </w:r>
      <w:r>
        <w:rPr>
          <w:rFonts w:eastAsiaTheme="majorEastAsia"/>
        </w:rPr>
        <w:t>predictions in</w:t>
      </w:r>
      <w:r w:rsidR="001C1605">
        <w:rPr>
          <w:rFonts w:eastAsiaTheme="majorEastAsia"/>
        </w:rPr>
        <w:t xml:space="preserve"> </w:t>
      </w:r>
      <w:r w:rsidR="001C1605">
        <w:rPr>
          <w:rFonts w:eastAsiaTheme="majorEastAsia"/>
        </w:rPr>
        <w:fldChar w:fldCharType="begin"/>
      </w:r>
      <w:r w:rsidR="001C1605">
        <w:rPr>
          <w:rFonts w:eastAsiaTheme="majorEastAsia"/>
        </w:rPr>
        <w:instrText xml:space="preserve"> REF _Ref79399113 \h </w:instrText>
      </w:r>
      <w:r w:rsidR="003B0C76">
        <w:rPr>
          <w:rFonts w:eastAsiaTheme="majorEastAsia"/>
        </w:rPr>
        <w:instrText xml:space="preserve"> \* MERGEFORMAT </w:instrText>
      </w:r>
      <w:r w:rsidR="001C1605">
        <w:rPr>
          <w:rFonts w:eastAsiaTheme="majorEastAsia"/>
        </w:rPr>
      </w:r>
      <w:r w:rsidR="001C1605">
        <w:rPr>
          <w:rFonts w:eastAsiaTheme="majorEastAsia"/>
        </w:rPr>
        <w:fldChar w:fldCharType="separate"/>
      </w:r>
      <w:r w:rsidR="00812061">
        <w:t xml:space="preserve">Figure </w:t>
      </w:r>
      <w:r w:rsidR="00812061">
        <w:rPr>
          <w:noProof/>
        </w:rPr>
        <w:t>1</w:t>
      </w:r>
      <w:r w:rsidR="001C1605">
        <w:rPr>
          <w:rFonts w:eastAsiaTheme="majorEastAsia"/>
        </w:rPr>
        <w:fldChar w:fldCharType="end"/>
      </w:r>
      <w:r>
        <w:rPr>
          <w:rFonts w:eastAsiaTheme="majorEastAsia"/>
        </w:rPr>
        <w:t>.</w:t>
      </w:r>
      <w:r w:rsidR="00223194">
        <w:rPr>
          <w:rFonts w:eastAsiaTheme="majorEastAsia"/>
        </w:rPr>
        <w:t xml:space="preserve"> In </w:t>
      </w:r>
      <w:r w:rsidR="00223194">
        <w:rPr>
          <w:rFonts w:eastAsiaTheme="majorEastAsia"/>
        </w:rPr>
        <w:fldChar w:fldCharType="begin"/>
      </w:r>
      <w:r w:rsidR="00223194">
        <w:rPr>
          <w:rFonts w:eastAsiaTheme="majorEastAsia"/>
        </w:rPr>
        <w:instrText xml:space="preserve"> REF _Ref79399113 \h </w:instrText>
      </w:r>
      <w:r w:rsidR="003B0C76">
        <w:rPr>
          <w:rFonts w:eastAsiaTheme="majorEastAsia"/>
        </w:rPr>
        <w:instrText xml:space="preserve"> \* MERGEFORMAT </w:instrText>
      </w:r>
      <w:r w:rsidR="00223194">
        <w:rPr>
          <w:rFonts w:eastAsiaTheme="majorEastAsia"/>
        </w:rPr>
      </w:r>
      <w:r w:rsidR="00223194">
        <w:rPr>
          <w:rFonts w:eastAsiaTheme="majorEastAsia"/>
        </w:rPr>
        <w:fldChar w:fldCharType="separate"/>
      </w:r>
      <w:r w:rsidR="00812061">
        <w:t xml:space="preserve">Figure </w:t>
      </w:r>
      <w:r w:rsidR="00812061">
        <w:rPr>
          <w:noProof/>
        </w:rPr>
        <w:t>1</w:t>
      </w:r>
      <w:r w:rsidR="00223194">
        <w:rPr>
          <w:rFonts w:eastAsiaTheme="majorEastAsia"/>
        </w:rPr>
        <w:fldChar w:fldCharType="end"/>
      </w:r>
      <w:r w:rsidR="00223194">
        <w:rPr>
          <w:rFonts w:eastAsiaTheme="majorEastAsia"/>
        </w:rPr>
        <w:t xml:space="preserve"> similar chemicals (rows) and properties</w:t>
      </w:r>
      <w:r w:rsidR="00FA558B">
        <w:rPr>
          <w:rFonts w:eastAsiaTheme="majorEastAsia"/>
        </w:rPr>
        <w:t>/predictions</w:t>
      </w:r>
      <w:r w:rsidR="00223194">
        <w:rPr>
          <w:rFonts w:eastAsiaTheme="majorEastAsia"/>
        </w:rPr>
        <w:t xml:space="preserve"> (columns) are clustered together </w:t>
      </w:r>
      <w:r w:rsidR="00D22CAF">
        <w:rPr>
          <w:rFonts w:eastAsiaTheme="majorEastAsia"/>
        </w:rPr>
        <w:t>based on</w:t>
      </w:r>
      <w:r w:rsidR="00223194">
        <w:rPr>
          <w:rFonts w:eastAsiaTheme="majorEastAsia"/>
        </w:rPr>
        <w:t xml:space="preserve"> Euclidean distance. </w:t>
      </w:r>
      <w:r w:rsidR="00FA558B">
        <w:rPr>
          <w:rFonts w:eastAsiaTheme="majorEastAsia"/>
        </w:rPr>
        <w:t xml:space="preserve">All properties/predictions were centered (mean changed to zero) and scaled (divided by standard deviation) such that the value reflects the number of standard deviations from the mean. Interestingly, the first division between clusters in </w:t>
      </w:r>
      <w:r w:rsidR="00FA558B">
        <w:rPr>
          <w:rFonts w:eastAsiaTheme="majorEastAsia"/>
        </w:rPr>
        <w:fldChar w:fldCharType="begin"/>
      </w:r>
      <w:r w:rsidR="00FA558B">
        <w:rPr>
          <w:rFonts w:eastAsiaTheme="majorEastAsia"/>
        </w:rPr>
        <w:instrText xml:space="preserve"> REF _Ref79399113 \h </w:instrText>
      </w:r>
      <w:r w:rsidR="003B0C76">
        <w:rPr>
          <w:rFonts w:eastAsiaTheme="majorEastAsia"/>
        </w:rPr>
        <w:instrText xml:space="preserve"> \* MERGEFORMAT </w:instrText>
      </w:r>
      <w:r w:rsidR="00FA558B">
        <w:rPr>
          <w:rFonts w:eastAsiaTheme="majorEastAsia"/>
        </w:rPr>
      </w:r>
      <w:r w:rsidR="00FA558B">
        <w:rPr>
          <w:rFonts w:eastAsiaTheme="majorEastAsia"/>
        </w:rPr>
        <w:fldChar w:fldCharType="separate"/>
      </w:r>
      <w:r w:rsidR="00812061">
        <w:t xml:space="preserve">Figure </w:t>
      </w:r>
      <w:r w:rsidR="00812061">
        <w:rPr>
          <w:noProof/>
        </w:rPr>
        <w:t>1</w:t>
      </w:r>
      <w:r w:rsidR="00FA558B">
        <w:rPr>
          <w:rFonts w:eastAsiaTheme="majorEastAsia"/>
        </w:rPr>
        <w:fldChar w:fldCharType="end"/>
      </w:r>
      <w:r w:rsidR="00FA558B">
        <w:rPr>
          <w:rFonts w:eastAsiaTheme="majorEastAsia"/>
        </w:rPr>
        <w:t xml:space="preserve"> places </w:t>
      </w:r>
      <w:r w:rsidR="00D22CAF">
        <w:rPr>
          <w:rFonts w:eastAsiaTheme="majorEastAsia"/>
        </w:rPr>
        <w:t>all</w:t>
      </w:r>
      <w:r w:rsidR="00FA558B">
        <w:rPr>
          <w:rFonts w:eastAsiaTheme="majorEastAsia"/>
        </w:rPr>
        <w:t xml:space="preserve"> the Cl</w:t>
      </w:r>
      <w:r w:rsidR="00FA558B" w:rsidRPr="00E311B5">
        <w:rPr>
          <w:vertAlign w:val="subscript"/>
        </w:rPr>
        <w:t>int</w:t>
      </w:r>
      <w:r w:rsidR="00FA558B">
        <w:rPr>
          <w:rFonts w:eastAsiaTheme="majorEastAsia"/>
        </w:rPr>
        <w:t xml:space="preserve"> measurements and predictions on the one side and all the f</w:t>
      </w:r>
      <w:r w:rsidR="00FA558B" w:rsidRPr="004A1E97">
        <w:rPr>
          <w:rFonts w:eastAsiaTheme="majorEastAsia"/>
          <w:vertAlign w:val="subscript"/>
        </w:rPr>
        <w:t>up</w:t>
      </w:r>
      <w:r w:rsidR="00FA558B">
        <w:rPr>
          <w:rFonts w:eastAsiaTheme="majorEastAsia"/>
        </w:rPr>
        <w:t xml:space="preserve"> measurements and predictions on the other. The physico-chemical propert</w:t>
      </w:r>
      <w:r w:rsidR="00754A2A">
        <w:rPr>
          <w:rFonts w:eastAsiaTheme="majorEastAsia"/>
        </w:rPr>
        <w:t xml:space="preserve">ies are divided between those two clusters, with </w:t>
      </w:r>
      <w:r w:rsidR="004A1E97">
        <w:rPr>
          <w:rFonts w:eastAsiaTheme="majorEastAsia"/>
        </w:rPr>
        <w:t xml:space="preserve">Octanol:Water (partition coefficient, PC), Octanol:Air PC, </w:t>
      </w:r>
      <w:r w:rsidR="004A1E97">
        <w:rPr>
          <w:rFonts w:eastAsiaTheme="majorEastAsia"/>
        </w:rPr>
        <w:lastRenderedPageBreak/>
        <w:t>Molecular Weight, Boiling Point, and Melting Point all clustering with Cl</w:t>
      </w:r>
      <w:r w:rsidR="004A1E97" w:rsidRPr="00E311B5">
        <w:rPr>
          <w:vertAlign w:val="subscript"/>
        </w:rPr>
        <w:t>int</w:t>
      </w:r>
      <w:r w:rsidR="004A1E97">
        <w:rPr>
          <w:rFonts w:eastAsiaTheme="majorEastAsia"/>
        </w:rPr>
        <w:t>. Water solubility, vapor pressure, and the Henry’s law constant all clustered with f</w:t>
      </w:r>
      <w:r w:rsidR="004A1E97" w:rsidRPr="004A1E97">
        <w:rPr>
          <w:rFonts w:eastAsiaTheme="majorEastAsia"/>
          <w:vertAlign w:val="subscript"/>
        </w:rPr>
        <w:t>up</w:t>
      </w:r>
      <w:r w:rsidR="004A1E97">
        <w:rPr>
          <w:rFonts w:eastAsiaTheme="majorEastAsia"/>
        </w:rPr>
        <w:t xml:space="preserve">. </w:t>
      </w:r>
    </w:p>
    <w:p w14:paraId="1555866C" w14:textId="77777777" w:rsidR="00FA558B" w:rsidRDefault="00FA558B" w:rsidP="006F4886">
      <w:pPr>
        <w:spacing w:after="0" w:line="360" w:lineRule="auto"/>
        <w:jc w:val="both"/>
        <w:rPr>
          <w:ins w:id="217" w:author="Wambaugh, John (he/him/his)" w:date="2024-05-19T15:33:00Z"/>
          <w:rFonts w:eastAsiaTheme="majorEastAsia"/>
        </w:rPr>
      </w:pPr>
    </w:p>
    <w:p w14:paraId="617CDD29" w14:textId="7AC646FD" w:rsidR="00B174A1" w:rsidRDefault="00B174A1" w:rsidP="00B174A1">
      <w:pPr>
        <w:pStyle w:val="Heading2"/>
        <w:spacing w:line="360" w:lineRule="auto"/>
        <w:jc w:val="both"/>
        <w:rPr>
          <w:ins w:id="218" w:author="Wambaugh, John (he/him/his)" w:date="2024-05-19T15:33:00Z"/>
        </w:rPr>
      </w:pPr>
      <w:ins w:id="219" w:author="Wambaugh, John (he/him/his)" w:date="2024-05-19T15:33:00Z">
        <w:r>
          <w:t>Heterogeneous Chemical Counts</w:t>
        </w:r>
      </w:ins>
    </w:p>
    <w:p w14:paraId="1537107B" w14:textId="77777777" w:rsidR="00B174A1" w:rsidRDefault="00B174A1" w:rsidP="00B174A1">
      <w:pPr>
        <w:spacing w:after="0" w:line="360" w:lineRule="auto"/>
        <w:jc w:val="both"/>
        <w:rPr>
          <w:ins w:id="220" w:author="Wambaugh, John (he/him/his)" w:date="2024-05-19T15:33:00Z"/>
        </w:rPr>
      </w:pPr>
      <w:ins w:id="221" w:author="Wambaugh, John (he/him/his)" w:date="2024-05-19T15:33:00Z">
        <w:r>
          <w:t>section on imputations -- difference between regulatory data gaps and statistical perspective (subset of chemicals with overlap between all models more rigorous statistically, superset of chemicals with predictions from most models is more rigorous chemically)</w:t>
        </w:r>
      </w:ins>
    </w:p>
    <w:p w14:paraId="7C7FF048" w14:textId="77777777" w:rsidR="00B174A1" w:rsidRDefault="00B174A1" w:rsidP="00B174A1">
      <w:pPr>
        <w:numPr>
          <w:ilvl w:val="0"/>
          <w:numId w:val="24"/>
        </w:numPr>
        <w:spacing w:after="0" w:line="360" w:lineRule="auto"/>
        <w:jc w:val="both"/>
        <w:rPr>
          <w:ins w:id="222" w:author="Wambaugh, John (he/him/his)" w:date="2024-05-19T15:33:00Z"/>
        </w:rPr>
      </w:pPr>
      <w:ins w:id="223" w:author="Wambaugh, John (he/him/his)" w:date="2024-05-19T15:33:00Z">
        <w:r>
          <w:t>table of coverage percentages by model/chemical maybe</w:t>
        </w:r>
      </w:ins>
    </w:p>
    <w:p w14:paraId="533203CC" w14:textId="77777777" w:rsidR="00B174A1" w:rsidRDefault="00B174A1" w:rsidP="00B174A1">
      <w:pPr>
        <w:numPr>
          <w:ilvl w:val="0"/>
          <w:numId w:val="24"/>
        </w:numPr>
        <w:spacing w:after="0" w:line="360" w:lineRule="auto"/>
        <w:jc w:val="both"/>
        <w:rPr>
          <w:ins w:id="224" w:author="Wambaugh, John (he/him/his)" w:date="2024-05-19T15:33:00Z"/>
        </w:rPr>
      </w:pPr>
      <w:ins w:id="225" w:author="Wambaugh, John (he/him/his)" w:date="2024-05-19T15:33:00Z">
        <w:r>
          <w:t>provide other figures (maybe for supplemental)</w:t>
        </w:r>
      </w:ins>
    </w:p>
    <w:p w14:paraId="40C89CE0" w14:textId="77777777" w:rsidR="00B174A1" w:rsidRDefault="00B174A1" w:rsidP="00B174A1">
      <w:pPr>
        <w:numPr>
          <w:ilvl w:val="0"/>
          <w:numId w:val="24"/>
        </w:numPr>
        <w:spacing w:after="0" w:line="360" w:lineRule="auto"/>
        <w:jc w:val="both"/>
        <w:rPr>
          <w:ins w:id="226" w:author="Wambaugh, John (he/him/his)" w:date="2024-05-19T15:33:00Z"/>
        </w:rPr>
      </w:pPr>
      <w:ins w:id="227" w:author="Wambaugh, John (he/him/his)" w:date="2024-05-19T15:33:00Z">
        <w:r>
          <w:t xml:space="preserve">could use </w:t>
        </w:r>
        <w:proofErr w:type="spellStart"/>
        <w:r>
          <w:t>consensu</w:t>
        </w:r>
        <w:proofErr w:type="spellEnd"/>
        <w:r>
          <w:t xml:space="preserve"> </w:t>
        </w:r>
        <w:proofErr w:type="spellStart"/>
        <w:r>
          <w:t>rmse</w:t>
        </w:r>
        <w:proofErr w:type="spellEnd"/>
      </w:ins>
    </w:p>
    <w:p w14:paraId="6B370933" w14:textId="77777777" w:rsidR="00B174A1" w:rsidRDefault="00B174A1" w:rsidP="00B174A1">
      <w:pPr>
        <w:numPr>
          <w:ilvl w:val="0"/>
          <w:numId w:val="24"/>
        </w:numPr>
        <w:spacing w:after="0" w:line="360" w:lineRule="auto"/>
        <w:jc w:val="both"/>
        <w:rPr>
          <w:ins w:id="228" w:author="Wambaugh, John (he/him/his)" w:date="2024-05-19T15:33:00Z"/>
        </w:rPr>
      </w:pPr>
      <w:ins w:id="229" w:author="Wambaugh, John (he/him/his)" w:date="2024-05-19T15:33:00Z">
        <w:r>
          <w:t>how we handle missing observations</w:t>
        </w:r>
      </w:ins>
    </w:p>
    <w:p w14:paraId="3968E2D6" w14:textId="77777777" w:rsidR="00B174A1" w:rsidRDefault="00B174A1" w:rsidP="00B174A1">
      <w:pPr>
        <w:numPr>
          <w:ilvl w:val="0"/>
          <w:numId w:val="24"/>
        </w:numPr>
        <w:spacing w:after="0" w:line="360" w:lineRule="auto"/>
        <w:jc w:val="both"/>
        <w:rPr>
          <w:ins w:id="230" w:author="Wambaugh, John (he/him/his)" w:date="2024-05-19T15:33:00Z"/>
        </w:rPr>
      </w:pPr>
      <w:ins w:id="231" w:author="Wambaugh, John (he/him/his)" w:date="2024-05-19T15:33:00Z">
        <w:r>
          <w:t xml:space="preserve">could do both separate </w:t>
        </w:r>
        <w:proofErr w:type="spellStart"/>
        <w:r>
          <w:t>rmsle</w:t>
        </w:r>
        <w:proofErr w:type="spellEnd"/>
        <w:r>
          <w:t xml:space="preserve"> and consensus</w:t>
        </w:r>
      </w:ins>
    </w:p>
    <w:p w14:paraId="07D30895" w14:textId="77777777" w:rsidR="00B174A1" w:rsidRDefault="00B174A1" w:rsidP="00B174A1">
      <w:pPr>
        <w:numPr>
          <w:ilvl w:val="0"/>
          <w:numId w:val="24"/>
        </w:numPr>
        <w:spacing w:after="0" w:line="360" w:lineRule="auto"/>
        <w:jc w:val="both"/>
        <w:rPr>
          <w:ins w:id="232" w:author="Wambaugh, John (he/him/his)" w:date="2024-05-19T15:33:00Z"/>
        </w:rPr>
      </w:pPr>
      <w:ins w:id="233" w:author="Wambaugh, John (he/him/his)" w:date="2024-05-19T15:33:00Z">
        <w:r>
          <w:t>could fill in with average prediction for model</w:t>
        </w:r>
      </w:ins>
    </w:p>
    <w:p w14:paraId="45FCF1A1" w14:textId="77777777" w:rsidR="00B174A1" w:rsidRDefault="00B174A1" w:rsidP="00B174A1">
      <w:pPr>
        <w:numPr>
          <w:ilvl w:val="0"/>
          <w:numId w:val="24"/>
        </w:numPr>
        <w:spacing w:after="0" w:line="360" w:lineRule="auto"/>
        <w:jc w:val="both"/>
        <w:rPr>
          <w:ins w:id="234" w:author="Wambaugh, John (he/him/his)" w:date="2024-05-19T15:33:00Z"/>
        </w:rPr>
      </w:pPr>
      <w:ins w:id="235" w:author="Wambaugh, John (he/him/his)" w:date="2024-05-19T15:33:00Z">
        <w:r>
          <w:t>note how many times consensus used per model</w:t>
        </w:r>
      </w:ins>
    </w:p>
    <w:p w14:paraId="13CE7B7E" w14:textId="77777777" w:rsidR="00B174A1" w:rsidRDefault="00B174A1" w:rsidP="00B174A1">
      <w:pPr>
        <w:numPr>
          <w:ilvl w:val="0"/>
          <w:numId w:val="24"/>
        </w:numPr>
        <w:spacing w:after="0" w:line="360" w:lineRule="auto"/>
        <w:jc w:val="both"/>
        <w:rPr>
          <w:ins w:id="236" w:author="Wambaugh, John (he/him/his)" w:date="2024-05-19T15:33:00Z"/>
        </w:rPr>
      </w:pPr>
      <w:ins w:id="237" w:author="Wambaugh, John (he/him/his)" w:date="2024-05-19T15:33:00Z">
        <w:r>
          <w:t>overlap only evaluation</w:t>
        </w:r>
      </w:ins>
    </w:p>
    <w:p w14:paraId="17DC5366" w14:textId="77777777" w:rsidR="00B174A1" w:rsidRDefault="00B174A1"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498A2B03" w14:textId="77777777" w:rsidR="00841392" w:rsidRPr="00CC37A3" w:rsidRDefault="00841392" w:rsidP="006F4886">
      <w:pPr>
        <w:spacing w:after="0" w:line="360" w:lineRule="auto"/>
        <w:jc w:val="both"/>
        <w:rPr>
          <w:rFonts w:eastAsiaTheme="majorEastAsia"/>
        </w:rPr>
      </w:pPr>
    </w:p>
    <w:p w14:paraId="24FF4BCD" w14:textId="43AD67E8" w:rsidR="002F15F9" w:rsidRDefault="008C0733" w:rsidP="006F4886">
      <w:pPr>
        <w:spacing w:after="0" w:line="360" w:lineRule="auto"/>
        <w:jc w:val="both"/>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r w:rsidR="00CC37A3" w:rsidRPr="00CC37A3">
        <w:t>We do</w:t>
      </w:r>
      <w:r w:rsidR="00266DEE">
        <w:t xml:space="preserve"> </w:t>
      </w:r>
      <w:r w:rsidR="00CC37A3" w:rsidRPr="00CC37A3">
        <w:t>n</w:t>
      </w:r>
      <w:r w:rsidR="00266DEE">
        <w:t>o</w:t>
      </w:r>
      <w:r w:rsidR="00CC37A3" w:rsidRPr="00CC37A3">
        <w:t xml:space="preserve">t have predictions for all the chemicals across all QSPRs – when a prediction is </w:t>
      </w:r>
      <w:r w:rsidR="003B0C76" w:rsidRPr="00CC37A3">
        <w:t>missing,</w:t>
      </w:r>
      <w:r w:rsidR="00CC37A3" w:rsidRPr="00CC37A3">
        <w:t xml:space="preserve"> we assign the average prediction across </w:t>
      </w:r>
      <w:r w:rsidR="00A560EB">
        <w:t xml:space="preserve">those models that </w:t>
      </w:r>
      <w:r w:rsidR="00CC37A3" w:rsidRPr="00CC37A3">
        <w:t>successful</w:t>
      </w:r>
      <w:r w:rsidR="00A560EB">
        <w:t>ly made a prediction for that chemical</w:t>
      </w:r>
      <w:r w:rsidR="0079311A">
        <w:t xml:space="preserve">. </w:t>
      </w:r>
      <w:ins w:id="238" w:author="Wambaugh, John (he/him/his)" w:date="2024-05-04T09:50:00Z">
        <w:r w:rsidR="004E3E1B" w:rsidRPr="004E3E1B">
          <w:t xml:space="preserve">if model A does not a prediction for chemical x, </w:t>
        </w:r>
        <w:r w:rsidR="004E3E1B">
          <w:t xml:space="preserve">we </w:t>
        </w:r>
        <w:r w:rsidR="004E3E1B" w:rsidRPr="004E3E1B">
          <w:t xml:space="preserve">assign mean(model B,C,D) to </w:t>
        </w:r>
        <w:r w:rsidR="004E3E1B">
          <w:t xml:space="preserve">for chemical x for model A. </w:t>
        </w:r>
      </w:ins>
      <w:r w:rsidR="00CC37A3" w:rsidRPr="00CC37A3">
        <w:t xml:space="preserve">There were </w:t>
      </w:r>
      <w:r w:rsidR="00FC44A6">
        <w:t>63</w:t>
      </w:r>
      <w:r w:rsidR="00CC37A3" w:rsidRPr="00CC37A3">
        <w:t xml:space="preserve"> chemicals with </w:t>
      </w:r>
      <w:r w:rsidR="007C2C18" w:rsidRPr="007C2C18">
        <w:rPr>
          <w:i/>
        </w:rPr>
        <w:t>in vitro</w:t>
      </w:r>
      <w:r w:rsidR="00CC37A3" w:rsidRPr="00CC37A3">
        <w:t xml:space="preserve"> measured parameters</w:t>
      </w:r>
      <w:r w:rsidR="0079311A">
        <w:t xml:space="preserve">. </w:t>
      </w:r>
      <w:r w:rsidR="0007651A">
        <w:t>We evaluate model performance for Cl</w:t>
      </w:r>
      <w:r w:rsidR="0007651A" w:rsidRPr="000D576E">
        <w:rPr>
          <w:vertAlign w:val="subscript"/>
        </w:rPr>
        <w:t>int</w:t>
      </w:r>
      <w:r w:rsidR="0007651A">
        <w:t xml:space="preserve"> in </w:t>
      </w:r>
      <w:r w:rsidR="0007651A">
        <w:fldChar w:fldCharType="begin"/>
      </w:r>
      <w:r w:rsidR="0007651A">
        <w:instrText xml:space="preserve"> REF _Ref79402600 \h </w:instrText>
      </w:r>
      <w:r w:rsidR="003B0C76">
        <w:instrText xml:space="preserve"> \* MERGEFORMAT </w:instrText>
      </w:r>
      <w:r w:rsidR="0007651A">
        <w:fldChar w:fldCharType="separate"/>
      </w:r>
      <w:r w:rsidR="00812061">
        <w:t xml:space="preserve">Figure </w:t>
      </w:r>
      <w:r w:rsidR="00812061">
        <w:rPr>
          <w:noProof/>
        </w:rPr>
        <w:t>2</w:t>
      </w:r>
      <w:r w:rsidR="0007651A">
        <w:fldChar w:fldCharType="end"/>
      </w:r>
      <w:r w:rsidR="0007651A">
        <w:t xml:space="preserve">. </w:t>
      </w:r>
      <w:r w:rsidR="00266DEE">
        <w:t xml:space="preserve">The QSPR with the lowest </w:t>
      </w:r>
      <w:r w:rsidR="000D576E">
        <w:t xml:space="preserve">mean </w:t>
      </w:r>
      <w:r w:rsidR="00266DEE">
        <w:t>RMSLE (</w:t>
      </w:r>
      <w:r w:rsidR="000D576E">
        <w:t>root mean squared log</w:t>
      </w:r>
      <w:r w:rsidR="000D576E" w:rsidRPr="000D576E">
        <w:rPr>
          <w:vertAlign w:val="subscript"/>
        </w:rPr>
        <w:t>10</w:t>
      </w:r>
      <w:r w:rsidR="000D576E">
        <w:t xml:space="preserve"> </w:t>
      </w:r>
      <w:r w:rsidR="00266DEE">
        <w:t>error) is OPERA, which uses a nearest neighbor</w:t>
      </w:r>
      <w:r w:rsidR="00E311B5">
        <w:t>s method to retrieve values from similar chemicals in the training set</w:t>
      </w:r>
      <w:r w:rsidR="000D576E">
        <w:t>.</w:t>
      </w:r>
      <w:r w:rsidR="00266DEE">
        <w:t xml:space="preserve"> </w:t>
      </w:r>
      <w:r w:rsidR="000D576E">
        <w:t xml:space="preserve">On the basis of RMSLE the other three models – </w:t>
      </w:r>
      <w:r w:rsidR="00266DEE">
        <w:t>Dawson (2021)</w:t>
      </w:r>
      <w:r w:rsidR="000D576E">
        <w:t xml:space="preserve">, </w:t>
      </w:r>
      <w:r w:rsidR="00266DEE">
        <w:t>Pradeep (2020)</w:t>
      </w:r>
      <w:r w:rsidR="000D576E">
        <w:t xml:space="preserve">, and Simulations Plus </w:t>
      </w:r>
      <w:r w:rsidR="006B78D6">
        <w:t>ADMET</w:t>
      </w:r>
      <w:r w:rsidR="000D576E">
        <w:t xml:space="preserve"> predictor –</w:t>
      </w:r>
      <w:r w:rsidR="00266DEE">
        <w:t xml:space="preserve"> perform similar</w:t>
      </w:r>
      <w:r w:rsidR="000D576E">
        <w:t>ly to each other</w:t>
      </w:r>
      <w:r w:rsidR="00266DEE">
        <w:t xml:space="preserve"> despite the</w:t>
      </w:r>
      <w:r w:rsidR="000D576E">
        <w:t xml:space="preserve"> fact that the</w:t>
      </w:r>
      <w:r w:rsidR="00266DEE">
        <w:t xml:space="preserve"> Dawson model </w:t>
      </w:r>
      <w:r w:rsidR="000D576E">
        <w:t xml:space="preserve">is </w:t>
      </w:r>
      <w:r w:rsidR="00266DEE">
        <w:t xml:space="preserve">categorical (that is, predicting only three values: very slow, slow, and fast) while the </w:t>
      </w:r>
      <w:r w:rsidR="000D576E">
        <w:t>other</w:t>
      </w:r>
      <w:r w:rsidR="00266DEE">
        <w:t xml:space="preserve"> model</w:t>
      </w:r>
      <w:r w:rsidR="000D576E">
        <w:t>s are</w:t>
      </w:r>
      <w:r w:rsidR="00266DEE">
        <w:t xml:space="preserve"> continuous.</w:t>
      </w:r>
      <w:r w:rsidR="000D576E">
        <w:t xml:space="preserve"> </w:t>
      </w:r>
      <w:r w:rsidR="000D576E">
        <w:fldChar w:fldCharType="begin"/>
      </w:r>
      <w:r w:rsidR="000D576E">
        <w:instrText xml:space="preserve"> REF _Ref79402605 \h </w:instrText>
      </w:r>
      <w:r w:rsidR="003B0C76">
        <w:instrText xml:space="preserve"> \* MERGEFORMAT </w:instrText>
      </w:r>
      <w:r w:rsidR="000D576E">
        <w:fldChar w:fldCharType="separate"/>
      </w:r>
      <w:r w:rsidR="00812061">
        <w:t xml:space="preserve">Figure </w:t>
      </w:r>
      <w:r w:rsidR="00812061">
        <w:rPr>
          <w:noProof/>
        </w:rPr>
        <w:t>3</w:t>
      </w:r>
      <w:r w:rsidR="000D576E">
        <w:fldChar w:fldCharType="end"/>
      </w:r>
      <w:r w:rsidR="000D576E">
        <w:t xml:space="preserve"> shows that all four models perform very well for predicting f</w:t>
      </w:r>
      <w:r w:rsidR="000D576E" w:rsidRPr="006B78D6">
        <w:rPr>
          <w:vertAlign w:val="subscript"/>
        </w:rPr>
        <w:t>up</w:t>
      </w:r>
      <w:r w:rsidR="000D576E">
        <w:t xml:space="preserve">. </w:t>
      </w:r>
      <w:r w:rsidR="00D2159D">
        <w:t xml:space="preserve">Most models are within ten-fold and predictions are highly correlated with observed. Mean RMSLE ranged from 0.03 to 0.06 – all very small values. For chemicals where there is not a tight correlation it looks like </w:t>
      </w:r>
      <w:r w:rsidR="00D2159D">
        <w:lastRenderedPageBreak/>
        <w:t>most models over predict the f</w:t>
      </w:r>
      <w:r w:rsidR="00D2159D" w:rsidRPr="002703F1">
        <w:rPr>
          <w:vertAlign w:val="subscript"/>
        </w:rPr>
        <w:t>up</w:t>
      </w:r>
      <w:r w:rsidR="00D2159D">
        <w:rPr>
          <w:vertAlign w:val="subscript"/>
        </w:rPr>
        <w:t xml:space="preserve"> </w:t>
      </w:r>
      <w:r w:rsidR="00D2159D">
        <w:t>value.</w:t>
      </w:r>
      <w:del w:id="239" w:author="Wambaugh, John (he/him/his)" w:date="2024-05-15T09:26:00Z">
        <w:r w:rsidR="00D2159D" w:rsidDel="00FF4817">
          <w:delText xml:space="preserve">  </w:delText>
        </w:r>
      </w:del>
      <w:ins w:id="240" w:author="Wambaugh, John (he/him/his)" w:date="2024-05-15T09:26:00Z">
        <w:r w:rsidR="00FF4817">
          <w:t xml:space="preserve"> </w:t>
        </w:r>
      </w:ins>
      <w:r w:rsidR="00D2159D">
        <w:t>OPERA has both over and under predictions in these “outliers". OPERA has the smallest variability in the relative error, ADMET has the most variability, and Dawson and Pradeep are rather on par with one another (between OPERA and SPlus).</w:t>
      </w:r>
    </w:p>
    <w:p w14:paraId="5383EA6F" w14:textId="77777777" w:rsidR="000D576E" w:rsidRDefault="000D576E" w:rsidP="006F4886">
      <w:pPr>
        <w:spacing w:after="0" w:line="360" w:lineRule="auto"/>
        <w:jc w:val="both"/>
      </w:pPr>
    </w:p>
    <w:p w14:paraId="69FD032D" w14:textId="0E3AD798"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 that differed from the others was OPERA, which had a significant (p-value &lt; 0.05) difference between the distribution of predicted values and the distributions of the three other QSPRs. In </w:t>
      </w:r>
      <w:r>
        <w:fldChar w:fldCharType="begin"/>
      </w:r>
      <w:r>
        <w:instrText xml:space="preserve"> REF _Ref81395636 \h </w:instrText>
      </w:r>
      <w:r w:rsidR="003B0C76">
        <w:instrText xml:space="preserve"> \* MERGEFORMAT </w:instrText>
      </w:r>
      <w:r>
        <w:fldChar w:fldCharType="separate"/>
      </w:r>
      <w:r w:rsidR="00812061">
        <w:t xml:space="preserve">Table </w:t>
      </w:r>
      <w:r w:rsidR="00812061">
        <w:rPr>
          <w:noProof/>
        </w:rPr>
        <w:t>3</w:t>
      </w:r>
      <w:r>
        <w:fldChar w:fldCharType="end"/>
      </w:r>
      <w:r>
        <w:t xml:space="preserve"> we summarize the fold errors for the four QSPRs.</w:t>
      </w:r>
      <w:r w:rsidR="004A71D1">
        <w:t xml:space="preserve"> </w:t>
      </w:r>
      <w:r w:rsidR="00E32FE1">
        <w:t xml:space="preserve">The median fold error for all for QSPRs is close to zero except for </w:t>
      </w:r>
      <w:r w:rsidR="006B78D6">
        <w:t>ADMET</w:t>
      </w:r>
      <w:r w:rsidR="00E32FE1">
        <w:t xml:space="preserve"> Predictor, which has a slight bias toward overestimating clearance (log</w:t>
      </w:r>
      <w:r w:rsidR="00E32FE1" w:rsidRPr="00E32FE1">
        <w:rPr>
          <w:vertAlign w:val="subscript"/>
        </w:rPr>
        <w:t>10</w:t>
      </w:r>
      <w:r w:rsidR="00E32FE1">
        <w:t xml:space="preserve"> fold error of 0.105 in </w:t>
      </w:r>
      <w:r w:rsidR="00E32FE1">
        <w:fldChar w:fldCharType="begin"/>
      </w:r>
      <w:r w:rsidR="00E32FE1">
        <w:instrText xml:space="preserve"> REF _Ref81395636 \h </w:instrText>
      </w:r>
      <w:r w:rsidR="003B0C76">
        <w:instrText xml:space="preserve"> \* MERGEFORMAT </w:instrText>
      </w:r>
      <w:r w:rsidR="00E32FE1">
        <w:fldChar w:fldCharType="separate"/>
      </w:r>
      <w:r w:rsidR="00812061">
        <w:t xml:space="preserve">Table </w:t>
      </w:r>
      <w:r w:rsidR="00812061">
        <w:rPr>
          <w:noProof/>
        </w:rPr>
        <w:t>3</w:t>
      </w:r>
      <w:r w:rsidR="00E32FE1">
        <w:fldChar w:fldCharType="end"/>
      </w:r>
      <w:r w:rsidR="00E32FE1">
        <w:t xml:space="preserve"> corresponding to median predictions being 27% higher than measured). </w:t>
      </w:r>
      <w:r w:rsidR="00F86941">
        <w:t>We note that the median fold errors for OPERA are extremely low (effectively zero for f</w:t>
      </w:r>
      <w:r w:rsidR="00F86941" w:rsidRPr="00F86941">
        <w:rPr>
          <w:vertAlign w:val="subscript"/>
        </w:rPr>
        <w:t>up</w:t>
      </w:r>
      <w:r w:rsidR="00F86941">
        <w:t xml:space="preserve">), even with the obvious training set chemicals (Supplemental Table </w:t>
      </w:r>
      <w:r w:rsidR="006B78D6">
        <w:t>6</w:t>
      </w:r>
      <w:r w:rsidR="00F86941">
        <w:t>) removed.</w:t>
      </w:r>
    </w:p>
    <w:p w14:paraId="6A0DEB35" w14:textId="3A1944E5" w:rsidR="00E32FE1" w:rsidRDefault="00E32FE1" w:rsidP="006F4886">
      <w:pPr>
        <w:spacing w:after="0" w:line="360" w:lineRule="auto"/>
        <w:jc w:val="both"/>
      </w:pPr>
    </w:p>
    <w:p w14:paraId="05DAB208" w14:textId="6E77F51D" w:rsidR="002F15F9" w:rsidRDefault="00E32FE1" w:rsidP="006F4886">
      <w:pPr>
        <w:spacing w:after="0" w:line="360" w:lineRule="auto"/>
        <w:jc w:val="both"/>
      </w:pPr>
      <w:r>
        <w:t xml:space="preserve">Also shown in </w:t>
      </w:r>
      <w:r>
        <w:fldChar w:fldCharType="begin"/>
      </w:r>
      <w:r>
        <w:instrText xml:space="preserve"> REF _Ref81395636 \h </w:instrText>
      </w:r>
      <w:r w:rsidR="003B0C76">
        <w:instrText xml:space="preserve"> \* MERGEFORMAT </w:instrText>
      </w:r>
      <w:r>
        <w:fldChar w:fldCharType="separate"/>
      </w:r>
      <w:r w:rsidR="00812061">
        <w:t xml:space="preserve">Table </w:t>
      </w:r>
      <w:r w:rsidR="00812061">
        <w:rPr>
          <w:noProof/>
        </w:rPr>
        <w:t>3</w:t>
      </w:r>
      <w:r>
        <w:fldChar w:fldCharType="end"/>
      </w:r>
      <w:r>
        <w:t xml:space="preserve"> is that the predictions of Cl</w:t>
      </w:r>
      <w:r w:rsidRPr="00E32FE1">
        <w:rPr>
          <w:vertAlign w:val="subscript"/>
        </w:rPr>
        <w:t>int</w:t>
      </w:r>
      <w:r>
        <w:t xml:space="preserve"> range from 100x lower than experimental values (log</w:t>
      </w:r>
      <w:r w:rsidRPr="00E32FE1">
        <w:rPr>
          <w:vertAlign w:val="subscript"/>
        </w:rPr>
        <w:t>10</w:t>
      </w:r>
      <w:r>
        <w:t xml:space="preserve"> folder error of -2) for all four QSPRs to 100x higher (log</w:t>
      </w:r>
      <w:r w:rsidRPr="00E32FE1">
        <w:rPr>
          <w:vertAlign w:val="subscript"/>
        </w:rPr>
        <w:t>10</w:t>
      </w:r>
      <w:r>
        <w:t xml:space="preserve"> fold error of 2) for three of the four QSPRs.</w:t>
      </w:r>
      <w:del w:id="241" w:author="Wambaugh, John (he/him/his)" w:date="2024-05-15T09:26:00Z">
        <w:r w:rsidDel="00FF4817">
          <w:delText xml:space="preserve">  </w:delText>
        </w:r>
      </w:del>
      <w:ins w:id="242" w:author="Wambaugh, John (he/him/his)" w:date="2024-05-15T09:26:00Z">
        <w:r w:rsidR="00FF4817">
          <w:t xml:space="preserve"> </w:t>
        </w:r>
      </w:ins>
      <w:r>
        <w:t>For f</w:t>
      </w:r>
      <w:r w:rsidRPr="003B0C76">
        <w:rPr>
          <w:vertAlign w:val="subscript"/>
        </w:rPr>
        <w:t>up</w:t>
      </w:r>
      <w:r>
        <w:t xml:space="preserve"> </w:t>
      </w:r>
      <w:r w:rsidR="00F86941">
        <w:t>the predictions range from 30x too low to more than a million times overestimated (log</w:t>
      </w:r>
      <w:r w:rsidR="00F86941" w:rsidRPr="00E32FE1">
        <w:rPr>
          <w:vertAlign w:val="subscript"/>
        </w:rPr>
        <w:t>10</w:t>
      </w:r>
      <w:r w:rsidR="00F86941">
        <w:t xml:space="preserve"> fold error of 6). </w:t>
      </w:r>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pPr>
      <w:r>
        <w:t>Level 2 Analysis</w:t>
      </w:r>
    </w:p>
    <w:p w14:paraId="08CBD115" w14:textId="77777777" w:rsidR="00B174A1" w:rsidRDefault="008D1F73">
      <w:pPr>
        <w:spacing w:after="0" w:line="360" w:lineRule="auto"/>
        <w:jc w:val="both"/>
        <w:rPr>
          <w:ins w:id="243" w:author="Wambaugh, John (he/him/his)" w:date="2024-05-19T15:33:00Z"/>
        </w:rPr>
      </w:pPr>
      <w:r>
        <w:t xml:space="preserve">For the second level of </w:t>
      </w:r>
      <w:r w:rsidR="00D22CAF">
        <w:t>analysis,</w:t>
      </w:r>
      <w:r w:rsidR="00EF73D4" w:rsidRPr="00EF73D4">
        <w:t xml:space="preserve"> we </w:t>
      </w:r>
      <w:r>
        <w:t>co</w:t>
      </w:r>
      <w:r w:rsidR="00EF73D4" w:rsidRPr="00EF73D4">
        <w:t>mpar</w:t>
      </w:r>
      <w:r w:rsidR="00885F7B">
        <w:t>ed</w:t>
      </w:r>
      <w:r w:rsidR="003B0C76">
        <w:t xml:space="preserve"> </w:t>
      </w:r>
      <w:r w:rsidR="00EF73D4" w:rsidRPr="00EF73D4">
        <w:t xml:space="preserve">predictions </w:t>
      </w:r>
      <w:r>
        <w:t>based on the</w:t>
      </w:r>
      <w:r w:rsidR="00EF73D4" w:rsidRPr="00EF73D4">
        <w:t xml:space="preserve"> QS</w:t>
      </w:r>
      <w:r w:rsidR="00573321">
        <w:t>P</w:t>
      </w:r>
      <w:r w:rsidR="00EF73D4" w:rsidRPr="00EF73D4">
        <w:t xml:space="preserve">R </w:t>
      </w:r>
      <w:r>
        <w:t xml:space="preserve">predicted </w:t>
      </w:r>
      <w:r w:rsidR="00EF73D4" w:rsidRPr="00EF73D4">
        <w:t>values with actual tissue concentration vs. time data.</w:t>
      </w:r>
      <w:r w:rsidR="00573321">
        <w:t xml:space="preserve"> We evaluate</w:t>
      </w:r>
      <w:r w:rsidR="006818ED">
        <w:t>d</w:t>
      </w:r>
      <w:r w:rsidR="00573321">
        <w:t xml:space="preserve"> based upon</w:t>
      </w:r>
      <w:r>
        <w:t xml:space="preserve"> </w:t>
      </w:r>
      <w:r w:rsidR="005E26EB">
        <w:t>83</w:t>
      </w:r>
      <w:r w:rsidR="00573321">
        <w:t xml:space="preserve"> chemicals </w:t>
      </w:r>
      <w:r>
        <w:t>as described above</w:t>
      </w:r>
      <w:r w:rsidR="00573321">
        <w:t xml:space="preserve">. All </w:t>
      </w:r>
      <w:r>
        <w:t xml:space="preserve">predicted </w:t>
      </w:r>
      <w:r w:rsidR="00573321">
        <w:t>v</w:t>
      </w:r>
      <w:r w:rsidR="00573321" w:rsidRPr="00EF73D4">
        <w:t>alues are used with the HTTK PBTK model to make predictions.</w:t>
      </w:r>
      <w:del w:id="244" w:author="Wambaugh, John (he/him/his)" w:date="2024-05-15T09:26:00Z">
        <w:r w:rsidR="00573321" w:rsidRPr="00EF73D4" w:rsidDel="00FF4817">
          <w:delText xml:space="preserve"> </w:delText>
        </w:r>
        <w:r w:rsidR="00EF73D4" w:rsidRPr="00EF73D4" w:rsidDel="00FF4817">
          <w:delText xml:space="preserve"> </w:delText>
        </w:r>
      </w:del>
      <w:ins w:id="245" w:author="Wambaugh, John (he/him/his)" w:date="2024-05-15T09:26:00Z">
        <w:r w:rsidR="00FF4817">
          <w:t xml:space="preserve"> </w:t>
        </w:r>
      </w:ins>
      <w:r>
        <w:t xml:space="preserve">We bracket model performance in three ways: First, we use the HTTK PBTK model with the actual in vitro measured values. In subsequent figures this is labeled as “HTTK-InVitro”. Next, for a </w:t>
      </w:r>
      <w:r w:rsidR="00D22CAF">
        <w:t>best-case</w:t>
      </w:r>
      <w:r>
        <w:t xml:space="preserve"> performance, we use empirical (one or two compartment toxicokinetic model) fits to the</w:t>
      </w:r>
      <w:ins w:id="246" w:author="Wambaugh, John (he/him/his)" w:date="2024-05-15T15:40:00Z">
        <w:r w:rsidR="00CC6EB1">
          <w:t xml:space="preserve"> </w:t>
        </w:r>
        <w:r w:rsidR="00CC6EB1" w:rsidRPr="00CC6EB1">
          <w:rPr>
            <w:i/>
            <w:iCs/>
            <w:rPrChange w:id="247" w:author="Wambaugh, John (he/him/his)" w:date="2024-05-15T15:40:00Z">
              <w:rPr/>
            </w:rPrChange>
          </w:rPr>
          <w:t>in vivo</w:t>
        </w:r>
      </w:ins>
      <w:r>
        <w:t xml:space="preserve"> data </w:t>
      </w:r>
      <w:del w:id="248" w:author="Wambaugh, John (he/him/his)" w:date="2024-05-15T15:40:00Z">
        <w:r w:rsidDel="00CC6EB1">
          <w:delText>themselves</w:delText>
        </w:r>
      </w:del>
      <w:r>
        <w:t xml:space="preserve">, labelled as “FitsToData”. The one and two compartment models are simpler than the high throughput PBTK model used for all other scenarios, but </w:t>
      </w:r>
      <w:r w:rsidR="00296CF3">
        <w:t>because they have</w:t>
      </w:r>
      <w:r>
        <w:t xml:space="preserve"> been optimized to the</w:t>
      </w:r>
      <w:ins w:id="249" w:author="Wambaugh, John (he/him/his)" w:date="2024-05-15T15:40:00Z">
        <w:r w:rsidR="00CC6EB1">
          <w:t xml:space="preserve"> </w:t>
        </w:r>
        <w:r w:rsidR="00CC6EB1" w:rsidRPr="00CC6EB1">
          <w:rPr>
            <w:i/>
            <w:iCs/>
            <w:rPrChange w:id="250" w:author="Wambaugh, John (he/him/his)" w:date="2024-05-15T15:40:00Z">
              <w:rPr/>
            </w:rPrChange>
          </w:rPr>
          <w:t>in vivo</w:t>
        </w:r>
      </w:ins>
      <w:r>
        <w:t xml:space="preserve"> evaluation data they are expected to outperform the other approaches here. Finally, for worst case performance we use y-randomization so that the measured values for the </w:t>
      </w:r>
      <w:r w:rsidR="005E26EB">
        <w:t>83</w:t>
      </w:r>
      <w:r>
        <w:t xml:space="preserve"> chemicals are scrambled and assigned to the incorrect chemicals, labelled “HTTK-YRandom”. </w:t>
      </w:r>
    </w:p>
    <w:p w14:paraId="499D8784" w14:textId="77777777" w:rsidR="00B174A1" w:rsidRDefault="00B174A1">
      <w:pPr>
        <w:spacing w:after="0" w:line="360" w:lineRule="auto"/>
        <w:jc w:val="both"/>
        <w:rPr>
          <w:ins w:id="251" w:author="Wambaugh, John (he/him/his)" w:date="2024-05-19T15:33:00Z"/>
        </w:rPr>
      </w:pPr>
    </w:p>
    <w:p w14:paraId="3443B2E0" w14:textId="20006132" w:rsidR="00812061" w:rsidRDefault="00573321">
      <w:pPr>
        <w:spacing w:after="0" w:line="360" w:lineRule="auto"/>
        <w:jc w:val="both"/>
        <w:rPr>
          <w:ins w:id="252" w:author="Wambaugh, John (he/him/his)" w:date="2024-05-06T09:54:00Z"/>
        </w:rPr>
        <w:pPrChange w:id="253" w:author="Wambaugh, John (he/him/his)" w:date="2024-05-06T09:54:00Z">
          <w:pPr>
            <w:pStyle w:val="NormalWeb"/>
          </w:pPr>
        </w:pPrChange>
      </w:pPr>
      <w:r>
        <w:rPr>
          <w:rFonts w:eastAsiaTheme="majorEastAsia"/>
        </w:rPr>
        <w:lastRenderedPageBreak/>
        <w:fldChar w:fldCharType="begin"/>
      </w:r>
      <w:r>
        <w:rPr>
          <w:rFonts w:eastAsiaTheme="majorEastAsia"/>
        </w:rPr>
        <w:instrText xml:space="preserve"> REF _Ref79402802 \h </w:instrText>
      </w:r>
      <w:r w:rsidR="003B0C76">
        <w:rPr>
          <w:rFonts w:eastAsiaTheme="majorEastAsia"/>
        </w:rPr>
        <w:instrText xml:space="preserve"> \* MERGEFORMAT </w:instrText>
      </w:r>
      <w:r>
        <w:rPr>
          <w:rFonts w:eastAsiaTheme="majorEastAsia"/>
        </w:rPr>
      </w:r>
      <w:r>
        <w:rPr>
          <w:rFonts w:eastAsiaTheme="majorEastAsia"/>
        </w:rPr>
        <w:fldChar w:fldCharType="separate"/>
      </w:r>
    </w:p>
    <w:p w14:paraId="2431FCF0" w14:textId="77777777" w:rsidR="00812061" w:rsidRDefault="00812061">
      <w:pPr>
        <w:jc w:val="both"/>
        <w:rPr>
          <w:ins w:id="254" w:author="Wambaugh, John (he/him/his)" w:date="2024-05-06T09:54:00Z"/>
          <w:noProof/>
        </w:rPr>
        <w:pPrChange w:id="255" w:author="Wambaugh, John (he/him/his)" w:date="2024-05-06T09:54:00Z">
          <w:pPr>
            <w:pStyle w:val="Caption"/>
            <w:spacing w:after="0" w:line="360" w:lineRule="auto"/>
            <w:jc w:val="center"/>
          </w:pPr>
        </w:pPrChange>
      </w:pPr>
    </w:p>
    <w:p w14:paraId="5E9FFF6E" w14:textId="2CC15A8E" w:rsidR="008D1F73" w:rsidRDefault="00812061" w:rsidP="006F4886">
      <w:pPr>
        <w:spacing w:after="0" w:line="360" w:lineRule="auto"/>
        <w:jc w:val="both"/>
        <w:rPr>
          <w:rFonts w:eastAsiaTheme="majorEastAsia"/>
        </w:rPr>
      </w:pPr>
      <w:ins w:id="256" w:author="Wambaugh, John (he/him/his)" w:date="2024-05-06T09:54:00Z">
        <w:r>
          <w:t xml:space="preserve">Figure </w:t>
        </w:r>
        <w:r>
          <w:rPr>
            <w:noProof/>
          </w:rPr>
          <w:t>4</w:t>
        </w:r>
      </w:ins>
      <w:del w:id="257" w:author="Wambaugh, John (he/him/his)" w:date="2024-05-06T09:54:00Z">
        <w:r w:rsidR="008851FA" w:rsidDel="00812061">
          <w:delText xml:space="preserve">Figure </w:delText>
        </w:r>
        <w:r w:rsidR="008851FA" w:rsidDel="00812061">
          <w:rPr>
            <w:noProof/>
          </w:rPr>
          <w:delText>4</w:delText>
        </w:r>
      </w:del>
      <w:r w:rsidR="00573321">
        <w:rPr>
          <w:rFonts w:eastAsiaTheme="majorEastAsia"/>
        </w:rPr>
        <w:fldChar w:fldCharType="end"/>
      </w:r>
      <w:r w:rsidR="00573321">
        <w:rPr>
          <w:rFonts w:eastAsiaTheme="majorEastAsia"/>
        </w:rPr>
        <w:t xml:space="preserve"> shows the full predicted time-courses</w:t>
      </w:r>
      <w:r w:rsidR="008D1F73">
        <w:rPr>
          <w:rFonts w:eastAsiaTheme="majorEastAsia"/>
        </w:rPr>
        <w:t xml:space="preserve"> for each set of model predictions as well as the actual </w:t>
      </w:r>
      <w:r w:rsidR="008D1F73" w:rsidRPr="00296CF3">
        <w:rPr>
          <w:i/>
        </w:rPr>
        <w:t>in vitro</w:t>
      </w:r>
      <w:r w:rsidR="008D1F73">
        <w:rPr>
          <w:rFonts w:eastAsiaTheme="majorEastAsia"/>
        </w:rPr>
        <w:t xml:space="preserve"> data and empirical model fits</w:t>
      </w:r>
      <w:r w:rsidR="00573321">
        <w:rPr>
          <w:rFonts w:eastAsiaTheme="majorEastAsia"/>
        </w:rPr>
        <w:t xml:space="preserve">. </w:t>
      </w:r>
      <w:r w:rsidR="005E26EB">
        <w:rPr>
          <w:rFonts w:eastAsiaTheme="majorEastAsia"/>
        </w:rPr>
        <w:t xml:space="preserve">The PBTK model generally underpredicted the </w:t>
      </w:r>
      <w:r w:rsidR="005E26EB" w:rsidRPr="0023790E">
        <w:rPr>
          <w:rFonts w:eastAsiaTheme="majorEastAsia"/>
          <w:i/>
          <w:iCs/>
        </w:rPr>
        <w:t>in vivo</w:t>
      </w:r>
      <w:r w:rsidR="005E26EB">
        <w:rPr>
          <w:rFonts w:eastAsiaTheme="majorEastAsia"/>
        </w:rPr>
        <w:t xml:space="preserve"> data, both when used with </w:t>
      </w:r>
      <w:r w:rsidR="005E26EB" w:rsidRPr="005E26EB">
        <w:rPr>
          <w:rFonts w:eastAsiaTheme="majorEastAsia"/>
          <w:i/>
          <w:iCs/>
        </w:rPr>
        <w:t>in vitro</w:t>
      </w:r>
      <w:r w:rsidR="005E26EB">
        <w:rPr>
          <w:rFonts w:eastAsiaTheme="majorEastAsia"/>
        </w:rPr>
        <w:t xml:space="preserve">-measured parameters (mean RPE -0.71) and with the QSPR-predict values (MRPE for -0.66 for ADMET, -0.74 for Dawson, -0.80 for Pradeep, and -0.67 for OPERA). </w:t>
      </w:r>
    </w:p>
    <w:p w14:paraId="7BC97CD7" w14:textId="77777777" w:rsidR="008D1F73" w:rsidRDefault="008D1F73" w:rsidP="006F4886">
      <w:pPr>
        <w:spacing w:after="0" w:line="360" w:lineRule="auto"/>
        <w:jc w:val="both"/>
        <w:rPr>
          <w:rFonts w:eastAsiaTheme="majorEastAsia"/>
        </w:rPr>
      </w:pPr>
    </w:p>
    <w:p w14:paraId="5FDBE6A8" w14:textId="1A267D8D" w:rsidR="00F73562" w:rsidRDefault="00573321" w:rsidP="006F4886">
      <w:pPr>
        <w:spacing w:after="0" w:line="360" w:lineRule="auto"/>
        <w:jc w:val="both"/>
        <w:rPr>
          <w:rFonts w:eastAsiaTheme="majorEastAsia"/>
        </w:rPr>
      </w:pPr>
      <w:r>
        <w:rPr>
          <w:rFonts w:eastAsiaTheme="majorEastAsia"/>
        </w:rPr>
        <w:t xml:space="preserve">In </w:t>
      </w:r>
      <w:r w:rsidR="00F73562">
        <w:rPr>
          <w:rFonts w:eastAsiaTheme="majorEastAsia"/>
        </w:rPr>
        <w:t xml:space="preserve">Panel A of </w:t>
      </w:r>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r>
        <w:rPr>
          <w:rFonts w:eastAsiaTheme="majorEastAsia"/>
        </w:rPr>
        <w:t>RMSLE</w:t>
      </w:r>
      <w:r w:rsidR="00F73562">
        <w:rPr>
          <w:rFonts w:eastAsiaTheme="majorEastAsia"/>
        </w:rPr>
        <w:t xml:space="preserve"> on a per chemical basis</w:t>
      </w:r>
      <w:r w:rsidR="0023790E">
        <w:rPr>
          <w:rFonts w:eastAsiaTheme="majorEastAsia"/>
        </w:rPr>
        <w:t>, aggregating over all doses, routes, and time points for each chemical. A</w:t>
      </w:r>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 xml:space="preserve">phase (absorption/distribution/metabolism) and measurement accuracy. </w:t>
      </w:r>
      <w:r w:rsidR="00F73562">
        <w:rPr>
          <w:rFonts w:eastAsiaTheme="majorEastAsia"/>
        </w:rPr>
        <w:t xml:space="preserve">First, we observe that the empirical fits to the data yield an average RMSLE of </w:t>
      </w:r>
      <w:commentRangeStart w:id="258"/>
      <w:r w:rsidR="00F73562">
        <w:rPr>
          <w:rFonts w:eastAsiaTheme="majorEastAsia"/>
        </w:rPr>
        <w:t>0.54</w:t>
      </w:r>
      <w:commentRangeEnd w:id="258"/>
      <w:r w:rsidR="009351D4">
        <w:rPr>
          <w:rStyle w:val="CommentReference"/>
        </w:rPr>
        <w:commentReference w:id="258"/>
      </w:r>
      <w:r w:rsidR="00F73562">
        <w:rPr>
          <w:rFonts w:eastAsiaTheme="majorEastAsia"/>
        </w:rPr>
        <w:t xml:space="preserve">, corresponding on the arithmetic scale to predictions being on average within a factor of 3.5 times the observed values. The difference between the predictions made with </w:t>
      </w:r>
      <w:r w:rsidR="00F73562" w:rsidRPr="00296CF3">
        <w:rPr>
          <w:i/>
        </w:rPr>
        <w:t>in vitro</w:t>
      </w:r>
      <w:r w:rsidR="00F73562">
        <w:rPr>
          <w:rFonts w:eastAsiaTheme="majorEastAsia"/>
        </w:rPr>
        <w:t xml:space="preserve"> measurements and y-randomized </w:t>
      </w:r>
      <w:r w:rsidR="00F73562" w:rsidRPr="00296CF3">
        <w:rPr>
          <w:i/>
        </w:rPr>
        <w:t>in vitro</w:t>
      </w:r>
      <w:r w:rsidR="00F73562">
        <w:rPr>
          <w:rFonts w:eastAsiaTheme="majorEastAsia"/>
        </w:rPr>
        <w:t xml:space="preserve"> measurements is relatively small, with predictions based upon </w:t>
      </w:r>
      <w:r w:rsidR="00F73562" w:rsidRPr="00296CF3">
        <w:rPr>
          <w:i/>
        </w:rPr>
        <w:t>in vitro</w:t>
      </w:r>
      <w:r w:rsidR="00F73562">
        <w:rPr>
          <w:rFonts w:eastAsiaTheme="majorEastAsia"/>
        </w:rPr>
        <w:t xml:space="preserve"> measurements being within 18x of observations on average and y-randomized values being with 22x of observations on average. All four QSPRs perform similarly to the </w:t>
      </w:r>
      <w:r w:rsidR="00F73562" w:rsidRPr="00296CF3">
        <w:rPr>
          <w:i/>
        </w:rPr>
        <w:t>in vitro</w:t>
      </w:r>
      <w:r w:rsidR="00F73562">
        <w:rPr>
          <w:rFonts w:eastAsiaTheme="majorEastAsia"/>
        </w:rPr>
        <w:t xml:space="preserve"> data, with ADMET predictor being the best with an average prediction within 14x the observations. </w:t>
      </w:r>
    </w:p>
    <w:p w14:paraId="5793AFED" w14:textId="77777777" w:rsidR="00F73562" w:rsidRDefault="00F73562" w:rsidP="006F4886">
      <w:pPr>
        <w:spacing w:after="0" w:line="360" w:lineRule="auto"/>
        <w:jc w:val="both"/>
        <w:rPr>
          <w:rFonts w:eastAsiaTheme="majorEastAsia"/>
        </w:rPr>
      </w:pPr>
    </w:p>
    <w:p w14:paraId="21652A9A" w14:textId="50FE9E0B" w:rsidR="00810B69" w:rsidRDefault="00573321" w:rsidP="006F4886">
      <w:pPr>
        <w:spacing w:after="0" w:line="360" w:lineRule="auto"/>
        <w:jc w:val="both"/>
        <w:rPr>
          <w:rFonts w:eastAsiaTheme="majorEastAsia"/>
        </w:rPr>
      </w:pPr>
      <w:commentRangeStart w:id="259"/>
      <w:r>
        <w:rPr>
          <w:rFonts w:eastAsiaTheme="majorEastAsia"/>
        </w:rPr>
        <w:t xml:space="preserve">Noting that the combination of </w:t>
      </w:r>
      <w:r w:rsidR="006B78D6">
        <w:rPr>
          <w:rFonts w:eastAsiaTheme="majorEastAsia"/>
        </w:rPr>
        <w:t>ADMET</w:t>
      </w:r>
      <w:r>
        <w:rPr>
          <w:rFonts w:eastAsiaTheme="majorEastAsia"/>
        </w:rPr>
        <w:t xml:space="preserve"> </w:t>
      </w:r>
      <w:commentRangeEnd w:id="259"/>
      <w:r w:rsidR="009351D4">
        <w:rPr>
          <w:rStyle w:val="CommentReference"/>
        </w:rPr>
        <w:commentReference w:id="259"/>
      </w:r>
      <w:r>
        <w:rPr>
          <w:rFonts w:eastAsiaTheme="majorEastAsia"/>
        </w:rPr>
        <w:t xml:space="preserve">predicted values and the generic PBTK model from “httk” produces values more accurate than either the actual measured </w:t>
      </w:r>
      <w:r w:rsidR="007C2C18" w:rsidRPr="007C2C18">
        <w:rPr>
          <w:rFonts w:eastAsiaTheme="majorEastAsia"/>
          <w:i/>
        </w:rPr>
        <w:t>in vitro</w:t>
      </w:r>
      <w:r>
        <w:rPr>
          <w:rFonts w:eastAsiaTheme="majorEastAsia"/>
        </w:rPr>
        <w:t xml:space="preserve"> values or the one compartment model fits, we looked to understand how the </w:t>
      </w:r>
      <w:r w:rsidR="006B78D6">
        <w:rPr>
          <w:rFonts w:eastAsiaTheme="majorEastAsia"/>
        </w:rPr>
        <w:t>ADMET</w:t>
      </w:r>
      <w:r>
        <w:rPr>
          <w:rFonts w:eastAsiaTheme="majorEastAsia"/>
        </w:rPr>
        <w:t xml:space="preserve"> values differed from the rest.</w:t>
      </w:r>
      <w:r w:rsidR="00F73562">
        <w:rPr>
          <w:rFonts w:eastAsiaTheme="majorEastAsia"/>
        </w:rPr>
        <w:t xml:space="preserve"> As discussed above, the clearance values predicted by ADMET were on average 27% higher than the experimentally measured values. In Panels B and C of </w:t>
      </w:r>
      <w:r w:rsidR="00F73562">
        <w:rPr>
          <w:rFonts w:eastAsiaTheme="majorEastAsia"/>
        </w:rPr>
        <w:fldChar w:fldCharType="begin"/>
      </w:r>
      <w:r w:rsidR="00F73562">
        <w:rPr>
          <w:rFonts w:eastAsiaTheme="majorEastAsia"/>
        </w:rPr>
        <w:instrText xml:space="preserve"> REF _Ref79402840 \h </w:instrText>
      </w:r>
      <w:r w:rsidR="003B0C76">
        <w:rPr>
          <w:rFonts w:eastAsiaTheme="majorEastAsia"/>
        </w:rPr>
        <w:instrText xml:space="preserve"> \* MERGEFORMAT </w:instrText>
      </w:r>
      <w:r w:rsidR="00F73562">
        <w:rPr>
          <w:rFonts w:eastAsiaTheme="majorEastAsia"/>
        </w:rPr>
      </w:r>
      <w:r w:rsidR="00F73562">
        <w:rPr>
          <w:rFonts w:eastAsiaTheme="majorEastAsia"/>
        </w:rPr>
        <w:fldChar w:fldCharType="separate"/>
      </w:r>
      <w:r w:rsidR="00812061">
        <w:t xml:space="preserve">Figure </w:t>
      </w:r>
      <w:r w:rsidR="00812061">
        <w:rPr>
          <w:noProof/>
        </w:rPr>
        <w:t>5</w:t>
      </w:r>
      <w:r w:rsidR="00F73562">
        <w:rPr>
          <w:rFonts w:eastAsiaTheme="majorEastAsia"/>
        </w:rPr>
        <w:fldChar w:fldCharType="end"/>
      </w:r>
      <w:r w:rsidR="00F73562">
        <w:rPr>
          <w:rFonts w:eastAsiaTheme="majorEastAsia"/>
        </w:rPr>
        <w:t xml:space="preserve"> </w:t>
      </w:r>
      <w:r w:rsidR="00D5342F">
        <w:rPr>
          <w:rFonts w:eastAsiaTheme="majorEastAsia"/>
        </w:rPr>
        <w: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We note that the same absorption rate is used for all QSPR models (and indeed for all chemicals) based on the mean absorption observed in </w:t>
      </w:r>
      <w:r w:rsidR="00D5342F">
        <w:rPr>
          <w:rFonts w:eastAsiaTheme="majorEastAsia"/>
        </w:rPr>
        <w:fldChar w:fldCharType="begin"/>
      </w:r>
      <w:r w:rsidR="0084029A">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D5342F">
        <w:rPr>
          <w:rFonts w:eastAsiaTheme="majorEastAsia"/>
        </w:rPr>
        <w:fldChar w:fldCharType="separate"/>
      </w:r>
      <w:r w:rsidR="0084029A">
        <w:rPr>
          <w:rFonts w:eastAsiaTheme="majorEastAsia"/>
          <w:noProof/>
        </w:rPr>
        <w:t>Wambaugh et al. [26]</w:t>
      </w:r>
      <w:r w:rsidR="00D5342F">
        <w:rPr>
          <w:rFonts w:eastAsiaTheme="majorEastAsia"/>
        </w:rPr>
        <w:fldChar w:fldCharType="end"/>
      </w:r>
      <w:r w:rsidR="00D5342F">
        <w:rPr>
          <w:rFonts w:eastAsiaTheme="majorEastAsia"/>
        </w:rPr>
        <w:t xml:space="preserve">. </w:t>
      </w:r>
      <w:r w:rsidR="00F73562">
        <w:rPr>
          <w:rFonts w:eastAsiaTheme="majorEastAsia"/>
        </w:rPr>
        <w:t xml:space="preserve">All the models perform better for </w:t>
      </w:r>
      <w:ins w:id="260" w:author="Wambaugh, John (he/him/his)" w:date="2024-05-15T15:41:00Z">
        <w:r w:rsidR="00CC6EB1">
          <w:rPr>
            <w:rFonts w:eastAsiaTheme="majorEastAsia"/>
          </w:rPr>
          <w:t xml:space="preserve">earlier time points than for </w:t>
        </w:r>
      </w:ins>
      <w:r w:rsidR="00F73562">
        <w:rPr>
          <w:rFonts w:eastAsiaTheme="majorEastAsia"/>
        </w:rPr>
        <w:t>later time points</w:t>
      </w:r>
      <w:del w:id="261" w:author="Wambaugh, John (he/him/his)" w:date="2024-05-15T15:41:00Z">
        <w:r w:rsidR="00F73562" w:rsidDel="00CC6EB1">
          <w:rPr>
            <w:rFonts w:eastAsiaTheme="majorEastAsia"/>
          </w:rPr>
          <w:delText xml:space="preserve"> than earlier time points</w:delText>
        </w:r>
      </w:del>
      <w:r w:rsidR="00F73562">
        <w:rPr>
          <w:rFonts w:eastAsiaTheme="majorEastAsia"/>
        </w:rPr>
        <w:t xml:space="preserve">, </w:t>
      </w:r>
      <w:r w:rsidR="00D5342F">
        <w:rPr>
          <w:rFonts w:eastAsiaTheme="majorEastAsia"/>
        </w:rPr>
        <w:t xml:space="preserve">and the four QSPRs and </w:t>
      </w:r>
      <w:r w:rsidR="00D5342F" w:rsidRPr="00296CF3">
        <w:rPr>
          <w:i/>
        </w:rPr>
        <w:t>in vitro</w:t>
      </w:r>
      <w:r w:rsidR="00D5342F">
        <w:rPr>
          <w:rFonts w:eastAsiaTheme="majorEastAsia"/>
        </w:rPr>
        <w:t xml:space="preserve"> measured data all perform effectively the </w:t>
      </w:r>
      <w:commentRangeStart w:id="262"/>
      <w:r w:rsidR="00D5342F">
        <w:rPr>
          <w:rFonts w:eastAsiaTheme="majorEastAsia"/>
        </w:rPr>
        <w:t>same for later time points</w:t>
      </w:r>
      <w:commentRangeEnd w:id="262"/>
      <w:r w:rsidR="00FC60AB">
        <w:rPr>
          <w:rStyle w:val="CommentReference"/>
        </w:rPr>
        <w:commentReference w:id="262"/>
      </w:r>
      <w:r w:rsidR="00D5342F">
        <w:rPr>
          <w:rFonts w:eastAsiaTheme="majorEastAsia"/>
        </w:rPr>
        <w:t xml:space="preserve">. The differences in performance of ADMET predictions seems to be in the early time points. </w:t>
      </w:r>
    </w:p>
    <w:p w14:paraId="26B7472B" w14:textId="603203BA" w:rsidR="00366A92" w:rsidRDefault="00366A92" w:rsidP="006F4886">
      <w:pPr>
        <w:spacing w:after="0" w:line="360" w:lineRule="auto"/>
        <w:jc w:val="both"/>
        <w:rPr>
          <w:rFonts w:eastAsiaTheme="majorEastAsia"/>
        </w:rPr>
      </w:pPr>
    </w:p>
    <w:p w14:paraId="19BCDA66" w14:textId="0D354E99" w:rsidR="009F7945" w:rsidRDefault="00366A92">
      <w:pPr>
        <w:jc w:val="both"/>
        <w:rPr>
          <w:rFonts w:eastAsiaTheme="majorEastAsia"/>
        </w:rPr>
        <w:pPrChange w:id="263" w:author="Wambaugh, John (he/him/his)" w:date="2024-05-15T15:43:00Z">
          <w:pPr>
            <w:spacing w:after="0" w:line="360" w:lineRule="auto"/>
            <w:jc w:val="both"/>
          </w:pPr>
        </w:pPrChange>
      </w:pPr>
      <w:commentRangeStart w:id="264"/>
      <w:r>
        <w:rPr>
          <w:rFonts w:eastAsiaTheme="majorEastAsia"/>
        </w:rPr>
        <w:lastRenderedPageBreak/>
        <w:t xml:space="preserve">Early time points are </w:t>
      </w:r>
      <w:commentRangeEnd w:id="264"/>
      <w:r w:rsidR="00FC60AB">
        <w:rPr>
          <w:rStyle w:val="CommentReference"/>
        </w:rPr>
        <w:commentReference w:id="264"/>
      </w:r>
      <w:r>
        <w:rPr>
          <w:rFonts w:eastAsiaTheme="majorEastAsia"/>
        </w:rPr>
        <w:t>dominated by the ability to correctly predict peak plasma concentration (C</w:t>
      </w:r>
      <w:r w:rsidRPr="00366A92">
        <w:rPr>
          <w:rFonts w:eastAsiaTheme="majorEastAsia"/>
          <w:vertAlign w:val="subscript"/>
        </w:rPr>
        <w:t>max</w:t>
      </w:r>
      <w:r>
        <w:rPr>
          <w:rFonts w:eastAsiaTheme="majorEastAsia"/>
        </w:rPr>
        <w:t xml:space="preserve">). In </w:t>
      </w:r>
      <w:commentRangeStart w:id="265"/>
      <w:r>
        <w:rPr>
          <w:rFonts w:eastAsiaTheme="majorEastAsia"/>
        </w:rPr>
        <w:fldChar w:fldCharType="begin"/>
      </w:r>
      <w:r>
        <w:rPr>
          <w:rFonts w:eastAsiaTheme="majorEastAsia"/>
        </w:rPr>
        <w:instrText xml:space="preserve"> REF _Ref81406580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6</w:t>
      </w:r>
      <w:r>
        <w:rPr>
          <w:rFonts w:eastAsiaTheme="majorEastAsia"/>
        </w:rPr>
        <w:fldChar w:fldCharType="end"/>
      </w:r>
      <w:r>
        <w:rPr>
          <w:rFonts w:eastAsiaTheme="majorEastAsia"/>
        </w:rPr>
        <w:t xml:space="preserve"> </w:t>
      </w:r>
      <w:commentRangeEnd w:id="265"/>
      <w:r w:rsidR="00FC60AB">
        <w:rPr>
          <w:rStyle w:val="CommentReference"/>
        </w:rPr>
        <w:commentReference w:id="265"/>
      </w:r>
      <w:r>
        <w:rPr>
          <w:rFonts w:eastAsiaTheme="majorEastAsia"/>
        </w:rPr>
        <w:t>we examine each methods accuracy in predicting C</w:t>
      </w:r>
      <w:r w:rsidRPr="00366A92">
        <w:rPr>
          <w:rFonts w:eastAsiaTheme="majorEastAsia"/>
          <w:vertAlign w:val="subscript"/>
        </w:rPr>
        <w:t>max</w:t>
      </w:r>
      <w:r>
        <w:rPr>
          <w:rFonts w:eastAsiaTheme="majorEastAsia"/>
        </w:rPr>
        <w:t xml:space="preserve"> as determined from the CvT data. As summarized in</w:t>
      </w:r>
      <w:ins w:id="266" w:author="Wambaugh, John (he/him/his)" w:date="2024-05-15T15:42:00Z">
        <w:r w:rsidR="00CC6EB1">
          <w:rPr>
            <w:rFonts w:eastAsiaTheme="majorEastAsia"/>
          </w:rPr>
          <w:t xml:space="preserve"> </w:t>
        </w:r>
        <w:r w:rsidR="00CC6EB1">
          <w:rPr>
            <w:rFonts w:eastAsiaTheme="majorEastAsia"/>
          </w:rPr>
          <w:fldChar w:fldCharType="begin"/>
        </w:r>
        <w:r w:rsidR="00CC6EB1">
          <w:rPr>
            <w:rFonts w:eastAsiaTheme="majorEastAsia"/>
          </w:rPr>
          <w:instrText xml:space="preserve"> REF _Ref166680182 \h </w:instrText>
        </w:r>
      </w:ins>
      <w:r w:rsidR="00CC6EB1">
        <w:rPr>
          <w:rFonts w:eastAsiaTheme="majorEastAsia"/>
        </w:rPr>
      </w:r>
      <w:r w:rsidR="00CC6EB1">
        <w:rPr>
          <w:rFonts w:eastAsiaTheme="majorEastAsia"/>
        </w:rPr>
        <w:fldChar w:fldCharType="separate"/>
      </w:r>
      <w:ins w:id="267" w:author="Wambaugh, John (he/him/his)" w:date="2024-05-15T15:42:00Z">
        <w:r w:rsidR="00CC6EB1">
          <w:t xml:space="preserve">Table </w:t>
        </w:r>
        <w:r w:rsidR="00CC6EB1">
          <w:rPr>
            <w:noProof/>
          </w:rPr>
          <w:t>4</w:t>
        </w:r>
        <w:r w:rsidR="00CC6EB1">
          <w:rPr>
            <w:rFonts w:eastAsiaTheme="majorEastAsia"/>
          </w:rPr>
          <w:fldChar w:fldCharType="end"/>
        </w:r>
        <w:r w:rsidR="00CC6EB1">
          <w:rPr>
            <w:rFonts w:eastAsiaTheme="majorEastAsia"/>
          </w:rPr>
          <w:t>0</w:t>
        </w:r>
      </w:ins>
      <w:del w:id="268"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269" w:author="Wambaugh, John (he/him/his)" w:date="2024-05-06T09:54:00Z">
        <w:r w:rsidR="008851FA" w:rsidDel="00812061">
          <w:delText xml:space="preserve">Table </w:delText>
        </w:r>
        <w:r w:rsidR="008851FA" w:rsidDel="00812061">
          <w:rPr>
            <w:noProof/>
          </w:rPr>
          <w:delText>4</w:delText>
        </w:r>
      </w:del>
      <w:del w:id="270" w:author="Wambaugh, John (he/him/his)" w:date="2024-05-15T15:43:00Z">
        <w:r w:rsidDel="00CC6EB1">
          <w:rPr>
            <w:rFonts w:eastAsiaTheme="majorEastAsia"/>
          </w:rPr>
          <w:fldChar w:fldCharType="end"/>
        </w:r>
      </w:del>
      <w:r w:rsidR="009F7945">
        <w:rPr>
          <w:rFonts w:eastAsiaTheme="majorEastAsia"/>
        </w:rPr>
        <w:t xml:space="preserve"> optimal performance is given by the empirical fits to the data, with a coefficient of variation (R</w:t>
      </w:r>
      <w:r w:rsidR="009F7945" w:rsidRPr="00296CF3">
        <w:rPr>
          <w:rFonts w:eastAsiaTheme="majorEastAsia"/>
          <w:vertAlign w:val="superscript"/>
        </w:rPr>
        <w:t>2</w:t>
      </w:r>
      <w:r w:rsidR="009F7945">
        <w:rPr>
          <w:rFonts w:eastAsiaTheme="majorEastAsia"/>
        </w:rPr>
        <w:t xml:space="preserve">) of 0.94 and a RMSLE of 0.32. Worst case performance is given by the y-randomized measured </w:t>
      </w:r>
      <w:r w:rsidR="00742245">
        <w:rPr>
          <w:rFonts w:eastAsiaTheme="majorEastAsia"/>
        </w:rPr>
        <w:t>d</w:t>
      </w:r>
      <w:r w:rsidR="009F7945">
        <w:rPr>
          <w:rFonts w:eastAsiaTheme="majorEastAsia"/>
        </w:rPr>
        <w:t>ata with a R</w:t>
      </w:r>
      <w:r w:rsidR="009F7945" w:rsidRPr="00296CF3">
        <w:rPr>
          <w:rFonts w:eastAsiaTheme="majorEastAsia"/>
          <w:vertAlign w:val="superscript"/>
        </w:rPr>
        <w:t>2</w:t>
      </w:r>
      <w:r w:rsidR="009F7945">
        <w:rPr>
          <w:rFonts w:eastAsiaTheme="majorEastAsia"/>
        </w:rPr>
        <w:t xml:space="preserve"> of 0.42 and RMSLE of .99. The QSPRs perform roughly as well, if not clearly better (ADMET being best) than the </w:t>
      </w:r>
      <w:r w:rsidR="009F7945" w:rsidRPr="00296CF3">
        <w:rPr>
          <w:i/>
        </w:rPr>
        <w:t>in vitro</w:t>
      </w:r>
      <w:r w:rsidR="009F7945">
        <w:rPr>
          <w:rFonts w:eastAsiaTheme="majorEastAsia"/>
        </w:rPr>
        <w:t xml:space="preserve"> measured data, with R</w:t>
      </w:r>
      <w:r w:rsidR="009F7945" w:rsidRPr="00296CF3">
        <w:rPr>
          <w:rFonts w:eastAsiaTheme="majorEastAsia"/>
          <w:vertAlign w:val="superscript"/>
        </w:rPr>
        <w:t>2</w:t>
      </w:r>
      <w:r w:rsidR="009F7945">
        <w:rPr>
          <w:rFonts w:eastAsiaTheme="majorEastAsia"/>
        </w:rPr>
        <w:t xml:space="preserve"> ranging from 0.48 to 0.59 and RMSLE ranging from 0.83 to 0.93. The superior ability of AD</w:t>
      </w:r>
      <w:r w:rsidR="003B0C76">
        <w:rPr>
          <w:rFonts w:eastAsiaTheme="majorEastAsia"/>
        </w:rPr>
        <w:t>M</w:t>
      </w:r>
      <w:r w:rsidR="009F7945">
        <w:rPr>
          <w:rFonts w:eastAsiaTheme="majorEastAsia"/>
        </w:rPr>
        <w:t>ET to predict C</w:t>
      </w:r>
      <w:r w:rsidR="009F7945" w:rsidRPr="00296CF3">
        <w:rPr>
          <w:vertAlign w:val="subscript"/>
        </w:rPr>
        <w:t>max</w:t>
      </w:r>
      <w:r w:rsidR="009F7945">
        <w:rPr>
          <w:rFonts w:eastAsiaTheme="majorEastAsia"/>
        </w:rPr>
        <w:t xml:space="preserve"> likely is correlated with its better performance at early times.</w:t>
      </w:r>
    </w:p>
    <w:p w14:paraId="10469131" w14:textId="7E3CB9D9" w:rsidR="009F7945" w:rsidRDefault="009F7945" w:rsidP="006F4886">
      <w:pPr>
        <w:spacing w:after="0" w:line="360" w:lineRule="auto"/>
        <w:jc w:val="both"/>
        <w:rPr>
          <w:rFonts w:eastAsiaTheme="majorEastAsia"/>
        </w:rPr>
      </w:pPr>
    </w:p>
    <w:p w14:paraId="32F22AD5" w14:textId="4A9B550F" w:rsidR="009F7945" w:rsidRDefault="009F7945" w:rsidP="006F4886">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_Ref81406919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7</w:t>
      </w:r>
      <w:r>
        <w:rPr>
          <w:rFonts w:eastAsiaTheme="majorEastAsia"/>
        </w:rPr>
        <w:fldChar w:fldCharType="end"/>
      </w:r>
      <w:r>
        <w:rPr>
          <w:rFonts w:eastAsiaTheme="majorEastAsia"/>
        </w:rPr>
        <w:t xml:space="preserve"> we examine the ability to predict time-integrated area under the plasma concentration time course (Area Under the Curve or AUC). Again, the empirical fits give a clear </w:t>
      </w:r>
      <w:r w:rsidR="00D22CAF">
        <w:rPr>
          <w:rFonts w:eastAsiaTheme="majorEastAsia"/>
        </w:rPr>
        <w:t>best-case</w:t>
      </w:r>
      <w:r>
        <w:rPr>
          <w:rFonts w:eastAsiaTheme="majorEastAsia"/>
        </w:rPr>
        <w:t xml:space="preserve"> scenario, but here the y-randomization more clearly gives a </w:t>
      </w:r>
      <w:r w:rsidR="003B0C76">
        <w:rPr>
          <w:rFonts w:eastAsiaTheme="majorEastAsia"/>
        </w:rPr>
        <w:t>worst-case</w:t>
      </w:r>
      <w:r>
        <w:rPr>
          <w:rFonts w:eastAsiaTheme="majorEastAsia"/>
        </w:rPr>
        <w:t xml:space="preserve"> scenario. The other various methods are all roughly comparable, although again ADMET outperforms even the in vitro measured values.</w:t>
      </w:r>
    </w:p>
    <w:p w14:paraId="64DE5E36" w14:textId="77777777" w:rsidR="009F7945" w:rsidRDefault="009F7945" w:rsidP="006F4886">
      <w:pPr>
        <w:spacing w:after="0" w:line="360" w:lineRule="auto"/>
        <w:jc w:val="both"/>
        <w:rPr>
          <w:rFonts w:eastAsiaTheme="majorEastAsia"/>
        </w:rPr>
      </w:pPr>
    </w:p>
    <w:p w14:paraId="4BCD0875" w14:textId="02BAA399" w:rsidR="00055F79" w:rsidRDefault="00055F79" w:rsidP="006F4886">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8</w:t>
      </w:r>
      <w:r>
        <w:rPr>
          <w:rFonts w:eastAsiaTheme="majorEastAsia"/>
        </w:rPr>
        <w:fldChar w:fldCharType="end"/>
      </w:r>
      <w:r>
        <w:rPr>
          <w:rFonts w:eastAsiaTheme="majorEastAsia"/>
        </w:rPr>
        <w:t xml:space="preserve"> we plot each chemical-specific RMSLE by prediction method with each method as a row and each chemical as a column. </w:t>
      </w:r>
      <w:r w:rsidR="00170654">
        <w:rPr>
          <w:rFonts w:eastAsiaTheme="majorEastAsia"/>
        </w:rPr>
        <w:t xml:space="preserve">These data are also provided in Supplemental Table 7. </w:t>
      </w:r>
      <w:r>
        <w:rPr>
          <w:rFonts w:eastAsiaTheme="majorEastAsia"/>
        </w:rPr>
        <w:t xml:space="preserve">Chemicals and methods have been clustered based upon Euclidean distance. We see that the largest RMSLE is for the </w:t>
      </w:r>
      <w:bookmarkStart w:id="271" w:name="_Hlk81469177"/>
      <w:r w:rsidRPr="00977424">
        <w:t>Tamoxifen</w:t>
      </w:r>
      <w:r>
        <w:t xml:space="preserve"> </w:t>
      </w:r>
      <w:bookmarkEnd w:id="271"/>
      <w:r>
        <w:t xml:space="preserve">measured data, potentially influencing the performance of in vitro measured data relative to the predictions of the QSPRs. </w:t>
      </w:r>
    </w:p>
    <w:p w14:paraId="48FFB033" w14:textId="77777777" w:rsidR="00B35719" w:rsidRDefault="00B35719" w:rsidP="006F4886">
      <w:pPr>
        <w:spacing w:after="0" w:line="360" w:lineRule="auto"/>
        <w:jc w:val="both"/>
        <w:rPr>
          <w:rFonts w:eastAsiaTheme="majorEastAsia"/>
        </w:rPr>
      </w:pPr>
    </w:p>
    <w:p w14:paraId="2412F41F" w14:textId="77777777" w:rsidR="00841392" w:rsidRDefault="00841392" w:rsidP="006F4886">
      <w:pPr>
        <w:pStyle w:val="Heading2"/>
        <w:spacing w:line="360" w:lineRule="auto"/>
        <w:jc w:val="both"/>
      </w:pPr>
      <w:r>
        <w:t>Level 3 Analysis</w:t>
      </w:r>
    </w:p>
    <w:p w14:paraId="5FF81BD3" w14:textId="20F48BB8" w:rsidR="006F5D64" w:rsidRPr="000116A8" w:rsidRDefault="00B11F12" w:rsidP="006F4886">
      <w:pPr>
        <w:spacing w:after="0" w:line="360" w:lineRule="auto"/>
        <w:jc w:val="both"/>
        <w:rPr>
          <w:rFonts w:eastAsiaTheme="majorEastAsia"/>
        </w:rPr>
      </w:pPr>
      <w:r>
        <w:rPr>
          <w:rFonts w:eastAsiaTheme="majorEastAsia"/>
        </w:rPr>
        <w:t>We then proceed on to the third level of evaluation</w:t>
      </w:r>
      <w:r w:rsidR="006F5D64">
        <w:rPr>
          <w:rFonts w:eastAsiaTheme="majorEastAsia"/>
        </w:rPr>
        <w:t xml:space="preserve">, in which we </w:t>
      </w:r>
      <w:r w:rsidR="000A7FF4">
        <w:rPr>
          <w:rFonts w:eastAsiaTheme="majorEastAsia"/>
        </w:rPr>
        <w:t>use the QSPR predictions to predict</w:t>
      </w:r>
      <w:r w:rsidR="006F5D64">
        <w:rPr>
          <w:rFonts w:eastAsiaTheme="majorEastAsia"/>
        </w:rPr>
        <w:t xml:space="preserve"> toxicokinetic </w:t>
      </w:r>
      <w:r w:rsidR="000A7FF4">
        <w:rPr>
          <w:rFonts w:eastAsiaTheme="majorEastAsia"/>
        </w:rPr>
        <w:t xml:space="preserve">summary </w:t>
      </w:r>
      <w:r w:rsidR="006F5D64">
        <w:rPr>
          <w:rFonts w:eastAsiaTheme="majorEastAsia"/>
        </w:rPr>
        <w:t xml:space="preserve">parameters </w:t>
      </w:r>
      <w:r w:rsidR="000A7FF4">
        <w:rPr>
          <w:rFonts w:eastAsiaTheme="majorEastAsia"/>
        </w:rPr>
        <w:t>– volume of distribution (V</w:t>
      </w:r>
      <w:r w:rsidR="000A7FF4" w:rsidRPr="000A7FF4">
        <w:rPr>
          <w:rFonts w:eastAsiaTheme="majorEastAsia"/>
          <w:vertAlign w:val="subscript"/>
        </w:rPr>
        <w:t>d</w:t>
      </w:r>
      <w:r w:rsidR="000A7FF4">
        <w:rPr>
          <w:rFonts w:eastAsiaTheme="majorEastAsia"/>
        </w:rPr>
        <w:t>), half-life for elimination from the body (t</w:t>
      </w:r>
      <w:r w:rsidR="000A7FF4" w:rsidRPr="000A7FF4">
        <w:rPr>
          <w:rFonts w:eastAsiaTheme="majorEastAsia"/>
          <w:vertAlign w:val="subscript"/>
        </w:rPr>
        <w:t>half</w:t>
      </w:r>
      <w:r w:rsidR="000A7FF4">
        <w:rPr>
          <w:rFonts w:eastAsiaTheme="majorEastAsia"/>
        </w:rPr>
        <w:t xml:space="preserve">), and </w:t>
      </w:r>
      <w:r w:rsidR="000116A8">
        <w:rPr>
          <w:rFonts w:eastAsiaTheme="majorEastAsia"/>
        </w:rPr>
        <w:t>whole-body</w:t>
      </w:r>
      <w:r w:rsidR="000A7FF4">
        <w:rPr>
          <w:rFonts w:eastAsiaTheme="majorEastAsia"/>
        </w:rPr>
        <w:t xml:space="preserve"> clearance (Cl</w:t>
      </w:r>
      <w:r w:rsidR="000A7FF4" w:rsidRPr="000A7FF4">
        <w:rPr>
          <w:rFonts w:eastAsiaTheme="majorEastAsia"/>
          <w:vertAlign w:val="subscript"/>
        </w:rPr>
        <w:t>tot</w:t>
      </w:r>
      <w:r w:rsidR="000A7FF4">
        <w:rPr>
          <w:rFonts w:eastAsiaTheme="majorEastAsia"/>
        </w:rPr>
        <w:t xml:space="preserve">) – and compare the predictions to the values estimated from the </w:t>
      </w:r>
      <w:r w:rsidR="000A7FF4" w:rsidRPr="000116A8">
        <w:rPr>
          <w:rFonts w:eastAsiaTheme="majorEastAsia"/>
        </w:rPr>
        <w:t>empirical fits to the CvT data</w:t>
      </w:r>
      <w:r w:rsidR="006F5D64" w:rsidRPr="000116A8">
        <w:rPr>
          <w:rFonts w:eastAsiaTheme="majorEastAsia"/>
        </w:rPr>
        <w:t>. The values predicted for each method are provided in Supplemental Table 8.</w:t>
      </w:r>
    </w:p>
    <w:p w14:paraId="3FC1FAE0" w14:textId="77777777" w:rsidR="006F5D64" w:rsidRPr="000116A8" w:rsidRDefault="006F5D64" w:rsidP="006F4886">
      <w:pPr>
        <w:spacing w:after="0" w:line="360" w:lineRule="auto"/>
        <w:jc w:val="both"/>
      </w:pPr>
    </w:p>
    <w:p w14:paraId="2A23D5D1" w14:textId="3AD83A98" w:rsidR="0079311A" w:rsidRPr="000116A8" w:rsidRDefault="000A7FF4">
      <w:pPr>
        <w:jc w:val="both"/>
        <w:pPrChange w:id="272" w:author="Wambaugh, John (he/him/his)" w:date="2024-05-15T15:43:00Z">
          <w:pPr>
            <w:spacing w:after="0" w:line="360" w:lineRule="auto"/>
            <w:jc w:val="both"/>
          </w:pPr>
        </w:pPrChange>
      </w:pPr>
      <w:r w:rsidRPr="000116A8">
        <w:t xml:space="preserve">In </w:t>
      </w:r>
      <w:r w:rsidRPr="000116A8">
        <w:fldChar w:fldCharType="begin"/>
      </w:r>
      <w:r w:rsidRPr="000116A8">
        <w:instrText xml:space="preserve"> REF _Ref79403334 \h </w:instrText>
      </w:r>
      <w:r w:rsidR="000116A8">
        <w:instrText xml:space="preserve"> \* MERGEFORMAT </w:instrText>
      </w:r>
      <w:r w:rsidRPr="000116A8">
        <w:fldChar w:fldCharType="separate"/>
      </w:r>
      <w:r w:rsidR="00812061">
        <w:t xml:space="preserve">Figure </w:t>
      </w:r>
      <w:r w:rsidR="00812061">
        <w:rPr>
          <w:noProof/>
        </w:rPr>
        <w:t>9</w:t>
      </w:r>
      <w:r w:rsidRPr="000116A8">
        <w:fldChar w:fldCharType="end"/>
      </w:r>
      <w:r w:rsidRPr="000116A8">
        <w:t xml:space="preserve"> </w:t>
      </w:r>
      <w:r w:rsidR="006F5502" w:rsidRPr="000116A8">
        <w:t>we examine predicted vs. observed t</w:t>
      </w:r>
      <w:r w:rsidR="006F5502" w:rsidRPr="00296CF3">
        <w:rPr>
          <w:vertAlign w:val="subscript"/>
        </w:rPr>
        <w:t>half</w:t>
      </w:r>
      <w:r w:rsidR="006F5502" w:rsidRPr="000116A8">
        <w:t xml:space="preserve">. </w:t>
      </w:r>
      <w:r w:rsidRPr="000116A8">
        <w:rPr>
          <w:rFonts w:eastAsiaTheme="majorEastAsia"/>
        </w:rPr>
        <w:t>As summarized in</w:t>
      </w:r>
      <w:ins w:id="273" w:author="Wambaugh, John (he/him/his)" w:date="2024-05-15T15:43:00Z">
        <w:r w:rsidR="00CC6EB1">
          <w:rPr>
            <w:rFonts w:eastAsiaTheme="majorEastAsia"/>
          </w:rPr>
          <w:t xml:space="preserve"> X</w:t>
        </w:r>
      </w:ins>
      <w:del w:id="274"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275" w:author="Wambaugh, John (he/him/his)" w:date="2024-05-06T09:54:00Z">
        <w:r w:rsidR="008851FA" w:rsidDel="00812061">
          <w:delText xml:space="preserve">Table </w:delText>
        </w:r>
        <w:r w:rsidR="008851FA" w:rsidDel="00812061">
          <w:rPr>
            <w:noProof/>
          </w:rPr>
          <w:delText>4</w:delText>
        </w:r>
      </w:del>
      <w:del w:id="276"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r w:rsidR="006F5502" w:rsidRPr="000116A8">
        <w:rPr>
          <w:rFonts w:eastAsiaTheme="majorEastAsia"/>
        </w:rPr>
        <w:t xml:space="preserve"> none of the models are very successful – the highest coefficient of variation is 0.15 for </w:t>
      </w:r>
      <w:r w:rsidR="006F5502" w:rsidRPr="000116A8">
        <w:rPr>
          <w:rFonts w:eastAsia="Times New Roman" w:cstheme="minorHAnsi"/>
          <w:color w:val="000000"/>
        </w:rPr>
        <w:t xml:space="preserve">IFS-QSAR, while QSARINS-Chem and HTTK with </w:t>
      </w:r>
      <w:r w:rsidR="003B0C76">
        <w:rPr>
          <w:rFonts w:eastAsiaTheme="majorEastAsia"/>
        </w:rPr>
        <w:t>ADMET</w:t>
      </w:r>
      <w:r w:rsidR="006F5502" w:rsidRPr="000116A8">
        <w:rPr>
          <w:rFonts w:eastAsia="Times New Roman" w:cstheme="minorHAnsi"/>
          <w:color w:val="000000"/>
        </w:rPr>
        <w:t xml:space="preserve"> both had an R</w:t>
      </w:r>
      <w:r w:rsidR="006F5502" w:rsidRPr="000116A8">
        <w:rPr>
          <w:rFonts w:eastAsia="Times New Roman" w:cstheme="minorHAnsi"/>
          <w:color w:val="000000"/>
          <w:vertAlign w:val="superscript"/>
        </w:rPr>
        <w:t>2</w:t>
      </w:r>
      <w:r w:rsidR="006F5502" w:rsidRPr="000116A8">
        <w:rPr>
          <w:rFonts w:eastAsia="Times New Roman" w:cstheme="minorHAnsi"/>
          <w:color w:val="000000"/>
        </w:rPr>
        <w:t xml:space="preserve"> of 0.11. The RMSLE for all models, including HTTK with y-randomized data, was just above 1 (a factor of 10x). </w:t>
      </w:r>
    </w:p>
    <w:p w14:paraId="60CA2BAC" w14:textId="77777777" w:rsidR="000A7FF4" w:rsidRPr="000116A8" w:rsidRDefault="000A7FF4" w:rsidP="006F4886">
      <w:pPr>
        <w:spacing w:after="0" w:line="360" w:lineRule="auto"/>
        <w:jc w:val="both"/>
      </w:pPr>
    </w:p>
    <w:p w14:paraId="7D1DB6D4" w14:textId="038D5CE9" w:rsidR="0079311A" w:rsidRPr="000116A8" w:rsidRDefault="000116A8">
      <w:pPr>
        <w:jc w:val="both"/>
        <w:pPrChange w:id="277" w:author="Wambaugh, John (he/him/his)" w:date="2024-05-15T15:44:00Z">
          <w:pPr>
            <w:spacing w:after="0" w:line="360" w:lineRule="auto"/>
            <w:jc w:val="both"/>
          </w:pPr>
        </w:pPrChange>
      </w:pPr>
      <w:commentRangeStart w:id="278"/>
      <w:r w:rsidRPr="000116A8">
        <w:t xml:space="preserve">The models were distinctly better </w:t>
      </w:r>
      <w:commentRangeEnd w:id="278"/>
      <w:r w:rsidR="00781477">
        <w:rPr>
          <w:rStyle w:val="CommentReference"/>
        </w:rPr>
        <w:commentReference w:id="278"/>
      </w:r>
      <w:r w:rsidRPr="000116A8">
        <w:t>than the y-randomization for predicting V</w:t>
      </w:r>
      <w:r w:rsidRPr="00836CD7">
        <w:rPr>
          <w:vertAlign w:val="subscript"/>
        </w:rPr>
        <w:t>d</w:t>
      </w:r>
      <w:r w:rsidRPr="000116A8">
        <w:t xml:space="preserve">. As shown in </w:t>
      </w:r>
      <w:r w:rsidR="000A7FF4" w:rsidRPr="000116A8">
        <w:fldChar w:fldCharType="begin"/>
      </w:r>
      <w:r w:rsidR="000A7FF4" w:rsidRPr="000116A8">
        <w:instrText xml:space="preserve"> REF _Ref81468024 \h </w:instrText>
      </w:r>
      <w:r>
        <w:instrText xml:space="preserve"> \* MERGEFORMAT </w:instrText>
      </w:r>
      <w:r w:rsidR="000A7FF4" w:rsidRPr="000116A8">
        <w:fldChar w:fldCharType="separate"/>
      </w:r>
      <w:r w:rsidR="00812061">
        <w:t xml:space="preserve">Figure </w:t>
      </w:r>
      <w:r w:rsidR="00812061">
        <w:rPr>
          <w:noProof/>
        </w:rPr>
        <w:t>10</w:t>
      </w:r>
      <w:r w:rsidR="000A7FF4" w:rsidRPr="000116A8">
        <w:fldChar w:fldCharType="end"/>
      </w:r>
      <w:r w:rsidR="000A7FF4" w:rsidRPr="000116A8">
        <w:t xml:space="preserve"> </w:t>
      </w:r>
      <w:r w:rsidRPr="000116A8">
        <w:t>and</w:t>
      </w:r>
      <w:r w:rsidR="000A7FF4" w:rsidRPr="000116A8">
        <w:rPr>
          <w:rFonts w:eastAsiaTheme="majorEastAsia"/>
        </w:rPr>
        <w:t xml:space="preserve"> summarized in</w:t>
      </w:r>
      <w:ins w:id="279" w:author="Wambaugh, John (he/him/his)" w:date="2024-05-15T15:43:00Z">
        <w:r w:rsidR="00CC6EB1">
          <w:rPr>
            <w:rFonts w:eastAsiaTheme="majorEastAsia"/>
          </w:rPr>
          <w:t xml:space="preserve"> X </w:t>
        </w:r>
      </w:ins>
      <w:del w:id="280" w:author="Wambaugh, John (he/him/his)" w:date="2024-05-15T15:43:00Z">
        <w:r w:rsidR="000A7FF4" w:rsidRPr="000116A8" w:rsidDel="00CC6EB1">
          <w:rPr>
            <w:rFonts w:eastAsiaTheme="majorEastAsia"/>
          </w:rPr>
          <w:delText xml:space="preserve"> </w:delText>
        </w:r>
      </w:del>
      <w:del w:id="281"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282" w:author="Wambaugh, John (he/him/his)" w:date="2024-05-06T09:54:00Z">
        <w:r w:rsidR="008851FA" w:rsidDel="00812061">
          <w:delText xml:space="preserve">Table </w:delText>
        </w:r>
        <w:r w:rsidR="008851FA" w:rsidDel="00812061">
          <w:rPr>
            <w:noProof/>
          </w:rPr>
          <w:delText>4</w:delText>
        </w:r>
      </w:del>
      <w:del w:id="283" w:author="Wambaugh, John (he/him/his)" w:date="2024-05-15T15:44:00Z">
        <w:r w:rsidR="000A7FF4" w:rsidRPr="000116A8" w:rsidDel="00CC6EB1">
          <w:rPr>
            <w:rFonts w:eastAsiaTheme="majorEastAsia"/>
          </w:rPr>
          <w:fldChar w:fldCharType="end"/>
        </w:r>
      </w:del>
      <w:ins w:id="284" w:author="Wambaugh, John (he/him/his)" w:date="2024-05-15T15:44:00Z">
        <w:r w:rsidR="00CC6EB1">
          <w:rPr>
            <w:rFonts w:eastAsiaTheme="majorEastAsia"/>
          </w:rPr>
          <w:t>,</w:t>
        </w:r>
      </w:ins>
      <w:del w:id="285" w:author="Wambaugh, John (he/him/his)" w:date="2024-05-15T15:44:00Z">
        <w:r w:rsidRPr="000116A8" w:rsidDel="00CC6EB1">
          <w:rPr>
            <w:rFonts w:eastAsiaTheme="majorEastAsia"/>
          </w:rPr>
          <w:delText>,</w:delText>
        </w:r>
      </w:del>
      <w:r w:rsidRPr="000116A8">
        <w:rPr>
          <w:rFonts w:eastAsiaTheme="majorEastAsia"/>
        </w:rPr>
        <w:t xml:space="preserve"> the HTTK algorithm for predicting V</w:t>
      </w:r>
      <w:r w:rsidRPr="000116A8">
        <w:rPr>
          <w:rFonts w:eastAsiaTheme="majorEastAsia"/>
          <w:vertAlign w:val="subscript"/>
        </w:rPr>
        <w:t>d</w:t>
      </w:r>
      <w:r w:rsidRPr="000116A8">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F96FC3">
        <w:rPr>
          <w:rFonts w:eastAsiaTheme="majorEastAsia"/>
        </w:rPr>
        <w:fldChar w:fldCharType="separate"/>
      </w:r>
      <w:r w:rsidR="0084029A">
        <w:rPr>
          <w:rFonts w:eastAsiaTheme="majorEastAsia"/>
          <w:noProof/>
        </w:rPr>
        <w:t>[34]</w:t>
      </w:r>
      <w:r w:rsidR="00F96FC3">
        <w:rPr>
          <w:rFonts w:eastAsiaTheme="majorEastAsia"/>
        </w:rPr>
        <w:fldChar w:fldCharType="end"/>
      </w:r>
      <w:r w:rsidRPr="000116A8">
        <w:rPr>
          <w:rFonts w:eastAsiaTheme="majorEastAsia"/>
        </w:rPr>
        <w:t xml:space="preserve"> when used with y-randomized data had no skill</w:t>
      </w:r>
      <w:r w:rsidR="00296CF3">
        <w:rPr>
          <w:rFonts w:eastAsiaTheme="majorEastAsia"/>
        </w:rPr>
        <w:t>.</w:t>
      </w:r>
      <w:del w:id="286"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ins w:id="287" w:author="Wambaugh, John (he/him/his)" w:date="2024-05-15T09:26:00Z">
        <w:r w:rsidR="00FF4817">
          <w:rPr>
            <w:rFonts w:eastAsiaTheme="majorEastAsia"/>
          </w:rPr>
          <w:t xml:space="preserve"> </w:t>
        </w:r>
      </w:ins>
      <w:r w:rsidR="00296CF3">
        <w:rPr>
          <w:rFonts w:eastAsiaTheme="majorEastAsia"/>
        </w:rPr>
        <w:t>T</w:t>
      </w:r>
      <w:r w:rsidRPr="000116A8">
        <w:rPr>
          <w:rFonts w:eastAsiaTheme="majorEastAsia"/>
        </w:rPr>
        <w:t xml:space="preserve">he models performed similarly to the measured </w:t>
      </w:r>
      <w:r w:rsidRPr="00836CD7">
        <w:rPr>
          <w:rFonts w:eastAsiaTheme="majorEastAsia"/>
          <w:i/>
          <w:iCs/>
        </w:rPr>
        <w:t>in vitro</w:t>
      </w:r>
      <w:r w:rsidRPr="000116A8">
        <w:rPr>
          <w:rFonts w:eastAsiaTheme="majorEastAsia"/>
        </w:rPr>
        <w:t xml:space="preserve"> data when used with the V</w:t>
      </w:r>
      <w:r w:rsidRPr="00836CD7">
        <w:rPr>
          <w:rFonts w:eastAsiaTheme="majorEastAsia"/>
          <w:vertAlign w:val="subscript"/>
        </w:rPr>
        <w:t xml:space="preserve">d </w:t>
      </w:r>
      <w:r w:rsidRPr="000116A8">
        <w:rPr>
          <w:rFonts w:eastAsiaTheme="majorEastAsia"/>
        </w:rPr>
        <w:t>algorithm – R</w:t>
      </w:r>
      <w:r w:rsidRPr="0085262A">
        <w:rPr>
          <w:rFonts w:eastAsiaTheme="majorEastAsia"/>
          <w:vertAlign w:val="superscript"/>
        </w:rPr>
        <w:t xml:space="preserve">2 </w:t>
      </w:r>
      <w:r w:rsidRPr="000116A8">
        <w:rPr>
          <w:rFonts w:eastAsiaTheme="majorEastAsia"/>
        </w:rPr>
        <w:lastRenderedPageBreak/>
        <w:t>ranged from 0.10 to 0.16 with the measured data being the worst. For all models the RMSLE again indicated a factor of 10x.</w:t>
      </w:r>
    </w:p>
    <w:p w14:paraId="21E52850" w14:textId="4B6A7177" w:rsidR="000A7FF4" w:rsidRDefault="000A7FF4" w:rsidP="006F4886">
      <w:pPr>
        <w:spacing w:after="0" w:line="360" w:lineRule="auto"/>
        <w:jc w:val="both"/>
      </w:pPr>
    </w:p>
    <w:p w14:paraId="56B08FE2" w14:textId="1B192850" w:rsidR="001B5AB5" w:rsidRDefault="000A7FF4">
      <w:pPr>
        <w:jc w:val="both"/>
        <w:rPr>
          <w:rFonts w:asciiTheme="majorHAnsi" w:eastAsiaTheme="majorEastAsia" w:hAnsiTheme="majorHAnsi" w:cstheme="majorBidi"/>
          <w:sz w:val="32"/>
          <w:szCs w:val="32"/>
        </w:rPr>
        <w:pPrChange w:id="288" w:author="Wambaugh, John (he/him/his)" w:date="2024-05-15T15:44:00Z">
          <w:pPr>
            <w:spacing w:after="0" w:line="360" w:lineRule="auto"/>
            <w:jc w:val="both"/>
          </w:pPr>
        </w:pPrChange>
      </w:pPr>
      <w:commentRangeStart w:id="289"/>
      <w:r>
        <w:t xml:space="preserve">In </w:t>
      </w:r>
      <w:r>
        <w:fldChar w:fldCharType="begin"/>
      </w:r>
      <w:r>
        <w:instrText xml:space="preserve"> REF _Ref81468035 \h </w:instrText>
      </w:r>
      <w:r w:rsidR="003B0C76">
        <w:instrText xml:space="preserve"> \* MERGEFORMAT </w:instrText>
      </w:r>
      <w:r>
        <w:fldChar w:fldCharType="separate"/>
      </w:r>
      <w:r w:rsidR="00812061">
        <w:t xml:space="preserve">Figure </w:t>
      </w:r>
      <w:r w:rsidR="00812061">
        <w:rPr>
          <w:noProof/>
        </w:rPr>
        <w:t>11</w:t>
      </w:r>
      <w:r>
        <w:fldChar w:fldCharType="end"/>
      </w:r>
      <w:commentRangeEnd w:id="289"/>
      <w:r w:rsidR="00781477">
        <w:rPr>
          <w:rStyle w:val="CommentReference"/>
        </w:rPr>
        <w:commentReference w:id="289"/>
      </w:r>
      <w:r>
        <w:t xml:space="preserve"> </w:t>
      </w:r>
      <w:r w:rsidR="000116A8">
        <w:t xml:space="preserve">we examine predictions for </w:t>
      </w:r>
      <w:r>
        <w:t>CL</w:t>
      </w:r>
      <w:r w:rsidRPr="00836CD7">
        <w:rPr>
          <w:vertAlign w:val="subscript"/>
        </w:rPr>
        <w:t>tot</w:t>
      </w:r>
      <w:r w:rsidR="000116A8">
        <w:t>, which depends on both elimination rate (inverse of t</w:t>
      </w:r>
      <w:r w:rsidR="000116A8" w:rsidRPr="000116A8">
        <w:rPr>
          <w:vertAlign w:val="subscript"/>
        </w:rPr>
        <w:t>half</w:t>
      </w:r>
      <w:r w:rsidR="000116A8">
        <w:t>) and V</w:t>
      </w:r>
      <w:r w:rsidR="000116A8" w:rsidRPr="000116A8">
        <w:rPr>
          <w:vertAlign w:val="subscript"/>
        </w:rPr>
        <w:t>d</w:t>
      </w:r>
      <w:r w:rsidR="000116A8">
        <w:t>.</w:t>
      </w:r>
      <w:r w:rsidRPr="000A7FF4">
        <w:rPr>
          <w:rFonts w:eastAsiaTheme="majorEastAsia"/>
        </w:rPr>
        <w:t xml:space="preserve"> </w:t>
      </w:r>
      <w:r>
        <w:rPr>
          <w:rFonts w:eastAsiaTheme="majorEastAsia"/>
        </w:rPr>
        <w:t xml:space="preserve">As summarized </w:t>
      </w:r>
      <w:del w:id="290" w:author="Wambaugh, John (he/him/his)" w:date="2024-05-15T15:44:00Z">
        <w:r w:rsidDel="00CC6EB1">
          <w:rPr>
            <w:rFonts w:eastAsiaTheme="majorEastAsia"/>
          </w:rPr>
          <w:delText>i</w:delText>
        </w:r>
      </w:del>
      <w:ins w:id="291" w:author="Wambaugh, John (he/him/his)" w:date="2024-05-15T15:44:00Z">
        <w:r w:rsidR="00CC6EB1">
          <w:rPr>
            <w:rFonts w:eastAsiaTheme="majorEastAsia"/>
          </w:rPr>
          <w:t>in X</w:t>
        </w:r>
      </w:ins>
      <w:del w:id="292" w:author="Wambaugh, John (he/him/his)" w:date="2024-05-15T15:44:00Z">
        <w:r w:rsidDel="00CC6EB1">
          <w:rPr>
            <w:rFonts w:eastAsiaTheme="majorEastAsia"/>
          </w:rPr>
          <w:delText xml:space="preserve">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293" w:author="Wambaugh, John (he/him/his)" w:date="2024-05-06T09:54:00Z">
        <w:r w:rsidR="008851FA" w:rsidDel="00812061">
          <w:delText xml:space="preserve">Table </w:delText>
        </w:r>
        <w:r w:rsidR="008851FA" w:rsidDel="00812061">
          <w:rPr>
            <w:noProof/>
          </w:rPr>
          <w:delText>4</w:delText>
        </w:r>
      </w:del>
      <w:del w:id="294" w:author="Wambaugh, John (he/him/his)" w:date="2024-05-15T15:44:00Z">
        <w:r w:rsidDel="00CC6EB1">
          <w:rPr>
            <w:rFonts w:eastAsiaTheme="majorEastAsia"/>
          </w:rPr>
          <w:fldChar w:fldCharType="end"/>
        </w:r>
      </w:del>
      <w:r w:rsidR="0085262A">
        <w:rPr>
          <w:rFonts w:eastAsiaTheme="majorEastAsia"/>
        </w:rPr>
        <w:t xml:space="preserve"> the y-randomized predictions reassuringly have no skill at predicting </w:t>
      </w:r>
      <w:r w:rsidR="0085262A" w:rsidRPr="00836CD7">
        <w:rPr>
          <w:rFonts w:eastAsiaTheme="majorEastAsia"/>
          <w:i/>
          <w:iCs/>
        </w:rPr>
        <w:t>in vivo</w:t>
      </w:r>
      <w:r w:rsidR="0085262A">
        <w:rPr>
          <w:rFonts w:eastAsiaTheme="majorEastAsia"/>
        </w:rPr>
        <w:t xml:space="preserve"> clearance, while the combination of HTTK and A</w:t>
      </w:r>
      <w:r w:rsidR="003B46B2">
        <w:rPr>
          <w:rFonts w:eastAsiaTheme="majorEastAsia"/>
        </w:rPr>
        <w:t>D</w:t>
      </w:r>
      <w:r w:rsidR="0085262A">
        <w:rPr>
          <w:rFonts w:eastAsiaTheme="majorEastAsia"/>
        </w:rPr>
        <w:t>MET predicted values had the most, with a R</w:t>
      </w:r>
      <w:r w:rsidR="0085262A" w:rsidRPr="00836CD7">
        <w:rPr>
          <w:rFonts w:eastAsiaTheme="majorEastAsia"/>
          <w:vertAlign w:val="superscript"/>
        </w:rPr>
        <w:t>2</w:t>
      </w:r>
      <w:r w:rsidR="0085262A">
        <w:rPr>
          <w:rFonts w:eastAsiaTheme="majorEastAsia"/>
        </w:rPr>
        <w:t xml:space="preserve"> </w:t>
      </w:r>
      <w:r w:rsidR="00836CD7">
        <w:rPr>
          <w:rFonts w:eastAsiaTheme="majorEastAsia"/>
        </w:rPr>
        <w:t>of 0.32</w:t>
      </w:r>
      <w:r w:rsidR="0085262A">
        <w:rPr>
          <w:rFonts w:eastAsiaTheme="majorEastAsia"/>
        </w:rPr>
        <w:t xml:space="preserve"> and a RMSLE indicating a factor of 17x. Both IFS-QSAR and QSARINS-Chem had comparable R</w:t>
      </w:r>
      <w:r w:rsidR="0085262A" w:rsidRPr="00836CD7">
        <w:rPr>
          <w:rFonts w:eastAsiaTheme="majorEastAsia"/>
          <w:vertAlign w:val="superscript"/>
        </w:rPr>
        <w:t>2</w:t>
      </w:r>
      <w:r w:rsidR="0085262A">
        <w:rPr>
          <w:rFonts w:eastAsiaTheme="majorEastAsia"/>
        </w:rPr>
        <w:t xml:space="preserve"> of 0.25 and 0.2 (respectively) and an RMSLE indicating a factor of ~20x. </w:t>
      </w:r>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295" w:author="Wambaugh, John (he/him/his)" w:date="2024-05-04T09:56:00Z"/>
        </w:rPr>
      </w:pPr>
    </w:p>
    <w:p w14:paraId="094ECA00" w14:textId="71CBB4CA" w:rsidR="00F83DCC" w:rsidDel="00F83DCC" w:rsidRDefault="00F83DCC">
      <w:pPr>
        <w:spacing w:after="0" w:line="360" w:lineRule="auto"/>
        <w:jc w:val="both"/>
        <w:rPr>
          <w:del w:id="296" w:author="Wambaugh, John (he/him/his)" w:date="2024-05-04T09:57:00Z"/>
          <w:moveTo w:id="297" w:author="Wambaugh, John (he/him/his)" w:date="2024-05-04T09:57:00Z"/>
        </w:rPr>
        <w:pPrChange w:id="298" w:author="Wambaugh, John (he/him/his)" w:date="2024-05-15T15:45:00Z">
          <w:pPr>
            <w:spacing w:after="0" w:line="360" w:lineRule="auto"/>
          </w:pPr>
        </w:pPrChange>
      </w:pPr>
      <w:ins w:id="299" w:author="Wambaugh, John (he/him/his)" w:date="2024-05-04T09:56:00Z">
        <w:r w:rsidRPr="00810B69">
          <w:t xml:space="preserve">TK information, </w:t>
        </w:r>
        <w:r>
          <w:t>especially</w:t>
        </w:r>
        <w:r w:rsidRPr="00810B69">
          <w:t xml:space="preserve"> elimination</w:t>
        </w:r>
        <w:r>
          <w:t xml:space="preserve"> V</w:t>
        </w:r>
        <w:r w:rsidRPr="003B0C76">
          <w:rPr>
            <w:vertAlign w:val="subscript"/>
          </w:rPr>
          <w:t>d</w:t>
        </w:r>
        <w:r>
          <w:t>,</w:t>
        </w:r>
        <w:r w:rsidRPr="00810B69">
          <w:t xml:space="preserve"> half-life (t</w:t>
        </w:r>
        <w:r w:rsidRPr="00810B69">
          <w:rPr>
            <w:vertAlign w:val="subscript"/>
          </w:rPr>
          <w:t>half</w:t>
        </w:r>
        <w:r w:rsidRPr="00810B69">
          <w:t>)</w:t>
        </w:r>
        <w:r>
          <w:t>, and whole-body clearance,</w:t>
        </w:r>
        <w:r w:rsidRPr="00810B69">
          <w:t xml:space="preserve"> is critical for understanding chemical risk</w:t>
        </w:r>
        <w:r>
          <w:t xml:space="preserve">. </w:t>
        </w:r>
      </w:ins>
      <w:moveToRangeStart w:id="300" w:author="Wambaugh, John (he/him/his)" w:date="2024-05-04T09:57:00Z" w:name="move165709065"/>
      <w:moveTo w:id="301" w:author="Wambaugh, John (he/him/his)" w:date="2024-05-04T09:57:00Z">
        <w:r>
          <w:t xml:space="preserve">This information allows evaluation of potential to accumulate and inference of exposure from biomonitoring data. – large data TK data gaps for analytes identified in biological matrices by both targeted (NHANES </w:t>
        </w:r>
        <w:r>
          <w:fldChar w:fldCharType="begin"/>
        </w:r>
        <w:r>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fldChar w:fldCharType="separate"/>
        </w:r>
        <w:r>
          <w:rPr>
            <w:noProof/>
          </w:rPr>
          <w:t>[40]</w:t>
        </w:r>
        <w:r>
          <w:fldChar w:fldCharType="end"/>
        </w:r>
        <w:r>
          <w:t xml:space="preserve">) and non-targeted analyses (Woodruff </w:t>
        </w:r>
        <w:r>
          <w:fldChar w:fldCharType="begin"/>
        </w:r>
        <w:r>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fldChar w:fldCharType="separate"/>
        </w:r>
        <w:r>
          <w:rPr>
            <w:noProof/>
          </w:rPr>
          <w:t>[41]</w:t>
        </w:r>
        <w:r>
          <w:fldChar w:fldCharType="end"/>
        </w:r>
        <w:r>
          <w:t>)</w:t>
        </w:r>
      </w:moveTo>
      <w:ins w:id="302" w:author="Wambaugh, John (he/him/his)" w:date="2024-05-04T09:57:00Z">
        <w:r>
          <w:t>.</w:t>
        </w:r>
      </w:ins>
    </w:p>
    <w:moveToRangeEnd w:id="300"/>
    <w:p w14:paraId="34ACD7D5" w14:textId="668FB62F" w:rsidR="003E0280" w:rsidRDefault="00F83DCC">
      <w:pPr>
        <w:spacing w:after="0" w:line="360" w:lineRule="auto"/>
        <w:jc w:val="both"/>
        <w:rPr>
          <w:ins w:id="303" w:author="Wambaugh, John (he/him/his)" w:date="2024-05-16T18:54:00Z"/>
        </w:rPr>
      </w:pPr>
      <w:ins w:id="304" w:author="Wambaugh, John (he/him/his)" w:date="2024-05-04T09:56:00Z">
        <w:r>
          <w:t xml:space="preserve"> </w:t>
        </w:r>
        <w:r w:rsidRPr="00F83DCC">
          <w:t xml:space="preserve">The NAS has recognized [20] that high throughput (chemical-agnostic) TK models parameterized with chemical-specific in vitro data (that is, in vitro-in vivo extrapolation for toxicokinetics) are a powerful tool for interpreting high throughput screening data for chemical toxicity in terms of chemical risk [2] – </w:t>
        </w:r>
        <w:r w:rsidRPr="00F83DCC">
          <w:rPr>
            <w:i/>
            <w:iCs/>
            <w:rPrChange w:id="305" w:author="Wambaugh, John (he/him/his)" w:date="2024-05-04T09:57:00Z">
              <w:rPr/>
            </w:rPrChange>
          </w:rPr>
          <w:t>in vitro-in vivo</w:t>
        </w:r>
        <w:r w:rsidRPr="00F83DCC">
          <w:t xml:space="preserve"> extrapolation for toxicity</w:t>
        </w:r>
        <w:r>
          <w:t>.</w:t>
        </w:r>
      </w:ins>
      <w:ins w:id="306" w:author="Wambaugh, John (he/him/his)" w:date="2024-05-06T09:03:00Z">
        <w:r w:rsidR="003E0280">
          <w:t xml:space="preserve"> 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307" w:author="Wambaugh, John (he/him/his)" w:date="2024-05-06T09:04:00Z">
              <w:rPr>
                <w:i/>
                <w:iCs/>
              </w:rPr>
            </w:rPrChange>
          </w:rPr>
          <w:t>concentration vs. time dat</w:t>
        </w:r>
      </w:ins>
      <w:ins w:id="308" w:author="Wambaugh, John (he/him/his)" w:date="2024-05-06T09:04:00Z">
        <w:r w:rsidR="003E0280" w:rsidRPr="003E0280">
          <w:rPr>
            <w:rPrChange w:id="309" w:author="Wambaugh, John (he/him/his)" w:date="2024-05-06T09:04:00Z">
              <w:rPr>
                <w:i/>
                <w:iCs/>
              </w:rPr>
            </w:rPrChange>
          </w:rPr>
          <w:t>a</w:t>
        </w:r>
        <w:r w:rsidR="003E0280">
          <w:t xml:space="preserve"> in key tissues</w:t>
        </w:r>
      </w:ins>
      <w:ins w:id="310"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311" w:author="Wambaugh, John (he/him/his)" w:date="2024-05-06T09:04:00Z">
        <w:r w:rsidR="003E0280">
          <w:t xml:space="preserve"> and </w:t>
        </w:r>
        <w:r w:rsidR="003E0280">
          <w:rPr>
            <w:i/>
            <w:iCs/>
          </w:rPr>
          <w:t>i</w:t>
        </w:r>
      </w:ins>
      <w:ins w:id="312" w:author="Wambaugh, John (he/him/his)" w:date="2024-05-06T09:03:00Z">
        <w:r w:rsidR="003E0280" w:rsidRPr="007C2C18">
          <w:rPr>
            <w:i/>
            <w:iCs/>
          </w:rPr>
          <w:t>n vitro</w:t>
        </w:r>
      </w:ins>
      <w:ins w:id="313" w:author="Wambaugh, John (he/him/his)" w:date="2024-05-06T09:04:00Z">
        <w:r w:rsidR="003E0280">
          <w:t xml:space="preserve"> HTTK data</w:t>
        </w:r>
      </w:ins>
      <w:ins w:id="314"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3E0280">
          <w:instrText xml:space="preserve"> ADDIN EN.CITE </w:instrTex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3E0280">
          <w:instrText xml:space="preserve"> ADDIN EN.CITE.DATA </w:instrText>
        </w:r>
        <w:r w:rsidR="003E0280">
          <w:fldChar w:fldCharType="end"/>
        </w:r>
        <w:r w:rsidR="003E0280">
          <w:fldChar w:fldCharType="separate"/>
        </w:r>
        <w:r w:rsidR="003E0280">
          <w:rPr>
            <w:noProof/>
          </w:rPr>
          <w:t>[8,9,11,12,10,19]</w:t>
        </w:r>
        <w:r w:rsidR="003E0280">
          <w:fldChar w:fldCharType="end"/>
        </w:r>
      </w:ins>
      <w:ins w:id="315" w:author="Wambaugh, John (he/him/his)" w:date="2024-05-06T09:04:00Z">
        <w:r w:rsidR="003E0280">
          <w:t>. H</w:t>
        </w:r>
      </w:ins>
      <w:ins w:id="316" w:author="Wambaugh, John (he/him/his)" w:date="2024-05-06T09:03:00Z">
        <w:r w:rsidR="003E0280" w:rsidRPr="00810B69">
          <w:t xml:space="preserve">owever, several thousand chemicals remain in need of TK info; the </w:t>
        </w:r>
        <w:r w:rsidR="003E0280">
          <w:t>QSPR</w:t>
        </w:r>
        <w:r w:rsidR="003E0280" w:rsidRPr="00810B69">
          <w:t>s evaluated here provide options to fill this gap</w:t>
        </w:r>
      </w:ins>
      <w:ins w:id="317" w:author="Wambaugh, John (he/him/his)" w:date="2024-05-06T09:04:00Z">
        <w:r w:rsidR="003E0280">
          <w:t>.</w:t>
        </w:r>
      </w:ins>
    </w:p>
    <w:p w14:paraId="4EFFB72A" w14:textId="77777777" w:rsidR="00895E2C" w:rsidRDefault="00895E2C">
      <w:pPr>
        <w:spacing w:after="0" w:line="360" w:lineRule="auto"/>
        <w:jc w:val="both"/>
        <w:rPr>
          <w:ins w:id="318" w:author="Wambaugh, John (he/him/his)" w:date="2024-05-16T18:54:00Z"/>
        </w:rPr>
      </w:pPr>
    </w:p>
    <w:p w14:paraId="679DB4CB" w14:textId="27A0617D" w:rsidR="00895E2C" w:rsidRDefault="00895E2C">
      <w:pPr>
        <w:spacing w:after="0" w:line="360" w:lineRule="auto"/>
        <w:jc w:val="both"/>
        <w:rPr>
          <w:ins w:id="319" w:author="Wambaugh, John (he/him/his)" w:date="2024-05-16T18:56:00Z"/>
        </w:rPr>
      </w:pPr>
      <w:ins w:id="320" w:author="Wambaugh, John (he/him/his)" w:date="2024-05-16T18:54:00Z">
        <w:r>
          <w:t>Given a sufficient number of observations for eval</w:t>
        </w:r>
      </w:ins>
      <w:ins w:id="321" w:author="Wambaugh, John (he/him/his)" w:date="2024-05-16T18:55:00Z">
        <w:r>
          <w:t xml:space="preserve">uation, the RMSLE can be interpreted as a coefficient of variation for normally distributed errors about the prediction. This means we have 95% confidence that the </w:t>
        </w:r>
      </w:ins>
      <w:ins w:id="322" w:author="Wambaugh, John (he/him/his)" w:date="2024-05-16T18:56:00Z">
        <w:r>
          <w:t>actual value will occur within +- 2 RMSLE of the prediction.</w:t>
        </w:r>
      </w:ins>
      <w:ins w:id="323" w:author="Wambaugh, John (he/him/his)" w:date="2024-05-16T19:54:00Z">
        <w:r w:rsidR="00037E90">
          <w:tab/>
        </w:r>
      </w:ins>
    </w:p>
    <w:p w14:paraId="42B9453E" w14:textId="77777777" w:rsidR="00895E2C" w:rsidRPr="00810B69" w:rsidRDefault="00895E2C">
      <w:pPr>
        <w:spacing w:after="0" w:line="360" w:lineRule="auto"/>
        <w:jc w:val="both"/>
        <w:rPr>
          <w:ins w:id="324" w:author="Wambaugh, John (he/him/his)" w:date="2024-05-06T09:03:00Z"/>
        </w:rPr>
        <w:pPrChange w:id="325" w:author="Wambaugh, John (he/him/his)" w:date="2024-05-15T15:45:00Z">
          <w:pPr>
            <w:numPr>
              <w:ilvl w:val="1"/>
              <w:numId w:val="24"/>
            </w:numPr>
            <w:tabs>
              <w:tab w:val="num" w:pos="1440"/>
            </w:tabs>
            <w:spacing w:after="0" w:line="360" w:lineRule="auto"/>
            <w:ind w:left="1440" w:hanging="360"/>
          </w:pPr>
        </w:pPrChange>
      </w:pPr>
    </w:p>
    <w:p w14:paraId="7E39BEFC" w14:textId="77777777" w:rsidR="003E0280" w:rsidRDefault="003E0280">
      <w:pPr>
        <w:spacing w:after="0" w:line="360" w:lineRule="auto"/>
        <w:jc w:val="both"/>
        <w:rPr>
          <w:ins w:id="326" w:author="Wambaugh, John (he/him/his)" w:date="2024-05-16T14:08:00Z"/>
        </w:rPr>
      </w:pPr>
    </w:p>
    <w:p w14:paraId="3B41600A" w14:textId="77777777" w:rsidR="009861C7" w:rsidRDefault="009861C7" w:rsidP="009861C7">
      <w:pPr>
        <w:jc w:val="both"/>
        <w:rPr>
          <w:ins w:id="327" w:author="Wambaugh, John (he/him/his)" w:date="2024-05-16T14:08:00Z"/>
        </w:rPr>
      </w:pPr>
      <w:ins w:id="328" w:author="Wambaugh, John (he/him/his)" w:date="2024-05-16T14:08:00Z">
        <w:r>
          <w:t>T</w:t>
        </w:r>
        <w:r w:rsidRPr="00810B69">
          <w:t>o assess public health risk</w:t>
        </w:r>
        <w:r>
          <w:t>s</w:t>
        </w:r>
        <w:r w:rsidRPr="00810B69">
          <w:t xml:space="preserve"> posed by chemicals</w:t>
        </w:r>
        <w:r>
          <w:t xml:space="preserve"> we need</w:t>
        </w:r>
        <w:r w:rsidRPr="00810B69">
          <w:t xml:space="preserve"> to understand </w:t>
        </w:r>
        <w:r>
          <w:t>c</w:t>
        </w:r>
        <w:r w:rsidRPr="00810B69">
          <w:t>hemical absorption, distribution, metabolism, and e</w:t>
        </w:r>
        <w:r>
          <w:t>limination by the body (that is, toxicokinetics or TK</w:t>
        </w:r>
        <w:r w:rsidRPr="00810B69">
          <w:t>)</w:t>
        </w:r>
        <w:r>
          <w:t xml:space="preserve">. Unfortunately, chemical-specific TK data </w:t>
        </w:r>
        <w:r w:rsidRPr="00810B69">
          <w:t>are unavailable for thousands of chemicals in commerce and the environment</w:t>
        </w:r>
        <w:r>
          <w:rPr>
            <w:i/>
            <w:iCs/>
          </w:rPr>
          <w:t xml:space="preserve">. </w:t>
        </w:r>
        <w:r w:rsidRPr="007C2C18">
          <w:rPr>
            <w:i/>
            <w:iCs/>
          </w:rPr>
          <w:t>In silico</w:t>
        </w:r>
        <w:r w:rsidRPr="00810B69">
          <w:t xml:space="preserve"> predictions along with high throughput toxicokinetic (HTTK) methods </w:t>
        </w:r>
        <w:r>
          <w:t xml:space="preserve">have the potential to address this gap for chemical risk evaluators. </w:t>
        </w:r>
        <w:r w:rsidRPr="00810B69">
          <w:t>This collaborative trial use</w:t>
        </w:r>
        <w:r>
          <w:t xml:space="preserve">s a database of </w:t>
        </w:r>
        <w:r w:rsidRPr="007C2C18">
          <w:rPr>
            <w:i/>
            <w:iCs/>
          </w:rPr>
          <w:t>in vivo</w:t>
        </w:r>
        <w:r w:rsidRPr="00810B69">
          <w:rPr>
            <w:i/>
            <w:iCs/>
          </w:rPr>
          <w:t xml:space="preserve"> </w:t>
        </w:r>
        <w:r w:rsidRPr="00810B69">
          <w:t>measured toxicokinetic data</w:t>
        </w:r>
        <w:r>
          <w:t xml:space="preserve"> to evaluate</w:t>
        </w:r>
        <w:r w:rsidRPr="00637189">
          <w:rPr>
            <w:i/>
            <w:iCs/>
          </w:rPr>
          <w:t xml:space="preserve"> in silico </w:t>
        </w:r>
        <w:r>
          <w:t xml:space="preserve">approaches. In vivo dated were carefully reviewed to include only those data that could be well-described by empirical TK models. </w:t>
        </w:r>
        <w:r w:rsidRPr="00810B69">
          <w:t>Six different sets of</w:t>
        </w:r>
        <w:r>
          <w:t xml:space="preserve"> quantitative structure-property-relationship </w:t>
        </w:r>
        <w:r w:rsidRPr="00810B69">
          <w:t>(</w:t>
        </w:r>
        <w:r>
          <w:t>QSPR</w:t>
        </w:r>
        <w:r w:rsidRPr="00810B69">
          <w:t>) tools for predicting TK were evaluated</w:t>
        </w:r>
        <w:r>
          <w:t>. Four of the QSPR models made predictions for chemical-specific</w:t>
        </w:r>
        <w:r w:rsidRPr="00810B69">
          <w:t xml:space="preserve"> </w:t>
        </w:r>
        <w:r w:rsidRPr="007C2C18">
          <w:rPr>
            <w:i/>
            <w:iCs/>
          </w:rPr>
          <w:t>in vitro</w:t>
        </w:r>
        <w:r w:rsidRPr="00810B69">
          <w:rPr>
            <w:i/>
            <w:iCs/>
          </w:rPr>
          <w:t xml:space="preserve"> </w:t>
        </w:r>
        <w:r w:rsidRPr="00810B69">
          <w:t>measurements</w:t>
        </w:r>
        <w:r>
          <w:t xml:space="preserve"> (HTTK data). QSPRs varied in estimated domain of applicability and so no individual QSPR made predictions for all chemicals. An additional consensus prediction was constructed from the various QSPRs. QSPR predictions were evaluated by using the predicted parameter values within a physiologically based TK (</w:t>
        </w:r>
        <w:r w:rsidRPr="00810B69">
          <w:t>PBTK</w:t>
        </w:r>
        <w:r>
          <w:t>)</w:t>
        </w:r>
        <w:r w:rsidRPr="00810B69">
          <w:t xml:space="preserve"> </w:t>
        </w:r>
        <w:r>
          <w:t xml:space="preserve">model to predict </w:t>
        </w:r>
        <w:r w:rsidRPr="00A228B3">
          <w:rPr>
            <w:i/>
            <w:iCs/>
          </w:rPr>
          <w:t>in vivo</w:t>
        </w:r>
        <w:r>
          <w:t xml:space="preserve"> measured plasma concentrations for 92 chemicals, mostly in rats with limited human data.</w:t>
        </w:r>
        <w:r w:rsidRPr="00FC54C9">
          <w:t xml:space="preserve"> </w:t>
        </w:r>
        <w:r>
          <w:t xml:space="preserve">This analysis used the generic PBTK </w:t>
        </w:r>
        <w:r w:rsidRPr="00810B69">
          <w:t>model</w:t>
        </w:r>
        <w:r>
          <w:t xml:space="preserve"> in R package "httk", which is designed to use the </w:t>
        </w:r>
        <w:r w:rsidRPr="00A228B3">
          <w:rPr>
            <w:i/>
            <w:iCs/>
          </w:rPr>
          <w:t>in vitro</w:t>
        </w:r>
        <w:r>
          <w:t xml:space="preserve"> parameters predicted by the QSPRs. Across the evaluation chemicals root mean squared log10 error (RMSLE) was calculated for toxicologically-relevant dosimetry statistics AUC (time-integrated area under the curve) and Cmax (peak concentration. For Cmax optimal fits to the </w:t>
        </w:r>
        <w:r w:rsidRPr="00523072">
          <w:rPr>
            <w:i/>
            <w:iCs/>
          </w:rPr>
          <w:t xml:space="preserve">in vivo </w:t>
        </w:r>
        <w:r>
          <w:t xml:space="preserve">data indicated a RMSLE of 0.5 while </w:t>
        </w:r>
        <w:r>
          <w:rPr>
            <w:rFonts w:eastAsia="Times New Roman"/>
          </w:rPr>
          <w:lastRenderedPageBreak/>
          <w:t xml:space="preserve">using </w:t>
        </w:r>
        <w:r w:rsidRPr="00523072">
          <w:rPr>
            <w:rFonts w:eastAsia="Times New Roman"/>
            <w:i/>
            <w:iCs/>
          </w:rPr>
          <w:t>in vitro</w:t>
        </w:r>
        <w:r>
          <w:rPr>
            <w:rFonts w:eastAsia="Times New Roman"/>
          </w:rPr>
          <w:t xml:space="preserve"> values for random (incorrect) chemicals had an AUC RMSLE of 0.89. Using chemical-specific in vitro data predicted AUC with RMSLE 0.74, while QSPRs ranged in accuracy from 0.74 to 0.84. For Cmax in vivo fits gave RMSLE 0.5 and random chemicals gave 1.7. Chemical-specific in vitro data had RMSLE 1.3 and QSPRs ranged from 1.3-1.4. Predictions for the full concentration time-course were also evaluated. 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Most QSPRs predict plasma binding well (RMSLE 0.03 – 0.07) but have difficulty predicting metabolic clearance (RMSLE 0.37 – 1.28). However, a consensus prediction using the maximum clearance predicted across all QSPRs predicted AUC with RMSLE 1.03 </w:t>
        </w:r>
        <w:r>
          <w:t xml:space="preserve">had RMSLE 1.09 for the full time course – this is better than using the </w:t>
        </w:r>
        <w:r w:rsidRPr="00523072">
          <w:rPr>
            <w:i/>
            <w:iCs/>
          </w:rPr>
          <w:t>in vitro</w:t>
        </w:r>
        <w:r>
          <w:t xml:space="preserve"> measured data for the evaluation chemicals. </w:t>
        </w:r>
        <w:r>
          <w:rPr>
            <w:rFonts w:eastAsia="Times New Roman"/>
          </w:rPr>
          <w:t xml:space="preserve">For novel compounds a consensus QSPR approach may yield a reasonable result. </w:t>
        </w:r>
        <w:r>
          <w:t xml:space="preserve">This evaluation characterizes the accuracy of HTTK approaches for new chemicals based on both </w:t>
        </w:r>
        <w:r w:rsidRPr="00523072">
          <w:rPr>
            <w:i/>
            <w:iCs/>
          </w:rPr>
          <w:t xml:space="preserve">in vitro </w:t>
        </w:r>
        <w:r>
          <w:t xml:space="preserve">measurement and structure-based </w:t>
        </w:r>
        <w:r w:rsidRPr="00523072">
          <w:rPr>
            <w:i/>
            <w:iCs/>
          </w:rPr>
          <w:t>in silico</w:t>
        </w:r>
        <w:r>
          <w:t xml:space="preserve"> predictions.</w:t>
        </w:r>
      </w:ins>
    </w:p>
    <w:p w14:paraId="73E8F10B" w14:textId="77777777" w:rsidR="009861C7" w:rsidRDefault="009861C7">
      <w:pPr>
        <w:spacing w:after="0" w:line="360" w:lineRule="auto"/>
        <w:jc w:val="both"/>
        <w:rPr>
          <w:ins w:id="329" w:author="Wambaugh, John (he/him/his)" w:date="2024-05-06T10:57:00Z"/>
        </w:rPr>
        <w:pPrChange w:id="330" w:author="Wambaugh, John (he/him/his)" w:date="2024-05-15T15:45:00Z">
          <w:pPr>
            <w:spacing w:after="0" w:line="360" w:lineRule="auto"/>
          </w:pPr>
        </w:pPrChange>
      </w:pPr>
    </w:p>
    <w:p w14:paraId="3AC6A2DA" w14:textId="77777777" w:rsidR="008F4583" w:rsidRDefault="008F4583">
      <w:pPr>
        <w:spacing w:after="0" w:line="360" w:lineRule="auto"/>
        <w:jc w:val="both"/>
        <w:rPr>
          <w:ins w:id="331" w:author="Wambaugh, John (he/him/his)" w:date="2024-05-06T09:03:00Z"/>
        </w:rPr>
        <w:pPrChange w:id="332" w:author="Wambaugh, John (he/him/his)" w:date="2024-05-15T15:45:00Z">
          <w:pPr>
            <w:spacing w:after="0" w:line="360" w:lineRule="auto"/>
          </w:pPr>
        </w:pPrChange>
      </w:pPr>
    </w:p>
    <w:p w14:paraId="7C3E2EEE" w14:textId="77777777" w:rsidR="008F4583" w:rsidRDefault="00F83DCC">
      <w:pPr>
        <w:spacing w:after="0" w:line="360" w:lineRule="auto"/>
        <w:jc w:val="both"/>
        <w:rPr>
          <w:ins w:id="333" w:author="Wambaugh, John (he/him/his)" w:date="2024-05-06T10:57:00Z"/>
        </w:rPr>
        <w:pPrChange w:id="334" w:author="Wambaugh, John (he/him/his)" w:date="2024-05-15T15:45:00Z">
          <w:pPr>
            <w:spacing w:after="0" w:line="360" w:lineRule="auto"/>
          </w:pPr>
        </w:pPrChange>
      </w:pPr>
      <w:ins w:id="335" w:author="Wambaugh, John (he/him/his)" w:date="2024-05-04T09:55:00Z">
        <w:r>
          <w:t xml:space="preserve">Since the </w:t>
        </w:r>
        <w:r w:rsidRPr="003E0280">
          <w:rPr>
            <w:i/>
            <w:iCs/>
            <w:rPrChange w:id="336" w:author="Wambaugh, John (he/him/his)" w:date="2024-05-06T09:04:00Z">
              <w:rPr/>
            </w:rPrChange>
          </w:rPr>
          <w:t>in vitro</w:t>
        </w:r>
        <w:r>
          <w:t xml:space="preserve"> data for HTTK are limited, h</w:t>
        </w:r>
      </w:ins>
      <w:del w:id="337" w:author="Wambaugh, John (he/him/his)" w:date="2024-05-04T09:55:00Z">
        <w:r w:rsidR="00784E69" w:rsidDel="00F83DCC">
          <w:delText>H</w:delText>
        </w:r>
      </w:del>
      <w:r w:rsidR="00784E69">
        <w:t xml:space="preserve">ere we have </w:t>
      </w:r>
      <w:r w:rsidR="001B5AB5">
        <w:t xml:space="preserve">conducted a collaborative trial of four </w:t>
      </w:r>
      <w:del w:id="338"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ins w:id="339" w:author="Wambaugh, John (he/him/his)" w:date="2024-05-04T09:55:00Z">
        <w:r>
          <w:t>QSPRs</w:t>
        </w:r>
      </w:ins>
      <w:r w:rsidR="001B5AB5">
        <w:t xml:space="preserve"> </w:t>
      </w:r>
      <w:ins w:id="340" w:author="Wambaugh, John (he/him/his)" w:date="2024-05-04T09:55:00Z">
        <w:r>
          <w:t>for</w:t>
        </w:r>
      </w:ins>
      <w:del w:id="341" w:author="Wambaugh, John (he/him/his)" w:date="2024-05-04T09:55:00Z">
        <w:r w:rsidR="001B5AB5" w:rsidDel="00F83DCC">
          <w:delText>of</w:delText>
        </w:r>
      </w:del>
      <w:r w:rsidR="001B5AB5">
        <w:t xml:space="preserve"> </w:t>
      </w:r>
      <w:r w:rsidR="001B5AB5" w:rsidRPr="003B0C76">
        <w:rPr>
          <w:i/>
        </w:rPr>
        <w:t>in vitro</w:t>
      </w:r>
      <w:r w:rsidR="001B5AB5">
        <w:t xml:space="preserve"> TK parameters and two additional predictors of </w:t>
      </w:r>
      <w:r w:rsidR="001B5AB5" w:rsidRPr="003B0C76">
        <w:rPr>
          <w:i/>
        </w:rPr>
        <w:t>in vivo</w:t>
      </w:r>
      <w:r w:rsidR="001B5AB5">
        <w:t xml:space="preserve"> TK half-life</w:t>
      </w:r>
      <w:ins w:id="342" w:author="Wambaugh, John (he/him/his)" w:date="2024-05-04T09:52:00Z">
        <w:r>
          <w:t>.</w:t>
        </w:r>
      </w:ins>
    </w:p>
    <w:p w14:paraId="4CB8B289" w14:textId="1C3DACB1" w:rsidR="008F4583" w:rsidRDefault="008F4583">
      <w:pPr>
        <w:numPr>
          <w:ilvl w:val="0"/>
          <w:numId w:val="24"/>
        </w:numPr>
        <w:spacing w:after="0" w:line="360" w:lineRule="auto"/>
        <w:jc w:val="both"/>
        <w:rPr>
          <w:moveTo w:id="343" w:author="Wambaugh, John (he/him/his)" w:date="2024-05-06T10:57:00Z"/>
        </w:rPr>
        <w:pPrChange w:id="344" w:author="Wambaugh, John (he/him/his)" w:date="2024-05-15T15:45:00Z">
          <w:pPr>
            <w:numPr>
              <w:numId w:val="24"/>
            </w:numPr>
            <w:tabs>
              <w:tab w:val="num" w:pos="720"/>
            </w:tabs>
            <w:spacing w:after="0" w:line="360" w:lineRule="auto"/>
            <w:ind w:left="720" w:hanging="360"/>
          </w:pPr>
        </w:pPrChange>
      </w:pPr>
      <w:moveToRangeStart w:id="345" w:author="Wambaugh, John (he/him/his)" w:date="2024-05-06T10:57:00Z" w:name="move165885480"/>
      <w:moveTo w:id="346" w:author="Wambaugh, John (he/him/his)" w:date="2024-05-06T10:57:00Z">
        <w:r>
          <w:t>we want to answer</w:t>
        </w:r>
      </w:moveTo>
      <w:ins w:id="347" w:author="Wambaugh, John (he/him/his)" w:date="2024-05-06T10:57:00Z">
        <w:r>
          <w:t xml:space="preserve"> of how well TK QSPRs would do</w:t>
        </w:r>
      </w:ins>
      <w:moveTo w:id="348" w:author="Wambaugh, John (he/him/his)" w:date="2024-05-06T10:57:00Z">
        <w:r>
          <w:t xml:space="preserve"> for a new chemical</w:t>
        </w:r>
      </w:moveTo>
    </w:p>
    <w:moveToRangeEnd w:id="345"/>
    <w:p w14:paraId="4A091CBB" w14:textId="2E3682A1" w:rsidR="00784E69" w:rsidDel="00F83DCC" w:rsidRDefault="00F83DCC">
      <w:pPr>
        <w:spacing w:after="0" w:line="360" w:lineRule="auto"/>
        <w:jc w:val="both"/>
        <w:rPr>
          <w:del w:id="349" w:author="Wambaugh, John (he/him/his)" w:date="2024-05-04T09:56:00Z"/>
        </w:rPr>
        <w:pPrChange w:id="350" w:author="Wambaugh, John (he/him/his)" w:date="2024-05-15T15:45:00Z">
          <w:pPr>
            <w:spacing w:after="0" w:line="360" w:lineRule="auto"/>
          </w:pPr>
        </w:pPrChange>
      </w:pPr>
      <w:ins w:id="351" w:author="Wambaugh, John (he/him/his)" w:date="2024-05-04T09:52:00Z">
        <w:r>
          <w:t xml:space="preserve"> The focus of the analysis was using </w:t>
        </w:r>
        <w:r w:rsidRPr="00F83DCC">
          <w:rPr>
            <w:i/>
            <w:iCs/>
            <w:rPrChange w:id="352" w:author="Wambaugh, John (he/him/his)" w:date="2024-05-04T09:55:00Z">
              <w:rPr/>
            </w:rPrChange>
          </w:rPr>
          <w:t>in vivo</w:t>
        </w:r>
        <w:r>
          <w:t xml:space="preserve"> data </w:t>
        </w:r>
      </w:ins>
      <w:ins w:id="353" w:author="Wambaugh, John (he/him/his)" w:date="2024-05-04T09:53:00Z">
        <w:r>
          <w:t xml:space="preserve">from </w:t>
        </w:r>
        <w:r w:rsidRPr="00F83DCC">
          <w:t>rat or human</w:t>
        </w:r>
        <w:r>
          <w:t xml:space="preserve"> TK studies</w:t>
        </w:r>
        <w:r w:rsidRPr="00F83DCC">
          <w:t xml:space="preserve"> </w:t>
        </w:r>
        <w:r>
          <w:t>collected by</w:t>
        </w:r>
        <w:r w:rsidRPr="00F83DCC">
          <w:t xml:space="preserve"> CvTdb</w:t>
        </w:r>
      </w:ins>
      <w:ins w:id="354" w:author="Wambaugh, John (he/him/his)" w:date="2024-05-06T09:05:00Z">
        <w:r w:rsidR="003E0280">
          <w:t xml:space="preserve"> </w:t>
        </w:r>
      </w:ins>
      <w:ins w:id="355" w:author="Wambaugh, John (he/him/his)" w:date="2024-05-04T09:53:00Z">
        <w:r>
          <w:t>{sayre, 2020}.</w:t>
        </w:r>
      </w:ins>
    </w:p>
    <w:p w14:paraId="78F5756B" w14:textId="646850F2" w:rsidR="008F4583" w:rsidRDefault="008F4583">
      <w:pPr>
        <w:spacing w:after="0" w:line="360" w:lineRule="auto"/>
        <w:jc w:val="both"/>
        <w:rPr>
          <w:ins w:id="356" w:author="Wambaugh, John (he/him/his)" w:date="2024-05-06T10:56:00Z"/>
        </w:rPr>
        <w:pPrChange w:id="357" w:author="Wambaugh, John (he/him/his)" w:date="2024-05-15T15:45:00Z">
          <w:pPr>
            <w:spacing w:after="0" w:line="360" w:lineRule="auto"/>
          </w:pPr>
        </w:pPrChange>
      </w:pPr>
      <w:ins w:id="358" w:author="Wambaugh, John (he/him/his)" w:date="2024-05-06T10:56:00Z">
        <w:r>
          <w:t xml:space="preserve"> We report the HTTK RMSLE for the full concentration time course (Cvt) data (“level 2” analysis) for 83 chemicals. </w:t>
        </w:r>
      </w:ins>
    </w:p>
    <w:p w14:paraId="4B7FDF1D" w14:textId="69D13A35" w:rsidR="00784E69" w:rsidDel="008F4583" w:rsidRDefault="008F4583">
      <w:pPr>
        <w:spacing w:after="0" w:line="360" w:lineRule="auto"/>
        <w:jc w:val="both"/>
        <w:rPr>
          <w:del w:id="359" w:author="Wambaugh, John (he/him/his)" w:date="2024-05-04T09:56:00Z"/>
        </w:rPr>
        <w:pPrChange w:id="360" w:author="Wambaugh, John (he/him/his)" w:date="2024-05-15T15:45:00Z">
          <w:pPr>
            <w:spacing w:after="0" w:line="360" w:lineRule="auto"/>
          </w:pPr>
        </w:pPrChange>
      </w:pPr>
      <w:ins w:id="361" w:author="Wambaugh, John (he/him/his)" w:date="2024-05-06T10:56:00Z">
        <w:r w:rsidRPr="008F4583">
          <w:t>Model performance was closer to y-randomized predictions than to empirical fits to the data</w:t>
        </w:r>
      </w:ins>
      <w:del w:id="362" w:author="Wambaugh, John (he/him/his)" w:date="2024-05-04T09:56:00Z">
        <w:r w:rsidR="00784E69" w:rsidDel="00F83DCC">
          <w:delText xml:space="preserve">Evaluated with both </w:delText>
        </w:r>
        <w:r w:rsidR="00784E69" w:rsidRPr="003B0C76" w:rsidDel="00F83DCC">
          <w:rPr>
            <w:i/>
          </w:rPr>
          <w:delText>in vitro</w:delText>
        </w:r>
        <w:r w:rsidR="00784E69" w:rsidDel="00F83DCC">
          <w:delText xml:space="preserve"> data and, more importantly, evaluated impact of predictions on </w:delText>
        </w:r>
        <w:r w:rsidR="00784E69" w:rsidRPr="003B0C76" w:rsidDel="00F83DCC">
          <w:rPr>
            <w:i/>
          </w:rPr>
          <w:delText>in vivo</w:delText>
        </w:r>
        <w:r w:rsidR="00784E69" w:rsidDel="00F83DCC">
          <w:delText xml:space="preserve"> data</w:delText>
        </w:r>
      </w:del>
    </w:p>
    <w:p w14:paraId="42192D21" w14:textId="77777777" w:rsidR="008F4583" w:rsidRDefault="008F4583">
      <w:pPr>
        <w:spacing w:after="0" w:line="360" w:lineRule="auto"/>
        <w:jc w:val="both"/>
        <w:rPr>
          <w:ins w:id="363" w:author="Wambaugh, John (he/him/his)" w:date="2024-05-06T10:56:00Z"/>
        </w:rPr>
        <w:pPrChange w:id="364" w:author="Wambaugh, John (he/him/his)" w:date="2024-05-15T15:45:00Z">
          <w:pPr>
            <w:spacing w:after="0" w:line="360" w:lineRule="auto"/>
          </w:pPr>
        </w:pPrChange>
      </w:pPr>
    </w:p>
    <w:p w14:paraId="67330457" w14:textId="5BE5B2E3" w:rsidR="00222E03" w:rsidRDefault="00222E03">
      <w:pPr>
        <w:numPr>
          <w:ilvl w:val="0"/>
          <w:numId w:val="24"/>
        </w:numPr>
        <w:spacing w:after="0" w:line="360" w:lineRule="auto"/>
        <w:jc w:val="both"/>
        <w:rPr>
          <w:moveTo w:id="365" w:author="Wambaugh, John (he/him/his)" w:date="2024-05-06T11:19:00Z"/>
        </w:rPr>
        <w:pPrChange w:id="366" w:author="Wambaugh, John (he/him/his)" w:date="2024-05-15T15:45:00Z">
          <w:pPr>
            <w:numPr>
              <w:numId w:val="24"/>
            </w:numPr>
            <w:tabs>
              <w:tab w:val="num" w:pos="720"/>
            </w:tabs>
            <w:spacing w:after="0" w:line="360" w:lineRule="auto"/>
            <w:ind w:left="720" w:hanging="360"/>
          </w:pPr>
        </w:pPrChange>
      </w:pPr>
      <w:moveToRangeStart w:id="367" w:author="Wambaugh, John (he/him/his)" w:date="2024-05-06T11:19:00Z" w:name="move165886791"/>
      <w:moveTo w:id="368" w:author="Wambaugh, John (he/him/his)" w:date="2024-05-06T11:19:00Z">
        <w:r>
          <w:t>Looking at Fig 4, the models tend to underpredict blood levels compared to the in vivo data.</w:t>
        </w:r>
        <w:del w:id="369" w:author="Wambaugh, John (he/him/his)" w:date="2024-05-15T09:26:00Z">
          <w:r w:rsidDel="00FF4817">
            <w:delText xml:space="preserve">  </w:delText>
          </w:r>
        </w:del>
      </w:moveTo>
      <w:ins w:id="370" w:author="Wambaugh, John (he/him/his)" w:date="2024-05-15T09:26:00Z">
        <w:r w:rsidR="00FF4817">
          <w:t xml:space="preserve"> </w:t>
        </w:r>
      </w:ins>
      <w:moveTo w:id="371" w:author="Wambaugh, John (he/him/his)" w:date="2024-05-06T11:19:00Z">
        <w:r>
          <w:t>For IVIVE, we are trying to predict the oral dose that results in an equivalent blood level to the in vitro.</w:t>
        </w:r>
        <w:del w:id="372" w:author="Wambaugh, John (he/him/his)" w:date="2024-05-15T09:26:00Z">
          <w:r w:rsidDel="00FF4817">
            <w:delText xml:space="preserve">  </w:delText>
          </w:r>
        </w:del>
      </w:moveTo>
      <w:ins w:id="373" w:author="Wambaugh, John (he/him/his)" w:date="2024-05-15T09:26:00Z">
        <w:r w:rsidR="00FF4817">
          <w:t xml:space="preserve"> </w:t>
        </w:r>
      </w:ins>
      <w:moveTo w:id="374" w:author="Wambaugh, John (he/him/his)" w:date="2024-05-06T11:19:00Z">
        <w:r>
          <w:t>If the HTTK models tend to underpredict blood levels compared to in vivo, then their oral equivalent dose would be higher than that obtained by in vivo studies.</w:t>
        </w:r>
        <w:del w:id="375" w:author="Wambaugh, John (he/him/his)" w:date="2024-05-15T09:26:00Z">
          <w:r w:rsidDel="00FF4817">
            <w:delText xml:space="preserve">  </w:delText>
          </w:r>
        </w:del>
      </w:moveTo>
      <w:ins w:id="376" w:author="Wambaugh, John (he/him/his)" w:date="2024-05-15T09:26:00Z">
        <w:r w:rsidR="00FF4817">
          <w:t xml:space="preserve"> </w:t>
        </w:r>
      </w:ins>
    </w:p>
    <w:p w14:paraId="2B3A6B14" w14:textId="77777777" w:rsidR="00222E03" w:rsidRDefault="00222E03">
      <w:pPr>
        <w:numPr>
          <w:ilvl w:val="1"/>
          <w:numId w:val="24"/>
        </w:numPr>
        <w:spacing w:after="0" w:line="360" w:lineRule="auto"/>
        <w:jc w:val="both"/>
        <w:rPr>
          <w:moveTo w:id="377" w:author="Wambaugh, John (he/him/his)" w:date="2024-05-06T11:19:00Z"/>
        </w:rPr>
        <w:pPrChange w:id="378" w:author="Wambaugh, John (he/him/his)" w:date="2024-05-15T15:45:00Z">
          <w:pPr>
            <w:numPr>
              <w:ilvl w:val="1"/>
              <w:numId w:val="24"/>
            </w:numPr>
            <w:tabs>
              <w:tab w:val="num" w:pos="1440"/>
            </w:tabs>
            <w:spacing w:after="0" w:line="360" w:lineRule="auto"/>
            <w:ind w:left="1440" w:hanging="360"/>
          </w:pPr>
        </w:pPrChange>
      </w:pPr>
      <w:moveTo w:id="379" w:author="Wambaugh, John (he/him/his)" w:date="2024-05-06T11:19:00Z">
        <w:r>
          <w:t>Possible reasons: either clearing the chemical too quickly, or our oral absorption is not correct (too slow?)</w:t>
        </w:r>
      </w:moveTo>
    </w:p>
    <w:p w14:paraId="7B2AA033" w14:textId="77777777" w:rsidR="00222E03" w:rsidRDefault="00222E03">
      <w:pPr>
        <w:numPr>
          <w:ilvl w:val="0"/>
          <w:numId w:val="24"/>
        </w:numPr>
        <w:spacing w:after="0" w:line="360" w:lineRule="auto"/>
        <w:jc w:val="both"/>
        <w:rPr>
          <w:moveTo w:id="380" w:author="Wambaugh, John (he/him/his)" w:date="2024-05-06T11:19:00Z"/>
        </w:rPr>
        <w:pPrChange w:id="381" w:author="Wambaugh, John (he/him/his)" w:date="2024-05-15T15:45:00Z">
          <w:pPr>
            <w:numPr>
              <w:numId w:val="24"/>
            </w:numPr>
            <w:tabs>
              <w:tab w:val="num" w:pos="720"/>
            </w:tabs>
            <w:spacing w:after="0" w:line="360" w:lineRule="auto"/>
            <w:ind w:left="720" w:hanging="360"/>
          </w:pPr>
        </w:pPrChange>
      </w:pPr>
      <w:moveTo w:id="382" w:author="Wambaugh, John (he/him/his)" w:date="2024-05-06T11:19:00Z">
        <w:r>
          <w:t>discussion on why they are all performing similarly in late time points vs differences when you consider overall trends and early trends might be useful.</w:t>
        </w:r>
      </w:moveTo>
    </w:p>
    <w:moveToRangeEnd w:id="367"/>
    <w:p w14:paraId="4E485EF5" w14:textId="77777777" w:rsidR="008F4583" w:rsidRDefault="008F4583">
      <w:pPr>
        <w:spacing w:after="0" w:line="360" w:lineRule="auto"/>
        <w:jc w:val="both"/>
        <w:rPr>
          <w:ins w:id="383" w:author="Wambaugh, John (he/him/his)" w:date="2024-05-06T10:56:00Z"/>
        </w:rPr>
        <w:pPrChange w:id="384" w:author="Wambaugh, John (he/him/his)" w:date="2024-05-15T15:45:00Z">
          <w:pPr>
            <w:spacing w:after="0" w:line="360" w:lineRule="auto"/>
          </w:pPr>
        </w:pPrChange>
      </w:pPr>
    </w:p>
    <w:p w14:paraId="0FF82AEE" w14:textId="77777777" w:rsidR="008F4583" w:rsidRDefault="008F4583">
      <w:pPr>
        <w:spacing w:after="0" w:line="360" w:lineRule="auto"/>
        <w:jc w:val="both"/>
        <w:rPr>
          <w:ins w:id="385" w:author="Wambaugh, John (he/him/his)" w:date="2024-05-06T10:56:00Z"/>
        </w:rPr>
        <w:pPrChange w:id="386" w:author="Wambaugh, John (he/him/his)" w:date="2024-05-15T15:45:00Z">
          <w:pPr>
            <w:spacing w:after="0" w:line="360" w:lineRule="auto"/>
          </w:pPr>
        </w:pPrChange>
      </w:pPr>
      <w:ins w:id="387" w:author="Wambaugh, John (he/him/his)" w:date="2024-05-06T10:56:00Z">
        <w:r>
          <w:t>For the TK summary statistics (level 3) we observed V</w:t>
        </w:r>
        <w:r w:rsidRPr="003B0C76">
          <w:rPr>
            <w:vertAlign w:val="subscript"/>
          </w:rPr>
          <w:t>d</w:t>
        </w:r>
        <w:r>
          <w:t xml:space="preserve"> had RMSLE 0.89 with R</w:t>
        </w:r>
        <w:r w:rsidRPr="00265CF1">
          <w:rPr>
            <w:vertAlign w:val="superscript"/>
          </w:rPr>
          <w:t>2</w:t>
        </w:r>
        <w:r>
          <w:t xml:space="preserve"> </w:t>
        </w:r>
        <w:r w:rsidRPr="001B5AB5">
          <w:t>0.</w:t>
        </w:r>
        <w:r>
          <w:t>04. For total clearance CL</w:t>
        </w:r>
        <w:r w:rsidRPr="003B0C76">
          <w:rPr>
            <w:vertAlign w:val="subscript"/>
          </w:rPr>
          <w:t>tot</w:t>
        </w:r>
        <w:r>
          <w:t xml:space="preserve"> the RMSLE </w:t>
        </w:r>
        <w:r w:rsidRPr="001B5AB5">
          <w:t>1.</w:t>
        </w:r>
        <w:r>
          <w:t>57 and R</w:t>
        </w:r>
        <w:r w:rsidRPr="00265CF1">
          <w:rPr>
            <w:vertAlign w:val="superscript"/>
          </w:rPr>
          <w:t>2</w:t>
        </w:r>
        <w:r>
          <w:t xml:space="preserve"> </w:t>
        </w:r>
        <w:r w:rsidRPr="001B5AB5">
          <w:t>0.0</w:t>
        </w:r>
        <w:r>
          <w:t>3.</w:t>
        </w:r>
      </w:ins>
    </w:p>
    <w:p w14:paraId="3E939B37" w14:textId="73E30C63" w:rsidR="008F4583" w:rsidRPr="008F4583" w:rsidRDefault="008F4583">
      <w:pPr>
        <w:numPr>
          <w:ilvl w:val="2"/>
          <w:numId w:val="24"/>
        </w:numPr>
        <w:spacing w:after="0" w:line="360" w:lineRule="auto"/>
        <w:jc w:val="both"/>
        <w:rPr>
          <w:ins w:id="388" w:author="Wambaugh, John (he/him/his)" w:date="2024-05-06T10:56:00Z"/>
          <w:highlight w:val="yellow"/>
        </w:rPr>
        <w:pPrChange w:id="389" w:author="Wambaugh, John (he/him/his)" w:date="2024-05-15T15:45:00Z">
          <w:pPr>
            <w:numPr>
              <w:ilvl w:val="2"/>
              <w:numId w:val="24"/>
            </w:numPr>
            <w:tabs>
              <w:tab w:val="num" w:pos="2160"/>
            </w:tabs>
            <w:spacing w:after="0" w:line="360" w:lineRule="auto"/>
            <w:ind w:left="2160" w:hanging="360"/>
          </w:pPr>
        </w:pPrChange>
      </w:pPr>
      <w:ins w:id="390" w:author="Wambaugh, John (he/him/his)" w:date="2024-05-06T10:56:00Z">
        <w:r>
          <w:t>For C</w:t>
        </w:r>
        <w:r w:rsidRPr="008B7519">
          <w:rPr>
            <w:vertAlign w:val="subscript"/>
          </w:rPr>
          <w:t>max</w:t>
        </w:r>
        <w:r>
          <w:t xml:space="preserve"> the RMSLE is </w:t>
        </w:r>
        <w:r w:rsidRPr="001B5AB5">
          <w:t>0.</w:t>
        </w:r>
        <w:r>
          <w:t>84 and the</w:t>
        </w:r>
        <w:r w:rsidRPr="001B5AB5">
          <w:t xml:space="preserve"> </w:t>
        </w:r>
        <w:r>
          <w:t>R</w:t>
        </w:r>
        <w:r w:rsidRPr="008B7519">
          <w:rPr>
            <w:vertAlign w:val="superscript"/>
          </w:rPr>
          <w:t>2</w:t>
        </w:r>
      </w:ins>
      <w:ins w:id="391" w:author="Wambaugh, John (he/him/his)" w:date="2024-05-15T09:26:00Z">
        <w:r w:rsidR="00FF4817">
          <w:t xml:space="preserve"> </w:t>
        </w:r>
      </w:ins>
      <w:ins w:id="392" w:author="Wambaugh, John (he/him/his)" w:date="2024-05-06T10:56:00Z">
        <w:r>
          <w:t xml:space="preserve">is </w:t>
        </w:r>
        <w:r w:rsidRPr="001B5AB5">
          <w:t>0.</w:t>
        </w:r>
        <w:r>
          <w:t xml:space="preserve">57. For AUC the RMSLE is </w:t>
        </w:r>
        <w:r w:rsidRPr="001B5AB5">
          <w:t>1.</w:t>
        </w:r>
        <w:r>
          <w:t>11 and the R</w:t>
        </w:r>
        <w:r w:rsidRPr="008B7519">
          <w:rPr>
            <w:vertAlign w:val="superscript"/>
          </w:rPr>
          <w:t>2</w:t>
        </w:r>
      </w:ins>
      <w:ins w:id="393" w:author="Wambaugh, John (he/him/his)" w:date="2024-05-15T09:26:00Z">
        <w:r w:rsidR="00FF4817">
          <w:t xml:space="preserve"> </w:t>
        </w:r>
      </w:ins>
      <w:ins w:id="394" w:author="Wambaugh, John (he/him/his)" w:date="2024-05-06T10:56:00Z">
        <w:r>
          <w:t xml:space="preserve">is </w:t>
        </w:r>
        <w:r w:rsidRPr="001B5AB5">
          <w:t>0.</w:t>
        </w:r>
        <w:r>
          <w:t>5</w:t>
        </w:r>
        <w:r w:rsidRPr="008F4583">
          <w:rPr>
            <w:highlight w:val="yellow"/>
          </w:rPr>
          <w:t xml:space="preserve">. </w:t>
        </w:r>
      </w:ins>
    </w:p>
    <w:p w14:paraId="3FB67402" w14:textId="77777777" w:rsidR="008F4583" w:rsidRDefault="008F4583">
      <w:pPr>
        <w:numPr>
          <w:ilvl w:val="0"/>
          <w:numId w:val="24"/>
        </w:numPr>
        <w:spacing w:after="0" w:line="360" w:lineRule="auto"/>
        <w:jc w:val="both"/>
        <w:rPr>
          <w:ins w:id="395" w:author="Wambaugh, John (he/him/his)" w:date="2024-05-06T10:56:00Z"/>
        </w:rPr>
        <w:pPrChange w:id="396" w:author="Wambaugh, John (he/him/his)" w:date="2024-05-15T15:45:00Z">
          <w:pPr>
            <w:numPr>
              <w:numId w:val="24"/>
            </w:numPr>
            <w:tabs>
              <w:tab w:val="num" w:pos="720"/>
            </w:tabs>
            <w:spacing w:after="0" w:line="360" w:lineRule="auto"/>
            <w:ind w:left="720" w:hanging="360"/>
          </w:pPr>
        </w:pPrChange>
      </w:pPr>
      <w:ins w:id="397" w:author="Wambaugh, John (he/him/his)" w:date="2024-05-06T10:56:00Z">
        <w:r>
          <w:lastRenderedPageBreak/>
          <w:t>Here we have found</w:t>
        </w:r>
        <w:r w:rsidRPr="00810B69">
          <w:t xml:space="preserve"> the HTTK PBTK model performed similarly when using TK </w:t>
        </w:r>
        <w:r>
          <w:t>QSPR</w:t>
        </w:r>
        <w:r w:rsidRPr="00810B69">
          <w:t>s for Cl</w:t>
        </w:r>
        <w:r w:rsidRPr="00810B69">
          <w:rPr>
            <w:vertAlign w:val="subscript"/>
          </w:rPr>
          <w:t>int</w:t>
        </w:r>
        <w:r w:rsidRPr="00810B69">
          <w:t xml:space="preserve"> and f</w:t>
        </w:r>
        <w:r w:rsidRPr="00810B69">
          <w:rPr>
            <w:vertAlign w:val="subscript"/>
          </w:rPr>
          <w:t>up</w:t>
        </w:r>
        <w:r w:rsidRPr="00810B69">
          <w:t xml:space="preserve"> as when the actual </w:t>
        </w:r>
        <w:r w:rsidRPr="007C2C18">
          <w:rPr>
            <w:i/>
            <w:iCs/>
          </w:rPr>
          <w:t>in vitro</w:t>
        </w:r>
        <w:r w:rsidRPr="00810B69">
          <w:rPr>
            <w:i/>
            <w:iCs/>
          </w:rPr>
          <w:t xml:space="preserve"> </w:t>
        </w:r>
        <w:r w:rsidRPr="00810B69">
          <w:t>measured data were used</w:t>
        </w:r>
      </w:ins>
    </w:p>
    <w:p w14:paraId="6886A1CA" w14:textId="77777777" w:rsidR="008F4583" w:rsidRDefault="008F4583">
      <w:pPr>
        <w:spacing w:after="0" w:line="360" w:lineRule="auto"/>
        <w:jc w:val="both"/>
        <w:rPr>
          <w:ins w:id="398" w:author="Wambaugh, John (he/him/his)" w:date="2024-05-06T10:56:00Z"/>
        </w:rPr>
        <w:pPrChange w:id="399" w:author="Wambaugh, John (he/him/his)" w:date="2024-05-15T15:45:00Z">
          <w:pPr>
            <w:spacing w:after="0" w:line="360" w:lineRule="auto"/>
          </w:pPr>
        </w:pPrChange>
      </w:pPr>
    </w:p>
    <w:p w14:paraId="32E34E17" w14:textId="77777777" w:rsidR="00F83DCC" w:rsidRDefault="00F83DCC">
      <w:pPr>
        <w:spacing w:after="0" w:line="360" w:lineRule="auto"/>
        <w:jc w:val="both"/>
        <w:rPr>
          <w:ins w:id="400" w:author="Wambaugh, John (he/him/his)" w:date="2024-05-04T09:57:00Z"/>
        </w:rPr>
        <w:pPrChange w:id="401" w:author="Wambaugh, John (he/him/his)" w:date="2024-05-15T15:45:00Z">
          <w:pPr>
            <w:numPr>
              <w:ilvl w:val="1"/>
              <w:numId w:val="24"/>
            </w:numPr>
            <w:tabs>
              <w:tab w:val="num" w:pos="1440"/>
            </w:tabs>
            <w:spacing w:after="0" w:line="360" w:lineRule="auto"/>
            <w:ind w:left="1440" w:hanging="360"/>
          </w:pPr>
        </w:pPrChange>
      </w:pPr>
    </w:p>
    <w:p w14:paraId="60399A52" w14:textId="61479FF8" w:rsidR="00784E69" w:rsidDel="00222E03" w:rsidRDefault="00222E03">
      <w:pPr>
        <w:spacing w:after="0" w:line="360" w:lineRule="auto"/>
        <w:jc w:val="both"/>
        <w:rPr>
          <w:del w:id="402" w:author="Wambaugh, John (he/him/his)" w:date="2024-05-04T09:56:00Z"/>
        </w:rPr>
        <w:pPrChange w:id="403" w:author="Wambaugh, John (he/him/his)" w:date="2024-05-15T15:45:00Z">
          <w:pPr>
            <w:spacing w:after="0" w:line="360" w:lineRule="auto"/>
          </w:pPr>
        </w:pPrChange>
      </w:pPr>
      <w:ins w:id="404" w:author="Wambaugh, John (he/him/his)" w:date="2024-05-06T11:19:00Z">
        <w:r>
          <w:t>Comparison with previous evaluation:</w:t>
        </w:r>
      </w:ins>
      <w:commentRangeStart w:id="405"/>
      <w:del w:id="406"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26126CA7" w14:textId="77777777" w:rsidR="00222E03" w:rsidRDefault="00222E03">
      <w:pPr>
        <w:spacing w:after="0" w:line="360" w:lineRule="auto"/>
        <w:jc w:val="both"/>
        <w:rPr>
          <w:ins w:id="407" w:author="Wambaugh, John (he/him/his)" w:date="2024-05-06T11:19:00Z"/>
        </w:rPr>
        <w:pPrChange w:id="408" w:author="Wambaugh, John (he/him/his)" w:date="2024-05-15T15:45:00Z">
          <w:pPr>
            <w:numPr>
              <w:ilvl w:val="1"/>
              <w:numId w:val="24"/>
            </w:numPr>
            <w:tabs>
              <w:tab w:val="num" w:pos="1440"/>
            </w:tabs>
            <w:spacing w:after="0" w:line="360" w:lineRule="auto"/>
            <w:ind w:left="1440" w:hanging="360"/>
          </w:pPr>
        </w:pPrChange>
      </w:pPr>
    </w:p>
    <w:p w14:paraId="66E328F2" w14:textId="67300CCD" w:rsidR="00A12124" w:rsidDel="00F83DCC" w:rsidRDefault="00A12124">
      <w:pPr>
        <w:spacing w:after="0" w:line="360" w:lineRule="auto"/>
        <w:jc w:val="both"/>
        <w:rPr>
          <w:del w:id="409" w:author="Wambaugh, John (he/him/his)" w:date="2024-05-04T09:56:00Z"/>
        </w:rPr>
        <w:pPrChange w:id="410" w:author="Wambaugh, John (he/him/his)" w:date="2024-05-15T15:45:00Z">
          <w:pPr>
            <w:numPr>
              <w:ilvl w:val="1"/>
              <w:numId w:val="24"/>
            </w:numPr>
            <w:tabs>
              <w:tab w:val="num" w:pos="1440"/>
            </w:tabs>
            <w:spacing w:after="0" w:line="360" w:lineRule="auto"/>
            <w:ind w:left="1440" w:hanging="360"/>
          </w:pPr>
        </w:pPrChange>
      </w:pPr>
      <w:del w:id="411" w:author="Wambaugh, John (he/him/his)" w:date="2024-05-04T09:56:00Z">
        <w:r w:rsidDel="00F83DCC">
          <w:delText xml:space="preserve">Driven by 101 chemicals with </w:delText>
        </w:r>
      </w:del>
      <w:del w:id="412" w:author="Wambaugh, John (he/him/his)" w:date="2024-05-04T09:52:00Z">
        <w:r w:rsidDel="00F83DCC">
          <w:delText>rat or human data from CvTdb (Sayre et al. 2020)</w:delText>
        </w:r>
      </w:del>
    </w:p>
    <w:p w14:paraId="574D63FF" w14:textId="64F7502B" w:rsidR="00A12124" w:rsidDel="00F83DCC" w:rsidRDefault="00A12124">
      <w:pPr>
        <w:spacing w:after="0" w:line="360" w:lineRule="auto"/>
        <w:jc w:val="both"/>
        <w:rPr>
          <w:del w:id="413" w:author="Wambaugh, John (he/him/his)" w:date="2024-05-04T09:56:00Z"/>
        </w:rPr>
        <w:pPrChange w:id="414" w:author="Wambaugh, John (he/him/his)" w:date="2024-05-15T15:45:00Z">
          <w:pPr>
            <w:numPr>
              <w:numId w:val="24"/>
            </w:numPr>
            <w:tabs>
              <w:tab w:val="num" w:pos="720"/>
            </w:tabs>
            <w:spacing w:after="0" w:line="360" w:lineRule="auto"/>
            <w:ind w:left="720" w:hanging="360"/>
          </w:pPr>
        </w:pPrChange>
      </w:pPr>
      <w:del w:id="415" w:author="Wambaugh, John (he/him/his)" w:date="2024-05-04T09:56:00Z">
        <w:r w:rsidDel="00F83DCC">
          <w:delText>Two Goals:</w:delText>
        </w:r>
      </w:del>
    </w:p>
    <w:p w14:paraId="4F021C28" w14:textId="5FB93367" w:rsidR="00A12124" w:rsidDel="00F83DCC" w:rsidRDefault="00A12124">
      <w:pPr>
        <w:spacing w:after="0" w:line="360" w:lineRule="auto"/>
        <w:jc w:val="both"/>
        <w:rPr>
          <w:del w:id="416" w:author="Wambaugh, John (he/him/his)" w:date="2024-05-04T09:56:00Z"/>
        </w:rPr>
        <w:pPrChange w:id="417" w:author="Wambaugh, John (he/him/his)" w:date="2024-05-15T15:45:00Z">
          <w:pPr>
            <w:numPr>
              <w:ilvl w:val="1"/>
              <w:numId w:val="24"/>
            </w:numPr>
            <w:tabs>
              <w:tab w:val="num" w:pos="1440"/>
            </w:tabs>
            <w:spacing w:after="0" w:line="360" w:lineRule="auto"/>
            <w:ind w:left="1440" w:hanging="360"/>
          </w:pPr>
        </w:pPrChange>
      </w:pPr>
      <w:del w:id="418"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419" w:author="Wambaugh, John (he/him/his)" w:date="2024-05-04T09:56:00Z"/>
        </w:rPr>
        <w:pPrChange w:id="420" w:author="Wambaugh, John (he/him/his)" w:date="2024-05-15T15:45:00Z">
          <w:pPr>
            <w:numPr>
              <w:ilvl w:val="1"/>
              <w:numId w:val="24"/>
            </w:numPr>
            <w:tabs>
              <w:tab w:val="num" w:pos="1440"/>
            </w:tabs>
            <w:spacing w:after="0" w:line="360" w:lineRule="auto"/>
            <w:ind w:left="1440" w:hanging="360"/>
          </w:pPr>
        </w:pPrChange>
      </w:pPr>
      <w:del w:id="421"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422" w:author="Wambaugh, John (he/him/his)" w:date="2024-05-04T09:56:00Z"/>
        </w:rPr>
        <w:pPrChange w:id="423" w:author="Wambaugh, John (he/him/his)" w:date="2024-05-15T15:45:00Z">
          <w:pPr>
            <w:numPr>
              <w:numId w:val="24"/>
            </w:numPr>
            <w:tabs>
              <w:tab w:val="num" w:pos="720"/>
            </w:tabs>
            <w:spacing w:after="0" w:line="360" w:lineRule="auto"/>
            <w:ind w:left="720" w:hanging="360"/>
          </w:pPr>
        </w:pPrChange>
      </w:pPr>
      <w:del w:id="424"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425" w:author="Wambaugh, John (he/him/his)" w:date="2024-05-04T09:56:00Z"/>
        </w:rPr>
        <w:pPrChange w:id="426" w:author="Wambaugh, John (he/him/his)" w:date="2024-05-15T15:45:00Z">
          <w:pPr>
            <w:numPr>
              <w:ilvl w:val="1"/>
              <w:numId w:val="24"/>
            </w:numPr>
            <w:tabs>
              <w:tab w:val="num" w:pos="1440"/>
            </w:tabs>
            <w:spacing w:after="0" w:line="360" w:lineRule="auto"/>
            <w:ind w:left="1440" w:hanging="360"/>
          </w:pPr>
        </w:pPrChange>
      </w:pPr>
      <w:del w:id="427"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428" w:author="Wambaugh, John (he/him/his)" w:date="2024-05-04T09:57:00Z"/>
        </w:rPr>
        <w:pPrChange w:id="429" w:author="Wambaugh, John (he/him/his)" w:date="2024-05-15T15:45:00Z">
          <w:pPr>
            <w:numPr>
              <w:ilvl w:val="1"/>
              <w:numId w:val="24"/>
            </w:numPr>
            <w:tabs>
              <w:tab w:val="num" w:pos="1440"/>
            </w:tabs>
            <w:spacing w:after="0" w:line="360" w:lineRule="auto"/>
            <w:ind w:left="1440" w:hanging="360"/>
          </w:pPr>
        </w:pPrChange>
      </w:pPr>
      <w:moveFromRangeStart w:id="430" w:author="Wambaugh, John (he/him/his)" w:date="2024-05-04T09:57:00Z" w:name="move165709065"/>
      <w:moveFrom w:id="431"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430"/>
    <w:p w14:paraId="14BC6004" w14:textId="4C1A9EAD" w:rsidR="00810B69" w:rsidRPr="00810B69" w:rsidDel="003E0280" w:rsidRDefault="00784E69">
      <w:pPr>
        <w:spacing w:after="0" w:line="360" w:lineRule="auto"/>
        <w:jc w:val="both"/>
        <w:rPr>
          <w:del w:id="432" w:author="Wambaugh, John (he/him/his)" w:date="2024-05-06T09:07:00Z"/>
        </w:rPr>
        <w:pPrChange w:id="433" w:author="Wambaugh, John (he/him/his)" w:date="2024-05-15T15:45:00Z">
          <w:pPr>
            <w:numPr>
              <w:numId w:val="24"/>
            </w:numPr>
            <w:tabs>
              <w:tab w:val="num" w:pos="720"/>
            </w:tabs>
            <w:spacing w:after="0" w:line="360" w:lineRule="auto"/>
            <w:ind w:left="720" w:hanging="360"/>
          </w:pPr>
        </w:pPrChange>
      </w:pPr>
      <w:del w:id="434"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435" w:author="Wambaugh, John (he/him/his)" w:date="2024-05-06T09:07:00Z"/>
        </w:rPr>
        <w:pPrChange w:id="436" w:author="Wambaugh, John (he/him/his)" w:date="2024-05-15T15:45:00Z">
          <w:pPr>
            <w:numPr>
              <w:ilvl w:val="1"/>
              <w:numId w:val="24"/>
            </w:numPr>
            <w:tabs>
              <w:tab w:val="num" w:pos="1440"/>
            </w:tabs>
            <w:spacing w:after="0" w:line="360" w:lineRule="auto"/>
            <w:ind w:left="1440" w:hanging="360"/>
          </w:pPr>
        </w:pPrChange>
      </w:pPr>
      <w:del w:id="437"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438" w:author="Wambaugh, John (he/him/his)" w:date="2024-05-06T09:07:00Z"/>
        </w:rPr>
        <w:pPrChange w:id="439" w:author="Wambaugh, John (he/him/his)" w:date="2024-05-15T15:45:00Z">
          <w:pPr>
            <w:numPr>
              <w:ilvl w:val="1"/>
              <w:numId w:val="24"/>
            </w:numPr>
            <w:tabs>
              <w:tab w:val="num" w:pos="1440"/>
            </w:tabs>
            <w:spacing w:after="0" w:line="360" w:lineRule="auto"/>
            <w:ind w:left="1440" w:hanging="360"/>
          </w:pPr>
        </w:pPrChange>
      </w:pPr>
      <w:del w:id="440"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441" w:author="Wambaugh, John (he/him/his)" w:date="2024-05-06T09:07:00Z"/>
        </w:rPr>
        <w:pPrChange w:id="442" w:author="Wambaugh, John (he/him/his)" w:date="2024-05-15T15:45:00Z">
          <w:pPr>
            <w:numPr>
              <w:ilvl w:val="1"/>
              <w:numId w:val="24"/>
            </w:numPr>
            <w:tabs>
              <w:tab w:val="num" w:pos="1440"/>
            </w:tabs>
            <w:spacing w:after="0" w:line="360" w:lineRule="auto"/>
            <w:ind w:left="1440" w:hanging="360"/>
          </w:pPr>
        </w:pPrChange>
      </w:pPr>
      <w:del w:id="443"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65D5B85F" w:rsidR="00784E69" w:rsidDel="003E0280" w:rsidRDefault="00784E69">
      <w:pPr>
        <w:spacing w:after="0" w:line="360" w:lineRule="auto"/>
        <w:jc w:val="both"/>
        <w:rPr>
          <w:del w:id="444" w:author="Wambaugh, John (he/him/his)" w:date="2024-05-06T09:10:00Z"/>
        </w:rPr>
        <w:pPrChange w:id="445" w:author="Wambaugh, John (he/him/his)" w:date="2024-05-15T15:45:00Z">
          <w:pPr>
            <w:numPr>
              <w:numId w:val="24"/>
            </w:numPr>
            <w:tabs>
              <w:tab w:val="num" w:pos="720"/>
            </w:tabs>
            <w:spacing w:after="0" w:line="360" w:lineRule="auto"/>
            <w:ind w:left="720" w:hanging="360"/>
          </w:pPr>
        </w:pPrChange>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446" w:author="Wambaugh, John (he/him/his)" w:date="2024-05-06T09:27:00Z">
        <w:r w:rsidR="008B7519">
          <w:t>evaluated</w:t>
        </w:r>
      </w:ins>
      <w:ins w:id="447" w:author="Wambaugh, John (he/him/his)" w:date="2024-05-06T09:08:00Z">
        <w:r w:rsidR="003E0280">
          <w:t xml:space="preserve"> </w:t>
        </w:r>
      </w:ins>
      <w:del w:id="448" w:author="Wambaugh, John (he/him/his)" w:date="2024-05-06T09:08:00Z">
        <w:r w:rsidDel="003E0280">
          <w:delText>that</w:delText>
        </w:r>
      </w:del>
      <w:ins w:id="449" w:author="Wambaugh, John (he/him/his)" w:date="2024-05-06T09:08:00Z">
        <w:r w:rsidR="003E0280">
          <w:t>HTTK-based</w:t>
        </w:r>
      </w:ins>
      <w:r>
        <w:t xml:space="preserve"> </w:t>
      </w:r>
      <w:del w:id="450" w:author="Wambaugh, John (he/him/his)" w:date="2024-05-06T09:08:00Z">
        <w:r w:rsidDel="003E0280">
          <w:delText>in vitro-in vivo extrapolation</w:delText>
        </w:r>
      </w:del>
      <w:ins w:id="451" w:author="Wambaugh, John (he/him/his)" w:date="2024-05-06T09:08:00Z">
        <w:r w:rsidR="003E0280">
          <w:t>IVIVE for summary TK endpoints (what we call “level 3” here)</w:t>
        </w:r>
      </w:ins>
      <w:r>
        <w:t xml:space="preserve"> for TK</w:t>
      </w:r>
      <w:ins w:id="452" w:author="Wambaugh, John (he/him/his)" w:date="2024-05-06T09:10:00Z">
        <w:r w:rsidR="003E0280">
          <w:t xml:space="preserve"> using just over forty chemicals</w:t>
        </w:r>
      </w:ins>
      <w:ins w:id="453" w:author="Wambaugh, John (he/him/his)" w:date="2024-05-06T09:09:00Z">
        <w:r w:rsidR="003E0280">
          <w:t>. The mean squared error (MSE) obs</w:t>
        </w:r>
      </w:ins>
      <w:ins w:id="454" w:author="Wambaugh, John (he/him/his)" w:date="2024-05-06T09:10:00Z">
        <w:r w:rsidR="003E0280">
          <w:t xml:space="preserve">erved for </w:t>
        </w:r>
      </w:ins>
      <w:del w:id="455" w:author="Wambaugh, John (he/him/his)" w:date="2024-05-06T09:09:00Z">
        <w:r w:rsidDel="003E0280">
          <w:delText>:</w:delText>
        </w:r>
      </w:del>
    </w:p>
    <w:p w14:paraId="4C0A20E8" w14:textId="4E73CC58" w:rsidR="001B5AB5" w:rsidDel="003E0280" w:rsidRDefault="001B5AB5">
      <w:pPr>
        <w:spacing w:after="0" w:line="360" w:lineRule="auto"/>
        <w:jc w:val="both"/>
        <w:rPr>
          <w:del w:id="456" w:author="Wambaugh, John (he/him/his)" w:date="2024-05-06T09:10:00Z"/>
        </w:rPr>
        <w:pPrChange w:id="457" w:author="Wambaugh, John (he/him/his)" w:date="2024-05-15T15:45:00Z">
          <w:pPr>
            <w:numPr>
              <w:ilvl w:val="1"/>
              <w:numId w:val="24"/>
            </w:numPr>
            <w:tabs>
              <w:tab w:val="num" w:pos="1440"/>
            </w:tabs>
            <w:spacing w:after="0" w:line="360" w:lineRule="auto"/>
            <w:ind w:left="1440" w:hanging="360"/>
          </w:pPr>
        </w:pPrChange>
      </w:pPr>
      <w:r>
        <w:t>V</w:t>
      </w:r>
      <w:r w:rsidRPr="003B0C76">
        <w:rPr>
          <w:vertAlign w:val="subscript"/>
        </w:rPr>
        <w:t>d</w:t>
      </w:r>
      <w:ins w:id="458" w:author="Wambaugh, John (he/him/his)" w:date="2024-05-06T09:10:00Z">
        <w:r w:rsidR="003E0280">
          <w:t xml:space="preserve"> was</w:t>
        </w:r>
      </w:ins>
      <w:del w:id="459" w:author="Wambaugh, John (he/him/his)" w:date="2024-05-06T09:10:00Z">
        <w:r w:rsidDel="003E0280">
          <w:delText>:</w:delText>
        </w:r>
      </w:del>
      <w:r>
        <w:t xml:space="preserve"> </w:t>
      </w:r>
      <w:del w:id="460" w:author="Wambaugh, John (he/him/his)" w:date="2024-05-06T09:11:00Z">
        <w:r w:rsidDel="003E0280">
          <w:delText xml:space="preserve">MSE </w:delText>
        </w:r>
      </w:del>
      <w:r>
        <w:t>4.4</w:t>
      </w:r>
      <w:ins w:id="461" w:author="Wambaugh, John (he/him/his)" w:date="2024-05-06T09:11:00Z">
        <w:r w:rsidR="003E0280">
          <w:t>. F</w:t>
        </w:r>
      </w:ins>
      <w:ins w:id="462" w:author="Wambaugh, John (he/him/his)" w:date="2024-05-06T09:10:00Z">
        <w:r w:rsidR="003E0280">
          <w:t xml:space="preserve">or </w:t>
        </w:r>
      </w:ins>
    </w:p>
    <w:p w14:paraId="03C1EB99" w14:textId="7C1A76D4" w:rsidR="001B5AB5" w:rsidDel="003E0280" w:rsidRDefault="001B5AB5">
      <w:pPr>
        <w:spacing w:after="0" w:line="360" w:lineRule="auto"/>
        <w:jc w:val="both"/>
        <w:rPr>
          <w:del w:id="463" w:author="Wambaugh, John (he/him/his)" w:date="2024-05-06T09:12:00Z"/>
        </w:rPr>
        <w:pPrChange w:id="464" w:author="Wambaugh, John (he/him/his)" w:date="2024-05-15T15:45:00Z">
          <w:pPr>
            <w:numPr>
              <w:ilvl w:val="1"/>
              <w:numId w:val="24"/>
            </w:numPr>
            <w:tabs>
              <w:tab w:val="num" w:pos="1440"/>
            </w:tabs>
            <w:spacing w:after="0" w:line="360" w:lineRule="auto"/>
            <w:ind w:left="1440" w:hanging="360"/>
          </w:pPr>
        </w:pPrChange>
      </w:pPr>
      <w:r>
        <w:t>CL</w:t>
      </w:r>
      <w:r w:rsidRPr="003B0C76">
        <w:rPr>
          <w:vertAlign w:val="subscript"/>
        </w:rPr>
        <w:t>tot</w:t>
      </w:r>
      <w:del w:id="465" w:author="Wambaugh, John (he/him/his)" w:date="2024-05-06T09:11:00Z">
        <w:r w:rsidDel="003E0280">
          <w:delText>:</w:delText>
        </w:r>
      </w:del>
      <w:r>
        <w:t xml:space="preserve"> </w:t>
      </w:r>
      <w:ins w:id="466" w:author="Wambaugh, John (he/him/his)" w:date="2024-05-06T09:11:00Z">
        <w:r w:rsidR="003E0280">
          <w:t>the</w:t>
        </w:r>
      </w:ins>
      <w:ins w:id="467" w:author="Wambaugh, John (he/him/his)" w:date="2024-05-06T09:10:00Z">
        <w:r w:rsidR="003E0280">
          <w:t xml:space="preserve"> </w:t>
        </w:r>
      </w:ins>
      <w:r>
        <w:t xml:space="preserve">MSE </w:t>
      </w:r>
      <w:ins w:id="468" w:author="Wambaugh, John (he/him/his)" w:date="2024-05-06T09:11:00Z">
        <w:r w:rsidR="003E0280">
          <w:t xml:space="preserve">was </w:t>
        </w:r>
      </w:ins>
      <w:r>
        <w:t xml:space="preserve">2.4 for pharma, </w:t>
      </w:r>
      <w:ins w:id="469" w:author="Wambaugh, John (he/him/his)" w:date="2024-05-06T09:10:00Z">
        <w:r w:rsidR="003E0280">
          <w:t xml:space="preserve">and </w:t>
        </w:r>
      </w:ins>
      <w:r>
        <w:t xml:space="preserve">2.93 for </w:t>
      </w:r>
      <w:ins w:id="470" w:author="Wambaugh, John (he/him/his)" w:date="2024-05-06T09:10:00Z">
        <w:r w:rsidR="003E0280">
          <w:t>non-pharma</w:t>
        </w:r>
      </w:ins>
      <w:del w:id="471" w:author="Wambaugh, John (he/him/his)" w:date="2024-05-06T09:10:00Z">
        <w:r w:rsidDel="003E0280">
          <w:delText>other</w:delText>
        </w:r>
      </w:del>
      <w:ins w:id="472" w:author="Wambaugh, John (he/him/his)" w:date="2024-05-06T09:10:00Z">
        <w:r w:rsidR="003E0280">
          <w:t xml:space="preserve">. However, the fraction of variance explained </w:t>
        </w:r>
      </w:ins>
      <w:ins w:id="473" w:author="Wambaugh, John (he/him/his)" w:date="2024-05-06T09:11:00Z">
        <w:r w:rsidR="003E0280">
          <w:t>(</w:t>
        </w:r>
      </w:ins>
      <w:del w:id="474" w:author="Wambaugh, John (he/him/his)" w:date="2024-05-06T09:10:00Z">
        <w:r w:rsidDel="003E0280">
          <w:delText>,</w:delText>
        </w:r>
      </w:del>
      <w:del w:id="475" w:author="Wambaugh, John (he/him/his)" w:date="2024-05-06T09:11:00Z">
        <w:r w:rsidDel="003E0280">
          <w:delText xml:space="preserve"> </w:delText>
        </w:r>
      </w:del>
      <w:r>
        <w:t>R</w:t>
      </w:r>
      <w:r w:rsidRPr="003E0280">
        <w:rPr>
          <w:vertAlign w:val="superscript"/>
          <w:rPrChange w:id="476" w:author="Wambaugh, John (he/him/his)" w:date="2024-05-06T09:11:00Z">
            <w:rPr/>
          </w:rPrChange>
        </w:rPr>
        <w:t>2</w:t>
      </w:r>
      <w:ins w:id="477" w:author="Wambaugh, John (he/him/his)" w:date="2024-05-06T09:11:00Z">
        <w:r w:rsidR="003E0280">
          <w:t>) was</w:t>
        </w:r>
      </w:ins>
      <w:r>
        <w:t xml:space="preserve"> 0.19 for pharma, 0.5 for </w:t>
      </w:r>
      <w:ins w:id="478" w:author="Wambaugh, John (he/him/his)" w:date="2024-05-06T09:11:00Z">
        <w:r w:rsidR="003E0280">
          <w:t xml:space="preserve">non-pharma. For </w:t>
        </w:r>
      </w:ins>
      <w:del w:id="479" w:author="Wambaugh, John (he/him/his)" w:date="2024-05-06T09:11:00Z">
        <w:r w:rsidDel="003E0280">
          <w:delText>other</w:delText>
        </w:r>
      </w:del>
    </w:p>
    <w:p w14:paraId="6AE7B4C5" w14:textId="1386A072" w:rsidR="001B5AB5" w:rsidDel="003E0280" w:rsidRDefault="001B5AB5">
      <w:pPr>
        <w:spacing w:after="0" w:line="360" w:lineRule="auto"/>
        <w:jc w:val="both"/>
        <w:rPr>
          <w:del w:id="480" w:author="Wambaugh, John (he/him/his)" w:date="2024-05-06T09:12:00Z"/>
        </w:rPr>
        <w:pPrChange w:id="481" w:author="Wambaugh, John (he/him/his)" w:date="2024-05-15T15:45:00Z">
          <w:pPr>
            <w:numPr>
              <w:ilvl w:val="1"/>
              <w:numId w:val="24"/>
            </w:numPr>
            <w:tabs>
              <w:tab w:val="num" w:pos="1440"/>
            </w:tabs>
            <w:spacing w:after="0" w:line="360" w:lineRule="auto"/>
            <w:ind w:left="1440" w:hanging="360"/>
          </w:pPr>
        </w:pPrChange>
      </w:pPr>
      <w:r>
        <w:t>C</w:t>
      </w:r>
      <w:r w:rsidRPr="003B0C76">
        <w:rPr>
          <w:vertAlign w:val="subscript"/>
        </w:rPr>
        <w:t>max</w:t>
      </w:r>
      <w:ins w:id="482" w:author="Wambaugh, John (he/him/his)" w:date="2024-05-06T09:12:00Z">
        <w:r w:rsidR="003E0280">
          <w:t xml:space="preserve"> </w:t>
        </w:r>
      </w:ins>
      <w:del w:id="483" w:author="Wambaugh, John (he/him/his)" w:date="2024-05-06T09:12:00Z">
        <w:r w:rsidDel="003E0280">
          <w:delText>:</w:delText>
        </w:r>
      </w:del>
      <w:r>
        <w:t xml:space="preserve"> </w:t>
      </w:r>
      <w:ins w:id="484" w:author="Wambaugh, John (he/him/his)" w:date="2024-05-06T09:12:00Z">
        <w:r w:rsidR="003E0280">
          <w:t xml:space="preserve">Wambaugh et al. </w:t>
        </w:r>
        <w:r w:rsidR="003E0280">
          <w:fldChar w:fldCharType="begin"/>
        </w:r>
        <w:r w:rsidR="003E0280">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[26]</w:t>
        </w:r>
        <w:r w:rsidR="003E0280">
          <w:fldChar w:fldCharType="end"/>
        </w:r>
        <w:r w:rsidR="003E0280">
          <w:t xml:space="preserve"> found </w:t>
        </w:r>
      </w:ins>
      <w:r>
        <w:t>MSE 5, R</w:t>
      </w:r>
      <w:r w:rsidRPr="003E0280">
        <w:rPr>
          <w:vertAlign w:val="superscript"/>
          <w:rPrChange w:id="485" w:author="Wambaugh, John (he/him/his)" w:date="2024-05-06T09:12:00Z">
            <w:rPr/>
          </w:rPrChange>
        </w:rPr>
        <w:t xml:space="preserve">2 </w:t>
      </w:r>
      <w:r>
        <w:t>0.48</w:t>
      </w:r>
      <w:ins w:id="486" w:author="Wambaugh, John (he/him/his)" w:date="2024-05-06T09:12:00Z">
        <w:r w:rsidR="003E0280">
          <w:t xml:space="preserve">. Finally, for </w:t>
        </w:r>
      </w:ins>
    </w:p>
    <w:p w14:paraId="6EB525E8" w14:textId="417CCB74" w:rsidR="001B5AB5" w:rsidRDefault="001B5AB5">
      <w:pPr>
        <w:spacing w:after="0" w:line="360" w:lineRule="auto"/>
        <w:jc w:val="both"/>
        <w:rPr>
          <w:ins w:id="487" w:author="Wambaugh, John (he/him/his)" w:date="2024-05-06T09:12:00Z"/>
        </w:rPr>
        <w:pPrChange w:id="488" w:author="Wambaugh, John (he/him/his)" w:date="2024-05-15T15:45:00Z">
          <w:pPr>
            <w:spacing w:after="0" w:line="360" w:lineRule="auto"/>
          </w:pPr>
        </w:pPrChange>
      </w:pPr>
      <w:del w:id="489" w:author="Wambaugh, John (he/him/his)" w:date="2024-05-06T09:12:00Z">
        <w:r w:rsidDel="003E0280">
          <w:delText>A</w:delText>
        </w:r>
      </w:del>
      <w:ins w:id="490" w:author="Wambaugh, John (he/him/his)" w:date="2024-05-06T09:12:00Z">
        <w:r w:rsidR="003E0280">
          <w:t>A</w:t>
        </w:r>
      </w:ins>
      <w:r>
        <w:t>UC</w:t>
      </w:r>
      <w:ins w:id="491" w:author="Wambaugh, John (he/him/his)" w:date="2024-05-06T09:12:00Z">
        <w:r w:rsidR="003E0280">
          <w:t xml:space="preserve"> the</w:t>
        </w:r>
      </w:ins>
      <w:del w:id="492" w:author="Wambaugh, John (he/him/his)" w:date="2024-05-06T09:12:00Z">
        <w:r w:rsidDel="003E0280">
          <w:delText>:</w:delText>
        </w:r>
      </w:del>
      <w:r>
        <w:t xml:space="preserve"> MSE </w:t>
      </w:r>
      <w:ins w:id="493" w:author="Wambaugh, John (he/him/his)" w:date="2024-05-06T09:12:00Z">
        <w:r w:rsidR="003E0280">
          <w:t xml:space="preserve">was </w:t>
        </w:r>
      </w:ins>
      <w:r>
        <w:t xml:space="preserve">3.8, </w:t>
      </w:r>
      <w:ins w:id="494" w:author="Wambaugh, John (he/him/his)" w:date="2024-05-06T09:12:00Z">
        <w:r w:rsidR="003E0280">
          <w:t xml:space="preserve">with </w:t>
        </w:r>
      </w:ins>
      <w:r>
        <w:t>R</w:t>
      </w:r>
      <w:r w:rsidRPr="003E0280">
        <w:rPr>
          <w:vertAlign w:val="superscript"/>
          <w:rPrChange w:id="495" w:author="Wambaugh, John (he/him/his)" w:date="2024-05-06T09:12:00Z">
            <w:rPr/>
          </w:rPrChange>
        </w:rPr>
        <w:t>2</w:t>
      </w:r>
      <w:r>
        <w:t xml:space="preserve"> 0.62</w:t>
      </w:r>
      <w:ins w:id="496" w:author="Wambaugh, John (he/him/his)" w:date="2024-05-06T09:12:00Z">
        <w:r w:rsidR="003E0280">
          <w:t>.</w:t>
        </w:r>
      </w:ins>
      <w:commentRangeEnd w:id="405"/>
      <w:ins w:id="497" w:author="Wambaugh, John (he/him/his)" w:date="2024-05-06T09:19:00Z">
        <w:r w:rsidR="00A145BB">
          <w:rPr>
            <w:rStyle w:val="CommentReference"/>
          </w:rPr>
          <w:commentReference w:id="405"/>
        </w:r>
      </w:ins>
      <w:ins w:id="498" w:author="Wambaugh, John (he/him/his)" w:date="2024-05-06T10:55:00Z">
        <w:r w:rsidR="008F4583" w:rsidRPr="008F4583">
          <w:t xml:space="preserve"> </w:t>
        </w:r>
        <w:r w:rsidR="008F4583" w:rsidRPr="008F4583">
          <w:tab/>
        </w:r>
        <w:r w:rsidR="008F4583" w:rsidRPr="008F4583">
          <w:rPr>
            <w:highlight w:val="yellow"/>
            <w:rPrChange w:id="499" w:author="Wambaugh, John (he/him/his)" w:date="2024-05-06T10:55:00Z">
              <w:rPr/>
            </w:rPrChange>
          </w:rPr>
          <w:t>Why the drop-off?</w:t>
        </w:r>
      </w:ins>
    </w:p>
    <w:p w14:paraId="6ECC5CBC" w14:textId="6A018CA0" w:rsidR="003E0280" w:rsidRDefault="008F4583">
      <w:pPr>
        <w:spacing w:after="0" w:line="360" w:lineRule="auto"/>
        <w:jc w:val="both"/>
        <w:rPr>
          <w:ins w:id="500" w:author="Wambaugh, John (he/him/his)" w:date="2024-05-06T11:00:00Z"/>
        </w:rPr>
        <w:pPrChange w:id="501" w:author="Wambaugh, John (he/him/his)" w:date="2024-05-15T15:45:00Z">
          <w:pPr>
            <w:spacing w:after="0" w:line="360" w:lineRule="auto"/>
          </w:pPr>
        </w:pPrChange>
      </w:pPr>
      <w:ins w:id="502" w:author="Wambaugh, John (he/him/his)" w:date="2024-05-06T11:00:00Z">
        <w:r>
          <w:t>note that CLtot and AUCinfinity are related</w:t>
        </w:r>
      </w:ins>
    </w:p>
    <w:p w14:paraId="57F1914F" w14:textId="77777777" w:rsidR="008F4583" w:rsidRDefault="008F4583">
      <w:pPr>
        <w:spacing w:after="0" w:line="360" w:lineRule="auto"/>
        <w:jc w:val="both"/>
        <w:rPr>
          <w:ins w:id="503" w:author="Wambaugh, John (he/him/his)" w:date="2024-05-06T09:12:00Z"/>
        </w:rPr>
        <w:pPrChange w:id="504" w:author="Wambaugh, John (he/him/his)" w:date="2024-05-15T15:45:00Z">
          <w:pPr>
            <w:spacing w:after="0" w:line="360" w:lineRule="auto"/>
          </w:pPr>
        </w:pPrChange>
      </w:pPr>
    </w:p>
    <w:p w14:paraId="451111BB" w14:textId="430F2915" w:rsidR="008F4583" w:rsidDel="008F4583" w:rsidRDefault="008F4583">
      <w:pPr>
        <w:spacing w:after="0" w:line="360" w:lineRule="auto"/>
        <w:jc w:val="both"/>
        <w:rPr>
          <w:del w:id="505" w:author="Wambaugh, John (he/him/his)" w:date="2024-05-06T10:58:00Z"/>
        </w:rPr>
        <w:pPrChange w:id="506" w:author="Wambaugh, John (he/him/his)" w:date="2024-05-15T15:45:00Z">
          <w:pPr>
            <w:numPr>
              <w:numId w:val="24"/>
            </w:numPr>
            <w:tabs>
              <w:tab w:val="num" w:pos="720"/>
            </w:tabs>
            <w:spacing w:after="0" w:line="360" w:lineRule="auto"/>
            <w:ind w:left="720" w:hanging="360"/>
          </w:pPr>
        </w:pPrChange>
      </w:pPr>
      <w:moveToRangeStart w:id="507" w:author="Wambaugh, John (he/him/his)" w:date="2024-05-06T10:58:00Z" w:name="move165885531"/>
      <w:moveTo w:id="508" w:author="Wambaugh, John (he/him/his)" w:date="2024-05-06T10:58:00Z">
        <w:del w:id="509" w:author="Wambaugh, John (he/him/his)" w:date="2024-05-06T11:00:00Z">
          <w:r w:rsidDel="008F4583">
            <w:delText>it's a constrained random set -- reflecting the correlation and distribuirton (frequency) in this set</w:delText>
          </w:r>
        </w:del>
      </w:moveTo>
    </w:p>
    <w:p w14:paraId="69787EB7" w14:textId="77777777" w:rsidR="008F4583" w:rsidRDefault="008F4583">
      <w:pPr>
        <w:spacing w:after="0" w:line="360" w:lineRule="auto"/>
        <w:jc w:val="both"/>
        <w:rPr>
          <w:ins w:id="510" w:author="Wambaugh, John (he/him/his)" w:date="2024-05-06T10:58:00Z"/>
          <w:moveTo w:id="511" w:author="Wambaugh, John (he/him/his)" w:date="2024-05-06T10:58:00Z"/>
        </w:rPr>
        <w:pPrChange w:id="512" w:author="Wambaugh, John (he/him/his)" w:date="2024-05-15T15:45:00Z">
          <w:pPr>
            <w:numPr>
              <w:numId w:val="24"/>
            </w:numPr>
            <w:tabs>
              <w:tab w:val="num" w:pos="720"/>
            </w:tabs>
            <w:spacing w:after="0" w:line="360" w:lineRule="auto"/>
            <w:ind w:left="720" w:hanging="360"/>
          </w:pPr>
        </w:pPrChange>
      </w:pPr>
    </w:p>
    <w:moveToRangeEnd w:id="507"/>
    <w:p w14:paraId="7FA83C66" w14:textId="55A82423" w:rsidR="003E0280" w:rsidDel="008F4583" w:rsidRDefault="003E0280">
      <w:pPr>
        <w:spacing w:after="0" w:line="360" w:lineRule="auto"/>
        <w:jc w:val="both"/>
        <w:rPr>
          <w:del w:id="513" w:author="Wambaugh, John (he/him/his)" w:date="2024-05-06T09:12:00Z"/>
        </w:rPr>
        <w:pPrChange w:id="514" w:author="Wambaugh, John (he/him/his)" w:date="2024-05-15T15:45:00Z">
          <w:pPr>
            <w:spacing w:after="0" w:line="360" w:lineRule="auto"/>
          </w:pPr>
        </w:pPrChange>
      </w:pPr>
    </w:p>
    <w:p w14:paraId="718CD7FF" w14:textId="77777777" w:rsidR="008F4583" w:rsidRDefault="008F4583">
      <w:pPr>
        <w:spacing w:after="0" w:line="360" w:lineRule="auto"/>
        <w:jc w:val="both"/>
        <w:rPr>
          <w:ins w:id="515" w:author="Wambaugh, John (he/him/his)" w:date="2024-05-06T10:59:00Z"/>
        </w:rPr>
        <w:pPrChange w:id="516" w:author="Wambaugh, John (he/him/his)" w:date="2024-05-15T15:45:00Z">
          <w:pPr>
            <w:spacing w:after="0" w:line="360" w:lineRule="auto"/>
          </w:pPr>
        </w:pPrChange>
      </w:pPr>
    </w:p>
    <w:p w14:paraId="2774BEBB" w14:textId="77777777" w:rsidR="008F4583" w:rsidRDefault="008F4583">
      <w:pPr>
        <w:spacing w:after="0" w:line="360" w:lineRule="auto"/>
        <w:jc w:val="both"/>
        <w:rPr>
          <w:ins w:id="517" w:author="Wambaugh, John (he/him/his)" w:date="2024-05-06T10:58:00Z"/>
        </w:rPr>
        <w:pPrChange w:id="518" w:author="Wambaugh, John (he/him/his)" w:date="2024-05-15T15:45:00Z">
          <w:pPr>
            <w:numPr>
              <w:numId w:val="24"/>
            </w:numPr>
            <w:tabs>
              <w:tab w:val="num" w:pos="720"/>
            </w:tabs>
            <w:spacing w:after="0" w:line="360" w:lineRule="auto"/>
            <w:ind w:left="720" w:hanging="360"/>
          </w:pPr>
        </w:pPrChange>
      </w:pPr>
      <w:ins w:id="519" w:author="Wambaugh, John (he/him/his)" w:date="2024-05-06T10:58:00Z">
        <w:r>
          <w:t>y randomization needs to be clarified</w:t>
        </w:r>
      </w:ins>
    </w:p>
    <w:p w14:paraId="4269A7A5" w14:textId="77777777" w:rsidR="00493C4B" w:rsidRDefault="00493C4B">
      <w:pPr>
        <w:numPr>
          <w:ilvl w:val="0"/>
          <w:numId w:val="24"/>
        </w:numPr>
        <w:spacing w:after="0" w:line="360" w:lineRule="auto"/>
        <w:jc w:val="both"/>
        <w:rPr>
          <w:ins w:id="520" w:author="Wambaugh, John (he/him/his)" w:date="2024-05-06T11:12:00Z"/>
          <w:highlight w:val="yellow"/>
        </w:rPr>
        <w:pPrChange w:id="521" w:author="Wambaugh, John (he/him/his)" w:date="2024-05-15T15:45:00Z">
          <w:pPr>
            <w:numPr>
              <w:numId w:val="24"/>
            </w:numPr>
            <w:tabs>
              <w:tab w:val="num" w:pos="720"/>
            </w:tabs>
            <w:spacing w:after="0" w:line="360" w:lineRule="auto"/>
            <w:ind w:left="720" w:hanging="360"/>
          </w:pPr>
        </w:pPrChange>
      </w:pPr>
      <w:ins w:id="522" w:author="Wambaugh, John (he/him/his)" w:date="2024-05-06T11:11:00Z">
        <w:r w:rsidRPr="00CC4CE5">
          <w:rPr>
            <w:highlight w:val="yellow"/>
          </w:rPr>
          <w:t>In Figure 1 describe distribution of chemicals quantitatively – means, upper, lower, distribution of high/medium/low Fup and Clint</w:t>
        </w:r>
        <w:r>
          <w:rPr>
            <w:highlight w:val="yellow"/>
          </w:rPr>
          <w:t xml:space="preserve"> – this is why y-scrambling doesn't show a large range</w:t>
        </w:r>
      </w:ins>
    </w:p>
    <w:p w14:paraId="1298F33A" w14:textId="77777777" w:rsidR="00493C4B" w:rsidRDefault="00493C4B">
      <w:pPr>
        <w:numPr>
          <w:ilvl w:val="0"/>
          <w:numId w:val="24"/>
        </w:numPr>
        <w:spacing w:after="0" w:line="360" w:lineRule="auto"/>
        <w:jc w:val="both"/>
        <w:rPr>
          <w:ins w:id="523" w:author="Wambaugh, John (he/him/his)" w:date="2024-05-06T11:13:00Z"/>
        </w:rPr>
        <w:pPrChange w:id="524" w:author="Wambaugh, John (he/him/his)" w:date="2024-05-15T15:45:00Z">
          <w:pPr>
            <w:numPr>
              <w:numId w:val="24"/>
            </w:numPr>
            <w:tabs>
              <w:tab w:val="num" w:pos="720"/>
            </w:tabs>
            <w:spacing w:after="0" w:line="360" w:lineRule="auto"/>
            <w:ind w:left="720" w:hanging="360"/>
          </w:pPr>
        </w:pPrChange>
      </w:pPr>
      <w:moveToRangeStart w:id="525" w:author="Wambaugh, John (he/him/his)" w:date="2024-05-06T11:12:00Z" w:name="move165886369"/>
      <w:moveTo w:id="526" w:author="Wambaugh, John (he/him/his)" w:date="2024-05-06T11:12:00Z">
        <w:r>
          <w:t>call out which compound had highest and lowest for clint and fup</w:t>
        </w:r>
      </w:moveTo>
    </w:p>
    <w:p w14:paraId="44EE83A8" w14:textId="77777777" w:rsidR="00493C4B" w:rsidRDefault="00493C4B">
      <w:pPr>
        <w:numPr>
          <w:ilvl w:val="0"/>
          <w:numId w:val="24"/>
        </w:numPr>
        <w:spacing w:after="0" w:line="360" w:lineRule="auto"/>
        <w:jc w:val="both"/>
        <w:rPr>
          <w:ins w:id="527" w:author="Wambaugh, John (he/him/his)" w:date="2024-05-06T11:13:00Z"/>
        </w:rPr>
        <w:pPrChange w:id="528" w:author="Wambaugh, John (he/him/his)" w:date="2024-05-15T15:45:00Z">
          <w:pPr>
            <w:numPr>
              <w:numId w:val="24"/>
            </w:numPr>
            <w:tabs>
              <w:tab w:val="num" w:pos="720"/>
            </w:tabs>
            <w:spacing w:after="0" w:line="360" w:lineRule="auto"/>
            <w:ind w:left="720" w:hanging="360"/>
          </w:pPr>
        </w:pPrChange>
      </w:pPr>
      <w:ins w:id="529" w:author="Wambaugh, John (he/him/his)" w:date="2024-05-06T11:13:00Z">
        <w:r>
          <w:t>mention phys-chem span (log p, etc)</w:t>
        </w:r>
      </w:ins>
    </w:p>
    <w:p w14:paraId="6392CA8B" w14:textId="3B5720C1" w:rsidR="00493C4B" w:rsidDel="00493C4B" w:rsidRDefault="00493C4B">
      <w:pPr>
        <w:numPr>
          <w:ilvl w:val="0"/>
          <w:numId w:val="24"/>
        </w:numPr>
        <w:spacing w:after="0" w:line="360" w:lineRule="auto"/>
        <w:jc w:val="both"/>
        <w:rPr>
          <w:del w:id="530" w:author="Wambaugh, John (he/him/his)" w:date="2024-05-06T11:13:00Z"/>
          <w:moveTo w:id="531" w:author="Wambaugh, John (he/him/his)" w:date="2024-05-06T11:12:00Z"/>
        </w:rPr>
        <w:pPrChange w:id="532" w:author="Wambaugh, John (he/him/his)" w:date="2024-05-15T15:45:00Z">
          <w:pPr>
            <w:numPr>
              <w:numId w:val="24"/>
            </w:numPr>
            <w:tabs>
              <w:tab w:val="num" w:pos="720"/>
            </w:tabs>
            <w:spacing w:after="0" w:line="360" w:lineRule="auto"/>
            <w:ind w:left="720" w:hanging="360"/>
          </w:pPr>
        </w:pPrChange>
      </w:pPr>
    </w:p>
    <w:moveToRangeEnd w:id="525"/>
    <w:p w14:paraId="6A514D17" w14:textId="77777777" w:rsidR="00493C4B" w:rsidRDefault="00493C4B">
      <w:pPr>
        <w:numPr>
          <w:ilvl w:val="0"/>
          <w:numId w:val="24"/>
        </w:numPr>
        <w:spacing w:after="0" w:line="360" w:lineRule="auto"/>
        <w:jc w:val="both"/>
        <w:rPr>
          <w:ins w:id="533" w:author="Wambaugh, John (he/him/his)" w:date="2024-05-06T11:11:00Z"/>
        </w:rPr>
        <w:pPrChange w:id="534" w:author="Wambaugh, John (he/him/his)" w:date="2024-05-15T15:45:00Z">
          <w:pPr>
            <w:numPr>
              <w:numId w:val="24"/>
            </w:numPr>
            <w:tabs>
              <w:tab w:val="num" w:pos="720"/>
            </w:tabs>
            <w:spacing w:after="0" w:line="360" w:lineRule="auto"/>
            <w:ind w:left="720" w:hanging="360"/>
          </w:pPr>
        </w:pPrChange>
      </w:pPr>
      <w:ins w:id="535" w:author="Wambaugh, John (he/him/his)" w:date="2024-05-06T11:11:00Z">
        <w:r>
          <w:t>Point out that 80-100 chemicals is not "Big data" – need to expand CvT database</w:t>
        </w:r>
      </w:ins>
    </w:p>
    <w:p w14:paraId="32F1D98A" w14:textId="426326A0" w:rsidR="008F4583" w:rsidRDefault="008F4583">
      <w:pPr>
        <w:numPr>
          <w:ilvl w:val="0"/>
          <w:numId w:val="24"/>
        </w:numPr>
        <w:spacing w:after="0" w:line="360" w:lineRule="auto"/>
        <w:jc w:val="both"/>
        <w:rPr>
          <w:ins w:id="536" w:author="Wambaugh, John (he/him/his)" w:date="2024-05-06T11:00:00Z"/>
        </w:rPr>
        <w:pPrChange w:id="537" w:author="Wambaugh, John (he/him/his)" w:date="2024-05-15T15:45:00Z">
          <w:pPr>
            <w:numPr>
              <w:numId w:val="24"/>
            </w:numPr>
            <w:tabs>
              <w:tab w:val="num" w:pos="720"/>
            </w:tabs>
            <w:spacing w:after="0" w:line="360" w:lineRule="auto"/>
            <w:ind w:left="720" w:hanging="360"/>
          </w:pPr>
        </w:pPrChange>
      </w:pPr>
      <w:ins w:id="538" w:author="Wambaugh, John (he/him/his)" w:date="2024-05-06T11:00:00Z">
        <w:r>
          <w:t>it's a constrained random set of chemicals -- reflecting the correlation and distribuirton (frequency) in this set</w:t>
        </w:r>
      </w:ins>
    </w:p>
    <w:p w14:paraId="14B3817A" w14:textId="1253C679" w:rsidR="008F4583" w:rsidRDefault="008F4583">
      <w:pPr>
        <w:numPr>
          <w:ilvl w:val="0"/>
          <w:numId w:val="24"/>
        </w:numPr>
        <w:spacing w:after="0" w:line="360" w:lineRule="auto"/>
        <w:jc w:val="both"/>
        <w:rPr>
          <w:ins w:id="539" w:author="Wambaugh, John (he/him/his)" w:date="2024-05-06T11:13:00Z"/>
        </w:rPr>
        <w:pPrChange w:id="540" w:author="Wambaugh, John (he/him/his)" w:date="2024-05-15T15:45:00Z">
          <w:pPr>
            <w:numPr>
              <w:numId w:val="24"/>
            </w:numPr>
            <w:tabs>
              <w:tab w:val="num" w:pos="720"/>
            </w:tabs>
            <w:spacing w:after="0" w:line="360" w:lineRule="auto"/>
            <w:ind w:left="720" w:hanging="360"/>
          </w:pPr>
        </w:pPrChange>
      </w:pPr>
      <w:moveToRangeStart w:id="541" w:author="Wambaugh, John (he/him/his)" w:date="2024-05-06T10:59:00Z" w:name="move165885609"/>
      <w:moveTo w:id="542" w:author="Wambaugh, John (he/him/his)" w:date="2024-05-06T10:59:00Z">
        <w:r>
          <w:t>when chemical space is very narrow the overall statistics don't say anything about how good or bad are the statistics</w:t>
        </w:r>
      </w:moveTo>
    </w:p>
    <w:p w14:paraId="458A963D" w14:textId="77777777" w:rsidR="00493C4B" w:rsidRDefault="00493C4B">
      <w:pPr>
        <w:numPr>
          <w:ilvl w:val="0"/>
          <w:numId w:val="24"/>
        </w:numPr>
        <w:spacing w:after="0" w:line="360" w:lineRule="auto"/>
        <w:jc w:val="both"/>
        <w:rPr>
          <w:ins w:id="543" w:author="Wambaugh, John (he/him/his)" w:date="2024-05-06T11:13:00Z"/>
        </w:rPr>
        <w:pPrChange w:id="544" w:author="Wambaugh, John (he/him/his)" w:date="2024-05-15T15:45:00Z">
          <w:pPr>
            <w:numPr>
              <w:numId w:val="24"/>
            </w:numPr>
            <w:tabs>
              <w:tab w:val="num" w:pos="720"/>
            </w:tabs>
            <w:spacing w:after="0" w:line="360" w:lineRule="auto"/>
            <w:ind w:left="720" w:hanging="360"/>
          </w:pPr>
        </w:pPrChange>
      </w:pPr>
      <w:ins w:id="545" w:author="Wambaugh, John (he/him/his)" w:date="2024-05-06T11:13:00Z">
        <w:r>
          <w:t>like the cvt data , we can only evaluate and model things that vary across our dataset</w:t>
        </w:r>
      </w:ins>
    </w:p>
    <w:p w14:paraId="6730E946" w14:textId="3C21BF85" w:rsidR="00493C4B" w:rsidDel="00493C4B" w:rsidRDefault="00493C4B">
      <w:pPr>
        <w:numPr>
          <w:ilvl w:val="0"/>
          <w:numId w:val="24"/>
        </w:numPr>
        <w:spacing w:after="0" w:line="360" w:lineRule="auto"/>
        <w:jc w:val="both"/>
        <w:rPr>
          <w:del w:id="546" w:author="Wambaugh, John (he/him/his)" w:date="2024-05-06T11:13:00Z"/>
          <w:moveTo w:id="547" w:author="Wambaugh, John (he/him/his)" w:date="2024-05-06T10:59:00Z"/>
        </w:rPr>
        <w:pPrChange w:id="548" w:author="Wambaugh, John (he/him/his)" w:date="2024-05-15T15:45:00Z">
          <w:pPr>
            <w:numPr>
              <w:numId w:val="24"/>
            </w:numPr>
            <w:tabs>
              <w:tab w:val="num" w:pos="720"/>
            </w:tabs>
            <w:spacing w:after="0" w:line="360" w:lineRule="auto"/>
            <w:ind w:left="720" w:hanging="360"/>
          </w:pPr>
        </w:pPrChange>
      </w:pPr>
    </w:p>
    <w:p w14:paraId="5477AFF5" w14:textId="77777777" w:rsidR="008F4583" w:rsidRDefault="008F4583">
      <w:pPr>
        <w:numPr>
          <w:ilvl w:val="0"/>
          <w:numId w:val="24"/>
        </w:numPr>
        <w:spacing w:after="0" w:line="360" w:lineRule="auto"/>
        <w:jc w:val="both"/>
        <w:rPr>
          <w:moveTo w:id="549" w:author="Wambaugh, John (he/him/his)" w:date="2024-05-06T10:59:00Z"/>
        </w:rPr>
        <w:pPrChange w:id="550" w:author="Wambaugh, John (he/him/his)" w:date="2024-05-15T15:45:00Z">
          <w:pPr>
            <w:numPr>
              <w:numId w:val="24"/>
            </w:numPr>
            <w:tabs>
              <w:tab w:val="num" w:pos="720"/>
            </w:tabs>
            <w:spacing w:after="0" w:line="360" w:lineRule="auto"/>
            <w:ind w:left="720" w:hanging="360"/>
          </w:pPr>
        </w:pPrChange>
      </w:pPr>
      <w:moveToRangeStart w:id="551" w:author="Wambaugh, John (he/him/his)" w:date="2024-05-06T10:59:00Z" w:name="move165885566"/>
      <w:moveToRangeEnd w:id="541"/>
      <w:moveTo w:id="552" w:author="Wambaugh, John (he/him/his)" w:date="2024-05-06T10:59:00Z">
        <w:r>
          <w:t>it seems like fup and clint are correlated within the data set</w:t>
        </w:r>
      </w:moveTo>
    </w:p>
    <w:p w14:paraId="0EA61D1A" w14:textId="77777777" w:rsidR="008F4583" w:rsidRDefault="008F4583">
      <w:pPr>
        <w:numPr>
          <w:ilvl w:val="0"/>
          <w:numId w:val="24"/>
        </w:numPr>
        <w:spacing w:after="0" w:line="360" w:lineRule="auto"/>
        <w:jc w:val="both"/>
        <w:rPr>
          <w:moveTo w:id="553" w:author="Wambaugh, John (he/him/his)" w:date="2024-05-06T10:59:00Z"/>
        </w:rPr>
        <w:pPrChange w:id="554" w:author="Wambaugh, John (he/him/his)" w:date="2024-05-15T15:45:00Z">
          <w:pPr>
            <w:numPr>
              <w:numId w:val="24"/>
            </w:numPr>
            <w:tabs>
              <w:tab w:val="num" w:pos="720"/>
            </w:tabs>
            <w:spacing w:after="0" w:line="360" w:lineRule="auto"/>
            <w:ind w:left="720" w:hanging="360"/>
          </w:pPr>
        </w:pPrChange>
      </w:pPr>
      <w:moveTo w:id="555" w:author="Wambaugh, John (he/him/his)" w:date="2024-05-06T10:59:00Z">
        <w:r>
          <w:t>if it has low clearance doesnt matter how much it binds</w:t>
        </w:r>
      </w:moveTo>
    </w:p>
    <w:p w14:paraId="15B732C8" w14:textId="77777777" w:rsidR="008F4583" w:rsidRDefault="008F4583">
      <w:pPr>
        <w:numPr>
          <w:ilvl w:val="0"/>
          <w:numId w:val="24"/>
        </w:numPr>
        <w:spacing w:after="0" w:line="360" w:lineRule="auto"/>
        <w:jc w:val="both"/>
        <w:rPr>
          <w:moveTo w:id="556" w:author="Wambaugh, John (he/him/his)" w:date="2024-05-06T10:59:00Z"/>
        </w:rPr>
        <w:pPrChange w:id="557" w:author="Wambaugh, John (he/him/his)" w:date="2024-05-15T15:45:00Z">
          <w:pPr>
            <w:numPr>
              <w:numId w:val="24"/>
            </w:numPr>
            <w:tabs>
              <w:tab w:val="num" w:pos="720"/>
            </w:tabs>
            <w:spacing w:after="0" w:line="360" w:lineRule="auto"/>
            <w:ind w:left="720" w:hanging="360"/>
          </w:pPr>
        </w:pPrChange>
      </w:pPr>
      <w:moveTo w:id="558" w:author="Wambaugh, John (he/him/his)" w:date="2024-05-06T10:59:00Z">
        <w:r>
          <w:t>if it is highly bound doesant matter how fast it clears</w:t>
        </w:r>
      </w:moveTo>
    </w:p>
    <w:moveToRangeEnd w:id="551"/>
    <w:p w14:paraId="60487DB2" w14:textId="77777777" w:rsidR="008F4583" w:rsidRDefault="008F4583">
      <w:pPr>
        <w:numPr>
          <w:ilvl w:val="0"/>
          <w:numId w:val="24"/>
        </w:numPr>
        <w:spacing w:after="0" w:line="360" w:lineRule="auto"/>
        <w:jc w:val="both"/>
        <w:rPr>
          <w:ins w:id="559" w:author="Wambaugh, John (he/him/his)" w:date="2024-05-06T10:59:00Z"/>
        </w:rPr>
        <w:pPrChange w:id="560" w:author="Wambaugh, John (he/him/his)" w:date="2024-05-15T15:45:00Z">
          <w:pPr>
            <w:numPr>
              <w:numId w:val="24"/>
            </w:numPr>
            <w:tabs>
              <w:tab w:val="num" w:pos="720"/>
            </w:tabs>
            <w:spacing w:after="0" w:line="360" w:lineRule="auto"/>
            <w:ind w:left="720" w:hanging="360"/>
          </w:pPr>
        </w:pPrChange>
      </w:pPr>
      <w:ins w:id="561" w:author="Wambaugh, John (he/him/his)" w:date="2024-05-06T10:59:00Z">
        <w:r>
          <w:t>uniform draw would better show true random (no) information case -- call this "Randomized" or something</w:t>
        </w:r>
      </w:ins>
    </w:p>
    <w:p w14:paraId="32246747" w14:textId="77777777" w:rsidR="00493C4B" w:rsidRDefault="00493C4B">
      <w:pPr>
        <w:numPr>
          <w:ilvl w:val="0"/>
          <w:numId w:val="24"/>
        </w:numPr>
        <w:spacing w:after="0" w:line="360" w:lineRule="auto"/>
        <w:jc w:val="both"/>
        <w:rPr>
          <w:ins w:id="562" w:author="Wambaugh, John (he/him/his)" w:date="2024-05-06T11:07:00Z"/>
        </w:rPr>
        <w:pPrChange w:id="563" w:author="Wambaugh, John (he/him/his)" w:date="2024-05-15T15:45:00Z">
          <w:pPr>
            <w:numPr>
              <w:numId w:val="24"/>
            </w:numPr>
            <w:tabs>
              <w:tab w:val="num" w:pos="720"/>
            </w:tabs>
            <w:spacing w:after="0" w:line="360" w:lineRule="auto"/>
            <w:ind w:left="720" w:hanging="360"/>
          </w:pPr>
        </w:pPrChange>
      </w:pPr>
      <w:ins w:id="564" w:author="Wambaugh, John (he/him/his)" w:date="2024-05-06T11:07:00Z">
        <w:r>
          <w:t>We had a very similar result in the Dawson et al. paper for Y-randomization.</w:t>
        </w:r>
      </w:ins>
    </w:p>
    <w:p w14:paraId="399ADEF8" w14:textId="77777777" w:rsidR="00493C4B" w:rsidRDefault="00493C4B">
      <w:pPr>
        <w:numPr>
          <w:ilvl w:val="0"/>
          <w:numId w:val="24"/>
        </w:numPr>
        <w:spacing w:after="0" w:line="360" w:lineRule="auto"/>
        <w:jc w:val="both"/>
        <w:rPr>
          <w:ins w:id="565" w:author="Wambaugh, John (he/him/his)" w:date="2024-05-06T11:07:00Z"/>
        </w:rPr>
        <w:pPrChange w:id="566" w:author="Wambaugh, John (he/him/his)" w:date="2024-05-15T15:45:00Z">
          <w:pPr>
            <w:numPr>
              <w:numId w:val="24"/>
            </w:numPr>
            <w:tabs>
              <w:tab w:val="num" w:pos="720"/>
            </w:tabs>
            <w:spacing w:after="0" w:line="360" w:lineRule="auto"/>
            <w:ind w:left="720" w:hanging="360"/>
          </w:pPr>
        </w:pPrChange>
      </w:pPr>
      <w:ins w:id="567" w:author="Wambaugh, John (he/him/his)" w:date="2024-05-06T11:07:00Z">
        <w:r>
          <w:t xml:space="preserve">the in vitro probably has a similar spread of values for technical reasons </w:t>
        </w:r>
      </w:ins>
    </w:p>
    <w:p w14:paraId="4D247E11" w14:textId="77777777" w:rsidR="008F4583" w:rsidRDefault="008F4583">
      <w:pPr>
        <w:spacing w:after="0" w:line="360" w:lineRule="auto"/>
        <w:jc w:val="both"/>
        <w:rPr>
          <w:ins w:id="568" w:author="Wambaugh, John (he/him/his)" w:date="2024-05-06T10:58:00Z"/>
        </w:rPr>
        <w:pPrChange w:id="569" w:author="Wambaugh, John (he/him/his)" w:date="2024-05-15T15:45:00Z">
          <w:pPr>
            <w:numPr>
              <w:ilvl w:val="1"/>
              <w:numId w:val="24"/>
            </w:numPr>
            <w:tabs>
              <w:tab w:val="num" w:pos="1440"/>
            </w:tabs>
            <w:spacing w:after="0" w:line="360" w:lineRule="auto"/>
            <w:ind w:left="1440" w:hanging="360"/>
          </w:pPr>
        </w:pPrChange>
      </w:pPr>
    </w:p>
    <w:p w14:paraId="1E4D7373" w14:textId="77777777" w:rsidR="00493C4B" w:rsidRDefault="00493C4B">
      <w:pPr>
        <w:numPr>
          <w:ilvl w:val="0"/>
          <w:numId w:val="24"/>
        </w:numPr>
        <w:spacing w:after="0" w:line="360" w:lineRule="auto"/>
        <w:jc w:val="both"/>
        <w:rPr>
          <w:ins w:id="570" w:author="Wambaugh, John (he/him/his)" w:date="2024-05-06T11:10:00Z"/>
        </w:rPr>
        <w:pPrChange w:id="571" w:author="Wambaugh, John (he/him/his)" w:date="2024-05-15T15:45:00Z">
          <w:pPr>
            <w:numPr>
              <w:numId w:val="24"/>
            </w:numPr>
            <w:tabs>
              <w:tab w:val="num" w:pos="720"/>
            </w:tabs>
            <w:spacing w:after="0" w:line="360" w:lineRule="auto"/>
            <w:ind w:left="720" w:hanging="360"/>
          </w:pPr>
        </w:pPrChange>
      </w:pPr>
      <w:moveToRangeStart w:id="572" w:author="Wambaugh, John (he/him/his)" w:date="2024-05-06T11:09:00Z" w:name="move165886193"/>
      <w:moveTo w:id="573" w:author="Wambaugh, John (he/him/his)" w:date="2024-05-06T11:09:00Z">
        <w:r>
          <w:t>- everything is trained on human</w:t>
        </w:r>
      </w:moveTo>
    </w:p>
    <w:p w14:paraId="4726BE2B" w14:textId="597E8B9E" w:rsidR="00493C4B" w:rsidRDefault="00493C4B">
      <w:pPr>
        <w:numPr>
          <w:ilvl w:val="0"/>
          <w:numId w:val="24"/>
        </w:numPr>
        <w:spacing w:after="0" w:line="360" w:lineRule="auto"/>
        <w:jc w:val="both"/>
        <w:rPr>
          <w:ins w:id="574" w:author="Wambaugh, John (he/him/his)" w:date="2024-05-06T11:10:00Z"/>
        </w:rPr>
        <w:pPrChange w:id="575" w:author="Wambaugh, John (he/him/his)" w:date="2024-05-15T15:45:00Z">
          <w:pPr>
            <w:numPr>
              <w:numId w:val="24"/>
            </w:numPr>
            <w:tabs>
              <w:tab w:val="num" w:pos="720"/>
            </w:tabs>
            <w:spacing w:after="0" w:line="360" w:lineRule="auto"/>
            <w:ind w:left="720" w:hanging="360"/>
          </w:pPr>
        </w:pPrChange>
      </w:pPr>
      <w:ins w:id="576" w:author="Wambaugh, John (he/him/his)" w:date="2024-05-06T11:10:00Z">
        <w:r>
          <w:t>What is breakdown rat vs. human in evaluation set?</w:t>
        </w:r>
      </w:ins>
    </w:p>
    <w:p w14:paraId="1FE8B56E" w14:textId="4421E1C9" w:rsidR="00493C4B" w:rsidRDefault="00493C4B">
      <w:pPr>
        <w:numPr>
          <w:ilvl w:val="0"/>
          <w:numId w:val="24"/>
        </w:numPr>
        <w:spacing w:after="0" w:line="360" w:lineRule="auto"/>
        <w:jc w:val="both"/>
        <w:rPr>
          <w:moveTo w:id="577" w:author="Wambaugh, John (he/him/his)" w:date="2024-05-06T11:09:00Z"/>
        </w:rPr>
        <w:pPrChange w:id="578" w:author="Wambaugh, John (he/him/his)" w:date="2024-05-15T15:45:00Z">
          <w:pPr>
            <w:numPr>
              <w:numId w:val="24"/>
            </w:numPr>
            <w:tabs>
              <w:tab w:val="num" w:pos="720"/>
            </w:tabs>
            <w:spacing w:after="0" w:line="360" w:lineRule="auto"/>
            <w:ind w:left="720" w:hanging="360"/>
          </w:pPr>
        </w:pPrChange>
      </w:pPr>
      <w:ins w:id="579" w:author="Wambaugh, John (he/him/his)" w:date="2024-05-06T11:10:00Z">
        <w:r>
          <w:t>We do not expect Fabs to correlate between rat and human – good reason not to worry about Caco2 here</w:t>
        </w:r>
      </w:ins>
    </w:p>
    <w:p w14:paraId="1C52D80C" w14:textId="6BC30332" w:rsidR="00493C4B" w:rsidRDefault="00493C4B">
      <w:pPr>
        <w:numPr>
          <w:ilvl w:val="0"/>
          <w:numId w:val="24"/>
        </w:numPr>
        <w:spacing w:after="0" w:line="360" w:lineRule="auto"/>
        <w:jc w:val="both"/>
        <w:rPr>
          <w:moveTo w:id="580" w:author="Wambaugh, John (he/him/his)" w:date="2024-05-06T11:09:00Z"/>
        </w:rPr>
        <w:pPrChange w:id="581" w:author="Wambaugh, John (he/him/his)" w:date="2024-05-15T15:45:00Z">
          <w:pPr>
            <w:numPr>
              <w:numId w:val="24"/>
            </w:numPr>
            <w:tabs>
              <w:tab w:val="num" w:pos="720"/>
            </w:tabs>
            <w:spacing w:after="0" w:line="360" w:lineRule="auto"/>
            <w:ind w:left="720" w:hanging="360"/>
          </w:pPr>
        </w:pPrChange>
      </w:pPr>
      <w:moveTo w:id="582" w:author="Wambaugh, John (he/him/his)" w:date="2024-05-06T11:09:00Z">
        <w:r>
          <w:t>- only vary</w:t>
        </w:r>
      </w:moveTo>
      <w:ins w:id="583" w:author="Wambaugh, John (he/him/his)" w:date="2024-05-06T11:09:00Z">
        <w:r>
          <w:t xml:space="preserve"> in HTPBTK here by</w:t>
        </w:r>
      </w:ins>
      <w:moveTo w:id="584" w:author="Wambaugh, John (he/him/his)" w:date="2024-05-06T11:09:00Z">
        <w:r>
          <w:t xml:space="preserve"> physiology</w:t>
        </w:r>
      </w:moveTo>
      <w:ins w:id="585" w:author="Wambaugh, John (he/him/his)" w:date="2024-05-06T11:09:00Z">
        <w:r>
          <w:t xml:space="preserve"> – using human clint and fup</w:t>
        </w:r>
      </w:ins>
    </w:p>
    <w:moveToRangeEnd w:id="572"/>
    <w:p w14:paraId="772B0904" w14:textId="0F37B221" w:rsidR="008B7519" w:rsidRDefault="001B5AB5">
      <w:pPr>
        <w:spacing w:after="0" w:line="360" w:lineRule="auto"/>
        <w:jc w:val="both"/>
        <w:rPr>
          <w:ins w:id="586" w:author="Wambaugh, John (he/him/his)" w:date="2024-05-06T09:30:00Z"/>
        </w:rPr>
        <w:pPrChange w:id="587" w:author="Wambaugh, John (he/him/his)" w:date="2024-05-15T15:45:00Z">
          <w:pPr>
            <w:spacing w:after="0" w:line="360" w:lineRule="auto"/>
          </w:pPr>
        </w:pPrChange>
      </w:pPr>
      <w:del w:id="588" w:author="Wambaugh, John (he/him/his)" w:date="2024-05-06T10:56:00Z">
        <w:r w:rsidDel="008F4583">
          <w:delText xml:space="preserve">Here we have </w:delText>
        </w:r>
      </w:del>
      <w:del w:id="589" w:author="Wambaugh, John (he/him/his)" w:date="2024-05-06T09:13:00Z">
        <w:r w:rsidDel="003E0280">
          <w:delText>used more chemicals</w:delText>
        </w:r>
      </w:del>
      <w:del w:id="590" w:author="Wambaugh, John (he/him/his)" w:date="2024-05-06T09:12:00Z">
        <w:r w:rsidDel="003E0280">
          <w:delText xml:space="preserve">, but </w:delText>
        </w:r>
      </w:del>
      <w:del w:id="591" w:author="Wambaugh, John (he/him/his)" w:date="2024-05-06T09:13:00Z">
        <w:r w:rsidDel="00A145BB">
          <w:delText>many of the same</w:delText>
        </w:r>
        <w:r w:rsidR="00B77DCD" w:rsidDel="00A145BB">
          <w:delText xml:space="preserve"> as </w:delText>
        </w:r>
      </w:del>
      <w:del w:id="592"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p>
    <w:p w14:paraId="3B4EAC97" w14:textId="77777777" w:rsidR="008B7519" w:rsidRDefault="008B7519">
      <w:pPr>
        <w:spacing w:after="0" w:line="360" w:lineRule="auto"/>
        <w:jc w:val="both"/>
        <w:rPr>
          <w:ins w:id="593" w:author="Wambaugh, John (he/him/his)" w:date="2024-05-06T09:30:00Z"/>
        </w:rPr>
        <w:pPrChange w:id="594" w:author="Wambaugh, John (he/him/his)" w:date="2024-05-15T15:45:00Z">
          <w:pPr>
            <w:spacing w:after="0" w:line="360" w:lineRule="auto"/>
          </w:pPr>
        </w:pPrChange>
      </w:pPr>
    </w:p>
    <w:p w14:paraId="11ED59BE" w14:textId="77777777" w:rsidR="008B7519" w:rsidRDefault="008B7519">
      <w:pPr>
        <w:spacing w:after="0" w:line="360" w:lineRule="auto"/>
        <w:jc w:val="both"/>
        <w:rPr>
          <w:ins w:id="595" w:author="Wambaugh, John (he/him/his)" w:date="2024-05-06T09:30:00Z"/>
        </w:rPr>
        <w:pPrChange w:id="596" w:author="Wambaugh, John (he/him/his)" w:date="2024-05-15T15:45:00Z">
          <w:pPr>
            <w:spacing w:after="0" w:line="360" w:lineRule="auto"/>
          </w:pPr>
        </w:pPrChange>
      </w:pPr>
    </w:p>
    <w:p w14:paraId="07CF7C73" w14:textId="64F551B7" w:rsidR="001B5AB5" w:rsidDel="00A145BB" w:rsidRDefault="001B5AB5">
      <w:pPr>
        <w:spacing w:after="0" w:line="360" w:lineRule="auto"/>
        <w:jc w:val="both"/>
        <w:rPr>
          <w:del w:id="597" w:author="Wambaugh, John (he/him/his)" w:date="2024-05-06T09:20:00Z"/>
        </w:rPr>
        <w:pPrChange w:id="598" w:author="Wambaugh, John (he/him/his)" w:date="2024-05-15T15:45:00Z">
          <w:pPr>
            <w:numPr>
              <w:ilvl w:val="1"/>
              <w:numId w:val="24"/>
            </w:numPr>
            <w:tabs>
              <w:tab w:val="num" w:pos="1440"/>
            </w:tabs>
            <w:spacing w:after="0" w:line="360" w:lineRule="auto"/>
            <w:ind w:left="1440" w:hanging="360"/>
          </w:pPr>
        </w:pPrChange>
      </w:pPr>
      <w:del w:id="599" w:author="Wambaugh, John (he/him/his)" w:date="2024-05-06T09:13:00Z">
        <w:r w:rsidDel="00A145BB">
          <w:delText>:</w:delText>
        </w:r>
      </w:del>
    </w:p>
    <w:p w14:paraId="63C1412F" w14:textId="154B8084" w:rsidR="001B5AB5" w:rsidDel="00A145BB" w:rsidRDefault="001B5AB5">
      <w:pPr>
        <w:spacing w:after="0" w:line="360" w:lineRule="auto"/>
        <w:jc w:val="both"/>
        <w:rPr>
          <w:del w:id="600" w:author="Wambaugh, John (he/him/his)" w:date="2024-05-06T09:20:00Z"/>
        </w:rPr>
        <w:pPrChange w:id="601" w:author="Wambaugh, John (he/him/his)" w:date="2024-05-15T15:45:00Z">
          <w:pPr>
            <w:numPr>
              <w:ilvl w:val="2"/>
              <w:numId w:val="24"/>
            </w:numPr>
            <w:tabs>
              <w:tab w:val="num" w:pos="2160"/>
            </w:tabs>
            <w:spacing w:after="0" w:line="360" w:lineRule="auto"/>
            <w:ind w:left="2160" w:hanging="360"/>
          </w:pPr>
        </w:pPrChange>
      </w:pPr>
      <w:del w:id="602" w:author="Wambaugh, John (he/him/his)" w:date="2024-05-06T10:56:00Z">
        <w:r w:rsidDel="008F4583">
          <w:delText>V</w:delText>
        </w:r>
        <w:r w:rsidRPr="003B0C76" w:rsidDel="008F4583">
          <w:rPr>
            <w:vertAlign w:val="subscript"/>
          </w:rPr>
          <w:delText>d</w:delText>
        </w:r>
      </w:del>
      <w:del w:id="603"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604" w:author="Wambaugh, John (he/him/his)" w:date="2024-05-06T10:56:00Z">
        <w:r w:rsidDel="008F4583">
          <w:delText>RMS</w:delText>
        </w:r>
        <w:r w:rsidR="00785A6B" w:rsidDel="008F4583">
          <w:delText>L</w:delText>
        </w:r>
        <w:r w:rsidDel="008F4583">
          <w:delText>E</w:delText>
        </w:r>
      </w:del>
      <w:del w:id="605" w:author="Wambaugh, John (he/him/his)" w:date="2024-05-06T09:20:00Z">
        <w:r w:rsidDel="00A145BB">
          <w:delText>:</w:delText>
        </w:r>
      </w:del>
      <w:del w:id="606" w:author="Wambaugh, John (he/him/his)" w:date="2024-05-06T10:56:00Z">
        <w:r w:rsidDel="008F4583">
          <w:delText xml:space="preserve"> </w:delText>
        </w:r>
        <w:r w:rsidR="00B77DCD" w:rsidDel="008F4583">
          <w:delText>0.89</w:delText>
        </w:r>
      </w:del>
    </w:p>
    <w:p w14:paraId="4F9B3A49" w14:textId="5CE050B5" w:rsidR="001B5AB5" w:rsidDel="008F4583" w:rsidRDefault="001B5AB5">
      <w:pPr>
        <w:spacing w:after="0" w:line="360" w:lineRule="auto"/>
        <w:jc w:val="both"/>
        <w:rPr>
          <w:del w:id="607" w:author="Wambaugh, John (he/him/his)" w:date="2024-05-06T10:56:00Z"/>
        </w:rPr>
        <w:pPrChange w:id="608" w:author="Wambaugh, John (he/him/his)" w:date="2024-05-15T15:45:00Z">
          <w:pPr>
            <w:numPr>
              <w:ilvl w:val="2"/>
              <w:numId w:val="24"/>
            </w:numPr>
            <w:tabs>
              <w:tab w:val="num" w:pos="2160"/>
            </w:tabs>
            <w:spacing w:after="0" w:line="360" w:lineRule="auto"/>
            <w:ind w:left="2160" w:hanging="360"/>
          </w:pPr>
        </w:pPrChange>
      </w:pPr>
      <w:del w:id="609" w:author="Wambaugh, John (he/him/his)" w:date="2024-05-06T10:56:00Z">
        <w:r w:rsidDel="008F4583">
          <w:delText>CL</w:delText>
        </w:r>
        <w:r w:rsidRPr="003B0C76" w:rsidDel="008F4583">
          <w:rPr>
            <w:vertAlign w:val="subscript"/>
          </w:rPr>
          <w:delText>tot</w:delText>
        </w:r>
      </w:del>
      <w:del w:id="610" w:author="Wambaugh, John (he/him/his)" w:date="2024-05-06T09:20:00Z">
        <w:r w:rsidDel="00A145BB">
          <w:delText>:</w:delText>
        </w:r>
      </w:del>
      <w:del w:id="611" w:author="Wambaugh, John (he/him/his)" w:date="2024-05-06T10:56:00Z">
        <w:r w:rsidDel="008F4583">
          <w:delText xml:space="preserve"> </w:delText>
        </w:r>
      </w:del>
      <w:del w:id="612"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613" w:author="Wambaugh, John (he/him/his)" w:date="2024-05-06T10:56:00Z">
        <w:r w:rsidDel="008F4583">
          <w:delText>RMS</w:delText>
        </w:r>
        <w:r w:rsidR="00785A6B" w:rsidDel="008F4583">
          <w:delText>L</w:delText>
        </w:r>
        <w:r w:rsidDel="008F4583">
          <w:delText>E</w:delText>
        </w:r>
      </w:del>
      <w:del w:id="614" w:author="Wambaugh, John (he/him/his)" w:date="2024-05-06T09:20:00Z">
        <w:r w:rsidDel="00A145BB">
          <w:delText>:</w:delText>
        </w:r>
      </w:del>
      <w:del w:id="615"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pPr>
        <w:numPr>
          <w:ilvl w:val="2"/>
          <w:numId w:val="24"/>
        </w:numPr>
        <w:spacing w:after="0" w:line="360" w:lineRule="auto"/>
        <w:jc w:val="both"/>
        <w:rPr>
          <w:del w:id="616" w:author="Wambaugh, John (he/him/his)" w:date="2024-05-06T09:28:00Z"/>
        </w:rPr>
        <w:pPrChange w:id="617" w:author="Wambaugh, John (he/him/his)" w:date="2024-05-15T15:45:00Z">
          <w:pPr>
            <w:numPr>
              <w:ilvl w:val="2"/>
              <w:numId w:val="24"/>
            </w:numPr>
            <w:tabs>
              <w:tab w:val="num" w:pos="2160"/>
            </w:tabs>
            <w:spacing w:after="0" w:line="360" w:lineRule="auto"/>
            <w:ind w:left="2160" w:hanging="360"/>
          </w:pPr>
        </w:pPrChange>
      </w:pPr>
      <w:del w:id="618" w:author="Wambaugh, John (he/him/his)" w:date="2024-05-06T10:56:00Z">
        <w:r w:rsidDel="008F4583">
          <w:delText>C</w:delText>
        </w:r>
        <w:r w:rsidRPr="008B7519" w:rsidDel="008F4583">
          <w:rPr>
            <w:vertAlign w:val="subscript"/>
          </w:rPr>
          <w:delText>max</w:delText>
        </w:r>
      </w:del>
      <w:del w:id="619" w:author="Wambaugh, John (he/him/his)" w:date="2024-05-06T09:27:00Z">
        <w:r w:rsidDel="008B7519">
          <w:delText>:</w:delText>
        </w:r>
      </w:del>
      <w:del w:id="620" w:author="Wambaugh, John (he/him/his)" w:date="2024-05-06T10:56:00Z">
        <w:r w:rsidRPr="001B5AB5" w:rsidDel="008F4583">
          <w:delText xml:space="preserve"> </w:delText>
        </w:r>
      </w:del>
      <w:del w:id="621" w:author="Wambaugh, John (he/him/his)" w:date="2024-05-06T09:28:00Z">
        <w:r w:rsidDel="008B7519">
          <w:delText>R2:</w:delText>
        </w:r>
      </w:del>
      <w:del w:id="622"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623" w:author="Wambaugh, John (he/him/his)" w:date="2024-05-06T09:28:00Z">
        <w:r w:rsidRPr="001B5AB5" w:rsidDel="008B7519">
          <w:tab/>
        </w:r>
      </w:del>
      <w:del w:id="624"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pPr>
        <w:numPr>
          <w:ilvl w:val="2"/>
          <w:numId w:val="24"/>
        </w:numPr>
        <w:spacing w:after="0" w:line="360" w:lineRule="auto"/>
        <w:jc w:val="both"/>
        <w:rPr>
          <w:del w:id="625" w:author="Wambaugh, John (he/him/his)" w:date="2024-05-06T09:28:00Z"/>
        </w:rPr>
        <w:pPrChange w:id="626" w:author="Wambaugh, John (he/him/his)" w:date="2024-05-15T15:45:00Z">
          <w:pPr>
            <w:numPr>
              <w:ilvl w:val="2"/>
              <w:numId w:val="24"/>
            </w:numPr>
            <w:tabs>
              <w:tab w:val="num" w:pos="2160"/>
            </w:tabs>
            <w:spacing w:after="0" w:line="360" w:lineRule="auto"/>
            <w:ind w:left="2160" w:hanging="360"/>
          </w:pPr>
        </w:pPrChange>
      </w:pPr>
      <w:del w:id="627" w:author="Wambaugh, John (he/him/his)" w:date="2024-05-06T10:56:00Z">
        <w:r w:rsidDel="008F4583">
          <w:delText>AUC</w:delText>
        </w:r>
      </w:del>
      <w:del w:id="628" w:author="Wambaugh, John (he/him/his)" w:date="2024-05-06T09:28:00Z">
        <w:r w:rsidDel="008B7519">
          <w:delText>:</w:delText>
        </w:r>
      </w:del>
      <w:del w:id="629" w:author="Wambaugh, John (he/him/his)" w:date="2024-05-06T10:56:00Z">
        <w:r w:rsidDel="008F4583">
          <w:delText xml:space="preserve"> </w:delText>
        </w:r>
      </w:del>
      <w:del w:id="630" w:author="Wambaugh, John (he/him/his)" w:date="2024-05-06T09:28:00Z">
        <w:r w:rsidDel="008B7519">
          <w:delText>R2:</w:delText>
        </w:r>
      </w:del>
      <w:del w:id="631" w:author="Wambaugh, John (he/him/his)" w:date="2024-05-06T10:56:00Z">
        <w:r w:rsidDel="008F4583">
          <w:delText xml:space="preserve"> </w:delText>
        </w:r>
        <w:r w:rsidRPr="001B5AB5" w:rsidDel="008F4583">
          <w:delText>0.</w:delText>
        </w:r>
        <w:r w:rsidR="00AB3891" w:rsidDel="008F4583">
          <w:delText>5</w:delText>
        </w:r>
      </w:del>
      <w:del w:id="632"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pPr>
        <w:numPr>
          <w:ilvl w:val="2"/>
          <w:numId w:val="24"/>
        </w:numPr>
        <w:spacing w:after="0" w:line="360" w:lineRule="auto"/>
        <w:jc w:val="both"/>
        <w:rPr>
          <w:del w:id="633" w:author="Wambaugh, John (he/him/his)" w:date="2024-05-06T10:56:00Z"/>
          <w:highlight w:val="yellow"/>
        </w:rPr>
        <w:pPrChange w:id="634" w:author="Wambaugh, John (he/him/his)" w:date="2024-05-15T15:45:00Z">
          <w:pPr>
            <w:numPr>
              <w:ilvl w:val="2"/>
              <w:numId w:val="24"/>
            </w:numPr>
            <w:tabs>
              <w:tab w:val="num" w:pos="2160"/>
            </w:tabs>
            <w:spacing w:after="0" w:line="360" w:lineRule="auto"/>
            <w:ind w:left="2160" w:hanging="360"/>
          </w:pPr>
        </w:pPrChange>
      </w:pPr>
      <w:del w:id="635"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636"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pPr>
        <w:numPr>
          <w:ilvl w:val="0"/>
          <w:numId w:val="24"/>
        </w:numPr>
        <w:spacing w:after="0" w:line="360" w:lineRule="auto"/>
        <w:jc w:val="both"/>
        <w:rPr>
          <w:del w:id="637" w:author="Wambaugh, John (he/him/his)" w:date="2024-05-06T10:56:00Z"/>
        </w:rPr>
        <w:pPrChange w:id="638" w:author="Wambaugh, John (he/him/his)" w:date="2024-05-15T15:45:00Z">
          <w:pPr>
            <w:numPr>
              <w:numId w:val="24"/>
            </w:numPr>
            <w:tabs>
              <w:tab w:val="num" w:pos="720"/>
            </w:tabs>
            <w:spacing w:after="0" w:line="360" w:lineRule="auto"/>
            <w:ind w:left="720" w:hanging="360"/>
          </w:pPr>
        </w:pPrChange>
      </w:pPr>
      <w:del w:id="639"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pPr>
        <w:numPr>
          <w:ilvl w:val="0"/>
          <w:numId w:val="24"/>
        </w:numPr>
        <w:spacing w:after="0" w:line="360" w:lineRule="auto"/>
        <w:jc w:val="both"/>
        <w:rPr>
          <w:del w:id="640" w:author="Wambaugh, John (he/him/his)" w:date="2024-05-06T10:56:00Z"/>
        </w:rPr>
        <w:pPrChange w:id="641" w:author="Wambaugh, John (he/him/his)" w:date="2024-05-15T15:45:00Z">
          <w:pPr>
            <w:numPr>
              <w:numId w:val="24"/>
            </w:numPr>
            <w:tabs>
              <w:tab w:val="num" w:pos="720"/>
            </w:tabs>
            <w:spacing w:after="0" w:line="360" w:lineRule="auto"/>
            <w:ind w:left="720" w:hanging="360"/>
          </w:pPr>
        </w:pPrChange>
      </w:pPr>
      <w:del w:id="642" w:author="Wambaugh, John (he/him/his)" w:date="2024-05-06T10:56:00Z">
        <w:r w:rsidDel="008F4583">
          <w:delText>Model performance was closer to y-randomized predictions than to empirical fits to the data</w:delText>
        </w:r>
      </w:del>
    </w:p>
    <w:p w14:paraId="390D5691" w14:textId="61501354" w:rsidR="002D6444" w:rsidRDefault="002D6444">
      <w:pPr>
        <w:numPr>
          <w:ilvl w:val="0"/>
          <w:numId w:val="24"/>
        </w:numPr>
        <w:spacing w:after="0" w:line="360" w:lineRule="auto"/>
        <w:jc w:val="both"/>
        <w:rPr>
          <w:ins w:id="643" w:author="Wambaugh, John (he/him/his)" w:date="2024-05-06T11:12:00Z"/>
          <w:highlight w:val="yellow"/>
        </w:rPr>
        <w:pPrChange w:id="644" w:author="Wambaugh, John (he/him/his)" w:date="2024-05-15T15:45:00Z">
          <w:pPr>
            <w:numPr>
              <w:numId w:val="24"/>
            </w:numPr>
            <w:tabs>
              <w:tab w:val="num" w:pos="720"/>
            </w:tabs>
            <w:spacing w:after="0" w:line="360" w:lineRule="auto"/>
            <w:ind w:left="720" w:hanging="360"/>
          </w:pPr>
        </w:pPrChange>
      </w:pPr>
      <w:r w:rsidRPr="001B5AB5">
        <w:rPr>
          <w:highlight w:val="yellow"/>
        </w:rPr>
        <w:t xml:space="preserve">In some </w:t>
      </w:r>
      <w:r w:rsidR="001B5AB5" w:rsidRPr="001B5AB5">
        <w:rPr>
          <w:highlight w:val="yellow"/>
        </w:rPr>
        <w:t>cases,</w:t>
      </w:r>
      <w:r w:rsidRPr="001B5AB5">
        <w:rPr>
          <w:highlight w:val="yellow"/>
        </w:rPr>
        <w:t xml:space="preserve"> QSPRs outperformed </w:t>
      </w:r>
      <w:r w:rsidR="007C2C18" w:rsidRPr="001B5AB5">
        <w:rPr>
          <w:i/>
          <w:highlight w:val="yellow"/>
        </w:rPr>
        <w:t>in vitro</w:t>
      </w:r>
      <w:r w:rsidRPr="001B5AB5">
        <w:rPr>
          <w:highlight w:val="yellow"/>
        </w:rPr>
        <w:t xml:space="preserve"> measurements, indicating value to intra-chemical averaging of data</w:t>
      </w:r>
    </w:p>
    <w:p w14:paraId="5AE8DDCD" w14:textId="77777777" w:rsidR="00493C4B" w:rsidRDefault="00493C4B">
      <w:pPr>
        <w:numPr>
          <w:ilvl w:val="0"/>
          <w:numId w:val="24"/>
        </w:numPr>
        <w:spacing w:after="0" w:line="360" w:lineRule="auto"/>
        <w:jc w:val="both"/>
        <w:rPr>
          <w:ins w:id="645" w:author="Wambaugh, John (he/him/his)" w:date="2024-05-06T11:12:00Z"/>
        </w:rPr>
        <w:pPrChange w:id="646" w:author="Wambaugh, John (he/him/his)" w:date="2024-05-15T15:45:00Z">
          <w:pPr>
            <w:numPr>
              <w:numId w:val="24"/>
            </w:numPr>
            <w:tabs>
              <w:tab w:val="num" w:pos="720"/>
            </w:tabs>
            <w:spacing w:after="0" w:line="360" w:lineRule="auto"/>
            <w:ind w:left="720" w:hanging="360"/>
          </w:pPr>
        </w:pPrChange>
      </w:pPr>
      <w:ins w:id="647" w:author="Wambaugh, John (he/him/his)" w:date="2024-05-06T11:12:00Z">
        <w:r>
          <w:t>more explanation of why in vitro data doesnt do better than the in silico</w:t>
        </w:r>
      </w:ins>
    </w:p>
    <w:p w14:paraId="5065AD52" w14:textId="77777777" w:rsidR="00493C4B" w:rsidRDefault="00493C4B">
      <w:pPr>
        <w:spacing w:after="0" w:line="360" w:lineRule="auto"/>
        <w:jc w:val="both"/>
        <w:rPr>
          <w:ins w:id="648" w:author="Wambaugh, John (he/him/his)" w:date="2024-05-06T11:16:00Z"/>
          <w:highlight w:val="yellow"/>
        </w:rPr>
        <w:pPrChange w:id="649" w:author="Wambaugh, John (he/him/his)" w:date="2024-05-15T15:45:00Z">
          <w:pPr>
            <w:spacing w:after="0" w:line="360" w:lineRule="auto"/>
          </w:pPr>
        </w:pPrChange>
      </w:pPr>
    </w:p>
    <w:p w14:paraId="1F7C7E3B" w14:textId="77777777" w:rsidR="00493C4B" w:rsidRDefault="00493C4B">
      <w:pPr>
        <w:spacing w:after="0" w:line="360" w:lineRule="auto"/>
        <w:jc w:val="both"/>
        <w:rPr>
          <w:ins w:id="650" w:author="Wambaugh, John (he/him/his)" w:date="2024-05-06T11:16:00Z"/>
        </w:rPr>
        <w:pPrChange w:id="651" w:author="Wambaugh, John (he/him/his)" w:date="2024-05-15T15:45:00Z">
          <w:pPr>
            <w:spacing w:after="0" w:line="360" w:lineRule="auto"/>
          </w:pPr>
        </w:pPrChange>
      </w:pPr>
      <w:ins w:id="652" w:author="Wambaugh, John (he/him/his)" w:date="2024-05-06T11:16:00Z">
        <w:r>
          <w:t>Limitations of model for in vitro intrinsic clearance</w:t>
        </w:r>
      </w:ins>
    </w:p>
    <w:p w14:paraId="06035137" w14:textId="77777777" w:rsidR="00493C4B" w:rsidRDefault="00493C4B">
      <w:pPr>
        <w:numPr>
          <w:ilvl w:val="0"/>
          <w:numId w:val="24"/>
        </w:numPr>
        <w:spacing w:after="0" w:line="360" w:lineRule="auto"/>
        <w:jc w:val="both"/>
        <w:rPr>
          <w:ins w:id="653" w:author="Wambaugh, John (he/him/his)" w:date="2024-05-06T11:16:00Z"/>
        </w:rPr>
        <w:pPrChange w:id="654" w:author="Wambaugh, John (he/him/his)" w:date="2024-05-15T15:45:00Z">
          <w:pPr>
            <w:numPr>
              <w:numId w:val="24"/>
            </w:numPr>
            <w:tabs>
              <w:tab w:val="num" w:pos="720"/>
            </w:tabs>
            <w:spacing w:after="0" w:line="360" w:lineRule="auto"/>
            <w:ind w:left="720" w:hanging="360"/>
          </w:pPr>
        </w:pPrChange>
      </w:pPr>
      <w:ins w:id="655" w:author="Wambaugh, John (he/him/his)" w:date="2024-05-06T11:16:00Z">
        <w:r>
          <w:t>admet is five cyps -- not an apples to apples comparison (figure 2)</w:t>
        </w:r>
      </w:ins>
    </w:p>
    <w:p w14:paraId="484F4BCD" w14:textId="77777777" w:rsidR="00493C4B" w:rsidRDefault="00493C4B">
      <w:pPr>
        <w:numPr>
          <w:ilvl w:val="0"/>
          <w:numId w:val="24"/>
        </w:numPr>
        <w:spacing w:after="0" w:line="360" w:lineRule="auto"/>
        <w:jc w:val="both"/>
        <w:rPr>
          <w:ins w:id="656" w:author="Wambaugh, John (he/him/his)" w:date="2024-05-06T11:16:00Z"/>
        </w:rPr>
        <w:pPrChange w:id="657" w:author="Wambaugh, John (he/him/his)" w:date="2024-05-15T15:45:00Z">
          <w:pPr>
            <w:numPr>
              <w:numId w:val="24"/>
            </w:numPr>
            <w:tabs>
              <w:tab w:val="num" w:pos="720"/>
            </w:tabs>
            <w:spacing w:after="0" w:line="360" w:lineRule="auto"/>
            <w:ind w:left="720" w:hanging="360"/>
          </w:pPr>
        </w:pPrChange>
      </w:pPr>
      <w:ins w:id="658" w:author="Wambaugh, John (he/him/his)" w:date="2024-05-06T11:16:00Z">
        <w:r>
          <w:t>what are impacts of 3d effects in qsar? is that something we're missing?</w:t>
        </w:r>
      </w:ins>
    </w:p>
    <w:p w14:paraId="251BC061" w14:textId="77777777" w:rsidR="00493C4B" w:rsidRDefault="00493C4B">
      <w:pPr>
        <w:numPr>
          <w:ilvl w:val="0"/>
          <w:numId w:val="24"/>
        </w:numPr>
        <w:spacing w:after="0" w:line="360" w:lineRule="auto"/>
        <w:jc w:val="both"/>
        <w:rPr>
          <w:ins w:id="659" w:author="Wambaugh, John (he/him/his)" w:date="2024-05-06T11:16:00Z"/>
        </w:rPr>
        <w:pPrChange w:id="660" w:author="Wambaugh, John (he/him/his)" w:date="2024-05-15T15:45:00Z">
          <w:pPr>
            <w:numPr>
              <w:numId w:val="24"/>
            </w:numPr>
            <w:tabs>
              <w:tab w:val="num" w:pos="720"/>
            </w:tabs>
            <w:spacing w:after="0" w:line="360" w:lineRule="auto"/>
            <w:ind w:left="720" w:hanging="360"/>
          </w:pPr>
        </w:pPrChange>
      </w:pPr>
      <w:ins w:id="661" w:author="Wambaugh, John (he/him/his)" w:date="2024-05-06T11:16:00Z">
        <w:r>
          <w:t>all the models are 2d right now because we don't have data to train qsar models to predict 3d differences (for example chiral pairs)</w:t>
        </w:r>
      </w:ins>
    </w:p>
    <w:p w14:paraId="34B018F7" w14:textId="77777777" w:rsidR="00493C4B" w:rsidRDefault="00493C4B">
      <w:pPr>
        <w:spacing w:after="0" w:line="360" w:lineRule="auto"/>
        <w:jc w:val="both"/>
        <w:rPr>
          <w:ins w:id="662" w:author="Wambaugh, John (he/him/his)" w:date="2024-05-06T11:16:00Z"/>
        </w:rPr>
        <w:pPrChange w:id="663" w:author="Wambaugh, John (he/him/his)" w:date="2024-05-15T15:45:00Z">
          <w:pPr>
            <w:spacing w:after="0" w:line="360" w:lineRule="auto"/>
          </w:pPr>
        </w:pPrChange>
      </w:pPr>
    </w:p>
    <w:p w14:paraId="24CFFA61" w14:textId="77777777" w:rsidR="00493C4B" w:rsidRDefault="00493C4B">
      <w:pPr>
        <w:spacing w:after="0" w:line="360" w:lineRule="auto"/>
        <w:jc w:val="both"/>
        <w:rPr>
          <w:ins w:id="664" w:author="Wambaugh, John (he/him/his)" w:date="2024-05-06T11:11:00Z"/>
          <w:highlight w:val="yellow"/>
        </w:rPr>
        <w:pPrChange w:id="665" w:author="Wambaugh, John (he/him/his)" w:date="2024-05-15T15:45:00Z">
          <w:pPr>
            <w:numPr>
              <w:numId w:val="24"/>
            </w:numPr>
            <w:tabs>
              <w:tab w:val="num" w:pos="720"/>
            </w:tabs>
            <w:spacing w:after="0" w:line="360" w:lineRule="auto"/>
            <w:ind w:left="720" w:hanging="360"/>
          </w:pPr>
        </w:pPrChange>
      </w:pPr>
    </w:p>
    <w:p w14:paraId="691D62B3" w14:textId="77777777" w:rsidR="00493C4B" w:rsidRDefault="00493C4B">
      <w:pPr>
        <w:spacing w:after="0" w:line="360" w:lineRule="auto"/>
        <w:jc w:val="both"/>
        <w:rPr>
          <w:ins w:id="666" w:author="Wambaugh, John (he/him/his)" w:date="2024-05-06T11:14:00Z"/>
          <w:highlight w:val="yellow"/>
        </w:rPr>
        <w:pPrChange w:id="667" w:author="Wambaugh, John (he/him/his)" w:date="2024-05-15T15:45:00Z">
          <w:pPr>
            <w:spacing w:after="0" w:line="360" w:lineRule="auto"/>
          </w:pPr>
        </w:pPrChange>
      </w:pPr>
    </w:p>
    <w:p w14:paraId="356E135C" w14:textId="77777777" w:rsidR="00493C4B" w:rsidRDefault="00493C4B">
      <w:pPr>
        <w:spacing w:after="0" w:line="360" w:lineRule="auto"/>
        <w:jc w:val="both"/>
        <w:rPr>
          <w:ins w:id="668" w:author="Wambaugh, John (he/him/his)" w:date="2024-05-06T11:11:00Z"/>
          <w:highlight w:val="yellow"/>
        </w:rPr>
        <w:pPrChange w:id="669" w:author="Wambaugh, John (he/him/his)" w:date="2024-05-15T15:45:00Z">
          <w:pPr>
            <w:spacing w:after="0" w:line="360" w:lineRule="auto"/>
          </w:pPr>
        </w:pPrChange>
      </w:pPr>
    </w:p>
    <w:p w14:paraId="4CB383BC" w14:textId="77777777" w:rsidR="00493C4B" w:rsidRDefault="00493C4B">
      <w:pPr>
        <w:spacing w:after="0" w:line="360" w:lineRule="auto"/>
        <w:jc w:val="both"/>
        <w:rPr>
          <w:ins w:id="670" w:author="Wambaugh, John (he/him/his)" w:date="2024-05-06T11:17:00Z"/>
        </w:rPr>
        <w:pPrChange w:id="671" w:author="Wambaugh, John (he/him/his)" w:date="2024-05-15T15:45:00Z">
          <w:pPr>
            <w:spacing w:after="0" w:line="360" w:lineRule="auto"/>
          </w:pPr>
        </w:pPrChange>
      </w:pPr>
      <w:ins w:id="672" w:author="Wambaugh, John (he/him/his)" w:date="2024-05-06T11:17:00Z">
        <w:r>
          <w:t>Discuss chemicals with worst RSMLEs</w:t>
        </w:r>
      </w:ins>
    </w:p>
    <w:p w14:paraId="74AB7E71" w14:textId="77777777" w:rsidR="00222E03" w:rsidDel="00222E03" w:rsidRDefault="00222E03">
      <w:pPr>
        <w:numPr>
          <w:ilvl w:val="0"/>
          <w:numId w:val="24"/>
        </w:numPr>
        <w:spacing w:after="0" w:line="360" w:lineRule="auto"/>
        <w:jc w:val="both"/>
        <w:rPr>
          <w:del w:id="673" w:author="Wambaugh, John (he/him/his)" w:date="2024-05-06T11:18:00Z"/>
        </w:rPr>
        <w:pPrChange w:id="674" w:author="Wambaugh, John (he/him/his)" w:date="2024-05-15T15:45:00Z">
          <w:pPr>
            <w:numPr>
              <w:numId w:val="24"/>
            </w:numPr>
            <w:tabs>
              <w:tab w:val="num" w:pos="720"/>
            </w:tabs>
            <w:spacing w:after="0" w:line="360" w:lineRule="auto"/>
            <w:ind w:left="720" w:hanging="360"/>
          </w:pPr>
        </w:pPrChange>
      </w:pPr>
      <w:moveToRangeStart w:id="675" w:author="Wambaugh, John (he/him/his)" w:date="2024-05-06T11:18:00Z" w:name="move165886729"/>
      <w:moveTo w:id="676" w:author="Wambaugh, John (he/him/his)" w:date="2024-05-06T11:18:00Z">
        <w:r>
          <w:t>In Figure 8 it seems like there are chemicals where he RMSLE is greater than 1 for everything except the empirical fits. Even y-randomization doesn't change these much. What is it about those data sets that make the error so large?</w:t>
        </w:r>
      </w:moveTo>
    </w:p>
    <w:p w14:paraId="459A293A" w14:textId="77777777" w:rsidR="00222E03" w:rsidRDefault="00222E03">
      <w:pPr>
        <w:numPr>
          <w:ilvl w:val="0"/>
          <w:numId w:val="24"/>
        </w:numPr>
        <w:spacing w:after="0" w:line="360" w:lineRule="auto"/>
        <w:jc w:val="both"/>
        <w:rPr>
          <w:ins w:id="677" w:author="Wambaugh, John (he/him/his)" w:date="2024-05-06T11:18:00Z"/>
          <w:moveTo w:id="678" w:author="Wambaugh, John (he/him/his)" w:date="2024-05-06T11:18:00Z"/>
        </w:rPr>
        <w:pPrChange w:id="679" w:author="Wambaugh, John (he/him/his)" w:date="2024-05-15T15:45:00Z">
          <w:pPr>
            <w:numPr>
              <w:numId w:val="24"/>
            </w:numPr>
            <w:tabs>
              <w:tab w:val="num" w:pos="720"/>
            </w:tabs>
            <w:spacing w:after="0" w:line="360" w:lineRule="auto"/>
            <w:ind w:left="720" w:hanging="360"/>
          </w:pPr>
        </w:pPrChange>
      </w:pPr>
    </w:p>
    <w:moveToRangeEnd w:id="675"/>
    <w:p w14:paraId="6247256E" w14:textId="6EE10B7B" w:rsidR="00493C4B" w:rsidRDefault="00493C4B">
      <w:pPr>
        <w:numPr>
          <w:ilvl w:val="0"/>
          <w:numId w:val="24"/>
        </w:numPr>
        <w:spacing w:after="0" w:line="360" w:lineRule="auto"/>
        <w:jc w:val="both"/>
        <w:rPr>
          <w:moveTo w:id="680" w:author="Wambaugh, John (he/him/his)" w:date="2024-05-06T11:17:00Z"/>
        </w:rPr>
        <w:pPrChange w:id="681" w:author="Wambaugh, John (he/him/his)" w:date="2024-05-15T15:45:00Z">
          <w:pPr>
            <w:numPr>
              <w:numId w:val="24"/>
            </w:numPr>
            <w:tabs>
              <w:tab w:val="num" w:pos="720"/>
            </w:tabs>
            <w:spacing w:after="0" w:line="360" w:lineRule="auto"/>
            <w:ind w:left="720" w:hanging="360"/>
          </w:pPr>
        </w:pPrChange>
      </w:pPr>
      <w:ins w:id="682" w:author="Wambaugh, John (he/him/his)" w:date="2024-05-06T11:18:00Z">
        <w:r>
          <w:t>Eventually</w:t>
        </w:r>
      </w:ins>
      <w:ins w:id="683" w:author="Wambaugh, John (he/him/his)" w:date="2024-05-06T11:17:00Z">
        <w:r>
          <w:t xml:space="preserve"> </w:t>
        </w:r>
      </w:ins>
      <w:moveToRangeStart w:id="684" w:author="Wambaugh, John (he/him/his)" w:date="2024-05-06T11:17:00Z" w:name="move165886668"/>
      <w:moveTo w:id="685" w:author="Wambaugh, John (he/him/his)" w:date="2024-05-06T11:17:00Z">
        <w:r>
          <w:t>need to build new TK triage --</w:t>
        </w:r>
      </w:moveTo>
      <w:ins w:id="686" w:author="Wambaugh, John (he/him/his)" w:date="2024-05-06T11:18:00Z">
        <w:r>
          <w:t xml:space="preserve"> </w:t>
        </w:r>
      </w:ins>
      <w:moveTo w:id="687" w:author="Wambaugh, John (he/him/his)" w:date="2024-05-06T11:17:00Z">
        <w:del w:id="688" w:author="Wambaugh, John (he/him/his)" w:date="2024-05-06T11:17:00Z">
          <w:r w:rsidDel="00493C4B">
            <w:delText xml:space="preserve"> discuss the six worst chemicals, </w:delText>
          </w:r>
        </w:del>
        <w:r>
          <w:t>can we predict them</w:t>
        </w:r>
      </w:moveTo>
      <w:ins w:id="689" w:author="Wambaugh, John (he/him/his)" w:date="2024-05-06T11:18:00Z">
        <w:r>
          <w:t>?</w:t>
        </w:r>
      </w:ins>
    </w:p>
    <w:moveToRangeEnd w:id="684"/>
    <w:p w14:paraId="191CB492" w14:textId="77777777" w:rsidR="00493C4B" w:rsidRDefault="00493C4B">
      <w:pPr>
        <w:spacing w:after="0" w:line="360" w:lineRule="auto"/>
        <w:jc w:val="both"/>
        <w:rPr>
          <w:ins w:id="690" w:author="Wambaugh, John (he/him/his)" w:date="2024-05-06T11:17:00Z"/>
        </w:rPr>
        <w:pPrChange w:id="691" w:author="Wambaugh, John (he/him/his)" w:date="2024-05-15T15:45:00Z">
          <w:pPr>
            <w:spacing w:after="0" w:line="360" w:lineRule="auto"/>
          </w:pPr>
        </w:pPrChange>
      </w:pPr>
    </w:p>
    <w:p w14:paraId="463DB0D1" w14:textId="77777777" w:rsidR="00493C4B" w:rsidRDefault="00493C4B">
      <w:pPr>
        <w:spacing w:after="0" w:line="360" w:lineRule="auto"/>
        <w:jc w:val="both"/>
        <w:rPr>
          <w:ins w:id="692" w:author="Wambaugh, John (he/him/his)" w:date="2024-05-06T11:17:00Z"/>
        </w:rPr>
        <w:pPrChange w:id="693" w:author="Wambaugh, John (he/him/his)" w:date="2024-05-15T15:45:00Z">
          <w:pPr>
            <w:spacing w:after="0" w:line="360" w:lineRule="auto"/>
          </w:pPr>
        </w:pPrChange>
      </w:pPr>
    </w:p>
    <w:p w14:paraId="4E1E5A81" w14:textId="441DCC91" w:rsidR="00493C4B" w:rsidRDefault="00493C4B">
      <w:pPr>
        <w:spacing w:after="0" w:line="360" w:lineRule="auto"/>
        <w:jc w:val="both"/>
        <w:rPr>
          <w:ins w:id="694" w:author="Wambaugh, John (he/him/his)" w:date="2024-05-06T11:11:00Z"/>
        </w:rPr>
        <w:pPrChange w:id="695" w:author="Wambaugh, John (he/him/his)" w:date="2024-05-15T15:45:00Z">
          <w:pPr>
            <w:spacing w:after="0" w:line="360" w:lineRule="auto"/>
          </w:pPr>
        </w:pPrChange>
      </w:pPr>
      <w:ins w:id="696" w:author="Wambaugh, John (he/him/his)" w:date="2024-05-06T11:11:00Z">
        <w:r w:rsidRPr="00810B69">
          <w:t xml:space="preserve">These </w:t>
        </w:r>
        <w:r>
          <w:t>QSPR</w:t>
        </w:r>
        <w:r w:rsidRPr="00810B69">
          <w:t xml:space="preserve">s will enable public health risk-based prioritization of </w:t>
        </w:r>
        <w:r>
          <w:t xml:space="preserve">many more </w:t>
        </w:r>
        <w:r w:rsidRPr="00810B69">
          <w:t>chemicals in commerce and the environment</w:t>
        </w:r>
      </w:ins>
    </w:p>
    <w:p w14:paraId="789DEEB2" w14:textId="77777777" w:rsidR="00493C4B" w:rsidRDefault="00493C4B">
      <w:pPr>
        <w:spacing w:after="0" w:line="360" w:lineRule="auto"/>
        <w:jc w:val="both"/>
        <w:rPr>
          <w:ins w:id="697" w:author="Wambaugh, John (he/him/his)" w:date="2024-05-06T11:11:00Z"/>
        </w:rPr>
        <w:pPrChange w:id="698" w:author="Wambaugh, John (he/him/his)" w:date="2024-05-15T15:45:00Z">
          <w:pPr>
            <w:spacing w:after="0" w:line="360" w:lineRule="auto"/>
          </w:pPr>
        </w:pPrChange>
      </w:pPr>
    </w:p>
    <w:p w14:paraId="589D925C" w14:textId="0176618D" w:rsidR="00493C4B" w:rsidRDefault="00222E03">
      <w:pPr>
        <w:spacing w:after="0" w:line="360" w:lineRule="auto"/>
        <w:jc w:val="both"/>
        <w:rPr>
          <w:highlight w:val="yellow"/>
        </w:rPr>
        <w:pPrChange w:id="699" w:author="Wambaugh, John (he/him/his)" w:date="2024-05-15T15:45:00Z">
          <w:pPr>
            <w:numPr>
              <w:numId w:val="24"/>
            </w:numPr>
            <w:tabs>
              <w:tab w:val="num" w:pos="720"/>
            </w:tabs>
            <w:spacing w:after="0" w:line="360" w:lineRule="auto"/>
            <w:ind w:left="720" w:hanging="360"/>
          </w:pPr>
        </w:pPrChange>
      </w:pPr>
      <w:ins w:id="700" w:author="Wambaugh, John (he/him/his)" w:date="2024-05-06T11:19:00Z">
        <w:r>
          <w:rPr>
            <w:highlight w:val="yellow"/>
          </w:rPr>
          <w:lastRenderedPageBreak/>
          <w:t>Other edits:</w:t>
        </w:r>
      </w:ins>
    </w:p>
    <w:p w14:paraId="73ACC67A" w14:textId="39ACFDE5" w:rsidR="003B0C76" w:rsidDel="008F4583" w:rsidRDefault="003B0C76">
      <w:pPr>
        <w:numPr>
          <w:ilvl w:val="1"/>
          <w:numId w:val="24"/>
        </w:numPr>
        <w:spacing w:after="0" w:line="360" w:lineRule="auto"/>
        <w:jc w:val="both"/>
        <w:rPr>
          <w:del w:id="701" w:author="Wambaugh, John (he/him/his)" w:date="2024-05-06T10:57:00Z"/>
        </w:rPr>
        <w:pPrChange w:id="702" w:author="Wambaugh, John (he/him/his)" w:date="2024-05-15T15:45:00Z">
          <w:pPr>
            <w:numPr>
              <w:ilvl w:val="1"/>
              <w:numId w:val="24"/>
            </w:numPr>
            <w:tabs>
              <w:tab w:val="num" w:pos="1440"/>
            </w:tabs>
            <w:spacing w:after="0" w:line="360" w:lineRule="auto"/>
            <w:ind w:left="1440" w:hanging="360"/>
          </w:pPr>
        </w:pPrChange>
      </w:pPr>
      <w:del w:id="703"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1361FDD1" w:rsidR="001828BC" w:rsidDel="00222E03" w:rsidRDefault="001828BC">
      <w:pPr>
        <w:numPr>
          <w:ilvl w:val="0"/>
          <w:numId w:val="24"/>
        </w:numPr>
        <w:spacing w:after="0" w:line="360" w:lineRule="auto"/>
        <w:jc w:val="both"/>
        <w:rPr>
          <w:moveFrom w:id="704" w:author="Wambaugh, John (he/him/his)" w:date="2024-05-06T11:19:00Z"/>
        </w:rPr>
        <w:pPrChange w:id="705" w:author="Wambaugh, John (he/him/his)" w:date="2024-05-15T15:45:00Z">
          <w:pPr>
            <w:numPr>
              <w:numId w:val="24"/>
            </w:numPr>
            <w:tabs>
              <w:tab w:val="num" w:pos="720"/>
            </w:tabs>
            <w:spacing w:after="0" w:line="360" w:lineRule="auto"/>
            <w:ind w:left="720" w:hanging="360"/>
          </w:pPr>
        </w:pPrChange>
      </w:pPr>
      <w:moveFromRangeStart w:id="706" w:author="Wambaugh, John (he/him/his)" w:date="2024-05-06T11:19:00Z" w:name="move165886791"/>
      <w:moveFrom w:id="707" w:author="Wambaugh, John (he/him/his)" w:date="2024-05-06T11:19:00Z">
        <w:r w:rsidDel="00222E03">
          <w: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t>
        </w:r>
      </w:moveFrom>
    </w:p>
    <w:p w14:paraId="3CD8DEE3" w14:textId="21AEC0E5" w:rsidR="001828BC" w:rsidDel="00222E03" w:rsidRDefault="001828BC">
      <w:pPr>
        <w:numPr>
          <w:ilvl w:val="1"/>
          <w:numId w:val="24"/>
        </w:numPr>
        <w:spacing w:after="0" w:line="360" w:lineRule="auto"/>
        <w:jc w:val="both"/>
        <w:rPr>
          <w:moveFrom w:id="708" w:author="Wambaugh, John (he/him/his)" w:date="2024-05-06T11:19:00Z"/>
        </w:rPr>
        <w:pPrChange w:id="709" w:author="Wambaugh, John (he/him/his)" w:date="2024-05-15T15:45:00Z">
          <w:pPr>
            <w:numPr>
              <w:ilvl w:val="1"/>
              <w:numId w:val="24"/>
            </w:numPr>
            <w:tabs>
              <w:tab w:val="num" w:pos="1440"/>
            </w:tabs>
            <w:spacing w:after="0" w:line="360" w:lineRule="auto"/>
            <w:ind w:left="1440" w:hanging="360"/>
          </w:pPr>
        </w:pPrChange>
      </w:pPr>
      <w:moveFrom w:id="710" w:author="Wambaugh, John (he/him/his)" w:date="2024-05-06T11:19:00Z">
        <w:r w:rsidDel="00222E03">
          <w:t>Possible reasons: either clearing the chemical too quickly, or our oral absorption is not correct (too slow?)</w:t>
        </w:r>
      </w:moveFrom>
    </w:p>
    <w:p w14:paraId="088DD867" w14:textId="2C6E5E4B" w:rsidR="00C5118C" w:rsidDel="00222E03" w:rsidRDefault="00C5118C">
      <w:pPr>
        <w:numPr>
          <w:ilvl w:val="0"/>
          <w:numId w:val="24"/>
        </w:numPr>
        <w:spacing w:after="0" w:line="360" w:lineRule="auto"/>
        <w:jc w:val="both"/>
        <w:rPr>
          <w:moveFrom w:id="711" w:author="Wambaugh, John (he/him/his)" w:date="2024-05-06T11:19:00Z"/>
        </w:rPr>
        <w:pPrChange w:id="712" w:author="Wambaugh, John (he/him/his)" w:date="2024-05-15T15:45:00Z">
          <w:pPr>
            <w:numPr>
              <w:numId w:val="24"/>
            </w:numPr>
            <w:tabs>
              <w:tab w:val="num" w:pos="720"/>
            </w:tabs>
            <w:spacing w:after="0" w:line="360" w:lineRule="auto"/>
            <w:ind w:left="720" w:hanging="360"/>
          </w:pPr>
        </w:pPrChange>
      </w:pPr>
      <w:moveFrom w:id="713" w:author="Wambaugh, John (he/him/his)" w:date="2024-05-06T11:19:00Z">
        <w:r w:rsidDel="00222E03">
          <w:t>discussion on why they are all performing similarly in late time points vs differences when you consider overall trends and early trends might be useful.</w:t>
        </w:r>
      </w:moveFrom>
    </w:p>
    <w:p w14:paraId="2BFC2CD2" w14:textId="6E5E0B82" w:rsidR="00AD426B" w:rsidDel="00222E03" w:rsidRDefault="00AD426B">
      <w:pPr>
        <w:numPr>
          <w:ilvl w:val="0"/>
          <w:numId w:val="24"/>
        </w:numPr>
        <w:spacing w:after="0" w:line="360" w:lineRule="auto"/>
        <w:jc w:val="both"/>
        <w:rPr>
          <w:moveFrom w:id="714" w:author="Wambaugh, John (he/him/his)" w:date="2024-05-06T11:18:00Z"/>
        </w:rPr>
        <w:pPrChange w:id="715" w:author="Wambaugh, John (he/him/his)" w:date="2024-05-15T15:45:00Z">
          <w:pPr>
            <w:numPr>
              <w:numId w:val="24"/>
            </w:numPr>
            <w:tabs>
              <w:tab w:val="num" w:pos="720"/>
            </w:tabs>
            <w:spacing w:after="0" w:line="360" w:lineRule="auto"/>
            <w:ind w:left="720" w:hanging="360"/>
          </w:pPr>
        </w:pPrChange>
      </w:pPr>
      <w:moveFromRangeStart w:id="716" w:author="Wambaugh, John (he/him/his)" w:date="2024-05-06T11:18:00Z" w:name="move165886729"/>
      <w:moveFromRangeEnd w:id="706"/>
      <w:moveFrom w:id="717" w:author="Wambaugh, John (he/him/his)" w:date="2024-05-06T11:18:00Z">
        <w:r w:rsidDel="00222E03">
          <w:t>In Figure 8 it seems like there are chemicals where he RMSLE is greater than 1 for everything except the empirical fits. Even y-randomization doesn't change these much. What is it about those data sets that make the error so large?</w:t>
        </w:r>
      </w:moveFrom>
    </w:p>
    <w:moveFromRangeEnd w:id="716"/>
    <w:p w14:paraId="5C9E5CFA" w14:textId="6E2B9F99" w:rsidR="00493C4B" w:rsidDel="00493C4B" w:rsidRDefault="00FE5450">
      <w:pPr>
        <w:numPr>
          <w:ilvl w:val="0"/>
          <w:numId w:val="24"/>
        </w:numPr>
        <w:spacing w:after="0" w:line="360" w:lineRule="auto"/>
        <w:jc w:val="both"/>
        <w:rPr>
          <w:del w:id="718" w:author="Wambaugh, John (he/him/his)" w:date="2024-05-06T11:11:00Z"/>
          <w:moveTo w:id="719" w:author="Wambaugh, John (he/him/his)" w:date="2024-05-06T11:11:00Z"/>
        </w:rPr>
        <w:pPrChange w:id="720" w:author="Wambaugh, John (he/him/his)" w:date="2024-05-15T15:45:00Z">
          <w:pPr>
            <w:numPr>
              <w:numId w:val="24"/>
            </w:numPr>
            <w:tabs>
              <w:tab w:val="num" w:pos="720"/>
            </w:tabs>
            <w:spacing w:after="0" w:line="360" w:lineRule="auto"/>
            <w:ind w:left="720" w:hanging="360"/>
          </w:pPr>
        </w:pPrChange>
      </w:pPr>
      <w:del w:id="721"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722" w:author="Wambaugh, John (he/him/his)" w:date="2024-05-06T11:11:00Z" w:name="move165886296"/>
      <w:moveTo w:id="723" w:author="Wambaugh, John (he/him/his)" w:date="2024-05-06T11:11:00Z">
        <w:del w:id="724" w:author="Wambaugh, John (he/him/his)" w:date="2024-05-06T11:11:00Z">
          <w:r w:rsidR="00493C4B" w:rsidDel="00493C4B">
            <w:delText>Point out that 80-100 chemicals is not "Big data" – need to expand CvT database</w:delText>
          </w:r>
        </w:del>
      </w:moveTo>
    </w:p>
    <w:moveToRangeEnd w:id="722"/>
    <w:p w14:paraId="26BD3964" w14:textId="77777777" w:rsidR="00493C4B" w:rsidDel="00493C4B" w:rsidRDefault="00493C4B">
      <w:pPr>
        <w:spacing w:after="0" w:line="360" w:lineRule="auto"/>
        <w:jc w:val="both"/>
        <w:rPr>
          <w:del w:id="725" w:author="Wambaugh, John (he/him/his)" w:date="2024-05-06T11:11:00Z"/>
          <w:highlight w:val="yellow"/>
        </w:rPr>
        <w:pPrChange w:id="726"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727" w:author="Wambaugh, John (he/him/his)" w:date="2024-05-06T11:11:00Z"/>
          <w:highlight w:val="yellow"/>
        </w:rPr>
        <w:pPrChange w:id="728" w:author="Wambaugh, John (he/him/his)" w:date="2024-05-15T15:45:00Z">
          <w:pPr>
            <w:numPr>
              <w:numId w:val="24"/>
            </w:numPr>
            <w:tabs>
              <w:tab w:val="num" w:pos="720"/>
            </w:tabs>
            <w:spacing w:after="0" w:line="360" w:lineRule="auto"/>
            <w:ind w:left="720" w:hanging="360"/>
          </w:pPr>
        </w:pPrChange>
      </w:pPr>
      <w:del w:id="729"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730" w:author="Wambaugh, John (he/him/his)" w:date="2024-05-06T11:11:00Z"/>
          <w:moveFrom w:id="731" w:author="Wambaugh, John (he/him/his)" w:date="2024-05-06T11:11:00Z"/>
        </w:rPr>
        <w:pPrChange w:id="732" w:author="Wambaugh, John (he/him/his)" w:date="2024-05-15T15:45:00Z">
          <w:pPr>
            <w:numPr>
              <w:numId w:val="24"/>
            </w:numPr>
            <w:tabs>
              <w:tab w:val="num" w:pos="720"/>
            </w:tabs>
            <w:spacing w:after="0" w:line="360" w:lineRule="auto"/>
            <w:ind w:left="720" w:hanging="360"/>
          </w:pPr>
        </w:pPrChange>
      </w:pPr>
      <w:moveFromRangeStart w:id="733" w:author="Wambaugh, John (he/him/his)" w:date="2024-05-06T11:11:00Z" w:name="move165886296"/>
      <w:moveFrom w:id="734" w:author="Wambaugh, John (he/him/his)" w:date="2024-05-06T11:11:00Z">
        <w:del w:id="735" w:author="Wambaugh, John (he/him/his)" w:date="2024-05-06T11:11:00Z">
          <w:r w:rsidDel="00493C4B">
            <w:delText>Point out that 80-100 chemicals is not "Big data" – need to expand CvT database</w:delText>
          </w:r>
        </w:del>
      </w:moveFrom>
    </w:p>
    <w:moveFromRangeEnd w:id="733"/>
    <w:p w14:paraId="1196D46E" w14:textId="6AD836EE" w:rsidR="00810B69" w:rsidDel="00493C4B" w:rsidRDefault="00AD426B">
      <w:pPr>
        <w:spacing w:after="0" w:line="360" w:lineRule="auto"/>
        <w:jc w:val="both"/>
        <w:rPr>
          <w:del w:id="736" w:author="Wambaugh, John (he/him/his)" w:date="2024-05-06T11:12:00Z"/>
        </w:rPr>
        <w:pPrChange w:id="737" w:author="Wambaugh, John (he/him/his)" w:date="2024-05-15T15:45:00Z">
          <w:pPr>
            <w:numPr>
              <w:numId w:val="24"/>
            </w:numPr>
            <w:tabs>
              <w:tab w:val="num" w:pos="720"/>
            </w:tabs>
            <w:spacing w:after="0" w:line="360" w:lineRule="auto"/>
            <w:ind w:left="720" w:hanging="360"/>
          </w:pPr>
        </w:pPrChange>
      </w:pPr>
      <w:del w:id="738"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739" w:author="Wambaugh, John (he/him/his)" w:date="2024-05-06T10:58:00Z"/>
        </w:rPr>
        <w:pPrChange w:id="740" w:author="Wambaugh, John (he/him/his)" w:date="2024-05-15T15:45:00Z">
          <w:pPr>
            <w:numPr>
              <w:numId w:val="24"/>
            </w:numPr>
            <w:tabs>
              <w:tab w:val="num" w:pos="720"/>
            </w:tabs>
            <w:spacing w:after="0" w:line="360" w:lineRule="auto"/>
            <w:ind w:left="720" w:hanging="360"/>
          </w:pPr>
        </w:pPrChange>
      </w:pPr>
      <w:del w:id="741"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742" w:author="Wambaugh, John (he/him/his)" w:date="2024-05-06T10:57:00Z"/>
        </w:rPr>
        <w:pPrChange w:id="743"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744" w:author="Wambaugh, John (he/him/his)" w:date="2024-05-06T11:12:00Z"/>
        </w:rPr>
        <w:pPrChange w:id="745" w:author="Wambaugh, John (he/him/his)" w:date="2024-05-15T15:45:00Z">
          <w:pPr>
            <w:numPr>
              <w:numId w:val="24"/>
            </w:numPr>
            <w:tabs>
              <w:tab w:val="num" w:pos="720"/>
            </w:tabs>
            <w:spacing w:after="0" w:line="360" w:lineRule="auto"/>
            <w:ind w:left="720" w:hanging="360"/>
          </w:pPr>
        </w:pPrChange>
      </w:pPr>
      <w:del w:id="746"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747" w:author="Wambaugh, John (he/him/his)" w:date="2024-05-06T10:57:00Z"/>
        </w:rPr>
        <w:pPrChange w:id="748" w:author="Wambaugh, John (he/him/his)" w:date="2024-05-15T15:45:00Z">
          <w:pPr>
            <w:numPr>
              <w:numId w:val="24"/>
            </w:numPr>
            <w:tabs>
              <w:tab w:val="num" w:pos="720"/>
            </w:tabs>
            <w:spacing w:after="0" w:line="360" w:lineRule="auto"/>
            <w:ind w:left="720" w:hanging="360"/>
          </w:pPr>
        </w:pPrChange>
      </w:pPr>
    </w:p>
    <w:p w14:paraId="120D355D" w14:textId="29B38550" w:rsidR="004520E3" w:rsidDel="008F4583" w:rsidRDefault="004520E3">
      <w:pPr>
        <w:numPr>
          <w:ilvl w:val="0"/>
          <w:numId w:val="24"/>
        </w:numPr>
        <w:spacing w:after="0" w:line="360" w:lineRule="auto"/>
        <w:jc w:val="both"/>
        <w:rPr>
          <w:moveFrom w:id="749" w:author="Wambaugh, John (he/him/his)" w:date="2024-05-06T10:57:00Z"/>
        </w:rPr>
        <w:pPrChange w:id="750" w:author="Wambaugh, John (he/him/his)" w:date="2024-05-15T15:45:00Z">
          <w:pPr>
            <w:numPr>
              <w:numId w:val="24"/>
            </w:numPr>
            <w:tabs>
              <w:tab w:val="num" w:pos="720"/>
            </w:tabs>
            <w:spacing w:after="0" w:line="360" w:lineRule="auto"/>
            <w:ind w:left="720" w:hanging="360"/>
          </w:pPr>
        </w:pPrChange>
      </w:pPr>
      <w:moveFromRangeStart w:id="751" w:author="Wambaugh, John (he/him/his)" w:date="2024-05-06T10:57:00Z" w:name="move165885480"/>
      <w:moveFrom w:id="752" w:author="Wambaugh, John (he/him/his)" w:date="2024-05-06T10:57:00Z">
        <w:r w:rsidDel="008F4583">
          <w:t>we want to answer for a new chemical</w:t>
        </w:r>
      </w:moveFrom>
    </w:p>
    <w:moveFromRangeEnd w:id="751"/>
    <w:p w14:paraId="1FC4F1C0" w14:textId="37E682EB" w:rsidR="004520E3" w:rsidDel="008F4583" w:rsidRDefault="004520E3">
      <w:pPr>
        <w:numPr>
          <w:ilvl w:val="0"/>
          <w:numId w:val="24"/>
        </w:numPr>
        <w:spacing w:after="0" w:line="360" w:lineRule="auto"/>
        <w:jc w:val="both"/>
        <w:rPr>
          <w:del w:id="753" w:author="Wambaugh, John (he/him/his)" w:date="2024-05-06T10:57:00Z"/>
        </w:rPr>
        <w:pPrChange w:id="754" w:author="Wambaugh, John (he/him/his)" w:date="2024-05-15T15:45:00Z">
          <w:pPr>
            <w:numPr>
              <w:numId w:val="24"/>
            </w:numPr>
            <w:tabs>
              <w:tab w:val="num" w:pos="720"/>
            </w:tabs>
            <w:spacing w:after="0" w:line="360" w:lineRule="auto"/>
            <w:ind w:left="720" w:hanging="360"/>
          </w:pPr>
        </w:pPrChange>
      </w:pPr>
    </w:p>
    <w:p w14:paraId="617B18BB" w14:textId="5445573B" w:rsidR="004520E3" w:rsidRDefault="004520E3">
      <w:pPr>
        <w:numPr>
          <w:ilvl w:val="0"/>
          <w:numId w:val="24"/>
        </w:numPr>
        <w:spacing w:after="0" w:line="360" w:lineRule="auto"/>
        <w:jc w:val="both"/>
        <w:pPrChange w:id="755" w:author="Wambaugh, John (he/him/his)" w:date="2024-05-15T15:45:00Z">
          <w:pPr>
            <w:numPr>
              <w:numId w:val="24"/>
            </w:numPr>
            <w:tabs>
              <w:tab w:val="num" w:pos="720"/>
            </w:tabs>
            <w:spacing w:after="0" w:line="360" w:lineRule="auto"/>
            <w:ind w:left="720" w:hanging="360"/>
          </w:pPr>
        </w:pPrChange>
      </w:pPr>
      <w:r>
        <w:t>show CvT curve fits and in vitro curve</w:t>
      </w:r>
      <w:ins w:id="756" w:author="Wambaugh, John (he/him/his)" w:date="2024-05-06T10:58:00Z">
        <w:r w:rsidR="008F4583">
          <w:t xml:space="preserve"> – Supplemental Figures X</w:t>
        </w:r>
      </w:ins>
    </w:p>
    <w:p w14:paraId="4A70B0CC" w14:textId="5C2CA824" w:rsidR="004520E3" w:rsidDel="008F4583" w:rsidRDefault="00493C4B">
      <w:pPr>
        <w:numPr>
          <w:ilvl w:val="0"/>
          <w:numId w:val="24"/>
        </w:numPr>
        <w:spacing w:after="0" w:line="360" w:lineRule="auto"/>
        <w:jc w:val="both"/>
        <w:rPr>
          <w:del w:id="757" w:author="Wambaugh, John (he/him/his)" w:date="2024-05-06T10:57:00Z"/>
        </w:rPr>
        <w:pPrChange w:id="758" w:author="Wambaugh, John (he/him/his)" w:date="2024-05-15T15:45:00Z">
          <w:pPr>
            <w:numPr>
              <w:numId w:val="24"/>
            </w:numPr>
            <w:tabs>
              <w:tab w:val="num" w:pos="720"/>
            </w:tabs>
            <w:spacing w:after="0" w:line="360" w:lineRule="auto"/>
            <w:ind w:left="720" w:hanging="360"/>
          </w:pPr>
        </w:pPrChange>
      </w:pPr>
      <w:ins w:id="759" w:author="Wambaugh, John (he/him/his)" w:date="2024-05-06T11:16:00Z">
        <w:r>
          <w:t xml:space="preserve">Change </w:t>
        </w:r>
      </w:ins>
      <w:ins w:id="760" w:author="Wambaugh, John (he/him/his)" w:date="2024-05-06T11:17:00Z">
        <w:r>
          <w:t xml:space="preserve">label </w:t>
        </w:r>
      </w:ins>
    </w:p>
    <w:p w14:paraId="603B6D68" w14:textId="77777777" w:rsidR="004520E3" w:rsidRDefault="004520E3">
      <w:pPr>
        <w:numPr>
          <w:ilvl w:val="0"/>
          <w:numId w:val="24"/>
        </w:numPr>
        <w:spacing w:after="0" w:line="360" w:lineRule="auto"/>
        <w:jc w:val="both"/>
        <w:pPrChange w:id="761" w:author="Wambaugh, John (he/him/his)" w:date="2024-05-15T15:45:00Z">
          <w:pPr>
            <w:numPr>
              <w:numId w:val="24"/>
            </w:numPr>
            <w:tabs>
              <w:tab w:val="num" w:pos="720"/>
            </w:tabs>
            <w:spacing w:after="0" w:line="360" w:lineRule="auto"/>
            <w:ind w:left="720" w:hanging="360"/>
          </w:pPr>
        </w:pPrChange>
      </w:pPr>
      <w:r>
        <w:t>"FitstoData" -&gt; "FitstoInVivoData"</w:t>
      </w:r>
    </w:p>
    <w:p w14:paraId="62E10CD0" w14:textId="71484270" w:rsidR="004520E3" w:rsidDel="008F4583" w:rsidRDefault="004520E3">
      <w:pPr>
        <w:numPr>
          <w:ilvl w:val="0"/>
          <w:numId w:val="24"/>
        </w:numPr>
        <w:spacing w:after="0" w:line="360" w:lineRule="auto"/>
        <w:jc w:val="both"/>
        <w:rPr>
          <w:del w:id="762" w:author="Wambaugh, John (he/him/his)" w:date="2024-05-06T10:58:00Z"/>
        </w:rPr>
        <w:pPrChange w:id="763" w:author="Wambaugh, John (he/him/his)" w:date="2024-05-15T15:45:00Z">
          <w:pPr>
            <w:numPr>
              <w:numId w:val="24"/>
            </w:numPr>
            <w:tabs>
              <w:tab w:val="num" w:pos="720"/>
            </w:tabs>
            <w:spacing w:after="0" w:line="360" w:lineRule="auto"/>
            <w:ind w:left="720" w:hanging="360"/>
          </w:pPr>
        </w:pPrChange>
      </w:pPr>
    </w:p>
    <w:p w14:paraId="6EB58630" w14:textId="77777777" w:rsidR="004520E3" w:rsidRDefault="004520E3">
      <w:pPr>
        <w:numPr>
          <w:ilvl w:val="0"/>
          <w:numId w:val="24"/>
        </w:numPr>
        <w:spacing w:after="0" w:line="360" w:lineRule="auto"/>
        <w:jc w:val="both"/>
        <w:pPrChange w:id="764" w:author="Wambaugh, John (he/him/his)" w:date="2024-05-15T15:45:00Z">
          <w:pPr>
            <w:numPr>
              <w:numId w:val="24"/>
            </w:numPr>
            <w:tabs>
              <w:tab w:val="num" w:pos="720"/>
            </w:tabs>
            <w:spacing w:after="0" w:line="360" w:lineRule="auto"/>
            <w:ind w:left="720" w:hanging="360"/>
          </w:pPr>
        </w:pPrChange>
      </w:pPr>
      <w:r>
        <w:t>add mention of versions used</w:t>
      </w:r>
    </w:p>
    <w:p w14:paraId="44E9DE97" w14:textId="366FF24E" w:rsidR="004520E3" w:rsidDel="008F4583" w:rsidRDefault="004520E3">
      <w:pPr>
        <w:numPr>
          <w:ilvl w:val="0"/>
          <w:numId w:val="24"/>
        </w:numPr>
        <w:spacing w:after="0" w:line="360" w:lineRule="auto"/>
        <w:jc w:val="both"/>
        <w:rPr>
          <w:del w:id="765" w:author="Wambaugh, John (he/him/his)" w:date="2024-05-06T10:58:00Z"/>
        </w:rPr>
        <w:pPrChange w:id="766"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767" w:author="Wambaugh, John (he/him/his)" w:date="2024-05-06T10:58:00Z"/>
        </w:rPr>
        <w:pPrChange w:id="768" w:author="Wambaugh, John (he/him/his)" w:date="2024-05-15T15:45:00Z">
          <w:pPr>
            <w:numPr>
              <w:numId w:val="24"/>
            </w:numPr>
            <w:tabs>
              <w:tab w:val="num" w:pos="720"/>
            </w:tabs>
            <w:spacing w:after="0" w:line="360" w:lineRule="auto"/>
            <w:ind w:left="720" w:hanging="360"/>
          </w:pPr>
        </w:pPrChange>
      </w:pPr>
    </w:p>
    <w:p w14:paraId="23164E0B" w14:textId="37312D15" w:rsidR="004520E3" w:rsidDel="008F4583" w:rsidRDefault="004520E3">
      <w:pPr>
        <w:numPr>
          <w:ilvl w:val="0"/>
          <w:numId w:val="24"/>
        </w:numPr>
        <w:spacing w:after="0" w:line="360" w:lineRule="auto"/>
        <w:jc w:val="both"/>
        <w:rPr>
          <w:moveFrom w:id="769" w:author="Wambaugh, John (he/him/his)" w:date="2024-05-06T10:58:00Z"/>
        </w:rPr>
        <w:pPrChange w:id="770" w:author="Wambaugh, John (he/him/his)" w:date="2024-05-15T15:45:00Z">
          <w:pPr>
            <w:numPr>
              <w:numId w:val="24"/>
            </w:numPr>
            <w:tabs>
              <w:tab w:val="num" w:pos="720"/>
            </w:tabs>
            <w:spacing w:after="0" w:line="360" w:lineRule="auto"/>
            <w:ind w:left="720" w:hanging="360"/>
          </w:pPr>
        </w:pPrChange>
      </w:pPr>
      <w:moveFromRangeStart w:id="771" w:author="Wambaugh, John (he/him/his)" w:date="2024-05-06T10:58:00Z" w:name="move165885531"/>
      <w:moveFrom w:id="772" w:author="Wambaugh, John (he/him/his)" w:date="2024-05-06T10:58:00Z">
        <w:r w:rsidDel="008F4583">
          <w:t>it's a constrained random set -- reflecting the correlation and distribuirton (frequency) in this set</w:t>
        </w:r>
      </w:moveFrom>
    </w:p>
    <w:moveFromRangeEnd w:id="771"/>
    <w:p w14:paraId="29BCC0DB" w14:textId="61E4BDDA" w:rsidR="004520E3" w:rsidDel="008F4583" w:rsidRDefault="004520E3">
      <w:pPr>
        <w:numPr>
          <w:ilvl w:val="0"/>
          <w:numId w:val="24"/>
        </w:numPr>
        <w:spacing w:after="0" w:line="360" w:lineRule="auto"/>
        <w:jc w:val="both"/>
        <w:rPr>
          <w:del w:id="773" w:author="Wambaugh, John (he/him/his)" w:date="2024-05-06T10:59:00Z"/>
        </w:rPr>
        <w:pPrChange w:id="774"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775" w:author="Wambaugh, John (he/him/his)" w:date="2024-05-06T10:59:00Z"/>
        </w:rPr>
        <w:pPrChange w:id="776"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777" w:author="Wambaugh, John (he/him/his)" w:date="2024-05-06T10:59:00Z"/>
        </w:rPr>
        <w:pPrChange w:id="778" w:author="Wambaugh, John (he/him/his)" w:date="2024-05-15T15:45:00Z">
          <w:pPr>
            <w:numPr>
              <w:numId w:val="24"/>
            </w:numPr>
            <w:tabs>
              <w:tab w:val="num" w:pos="720"/>
            </w:tabs>
            <w:spacing w:after="0" w:line="360" w:lineRule="auto"/>
            <w:ind w:left="720" w:hanging="360"/>
          </w:pPr>
        </w:pPrChange>
      </w:pPr>
      <w:del w:id="779" w:author="Wambaugh, John (he/him/his)" w:date="2024-05-06T10:59:00Z">
        <w:r w:rsidDel="008F4583">
          <w:delText>uniform draw would better show true random (no) information case -- call this "Randomized" or something</w:delText>
        </w:r>
      </w:del>
    </w:p>
    <w:p w14:paraId="59D6E001" w14:textId="6FBDA9A0" w:rsidR="004520E3" w:rsidDel="008F4583" w:rsidRDefault="004520E3">
      <w:pPr>
        <w:numPr>
          <w:ilvl w:val="0"/>
          <w:numId w:val="24"/>
        </w:numPr>
        <w:spacing w:after="0" w:line="360" w:lineRule="auto"/>
        <w:jc w:val="both"/>
        <w:rPr>
          <w:moveFrom w:id="780" w:author="Wambaugh, John (he/him/his)" w:date="2024-05-06T10:59:00Z"/>
        </w:rPr>
        <w:pPrChange w:id="781" w:author="Wambaugh, John (he/him/his)" w:date="2024-05-15T15:45:00Z">
          <w:pPr>
            <w:numPr>
              <w:numId w:val="24"/>
            </w:numPr>
            <w:tabs>
              <w:tab w:val="num" w:pos="720"/>
            </w:tabs>
            <w:spacing w:after="0" w:line="360" w:lineRule="auto"/>
            <w:ind w:left="720" w:hanging="360"/>
          </w:pPr>
        </w:pPrChange>
      </w:pPr>
      <w:moveFromRangeStart w:id="782" w:author="Wambaugh, John (he/him/his)" w:date="2024-05-06T10:59:00Z" w:name="move165885566"/>
      <w:moveFrom w:id="783" w:author="Wambaugh, John (he/him/his)" w:date="2024-05-06T10:59:00Z">
        <w:r w:rsidDel="008F4583">
          <w:t>it seems like fup and clint are correlated within the data set</w:t>
        </w:r>
      </w:moveFrom>
    </w:p>
    <w:p w14:paraId="235C6D18" w14:textId="4C7E34D5" w:rsidR="004520E3" w:rsidDel="008F4583" w:rsidRDefault="004520E3">
      <w:pPr>
        <w:numPr>
          <w:ilvl w:val="0"/>
          <w:numId w:val="24"/>
        </w:numPr>
        <w:spacing w:after="0" w:line="360" w:lineRule="auto"/>
        <w:jc w:val="both"/>
        <w:rPr>
          <w:moveFrom w:id="784" w:author="Wambaugh, John (he/him/his)" w:date="2024-05-06T10:59:00Z"/>
        </w:rPr>
        <w:pPrChange w:id="785" w:author="Wambaugh, John (he/him/his)" w:date="2024-05-15T15:45:00Z">
          <w:pPr>
            <w:numPr>
              <w:numId w:val="24"/>
            </w:numPr>
            <w:tabs>
              <w:tab w:val="num" w:pos="720"/>
            </w:tabs>
            <w:spacing w:after="0" w:line="360" w:lineRule="auto"/>
            <w:ind w:left="720" w:hanging="360"/>
          </w:pPr>
        </w:pPrChange>
      </w:pPr>
      <w:moveFrom w:id="786" w:author="Wambaugh, John (he/him/his)" w:date="2024-05-06T10:59:00Z">
        <w:r w:rsidDel="008F4583">
          <w:t>if it has low clearance doesnt matter how much it binds</w:t>
        </w:r>
      </w:moveFrom>
    </w:p>
    <w:p w14:paraId="2BD1E652" w14:textId="303BFD2D" w:rsidR="004520E3" w:rsidDel="008F4583" w:rsidRDefault="004520E3">
      <w:pPr>
        <w:numPr>
          <w:ilvl w:val="0"/>
          <w:numId w:val="24"/>
        </w:numPr>
        <w:spacing w:after="0" w:line="360" w:lineRule="auto"/>
        <w:jc w:val="both"/>
        <w:rPr>
          <w:moveFrom w:id="787" w:author="Wambaugh, John (he/him/his)" w:date="2024-05-06T10:59:00Z"/>
        </w:rPr>
        <w:pPrChange w:id="788" w:author="Wambaugh, John (he/him/his)" w:date="2024-05-15T15:45:00Z">
          <w:pPr>
            <w:numPr>
              <w:numId w:val="24"/>
            </w:numPr>
            <w:tabs>
              <w:tab w:val="num" w:pos="720"/>
            </w:tabs>
            <w:spacing w:after="0" w:line="360" w:lineRule="auto"/>
            <w:ind w:left="720" w:hanging="360"/>
          </w:pPr>
        </w:pPrChange>
      </w:pPr>
      <w:moveFrom w:id="789" w:author="Wambaugh, John (he/him/his)" w:date="2024-05-06T10:59:00Z">
        <w:r w:rsidDel="008F4583">
          <w:t>if it is highly bound doesant matter how fast it clears</w:t>
        </w:r>
      </w:moveFrom>
    </w:p>
    <w:moveFromRangeEnd w:id="782"/>
    <w:p w14:paraId="2E7D9EE6" w14:textId="2A334C27" w:rsidR="004520E3" w:rsidDel="008F4583" w:rsidRDefault="004520E3">
      <w:pPr>
        <w:numPr>
          <w:ilvl w:val="0"/>
          <w:numId w:val="24"/>
        </w:numPr>
        <w:spacing w:after="0" w:line="360" w:lineRule="auto"/>
        <w:jc w:val="both"/>
        <w:rPr>
          <w:del w:id="790" w:author="Wambaugh, John (he/him/his)" w:date="2024-05-06T10:58:00Z"/>
        </w:rPr>
        <w:pPrChange w:id="791" w:author="Wambaugh, John (he/him/his)" w:date="2024-05-15T15:45:00Z">
          <w:pPr>
            <w:numPr>
              <w:numId w:val="24"/>
            </w:numPr>
            <w:tabs>
              <w:tab w:val="num" w:pos="720"/>
            </w:tabs>
            <w:spacing w:after="0" w:line="360" w:lineRule="auto"/>
            <w:ind w:left="720" w:hanging="360"/>
          </w:pPr>
        </w:pPrChange>
      </w:pPr>
    </w:p>
    <w:p w14:paraId="24459F7E" w14:textId="77777777" w:rsidR="004520E3" w:rsidRDefault="004520E3">
      <w:pPr>
        <w:numPr>
          <w:ilvl w:val="0"/>
          <w:numId w:val="24"/>
        </w:numPr>
        <w:spacing w:after="0" w:line="360" w:lineRule="auto"/>
        <w:jc w:val="both"/>
        <w:pPrChange w:id="792" w:author="Wambaugh, John (he/him/his)" w:date="2024-05-15T15:45:00Z">
          <w:pPr>
            <w:numPr>
              <w:numId w:val="24"/>
            </w:numPr>
            <w:tabs>
              <w:tab w:val="num" w:pos="720"/>
            </w:tabs>
            <w:spacing w:after="0" w:line="360" w:lineRule="auto"/>
            <w:ind w:left="720" w:hanging="360"/>
          </w:pPr>
        </w:pPrChange>
      </w:pPr>
      <w:r>
        <w:t>what error should we care about the most? ten-fold error in clearance or ten-fold or fup?</w:t>
      </w:r>
    </w:p>
    <w:p w14:paraId="1E04789F" w14:textId="74F0B382" w:rsidR="004520E3" w:rsidDel="008F4583" w:rsidRDefault="004520E3">
      <w:pPr>
        <w:numPr>
          <w:ilvl w:val="0"/>
          <w:numId w:val="24"/>
        </w:numPr>
        <w:spacing w:after="0" w:line="360" w:lineRule="auto"/>
        <w:jc w:val="both"/>
        <w:rPr>
          <w:del w:id="793" w:author="Wambaugh, John (he/him/his)" w:date="2024-05-06T10:59:00Z"/>
        </w:rPr>
        <w:pPrChange w:id="794"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795" w:author="Wambaugh, John (he/him/his)" w:date="2024-05-06T10:59:00Z"/>
        </w:rPr>
        <w:pPrChange w:id="796"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797" w:author="Wambaugh, John (he/him/his)" w:date="2024-05-06T10:59:00Z"/>
        </w:rPr>
        <w:pPrChange w:id="798" w:author="Wambaugh, John (he/him/his)" w:date="2024-05-15T15:45:00Z">
          <w:pPr>
            <w:numPr>
              <w:numId w:val="24"/>
            </w:numPr>
            <w:tabs>
              <w:tab w:val="num" w:pos="720"/>
            </w:tabs>
            <w:spacing w:after="0" w:line="360" w:lineRule="auto"/>
            <w:ind w:left="720" w:hanging="360"/>
          </w:pPr>
        </w:pPrChange>
      </w:pPr>
    </w:p>
    <w:p w14:paraId="1EBC4C73" w14:textId="7F6E5A80" w:rsidR="004520E3" w:rsidDel="00493C4B" w:rsidRDefault="004520E3">
      <w:pPr>
        <w:numPr>
          <w:ilvl w:val="0"/>
          <w:numId w:val="24"/>
        </w:numPr>
        <w:spacing w:after="0" w:line="360" w:lineRule="auto"/>
        <w:jc w:val="both"/>
        <w:rPr>
          <w:del w:id="799" w:author="Wambaugh, John (he/him/his)" w:date="2024-05-06T11:12:00Z"/>
        </w:rPr>
        <w:pPrChange w:id="800" w:author="Wambaugh, John (he/him/his)" w:date="2024-05-15T15:45:00Z">
          <w:pPr>
            <w:numPr>
              <w:numId w:val="24"/>
            </w:numPr>
            <w:tabs>
              <w:tab w:val="num" w:pos="720"/>
            </w:tabs>
            <w:spacing w:after="0" w:line="360" w:lineRule="auto"/>
            <w:ind w:left="720" w:hanging="360"/>
          </w:pPr>
        </w:pPrChange>
      </w:pPr>
      <w:r>
        <w:t>fix clint zero point</w:t>
      </w:r>
    </w:p>
    <w:p w14:paraId="38CD8A5B" w14:textId="77777777" w:rsidR="004520E3" w:rsidRDefault="004520E3">
      <w:pPr>
        <w:numPr>
          <w:ilvl w:val="0"/>
          <w:numId w:val="24"/>
        </w:numPr>
        <w:spacing w:after="0" w:line="360" w:lineRule="auto"/>
        <w:jc w:val="both"/>
        <w:pPrChange w:id="801" w:author="Wambaugh, John (he/him/his)" w:date="2024-05-15T15:45:00Z">
          <w:pPr>
            <w:numPr>
              <w:numId w:val="24"/>
            </w:numPr>
            <w:tabs>
              <w:tab w:val="num" w:pos="720"/>
            </w:tabs>
            <w:spacing w:after="0" w:line="360" w:lineRule="auto"/>
            <w:ind w:left="720" w:hanging="360"/>
          </w:pPr>
        </w:pPrChange>
      </w:pPr>
      <w:r>
        <w:t>-- clarify that this is only for purposes of plotting</w:t>
      </w:r>
    </w:p>
    <w:p w14:paraId="40418FD6" w14:textId="5D18B870" w:rsidR="004520E3" w:rsidDel="008F4583" w:rsidRDefault="004520E3">
      <w:pPr>
        <w:numPr>
          <w:ilvl w:val="0"/>
          <w:numId w:val="24"/>
        </w:numPr>
        <w:spacing w:after="0" w:line="360" w:lineRule="auto"/>
        <w:jc w:val="both"/>
        <w:rPr>
          <w:del w:id="802" w:author="Wambaugh, John (he/him/his)" w:date="2024-05-06T10:59:00Z"/>
        </w:rPr>
        <w:pPrChange w:id="803" w:author="Wambaugh, John (he/him/his)" w:date="2024-05-15T15:45:00Z">
          <w:pPr>
            <w:numPr>
              <w:numId w:val="24"/>
            </w:numPr>
            <w:tabs>
              <w:tab w:val="num" w:pos="720"/>
            </w:tabs>
            <w:spacing w:after="0" w:line="360" w:lineRule="auto"/>
            <w:ind w:left="720" w:hanging="360"/>
          </w:pPr>
        </w:pPrChange>
      </w:pPr>
    </w:p>
    <w:p w14:paraId="2E37E939" w14:textId="77777777" w:rsidR="004520E3" w:rsidRDefault="004520E3">
      <w:pPr>
        <w:numPr>
          <w:ilvl w:val="0"/>
          <w:numId w:val="24"/>
        </w:numPr>
        <w:spacing w:after="0" w:line="360" w:lineRule="auto"/>
        <w:jc w:val="both"/>
        <w:pPrChange w:id="804" w:author="Wambaugh, John (he/him/his)" w:date="2024-05-15T15:45:00Z">
          <w:pPr>
            <w:numPr>
              <w:numId w:val="24"/>
            </w:numPr>
            <w:tabs>
              <w:tab w:val="num" w:pos="720"/>
            </w:tabs>
            <w:spacing w:after="0" w:line="360" w:lineRule="auto"/>
            <w:ind w:left="720" w:hanging="360"/>
          </w:pPr>
        </w:pPrChange>
      </w:pPr>
      <w:r>
        <w:t xml:space="preserve">just one point </w:t>
      </w:r>
      <w:proofErr w:type="spellStart"/>
      <w:r>
        <w:t>aove</w:t>
      </w:r>
      <w:proofErr w:type="spellEnd"/>
      <w:r>
        <w:t xml:space="preserve"> 10^3 for clint, 90% are within two fold of each other (y scramble doesn't do much)</w:t>
      </w:r>
    </w:p>
    <w:p w14:paraId="31FAF970" w14:textId="40261657" w:rsidR="004520E3" w:rsidDel="008F4583" w:rsidRDefault="004520E3">
      <w:pPr>
        <w:numPr>
          <w:ilvl w:val="0"/>
          <w:numId w:val="24"/>
        </w:numPr>
        <w:spacing w:after="0" w:line="360" w:lineRule="auto"/>
        <w:jc w:val="both"/>
        <w:rPr>
          <w:del w:id="805" w:author="Wambaugh, John (he/him/his)" w:date="2024-05-06T10:59:00Z"/>
        </w:rPr>
        <w:pPrChange w:id="806"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807" w:author="Wambaugh, John (he/him/his)" w:date="2024-05-06T10:59:00Z"/>
        </w:rPr>
        <w:pPrChange w:id="808" w:author="Wambaugh, John (he/him/his)" w:date="2024-05-15T15:45:00Z">
          <w:pPr>
            <w:numPr>
              <w:numId w:val="24"/>
            </w:numPr>
            <w:tabs>
              <w:tab w:val="num" w:pos="720"/>
            </w:tabs>
            <w:spacing w:after="0" w:line="360" w:lineRule="auto"/>
            <w:ind w:left="720" w:hanging="360"/>
          </w:pPr>
        </w:pPrChange>
      </w:pPr>
    </w:p>
    <w:p w14:paraId="284C794E" w14:textId="174EF82B" w:rsidR="004520E3" w:rsidDel="00493C4B" w:rsidRDefault="004520E3">
      <w:pPr>
        <w:numPr>
          <w:ilvl w:val="0"/>
          <w:numId w:val="24"/>
        </w:numPr>
        <w:spacing w:after="0" w:line="360" w:lineRule="auto"/>
        <w:jc w:val="both"/>
        <w:rPr>
          <w:moveFrom w:id="809" w:author="Wambaugh, John (he/him/his)" w:date="2024-05-06T11:12:00Z"/>
        </w:rPr>
        <w:pPrChange w:id="810" w:author="Wambaugh, John (he/him/his)" w:date="2024-05-15T15:45:00Z">
          <w:pPr>
            <w:numPr>
              <w:numId w:val="24"/>
            </w:numPr>
            <w:tabs>
              <w:tab w:val="num" w:pos="720"/>
            </w:tabs>
            <w:spacing w:after="0" w:line="360" w:lineRule="auto"/>
            <w:ind w:left="720" w:hanging="360"/>
          </w:pPr>
        </w:pPrChange>
      </w:pPr>
      <w:moveFromRangeStart w:id="811" w:author="Wambaugh, John (he/him/his)" w:date="2024-05-06T11:12:00Z" w:name="move165886369"/>
      <w:moveFrom w:id="812" w:author="Wambaugh, John (he/him/his)" w:date="2024-05-06T11:12:00Z">
        <w:r w:rsidDel="00493C4B">
          <w:t>call out which compound had highest and lowest for clint and fup</w:t>
        </w:r>
      </w:moveFrom>
    </w:p>
    <w:moveFromRangeEnd w:id="811"/>
    <w:p w14:paraId="18D66FBE" w14:textId="5E7F136E" w:rsidR="004520E3" w:rsidDel="008F4583" w:rsidRDefault="004520E3">
      <w:pPr>
        <w:numPr>
          <w:ilvl w:val="0"/>
          <w:numId w:val="24"/>
        </w:numPr>
        <w:spacing w:after="0" w:line="360" w:lineRule="auto"/>
        <w:jc w:val="both"/>
        <w:rPr>
          <w:del w:id="813" w:author="Wambaugh, John (he/him/his)" w:date="2024-05-06T10:59:00Z"/>
        </w:rPr>
        <w:pPrChange w:id="814"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815" w:author="Wambaugh, John (he/him/his)" w:date="2024-05-06T10:59:00Z"/>
        </w:rPr>
        <w:pPrChange w:id="816"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817" w:author="Wambaugh, John (he/him/his)" w:date="2024-05-06T10:59:00Z"/>
        </w:rPr>
        <w:pPrChange w:id="818" w:author="Wambaugh, John (he/him/his)" w:date="2024-05-15T15:45:00Z">
          <w:pPr>
            <w:numPr>
              <w:numId w:val="24"/>
            </w:numPr>
            <w:tabs>
              <w:tab w:val="num" w:pos="720"/>
            </w:tabs>
            <w:spacing w:after="0" w:line="360" w:lineRule="auto"/>
            <w:ind w:left="720" w:hanging="360"/>
          </w:pPr>
        </w:pPrChange>
      </w:pPr>
    </w:p>
    <w:p w14:paraId="2C6755C9" w14:textId="2D3CA714" w:rsidR="004520E3" w:rsidDel="008F4583" w:rsidRDefault="004520E3">
      <w:pPr>
        <w:numPr>
          <w:ilvl w:val="0"/>
          <w:numId w:val="24"/>
        </w:numPr>
        <w:spacing w:after="0" w:line="360" w:lineRule="auto"/>
        <w:jc w:val="both"/>
        <w:rPr>
          <w:moveFrom w:id="819" w:author="Wambaugh, John (he/him/his)" w:date="2024-05-06T10:59:00Z"/>
        </w:rPr>
        <w:pPrChange w:id="820" w:author="Wambaugh, John (he/him/his)" w:date="2024-05-15T15:45:00Z">
          <w:pPr>
            <w:numPr>
              <w:numId w:val="24"/>
            </w:numPr>
            <w:tabs>
              <w:tab w:val="num" w:pos="720"/>
            </w:tabs>
            <w:spacing w:after="0" w:line="360" w:lineRule="auto"/>
            <w:ind w:left="720" w:hanging="360"/>
          </w:pPr>
        </w:pPrChange>
      </w:pPr>
      <w:moveFromRangeStart w:id="821" w:author="Wambaugh, John (he/him/his)" w:date="2024-05-06T10:59:00Z" w:name="move165885609"/>
      <w:moveFrom w:id="822" w:author="Wambaugh, John (he/him/his)" w:date="2024-05-06T10:59:00Z">
        <w:r w:rsidDel="008F4583">
          <w:t>when chemical space is very narrow the overall statistics don't say anything about how good or bad are the statistics</w:t>
        </w:r>
      </w:moveFrom>
    </w:p>
    <w:moveFromRangeEnd w:id="821"/>
    <w:p w14:paraId="1352CF4C" w14:textId="77777777" w:rsidR="004520E3" w:rsidRDefault="004520E3">
      <w:pPr>
        <w:numPr>
          <w:ilvl w:val="0"/>
          <w:numId w:val="24"/>
        </w:numPr>
        <w:spacing w:after="0" w:line="360" w:lineRule="auto"/>
        <w:jc w:val="both"/>
        <w:pPrChange w:id="823" w:author="Wambaugh, John (he/him/his)" w:date="2024-05-15T15:45:00Z">
          <w:pPr>
            <w:numPr>
              <w:numId w:val="24"/>
            </w:numPr>
            <w:tabs>
              <w:tab w:val="num" w:pos="720"/>
            </w:tabs>
            <w:spacing w:after="0" w:line="360" w:lineRule="auto"/>
            <w:ind w:left="720" w:hanging="360"/>
          </w:pPr>
        </w:pPrChange>
      </w:pPr>
      <w:r>
        <w:t>give some chemical-specific</w:t>
      </w:r>
    </w:p>
    <w:p w14:paraId="6AE750D4" w14:textId="2521EF73" w:rsidR="004520E3" w:rsidDel="008F4583" w:rsidRDefault="004520E3">
      <w:pPr>
        <w:numPr>
          <w:ilvl w:val="0"/>
          <w:numId w:val="24"/>
        </w:numPr>
        <w:spacing w:after="0" w:line="360" w:lineRule="auto"/>
        <w:jc w:val="both"/>
        <w:rPr>
          <w:del w:id="824" w:author="Wambaugh, John (he/him/his)" w:date="2024-05-06T10:59:00Z"/>
        </w:rPr>
        <w:pPrChange w:id="825"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826" w:author="Wambaugh, John (he/him/his)" w:date="2024-05-06T10:59:00Z"/>
        </w:rPr>
        <w:pPrChange w:id="827" w:author="Wambaugh, John (he/him/his)" w:date="2024-05-15T15:45:00Z">
          <w:pPr>
            <w:numPr>
              <w:numId w:val="24"/>
            </w:numPr>
            <w:tabs>
              <w:tab w:val="num" w:pos="720"/>
            </w:tabs>
            <w:spacing w:after="0" w:line="360" w:lineRule="auto"/>
            <w:ind w:left="720" w:hanging="360"/>
          </w:pPr>
        </w:pPrChange>
      </w:pPr>
    </w:p>
    <w:p w14:paraId="004B3050" w14:textId="16C00CDB" w:rsidR="004520E3" w:rsidDel="00493C4B" w:rsidRDefault="004520E3">
      <w:pPr>
        <w:numPr>
          <w:ilvl w:val="0"/>
          <w:numId w:val="24"/>
        </w:numPr>
        <w:spacing w:after="0" w:line="360" w:lineRule="auto"/>
        <w:jc w:val="both"/>
        <w:rPr>
          <w:moveFrom w:id="828" w:author="Wambaugh, John (he/him/his)" w:date="2024-05-06T11:17:00Z"/>
        </w:rPr>
        <w:pPrChange w:id="829" w:author="Wambaugh, John (he/him/his)" w:date="2024-05-15T15:45:00Z">
          <w:pPr>
            <w:numPr>
              <w:numId w:val="24"/>
            </w:numPr>
            <w:tabs>
              <w:tab w:val="num" w:pos="720"/>
            </w:tabs>
            <w:spacing w:after="0" w:line="360" w:lineRule="auto"/>
            <w:ind w:left="720" w:hanging="360"/>
          </w:pPr>
        </w:pPrChange>
      </w:pPr>
      <w:moveFromRangeStart w:id="830" w:author="Wambaugh, John (he/him/his)" w:date="2024-05-06T11:17:00Z" w:name="move165886668"/>
      <w:moveFrom w:id="831" w:author="Wambaugh, John (he/him/his)" w:date="2024-05-06T11:17:00Z">
        <w:r w:rsidDel="00493C4B">
          <w:t>need to build new TK triage -- discuss the six worst chemicals, can we predict them</w:t>
        </w:r>
      </w:moveFrom>
    </w:p>
    <w:moveFromRangeEnd w:id="830"/>
    <w:p w14:paraId="5F891047" w14:textId="3864956B" w:rsidR="004520E3" w:rsidDel="008F4583" w:rsidRDefault="004520E3">
      <w:pPr>
        <w:numPr>
          <w:ilvl w:val="0"/>
          <w:numId w:val="24"/>
        </w:numPr>
        <w:spacing w:after="0" w:line="360" w:lineRule="auto"/>
        <w:jc w:val="both"/>
        <w:rPr>
          <w:del w:id="832" w:author="Wambaugh, John (he/him/his)" w:date="2024-05-06T11:00:00Z"/>
        </w:rPr>
        <w:pPrChange w:id="833" w:author="Wambaugh, John (he/him/his)" w:date="2024-05-15T15:45:00Z">
          <w:pPr>
            <w:numPr>
              <w:numId w:val="24"/>
            </w:numPr>
            <w:tabs>
              <w:tab w:val="num" w:pos="720"/>
            </w:tabs>
            <w:spacing w:after="0" w:line="360" w:lineRule="auto"/>
            <w:ind w:left="720" w:hanging="360"/>
          </w:pPr>
        </w:pPrChange>
      </w:pPr>
      <w:del w:id="834"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835" w:author="Wambaugh, John (he/him/his)" w:date="2024-05-06T11:00:00Z"/>
        </w:rPr>
        <w:pPrChange w:id="836"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837" w:author="Wambaugh, John (he/him/his)" w:date="2024-05-06T11:00:00Z"/>
        </w:rPr>
        <w:pPrChange w:id="838"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839" w:author="Wambaugh, John (he/him/his)" w:date="2024-05-06T11:09:00Z"/>
        </w:rPr>
        <w:pPrChange w:id="840" w:author="Wambaugh, John (he/him/his)" w:date="2024-05-15T15:45:00Z">
          <w:pPr>
            <w:numPr>
              <w:numId w:val="24"/>
            </w:numPr>
            <w:tabs>
              <w:tab w:val="num" w:pos="720"/>
            </w:tabs>
            <w:spacing w:after="0" w:line="360" w:lineRule="auto"/>
            <w:ind w:left="720" w:hanging="360"/>
          </w:pPr>
        </w:pPrChange>
      </w:pPr>
      <w:del w:id="841"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842" w:author="Wambaugh, John (he/him/his)" w:date="2024-05-06T11:00:00Z"/>
        </w:rPr>
        <w:pPrChange w:id="843"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844" w:author="Wambaugh, John (he/him/his)" w:date="2024-05-06T11:17:00Z"/>
        </w:rPr>
        <w:pPrChange w:id="845" w:author="Wambaugh, John (he/him/his)" w:date="2024-05-15T15:45:00Z">
          <w:pPr>
            <w:numPr>
              <w:numId w:val="24"/>
            </w:numPr>
            <w:tabs>
              <w:tab w:val="num" w:pos="720"/>
            </w:tabs>
            <w:spacing w:after="0" w:line="360" w:lineRule="auto"/>
            <w:ind w:left="720" w:hanging="360"/>
          </w:pPr>
        </w:pPrChange>
      </w:pPr>
      <w:del w:id="846"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847" w:author="Wambaugh, John (he/him/his)" w:date="2024-05-06T11:09:00Z"/>
        </w:rPr>
        <w:pPrChange w:id="848"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849" w:author="Wambaugh, John (he/him/his)" w:date="2024-05-06T11:09:00Z"/>
        </w:rPr>
        <w:pPrChange w:id="850" w:author="Wambaugh, John (he/him/his)" w:date="2024-05-15T15:45:00Z">
          <w:pPr>
            <w:numPr>
              <w:numId w:val="24"/>
            </w:numPr>
            <w:tabs>
              <w:tab w:val="num" w:pos="720"/>
            </w:tabs>
            <w:spacing w:after="0" w:line="360" w:lineRule="auto"/>
            <w:ind w:left="720" w:hanging="360"/>
          </w:pPr>
        </w:pPrChange>
      </w:pPr>
      <w:del w:id="851" w:author="Wambaugh, John (he/him/his)" w:date="2024-05-06T11:09:00Z">
        <w:r w:rsidDel="00493C4B">
          <w:delText>look at differences between rat and human?</w:delText>
        </w:r>
      </w:del>
    </w:p>
    <w:p w14:paraId="6587FED0" w14:textId="5A325DBF" w:rsidR="004520E3" w:rsidDel="00493C4B" w:rsidRDefault="004520E3">
      <w:pPr>
        <w:numPr>
          <w:ilvl w:val="0"/>
          <w:numId w:val="24"/>
        </w:numPr>
        <w:spacing w:after="0" w:line="360" w:lineRule="auto"/>
        <w:jc w:val="both"/>
        <w:rPr>
          <w:moveFrom w:id="852" w:author="Wambaugh, John (he/him/his)" w:date="2024-05-06T11:09:00Z"/>
        </w:rPr>
        <w:pPrChange w:id="853" w:author="Wambaugh, John (he/him/his)" w:date="2024-05-15T15:45:00Z">
          <w:pPr>
            <w:numPr>
              <w:numId w:val="24"/>
            </w:numPr>
            <w:tabs>
              <w:tab w:val="num" w:pos="720"/>
            </w:tabs>
            <w:spacing w:after="0" w:line="360" w:lineRule="auto"/>
            <w:ind w:left="720" w:hanging="360"/>
          </w:pPr>
        </w:pPrChange>
      </w:pPr>
      <w:moveFromRangeStart w:id="854" w:author="Wambaugh, John (he/him/his)" w:date="2024-05-06T11:09:00Z" w:name="move165886193"/>
      <w:moveFrom w:id="855" w:author="Wambaugh, John (he/him/his)" w:date="2024-05-06T11:09:00Z">
        <w:r w:rsidDel="00493C4B">
          <w:t>- everything is trained on human</w:t>
        </w:r>
      </w:moveFrom>
    </w:p>
    <w:p w14:paraId="2D476601" w14:textId="05EE6A20" w:rsidR="004520E3" w:rsidDel="00493C4B" w:rsidRDefault="004520E3">
      <w:pPr>
        <w:numPr>
          <w:ilvl w:val="0"/>
          <w:numId w:val="24"/>
        </w:numPr>
        <w:spacing w:after="0" w:line="360" w:lineRule="auto"/>
        <w:jc w:val="both"/>
        <w:rPr>
          <w:moveFrom w:id="856" w:author="Wambaugh, John (he/him/his)" w:date="2024-05-06T11:09:00Z"/>
        </w:rPr>
        <w:pPrChange w:id="857" w:author="Wambaugh, John (he/him/his)" w:date="2024-05-15T15:45:00Z">
          <w:pPr>
            <w:numPr>
              <w:numId w:val="24"/>
            </w:numPr>
            <w:tabs>
              <w:tab w:val="num" w:pos="720"/>
            </w:tabs>
            <w:spacing w:after="0" w:line="360" w:lineRule="auto"/>
            <w:ind w:left="720" w:hanging="360"/>
          </w:pPr>
        </w:pPrChange>
      </w:pPr>
      <w:moveFrom w:id="858" w:author="Wambaugh, John (he/him/his)" w:date="2024-05-06T11:09:00Z">
        <w:r w:rsidDel="00493C4B">
          <w:t>- only vary physiology</w:t>
        </w:r>
      </w:moveFrom>
    </w:p>
    <w:moveFromRangeEnd w:id="854"/>
    <w:p w14:paraId="2720F22E" w14:textId="6BC2FF73" w:rsidR="004520E3" w:rsidDel="00493C4B" w:rsidRDefault="004520E3">
      <w:pPr>
        <w:numPr>
          <w:ilvl w:val="0"/>
          <w:numId w:val="24"/>
        </w:numPr>
        <w:spacing w:after="0" w:line="360" w:lineRule="auto"/>
        <w:jc w:val="both"/>
        <w:rPr>
          <w:del w:id="859" w:author="Wambaugh, John (he/him/his)" w:date="2024-05-06T11:09:00Z"/>
        </w:rPr>
        <w:pPrChange w:id="860" w:author="Wambaugh, John (he/him/his)" w:date="2024-05-15T15:45:00Z">
          <w:pPr>
            <w:numPr>
              <w:numId w:val="24"/>
            </w:numPr>
            <w:tabs>
              <w:tab w:val="num" w:pos="720"/>
            </w:tabs>
            <w:spacing w:after="0" w:line="360" w:lineRule="auto"/>
            <w:ind w:left="720" w:hanging="360"/>
          </w:pPr>
        </w:pPrChange>
      </w:pPr>
      <w:del w:id="861"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862" w:author="Wambaugh, John (he/him/his)" w:date="2024-05-06T11:09:00Z"/>
        </w:rPr>
        <w:pPrChange w:id="863" w:author="Wambaugh, John (he/him/his)" w:date="2024-05-15T15:45:00Z">
          <w:pPr>
            <w:numPr>
              <w:numId w:val="24"/>
            </w:numPr>
            <w:tabs>
              <w:tab w:val="num" w:pos="720"/>
            </w:tabs>
            <w:spacing w:after="0" w:line="360" w:lineRule="auto"/>
            <w:ind w:left="720" w:hanging="360"/>
          </w:pPr>
        </w:pPrChange>
      </w:pPr>
    </w:p>
    <w:p w14:paraId="78326497" w14:textId="77777777" w:rsidR="004520E3" w:rsidRDefault="004520E3">
      <w:pPr>
        <w:numPr>
          <w:ilvl w:val="0"/>
          <w:numId w:val="24"/>
        </w:numPr>
        <w:spacing w:after="0" w:line="360" w:lineRule="auto"/>
        <w:jc w:val="both"/>
        <w:pPrChange w:id="864" w:author="Wambaugh, John (he/him/his)" w:date="2024-05-15T15:45:00Z">
          <w:pPr>
            <w:numPr>
              <w:numId w:val="24"/>
            </w:numPr>
            <w:tabs>
              <w:tab w:val="num" w:pos="720"/>
            </w:tabs>
            <w:spacing w:after="0" w:line="360" w:lineRule="auto"/>
            <w:ind w:left="720" w:hanging="360"/>
          </w:pPr>
        </w:pPrChange>
      </w:pPr>
      <w:r>
        <w:t>add oral vs iv studies to table</w:t>
      </w:r>
    </w:p>
    <w:p w14:paraId="4049F6C8" w14:textId="187B3568" w:rsidR="004520E3" w:rsidDel="00493C4B" w:rsidRDefault="004520E3">
      <w:pPr>
        <w:numPr>
          <w:ilvl w:val="0"/>
          <w:numId w:val="24"/>
        </w:numPr>
        <w:spacing w:after="0" w:line="360" w:lineRule="auto"/>
        <w:jc w:val="both"/>
        <w:rPr>
          <w:del w:id="865" w:author="Wambaugh, John (he/him/his)" w:date="2024-05-06T11:09:00Z"/>
        </w:rPr>
        <w:pPrChange w:id="866" w:author="Wambaugh, John (he/him/his)" w:date="2024-05-15T15:45:00Z">
          <w:pPr>
            <w:numPr>
              <w:numId w:val="24"/>
            </w:numPr>
            <w:tabs>
              <w:tab w:val="num" w:pos="720"/>
            </w:tabs>
            <w:spacing w:after="0" w:line="360" w:lineRule="auto"/>
            <w:ind w:left="720" w:hanging="360"/>
          </w:pPr>
        </w:pPrChange>
      </w:pPr>
    </w:p>
    <w:p w14:paraId="708D2F4B" w14:textId="77777777" w:rsidR="004520E3" w:rsidRDefault="004520E3">
      <w:pPr>
        <w:numPr>
          <w:ilvl w:val="0"/>
          <w:numId w:val="24"/>
        </w:numPr>
        <w:spacing w:after="0" w:line="360" w:lineRule="auto"/>
        <w:jc w:val="both"/>
        <w:pPrChange w:id="867" w:author="Wambaugh, John (he/him/his)" w:date="2024-05-15T15:45:00Z">
          <w:pPr>
            <w:numPr>
              <w:numId w:val="24"/>
            </w:numPr>
            <w:tabs>
              <w:tab w:val="num" w:pos="720"/>
            </w:tabs>
            <w:spacing w:after="0" w:line="360" w:lineRule="auto"/>
            <w:ind w:left="720" w:hanging="360"/>
          </w:pPr>
        </w:pPrChange>
      </w:pPr>
      <w:r>
        <w:t>need supplemental table dose regimens (not per point)</w:t>
      </w:r>
    </w:p>
    <w:p w14:paraId="735C4BE0" w14:textId="77777777" w:rsidR="004520E3" w:rsidRDefault="004520E3">
      <w:pPr>
        <w:numPr>
          <w:ilvl w:val="0"/>
          <w:numId w:val="24"/>
        </w:numPr>
        <w:spacing w:after="0" w:line="360" w:lineRule="auto"/>
        <w:jc w:val="both"/>
        <w:pPrChange w:id="868" w:author="Wambaugh, John (he/him/his)" w:date="2024-05-15T15:45:00Z">
          <w:pPr>
            <w:numPr>
              <w:numId w:val="24"/>
            </w:numPr>
            <w:tabs>
              <w:tab w:val="num" w:pos="720"/>
            </w:tabs>
            <w:spacing w:after="0" w:line="360" w:lineRule="auto"/>
            <w:ind w:left="720" w:hanging="360"/>
          </w:pPr>
        </w:pPrChange>
      </w:pPr>
      <w:r>
        <w:t>add to table 1 how many models compared</w:t>
      </w:r>
    </w:p>
    <w:p w14:paraId="36D7C57D" w14:textId="34FAC949" w:rsidR="004520E3" w:rsidDel="00493C4B" w:rsidRDefault="004520E3">
      <w:pPr>
        <w:spacing w:after="0" w:line="360" w:lineRule="auto"/>
        <w:jc w:val="both"/>
        <w:rPr>
          <w:del w:id="869" w:author="Wambaugh, John (he/him/his)" w:date="2024-05-06T11:09:00Z"/>
        </w:rPr>
        <w:pPrChange w:id="870" w:author="Wambaugh, John (he/him/his)" w:date="2024-05-15T15:45: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871" w:author="Wambaugh, John (he/him/his)" w:date="2024-05-06T11:09:00Z"/>
        </w:rPr>
        <w:pPrChange w:id="872" w:author="Wambaugh, John (he/him/his)" w:date="2024-05-15T15:45:00Z">
          <w:pPr>
            <w:numPr>
              <w:numId w:val="24"/>
            </w:numPr>
            <w:tabs>
              <w:tab w:val="num" w:pos="720"/>
            </w:tabs>
            <w:spacing w:after="0" w:line="360" w:lineRule="auto"/>
            <w:ind w:left="720" w:hanging="360"/>
          </w:pPr>
        </w:pPrChange>
      </w:pPr>
      <w:del w:id="873" w:author="Wambaugh, John (he/him/his)" w:date="2024-05-06T11:09:00Z">
        <w:r w:rsidDel="00493C4B">
          <w:delText>Ester sent me in vivo predicted clearance (look August)</w:delText>
        </w:r>
      </w:del>
    </w:p>
    <w:p w14:paraId="7F144329" w14:textId="77777777" w:rsidR="00493C4B" w:rsidRDefault="004520E3">
      <w:pPr>
        <w:spacing w:after="0" w:line="360" w:lineRule="auto"/>
        <w:jc w:val="both"/>
        <w:rPr>
          <w:ins w:id="874" w:author="Wambaugh, John (he/him/his)" w:date="2024-05-06T11:16:00Z"/>
        </w:rPr>
        <w:pPrChange w:id="875" w:author="Wambaugh, John (he/him/his)" w:date="2024-05-15T15:45:00Z">
          <w:pPr>
            <w:numPr>
              <w:numId w:val="24"/>
            </w:numPr>
            <w:tabs>
              <w:tab w:val="num" w:pos="720"/>
            </w:tabs>
            <w:spacing w:after="0" w:line="360" w:lineRule="auto"/>
            <w:ind w:left="720" w:hanging="360"/>
          </w:pPr>
        </w:pPrChange>
      </w:pPr>
      <w:del w:id="876" w:author="Wambaugh, John (he/him/his)" w:date="2024-05-06T11:16:00Z">
        <w:r w:rsidDel="00493C4B">
          <w:delText xml:space="preserve">-- </w:delText>
        </w:r>
      </w:del>
    </w:p>
    <w:p w14:paraId="7BFE3D20" w14:textId="74668745" w:rsidR="004520E3" w:rsidDel="00493C4B" w:rsidRDefault="004520E3">
      <w:pPr>
        <w:spacing w:after="0" w:line="360" w:lineRule="auto"/>
        <w:jc w:val="both"/>
        <w:rPr>
          <w:del w:id="877" w:author="Wambaugh, John (he/him/his)" w:date="2024-05-06T11:16:00Z"/>
        </w:rPr>
        <w:pPrChange w:id="878" w:author="Wambaugh, John (he/him/his)" w:date="2024-05-15T15:45:00Z">
          <w:pPr>
            <w:numPr>
              <w:numId w:val="24"/>
            </w:numPr>
            <w:tabs>
              <w:tab w:val="num" w:pos="720"/>
            </w:tabs>
            <w:spacing w:after="0" w:line="360" w:lineRule="auto"/>
            <w:ind w:left="720" w:hanging="360"/>
          </w:pPr>
        </w:pPrChange>
      </w:pPr>
      <w:del w:id="879" w:author="Wambaugh, John (he/him/his)" w:date="2024-05-06T11:16:00Z">
        <w:r w:rsidDel="00493C4B">
          <w:delText>model for in vitro intrinsic clearance</w:delText>
        </w:r>
      </w:del>
    </w:p>
    <w:p w14:paraId="637BFA5F" w14:textId="2C25F0BB" w:rsidR="004520E3" w:rsidDel="00493C4B" w:rsidRDefault="004520E3">
      <w:pPr>
        <w:numPr>
          <w:ilvl w:val="0"/>
          <w:numId w:val="24"/>
        </w:numPr>
        <w:spacing w:after="0" w:line="360" w:lineRule="auto"/>
        <w:jc w:val="both"/>
        <w:rPr>
          <w:del w:id="880" w:author="Wambaugh, John (he/him/his)" w:date="2024-05-06T11:08:00Z"/>
        </w:rPr>
        <w:pPrChange w:id="881"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882" w:author="Wambaugh, John (he/him/his)" w:date="2024-05-06T11:08:00Z"/>
        </w:rPr>
        <w:pPrChange w:id="883"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884" w:author="Wambaugh, John (he/him/his)" w:date="2024-05-06T11:13:00Z"/>
        </w:rPr>
        <w:pPrChange w:id="885" w:author="Wambaugh, John (he/him/his)" w:date="2024-05-15T15:45:00Z">
          <w:pPr>
            <w:numPr>
              <w:numId w:val="24"/>
            </w:numPr>
            <w:tabs>
              <w:tab w:val="num" w:pos="720"/>
            </w:tabs>
            <w:spacing w:after="0" w:line="360" w:lineRule="auto"/>
            <w:ind w:left="720" w:hanging="360"/>
          </w:pPr>
        </w:pPrChange>
      </w:pPr>
      <w:del w:id="886"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887" w:author="Wambaugh, John (he/him/his)" w:date="2024-05-06T11:08:00Z"/>
        </w:rPr>
        <w:pPrChange w:id="888"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889" w:author="Wambaugh, John (he/him/his)" w:date="2024-05-06T11:13:00Z"/>
        </w:rPr>
        <w:pPrChange w:id="890" w:author="Wambaugh, John (he/him/his)" w:date="2024-05-15T15:45:00Z">
          <w:pPr>
            <w:numPr>
              <w:numId w:val="24"/>
            </w:numPr>
            <w:tabs>
              <w:tab w:val="num" w:pos="720"/>
            </w:tabs>
            <w:spacing w:after="0" w:line="360" w:lineRule="auto"/>
            <w:ind w:left="720" w:hanging="360"/>
          </w:pPr>
        </w:pPrChange>
      </w:pPr>
      <w:del w:id="891"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892" w:author="Wambaugh, John (he/him/his)" w:date="2024-05-06T11:08:00Z"/>
        </w:rPr>
        <w:pPrChange w:id="893"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894" w:author="Wambaugh, John (he/him/his)" w:date="2024-05-06T11:08:00Z"/>
        </w:rPr>
        <w:pPrChange w:id="895"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896" w:author="Wambaugh, John (he/him/his)" w:date="2024-05-06T11:08:00Z"/>
        </w:rPr>
        <w:pPrChange w:id="897"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898" w:author="Wambaugh, John (he/him/his)" w:date="2024-05-06T11:15:00Z"/>
        </w:rPr>
        <w:pPrChange w:id="899" w:author="Wambaugh, John (he/him/his)" w:date="2024-05-15T15:45:00Z">
          <w:pPr>
            <w:numPr>
              <w:numId w:val="24"/>
            </w:numPr>
            <w:tabs>
              <w:tab w:val="num" w:pos="720"/>
            </w:tabs>
            <w:spacing w:after="0" w:line="360" w:lineRule="auto"/>
            <w:ind w:left="720" w:hanging="360"/>
          </w:pPr>
        </w:pPrChange>
      </w:pPr>
      <w:del w:id="900"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901" w:author="Wambaugh, John (he/him/his)" w:date="2024-05-06T11:08:00Z"/>
        </w:rPr>
        <w:pPrChange w:id="902" w:author="Wambaugh, John (he/him/his)" w:date="2024-05-15T15:45:00Z">
          <w:pPr>
            <w:numPr>
              <w:numId w:val="24"/>
            </w:numPr>
            <w:tabs>
              <w:tab w:val="num" w:pos="720"/>
            </w:tabs>
            <w:spacing w:after="0" w:line="360" w:lineRule="auto"/>
            <w:ind w:left="720" w:hanging="360"/>
          </w:pPr>
        </w:pPrChange>
      </w:pPr>
      <w:del w:id="903"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904" w:author="Wambaugh, John (he/him/his)" w:date="2024-05-06T11:15:00Z"/>
        </w:rPr>
        <w:pPrChange w:id="905"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906" w:author="Wambaugh, John (he/him/his)" w:date="2024-05-06T11:14:00Z"/>
          <w:moveTo w:id="907" w:author="Wambaugh, John (he/him/his)" w:date="2024-05-06T11:14:00Z"/>
        </w:rPr>
        <w:pPrChange w:id="908" w:author="Wambaugh, John (he/him/his)" w:date="2024-05-15T15:45:00Z">
          <w:pPr>
            <w:numPr>
              <w:numId w:val="24"/>
            </w:numPr>
            <w:tabs>
              <w:tab w:val="num" w:pos="720"/>
            </w:tabs>
            <w:spacing w:after="0" w:line="360" w:lineRule="auto"/>
            <w:ind w:left="720" w:hanging="360"/>
          </w:pPr>
        </w:pPrChange>
      </w:pPr>
      <w:moveToRangeStart w:id="909" w:author="Wambaugh, John (he/him/his)" w:date="2024-05-06T11:14:00Z" w:name="move165886484"/>
      <w:moveTo w:id="910" w:author="Wambaugh, John (he/him/his)" w:date="2024-05-06T11:14:00Z">
        <w:del w:id="911" w:author="Wambaugh, John (he/him/his)" w:date="2024-05-06T11:14:00Z">
          <w:r w:rsidDel="00493C4B">
            <w:delText>section on imputations -- difference between regulatory data gaps and statistical perspective</w:delText>
          </w:r>
        </w:del>
      </w:moveTo>
    </w:p>
    <w:moveToRangeEnd w:id="909"/>
    <w:p w14:paraId="06EB0C7B" w14:textId="0FB3C3C7" w:rsidR="004520E3" w:rsidDel="00493C4B" w:rsidRDefault="004520E3">
      <w:pPr>
        <w:numPr>
          <w:ilvl w:val="0"/>
          <w:numId w:val="24"/>
        </w:numPr>
        <w:spacing w:after="0" w:line="360" w:lineRule="auto"/>
        <w:jc w:val="both"/>
        <w:rPr>
          <w:del w:id="912" w:author="Wambaugh, John (he/him/his)" w:date="2024-05-06T11:08:00Z"/>
        </w:rPr>
        <w:pPrChange w:id="913" w:author="Wambaugh, John (he/him/his)" w:date="2024-05-15T15:45:00Z">
          <w:pPr>
            <w:numPr>
              <w:numId w:val="24"/>
            </w:numPr>
            <w:tabs>
              <w:tab w:val="num" w:pos="720"/>
            </w:tabs>
            <w:spacing w:after="0" w:line="360" w:lineRule="auto"/>
            <w:ind w:left="720" w:hanging="360"/>
          </w:pPr>
        </w:pPrChange>
      </w:pPr>
      <w:del w:id="914"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915" w:author="Wambaugh, John (he/him/his)" w:date="2024-05-06T11:14:00Z"/>
        </w:rPr>
        <w:pPrChange w:id="916"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917" w:author="Wambaugh, John (he/him/his)" w:date="2024-05-06T11:14:00Z"/>
          <w:moveFrom w:id="918" w:author="Wambaugh, John (he/him/his)" w:date="2024-05-06T11:14:00Z"/>
        </w:rPr>
        <w:pPrChange w:id="919" w:author="Wambaugh, John (he/him/his)" w:date="2024-05-15T15:45:00Z">
          <w:pPr>
            <w:numPr>
              <w:numId w:val="24"/>
            </w:numPr>
            <w:tabs>
              <w:tab w:val="num" w:pos="720"/>
            </w:tabs>
            <w:spacing w:after="0" w:line="360" w:lineRule="auto"/>
            <w:ind w:left="720" w:hanging="360"/>
          </w:pPr>
        </w:pPrChange>
      </w:pPr>
      <w:moveFromRangeStart w:id="920" w:author="Wambaugh, John (he/him/his)" w:date="2024-05-06T11:14:00Z" w:name="move165886484"/>
      <w:moveFrom w:id="921" w:author="Wambaugh, John (he/him/his)" w:date="2024-05-06T11:14:00Z">
        <w:del w:id="922" w:author="Wambaugh, John (he/him/his)" w:date="2024-05-06T11:14:00Z">
          <w:r w:rsidDel="00493C4B">
            <w:delText>section on imputations -- difference between regulatory data gaps and statistical perspective</w:delText>
          </w:r>
        </w:del>
      </w:moveFrom>
    </w:p>
    <w:moveFromRangeEnd w:id="920"/>
    <w:p w14:paraId="4C154561" w14:textId="27C5A72D" w:rsidR="00493C4B" w:rsidDel="00493C4B" w:rsidRDefault="004520E3">
      <w:pPr>
        <w:numPr>
          <w:ilvl w:val="0"/>
          <w:numId w:val="24"/>
        </w:numPr>
        <w:spacing w:after="0" w:line="360" w:lineRule="auto"/>
        <w:jc w:val="both"/>
        <w:rPr>
          <w:del w:id="923" w:author="Wambaugh, John (he/him/his)" w:date="2024-05-06T11:14:00Z"/>
        </w:rPr>
        <w:pPrChange w:id="924" w:author="Wambaugh, John (he/him/his)" w:date="2024-05-15T15:45:00Z">
          <w:pPr>
            <w:numPr>
              <w:numId w:val="24"/>
            </w:numPr>
            <w:tabs>
              <w:tab w:val="num" w:pos="720"/>
            </w:tabs>
            <w:spacing w:after="0" w:line="360" w:lineRule="auto"/>
            <w:ind w:left="720" w:hanging="360"/>
          </w:pPr>
        </w:pPrChange>
      </w:pPr>
      <w:del w:id="925"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926" w:author="Wambaugh, John (he/him/his)" w:date="2024-05-06T11:14:00Z"/>
        </w:rPr>
        <w:pPrChange w:id="927" w:author="Wambaugh, John (he/him/his)" w:date="2024-05-15T15:45:00Z">
          <w:pPr>
            <w:numPr>
              <w:numId w:val="24"/>
            </w:numPr>
            <w:tabs>
              <w:tab w:val="num" w:pos="720"/>
            </w:tabs>
            <w:spacing w:after="0" w:line="360" w:lineRule="auto"/>
            <w:ind w:left="720" w:hanging="360"/>
          </w:pPr>
        </w:pPrChange>
      </w:pPr>
      <w:del w:id="928"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929" w:author="Wambaugh, John (he/him/his)" w:date="2024-05-06T11:14:00Z"/>
        </w:rPr>
        <w:pPrChange w:id="930" w:author="Wambaugh, John (he/him/his)" w:date="2024-05-15T15:45:00Z">
          <w:pPr>
            <w:numPr>
              <w:numId w:val="24"/>
            </w:numPr>
            <w:tabs>
              <w:tab w:val="num" w:pos="720"/>
            </w:tabs>
            <w:spacing w:after="0" w:line="360" w:lineRule="auto"/>
            <w:ind w:left="720" w:hanging="360"/>
          </w:pPr>
        </w:pPrChange>
      </w:pPr>
      <w:del w:id="931"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932" w:author="Wambaugh, John (he/him/his)" w:date="2024-05-06T11:14:00Z"/>
        </w:rPr>
        <w:pPrChange w:id="933" w:author="Wambaugh, John (he/him/his)" w:date="2024-05-15T15:45:00Z">
          <w:pPr>
            <w:numPr>
              <w:numId w:val="24"/>
            </w:numPr>
            <w:tabs>
              <w:tab w:val="num" w:pos="720"/>
            </w:tabs>
            <w:spacing w:after="0" w:line="360" w:lineRule="auto"/>
            <w:ind w:left="720" w:hanging="360"/>
          </w:pPr>
        </w:pPrChange>
      </w:pPr>
      <w:del w:id="934"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935" w:author="Wambaugh, John (he/him/his)" w:date="2024-05-06T11:14:00Z"/>
        </w:rPr>
        <w:pPrChange w:id="936" w:author="Wambaugh, John (he/him/his)" w:date="2024-05-15T15:45:00Z">
          <w:pPr>
            <w:numPr>
              <w:numId w:val="24"/>
            </w:numPr>
            <w:tabs>
              <w:tab w:val="num" w:pos="720"/>
            </w:tabs>
            <w:spacing w:after="0" w:line="360" w:lineRule="auto"/>
            <w:ind w:left="720" w:hanging="360"/>
          </w:pPr>
        </w:pPrChange>
      </w:pPr>
      <w:del w:id="937"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938" w:author="Wambaugh, John (he/him/his)" w:date="2024-05-06T11:14:00Z"/>
        </w:rPr>
        <w:pPrChange w:id="939" w:author="Wambaugh, John (he/him/his)" w:date="2024-05-15T15:45:00Z">
          <w:pPr>
            <w:numPr>
              <w:numId w:val="24"/>
            </w:numPr>
            <w:tabs>
              <w:tab w:val="num" w:pos="720"/>
            </w:tabs>
            <w:spacing w:after="0" w:line="360" w:lineRule="auto"/>
            <w:ind w:left="720" w:hanging="360"/>
          </w:pPr>
        </w:pPrChange>
      </w:pPr>
      <w:del w:id="940"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941" w:author="Wambaugh, John (he/him/his)" w:date="2024-05-06T11:14:00Z"/>
        </w:rPr>
        <w:pPrChange w:id="942" w:author="Wambaugh, John (he/him/his)" w:date="2024-05-15T15:45:00Z">
          <w:pPr>
            <w:numPr>
              <w:numId w:val="24"/>
            </w:numPr>
            <w:tabs>
              <w:tab w:val="num" w:pos="720"/>
            </w:tabs>
            <w:spacing w:after="0" w:line="360" w:lineRule="auto"/>
            <w:ind w:left="720" w:hanging="360"/>
          </w:pPr>
        </w:pPrChange>
      </w:pPr>
      <w:del w:id="943"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944" w:author="Wambaugh, John (he/him/his)" w:date="2024-05-06T11:16:00Z"/>
        </w:rPr>
        <w:pPrChange w:id="945" w:author="Wambaugh, John (he/him/his)" w:date="2024-05-15T15:45:00Z">
          <w:pPr>
            <w:numPr>
              <w:numId w:val="24"/>
            </w:numPr>
            <w:tabs>
              <w:tab w:val="num" w:pos="720"/>
            </w:tabs>
            <w:spacing w:after="0" w:line="360" w:lineRule="auto"/>
            <w:ind w:left="720" w:hanging="360"/>
          </w:pPr>
        </w:pPrChange>
      </w:pPr>
      <w:del w:id="946"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947" w:author="Wambaugh, John (he/him/his)" w:date="2024-05-06T11:00:00Z"/>
        </w:rPr>
        <w:pPrChange w:id="948"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949" w:author="Wambaugh, John (he/him/his)" w:date="2024-05-06T11:00:00Z"/>
        </w:rPr>
        <w:pPrChange w:id="950"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951" w:author="Wambaugh, John (he/him/his)" w:date="2024-05-06T11:16:00Z"/>
        </w:rPr>
        <w:pPrChange w:id="952" w:author="Wambaugh, John (he/him/his)" w:date="2024-05-15T15:45:00Z">
          <w:pPr>
            <w:numPr>
              <w:numId w:val="24"/>
            </w:numPr>
            <w:tabs>
              <w:tab w:val="num" w:pos="720"/>
            </w:tabs>
            <w:spacing w:after="0" w:line="360" w:lineRule="auto"/>
            <w:ind w:left="720" w:hanging="360"/>
          </w:pPr>
        </w:pPrChange>
      </w:pPr>
      <w:del w:id="953"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954" w:author="Wambaugh, John (he/him/his)" w:date="2024-05-06T11:00:00Z"/>
        </w:rPr>
        <w:pPrChange w:id="955"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956" w:author="Wambaugh, John (he/him/his)" w:date="2024-05-06T11:16:00Z"/>
        </w:rPr>
        <w:pPrChange w:id="957" w:author="Wambaugh, John (he/him/his)" w:date="2024-05-15T15:45:00Z">
          <w:pPr>
            <w:numPr>
              <w:numId w:val="24"/>
            </w:numPr>
            <w:tabs>
              <w:tab w:val="num" w:pos="720"/>
            </w:tabs>
            <w:spacing w:after="0" w:line="360" w:lineRule="auto"/>
            <w:ind w:left="720" w:hanging="360"/>
          </w:pPr>
        </w:pPrChange>
      </w:pPr>
      <w:del w:id="958"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959" w:author="Wambaugh, John (he/him/his)" w:date="2024-05-06T11:00:00Z"/>
        </w:rPr>
        <w:pPrChange w:id="960"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961" w:author="Wambaugh, John (he/him/his)" w:date="2024-05-06T11:16:00Z"/>
        </w:rPr>
        <w:pPrChange w:id="962" w:author="Wambaugh, John (he/him/his)" w:date="2024-05-15T15:45:00Z">
          <w:pPr>
            <w:numPr>
              <w:numId w:val="24"/>
            </w:numPr>
            <w:tabs>
              <w:tab w:val="num" w:pos="720"/>
            </w:tabs>
            <w:spacing w:after="0" w:line="360" w:lineRule="auto"/>
            <w:ind w:left="720" w:hanging="360"/>
          </w:pPr>
        </w:pPrChange>
      </w:pPr>
      <w:del w:id="963"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964" w:author="Wambaugh, John (he/him/his)" w:date="2024-05-06T11:16:00Z"/>
        </w:rPr>
        <w:pPrChange w:id="965" w:author="Wambaugh, John (he/him/his)" w:date="2024-05-15T15:45:00Z">
          <w:pPr>
            <w:numPr>
              <w:numId w:val="24"/>
            </w:numPr>
            <w:tabs>
              <w:tab w:val="num" w:pos="720"/>
            </w:tabs>
            <w:spacing w:after="0" w:line="360" w:lineRule="auto"/>
            <w:ind w:left="720" w:hanging="360"/>
          </w:pPr>
        </w:pPrChange>
      </w:pPr>
      <w:del w:id="966"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967" w:author="Wambaugh, John (he/him/his)" w:date="2024-05-06T11:12:00Z"/>
        </w:rPr>
        <w:pPrChange w:id="968" w:author="Wambaugh, John (he/him/his)" w:date="2024-05-15T15:45:00Z">
          <w:pPr>
            <w:numPr>
              <w:numId w:val="24"/>
            </w:numPr>
            <w:tabs>
              <w:tab w:val="num" w:pos="720"/>
            </w:tabs>
            <w:spacing w:after="0" w:line="360" w:lineRule="auto"/>
            <w:ind w:left="720" w:hanging="360"/>
          </w:pPr>
        </w:pPrChange>
      </w:pPr>
      <w:del w:id="969"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970" w:author="Wambaugh, John (he/him/his)" w:date="2024-05-06T11:00:00Z"/>
        </w:rPr>
        <w:pPrChange w:id="971"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972" w:author="Wambaugh, John (he/him/his)" w:date="2024-05-06T11:12:00Z"/>
        </w:rPr>
        <w:pPrChange w:id="973" w:author="Wambaugh, John (he/him/his)" w:date="2024-05-15T15:45:00Z">
          <w:pPr>
            <w:numPr>
              <w:numId w:val="24"/>
            </w:numPr>
            <w:tabs>
              <w:tab w:val="num" w:pos="720"/>
            </w:tabs>
            <w:spacing w:after="0" w:line="360" w:lineRule="auto"/>
            <w:ind w:left="720" w:hanging="360"/>
          </w:pPr>
        </w:pPrChange>
      </w:pPr>
      <w:del w:id="974"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975" w:author="Wambaugh, John (he/him/his)" w:date="2024-05-06T11:08:00Z"/>
        </w:rPr>
        <w:pPrChange w:id="976" w:author="Wambaugh, John (he/him/his)" w:date="2024-05-15T15:45:00Z">
          <w:pPr>
            <w:numPr>
              <w:numId w:val="24"/>
            </w:numPr>
            <w:tabs>
              <w:tab w:val="num" w:pos="720"/>
            </w:tabs>
            <w:spacing w:after="0" w:line="360" w:lineRule="auto"/>
            <w:ind w:left="720" w:hanging="360"/>
          </w:pPr>
        </w:pPrChange>
      </w:pPr>
      <w:del w:id="977"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978" w:author="Wambaugh, John (he/him/his)" w:date="2024-05-06T11:00:00Z"/>
        </w:rPr>
        <w:pPrChange w:id="979"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980" w:author="Wambaugh, John (he/him/his)" w:date="2024-05-06T11:00:00Z"/>
        </w:rPr>
        <w:pPrChange w:id="981"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982" w:author="Wambaugh, John (he/him/his)" w:date="2024-05-06T11:16:00Z"/>
        </w:rPr>
        <w:pPrChange w:id="983" w:author="Wambaugh, John (he/him/his)" w:date="2024-05-15T15:45:00Z">
          <w:pPr>
            <w:numPr>
              <w:numId w:val="24"/>
            </w:numPr>
            <w:tabs>
              <w:tab w:val="num" w:pos="720"/>
            </w:tabs>
            <w:spacing w:after="0" w:line="360" w:lineRule="auto"/>
            <w:ind w:left="720" w:hanging="360"/>
          </w:pPr>
        </w:pPrChange>
      </w:pPr>
      <w:del w:id="984"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985" w:author="Wambaugh, John (he/him/his)" w:date="2024-05-06T11:16:00Z"/>
        </w:rPr>
        <w:pPrChange w:id="986" w:author="Wambaugh, John (he/him/his)" w:date="2024-05-15T15:45:00Z">
          <w:pPr>
            <w:numPr>
              <w:numId w:val="24"/>
            </w:numPr>
            <w:tabs>
              <w:tab w:val="num" w:pos="720"/>
            </w:tabs>
            <w:spacing w:after="0" w:line="360" w:lineRule="auto"/>
            <w:ind w:left="720" w:hanging="360"/>
          </w:pPr>
        </w:pPrChange>
      </w:pPr>
      <w:del w:id="987"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988" w:author="Wambaugh, John (he/him/his)" w:date="2024-05-06T11:07:00Z"/>
        </w:rPr>
        <w:pPrChange w:id="989" w:author="Wambaugh, John (he/him/his)" w:date="2024-05-15T15:45:00Z">
          <w:pPr>
            <w:numPr>
              <w:numId w:val="24"/>
            </w:numPr>
            <w:tabs>
              <w:tab w:val="num" w:pos="720"/>
            </w:tabs>
            <w:spacing w:after="0" w:line="360" w:lineRule="auto"/>
            <w:ind w:left="720" w:hanging="360"/>
          </w:pPr>
        </w:pPrChange>
      </w:pPr>
      <w:del w:id="990"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991" w:author="Wambaugh, John (he/him/his)" w:date="2024-05-06T11:06:00Z"/>
        </w:rPr>
        <w:pPrChange w:id="992"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993" w:author="Wambaugh, John (he/him/his)" w:date="2024-05-06T11:06:00Z"/>
        </w:rPr>
        <w:pPrChange w:id="994" w:author="Wambaugh, John (he/him/his)" w:date="2024-05-15T15:45:00Z">
          <w:pPr>
            <w:numPr>
              <w:numId w:val="24"/>
            </w:numPr>
            <w:tabs>
              <w:tab w:val="num" w:pos="720"/>
            </w:tabs>
            <w:spacing w:after="0" w:line="360" w:lineRule="auto"/>
            <w:ind w:left="720" w:hanging="360"/>
          </w:pPr>
        </w:pPrChange>
      </w:pPr>
      <w:del w:id="995"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996" w:author="Wambaugh, John (he/him/his)" w:date="2024-05-06T11:06:00Z"/>
        </w:rPr>
        <w:pPrChange w:id="997" w:author="Wambaugh, John (he/him/his)" w:date="2024-05-15T15:45:00Z">
          <w:pPr>
            <w:numPr>
              <w:numId w:val="24"/>
            </w:numPr>
            <w:tabs>
              <w:tab w:val="num" w:pos="720"/>
            </w:tabs>
            <w:spacing w:after="0" w:line="360" w:lineRule="auto"/>
            <w:ind w:left="720" w:hanging="360"/>
          </w:pPr>
        </w:pPrChange>
      </w:pPr>
      <w:del w:id="998"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999" w:author="Wambaugh, John (he/him/his)" w:date="2024-05-06T11:06:00Z"/>
        </w:rPr>
        <w:pPrChange w:id="1000"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001" w:author="Wambaugh, John (he/him/his)" w:date="2024-05-06T11:06:00Z"/>
        </w:rPr>
        <w:pPrChange w:id="1002" w:author="Wambaugh, John (he/him/his)" w:date="2024-05-15T15:45:00Z">
          <w:pPr>
            <w:numPr>
              <w:numId w:val="24"/>
            </w:numPr>
            <w:tabs>
              <w:tab w:val="num" w:pos="720"/>
            </w:tabs>
            <w:spacing w:after="0" w:line="360" w:lineRule="auto"/>
            <w:ind w:left="720" w:hanging="360"/>
          </w:pPr>
        </w:pPrChange>
      </w:pPr>
      <w:del w:id="1003"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004" w:author="Wambaugh, John (he/him/his)" w:date="2024-05-06T11:06:00Z"/>
        </w:rPr>
        <w:pPrChange w:id="1005" w:author="Wambaugh, John (he/him/his)" w:date="2024-05-15T15:45:00Z">
          <w:pPr>
            <w:numPr>
              <w:numId w:val="24"/>
            </w:numPr>
            <w:tabs>
              <w:tab w:val="num" w:pos="720"/>
            </w:tabs>
            <w:spacing w:after="0" w:line="360" w:lineRule="auto"/>
            <w:ind w:left="720" w:hanging="360"/>
          </w:pPr>
        </w:pPrChange>
      </w:pPr>
      <w:del w:id="1006"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007" w:author="Wambaugh, John (he/him/his)" w:date="2024-05-06T11:06:00Z"/>
        </w:rPr>
        <w:pPrChange w:id="1008"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009" w:author="Wambaugh, John (he/him/his)" w:date="2024-05-06T11:06:00Z"/>
        </w:rPr>
        <w:pPrChange w:id="1010" w:author="Wambaugh, John (he/him/his)" w:date="2024-05-15T15:45:00Z">
          <w:pPr>
            <w:numPr>
              <w:numId w:val="24"/>
            </w:numPr>
            <w:tabs>
              <w:tab w:val="num" w:pos="720"/>
            </w:tabs>
            <w:spacing w:after="0" w:line="360" w:lineRule="auto"/>
            <w:ind w:left="720" w:hanging="360"/>
          </w:pPr>
        </w:pPrChange>
      </w:pPr>
      <w:del w:id="1011"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012" w:author="Wambaugh, John (he/him/his)" w:date="2024-05-06T11:06:00Z"/>
        </w:rPr>
        <w:pPrChange w:id="1013" w:author="Wambaugh, John (he/him/his)" w:date="2024-05-15T15:45:00Z">
          <w:pPr>
            <w:numPr>
              <w:numId w:val="24"/>
            </w:numPr>
            <w:tabs>
              <w:tab w:val="num" w:pos="720"/>
            </w:tabs>
            <w:spacing w:after="0" w:line="360" w:lineRule="auto"/>
            <w:ind w:left="720" w:hanging="360"/>
          </w:pPr>
        </w:pPrChange>
      </w:pPr>
      <w:del w:id="1014"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015" w:author="Wambaugh, John (he/him/his)" w:date="2024-05-06T11:06:00Z"/>
        </w:rPr>
        <w:pPrChange w:id="1016"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017" w:author="Wambaugh, John (he/him/his)" w:date="2024-05-06T11:06:00Z"/>
        </w:rPr>
        <w:pPrChange w:id="1018" w:author="Wambaugh, John (he/him/his)" w:date="2024-05-15T15:45:00Z">
          <w:pPr>
            <w:numPr>
              <w:numId w:val="24"/>
            </w:numPr>
            <w:tabs>
              <w:tab w:val="num" w:pos="720"/>
            </w:tabs>
            <w:spacing w:after="0" w:line="360" w:lineRule="auto"/>
            <w:ind w:left="720" w:hanging="360"/>
          </w:pPr>
        </w:pPrChange>
      </w:pPr>
      <w:del w:id="1019"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020" w:author="Wambaugh, John (he/him/his)" w:date="2024-05-06T11:06:00Z"/>
        </w:rPr>
        <w:pPrChange w:id="1021" w:author="Wambaugh, John (he/him/his)" w:date="2024-05-15T15:45:00Z">
          <w:pPr>
            <w:numPr>
              <w:numId w:val="24"/>
            </w:numPr>
            <w:tabs>
              <w:tab w:val="num" w:pos="720"/>
            </w:tabs>
            <w:spacing w:after="0" w:line="360" w:lineRule="auto"/>
            <w:ind w:left="720" w:hanging="360"/>
          </w:pPr>
        </w:pPrChange>
      </w:pPr>
      <w:del w:id="1022"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023" w:author="Wambaugh, John (he/him/his)" w:date="2024-05-06T11:06:00Z"/>
        </w:rPr>
        <w:pPrChange w:id="1024"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025" w:author="Wambaugh, John (he/him/his)" w:date="2024-05-06T11:06:00Z"/>
        </w:rPr>
        <w:pPrChange w:id="1026" w:author="Wambaugh, John (he/him/his)" w:date="2024-05-15T15:45:00Z">
          <w:pPr>
            <w:numPr>
              <w:numId w:val="24"/>
            </w:numPr>
            <w:tabs>
              <w:tab w:val="num" w:pos="720"/>
            </w:tabs>
            <w:spacing w:after="0" w:line="360" w:lineRule="auto"/>
            <w:ind w:left="720" w:hanging="360"/>
          </w:pPr>
        </w:pPrChange>
      </w:pPr>
      <w:del w:id="1027"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028" w:author="Wambaugh, John (he/him/his)" w:date="2024-05-06T11:06:00Z"/>
        </w:rPr>
        <w:pPrChange w:id="1029"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030" w:author="Wambaugh, John (he/him/his)" w:date="2024-05-06T11:06:00Z"/>
        </w:rPr>
        <w:pPrChange w:id="1031" w:author="Wambaugh, John (he/him/his)" w:date="2024-05-15T15:45:00Z">
          <w:pPr>
            <w:numPr>
              <w:numId w:val="24"/>
            </w:numPr>
            <w:tabs>
              <w:tab w:val="num" w:pos="720"/>
            </w:tabs>
            <w:spacing w:after="0" w:line="360" w:lineRule="auto"/>
            <w:ind w:left="720" w:hanging="360"/>
          </w:pPr>
        </w:pPrChange>
      </w:pPr>
      <w:del w:id="1032"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033" w:author="Wambaugh, John (he/him/his)" w:date="2024-05-06T11:06:00Z"/>
        </w:rPr>
        <w:pPrChange w:id="1034" w:author="Wambaugh, John (he/him/his)" w:date="2024-05-15T15:45:00Z">
          <w:pPr>
            <w:numPr>
              <w:numId w:val="24"/>
            </w:numPr>
            <w:tabs>
              <w:tab w:val="num" w:pos="720"/>
            </w:tabs>
            <w:spacing w:after="0" w:line="360" w:lineRule="auto"/>
            <w:ind w:left="720" w:hanging="360"/>
          </w:pPr>
        </w:pPrChange>
      </w:pPr>
      <w:del w:id="1035"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036" w:author="Wambaugh, John (he/him/his)" w:date="2024-05-06T11:06:00Z"/>
        </w:rPr>
        <w:pPrChange w:id="1037"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038" w:author="Wambaugh, John (he/him/his)" w:date="2024-05-06T11:06:00Z"/>
        </w:rPr>
        <w:pPrChange w:id="1039" w:author="Wambaugh, John (he/him/his)" w:date="2024-05-15T15:45:00Z">
          <w:pPr>
            <w:numPr>
              <w:numId w:val="24"/>
            </w:numPr>
            <w:tabs>
              <w:tab w:val="num" w:pos="720"/>
            </w:tabs>
            <w:spacing w:after="0" w:line="360" w:lineRule="auto"/>
            <w:ind w:left="720" w:hanging="360"/>
          </w:pPr>
        </w:pPrChange>
      </w:pPr>
      <w:del w:id="1040"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041" w:author="Wambaugh, John (he/him/his)" w:date="2024-05-06T11:06:00Z"/>
        </w:rPr>
        <w:pPrChange w:id="1042" w:author="Wambaugh, John (he/him/his)" w:date="2024-05-15T15:45:00Z">
          <w:pPr>
            <w:numPr>
              <w:numId w:val="24"/>
            </w:numPr>
            <w:tabs>
              <w:tab w:val="num" w:pos="720"/>
            </w:tabs>
            <w:spacing w:after="0" w:line="360" w:lineRule="auto"/>
            <w:ind w:left="720" w:hanging="360"/>
          </w:pPr>
        </w:pPrChange>
      </w:pPr>
      <w:del w:id="1043"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044" w:author="Wambaugh, John (he/him/his)" w:date="2024-05-06T11:06:00Z"/>
        </w:rPr>
        <w:pPrChange w:id="1045"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046" w:author="Wambaugh, John (he/him/his)" w:date="2024-05-06T11:06:00Z"/>
        </w:rPr>
        <w:pPrChange w:id="1047" w:author="Wambaugh, John (he/him/his)" w:date="2024-05-15T15:45:00Z">
          <w:pPr>
            <w:numPr>
              <w:numId w:val="24"/>
            </w:numPr>
            <w:tabs>
              <w:tab w:val="num" w:pos="720"/>
            </w:tabs>
            <w:spacing w:after="0" w:line="360" w:lineRule="auto"/>
            <w:ind w:left="720" w:hanging="360"/>
          </w:pPr>
        </w:pPrChange>
      </w:pPr>
      <w:del w:id="1048"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049" w:author="Wambaugh, John (he/him/his)" w:date="2024-05-06T11:06:00Z"/>
        </w:rPr>
        <w:pPrChange w:id="1050" w:author="Wambaugh, John (he/him/his)" w:date="2024-05-15T15:45:00Z">
          <w:pPr>
            <w:numPr>
              <w:numId w:val="24"/>
            </w:numPr>
            <w:tabs>
              <w:tab w:val="num" w:pos="720"/>
            </w:tabs>
            <w:spacing w:after="0" w:line="360" w:lineRule="auto"/>
            <w:ind w:left="720" w:hanging="360"/>
          </w:pPr>
        </w:pPrChange>
      </w:pPr>
      <w:del w:id="1051"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052" w:author="Wambaugh, John (he/him/his)" w:date="2024-05-06T11:06:00Z"/>
        </w:rPr>
        <w:pPrChange w:id="1053"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054" w:author="Wambaugh, John (he/him/his)" w:date="2024-05-06T11:06:00Z"/>
        </w:rPr>
        <w:pPrChange w:id="1055" w:author="Wambaugh, John (he/him/his)" w:date="2024-05-15T15:45:00Z">
          <w:pPr>
            <w:numPr>
              <w:numId w:val="24"/>
            </w:numPr>
            <w:tabs>
              <w:tab w:val="num" w:pos="720"/>
            </w:tabs>
            <w:spacing w:after="0" w:line="360" w:lineRule="auto"/>
            <w:ind w:left="720" w:hanging="360"/>
          </w:pPr>
        </w:pPrChange>
      </w:pPr>
      <w:del w:id="1056"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057" w:author="Wambaugh, John (he/him/his)" w:date="2024-05-06T11:06:00Z"/>
        </w:rPr>
        <w:pPrChange w:id="1058" w:author="Wambaugh, John (he/him/his)" w:date="2024-05-15T15:45:00Z">
          <w:pPr>
            <w:numPr>
              <w:numId w:val="24"/>
            </w:numPr>
            <w:tabs>
              <w:tab w:val="num" w:pos="720"/>
            </w:tabs>
            <w:spacing w:after="0" w:line="360" w:lineRule="auto"/>
            <w:ind w:left="720" w:hanging="360"/>
          </w:pPr>
        </w:pPrChange>
      </w:pPr>
      <w:del w:id="1059"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060" w:author="Wambaugh, John (he/him/his)" w:date="2024-05-06T11:06:00Z"/>
        </w:rPr>
        <w:pPrChange w:id="1061"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062" w:author="Wambaugh, John (he/him/his)" w:date="2024-05-06T11:06:00Z"/>
        </w:rPr>
        <w:pPrChange w:id="1063" w:author="Wambaugh, John (he/him/his)" w:date="2024-05-15T15:45:00Z">
          <w:pPr>
            <w:numPr>
              <w:numId w:val="24"/>
            </w:numPr>
            <w:tabs>
              <w:tab w:val="num" w:pos="720"/>
            </w:tabs>
            <w:spacing w:after="0" w:line="360" w:lineRule="auto"/>
            <w:ind w:left="720" w:hanging="360"/>
          </w:pPr>
        </w:pPrChange>
      </w:pPr>
      <w:del w:id="1064"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065" w:author="Wambaugh, John (he/him/his)" w:date="2024-05-06T11:06:00Z"/>
        </w:rPr>
        <w:pPrChange w:id="1066" w:author="Wambaugh, John (he/him/his)" w:date="2024-05-15T15:45:00Z">
          <w:pPr>
            <w:numPr>
              <w:numId w:val="24"/>
            </w:numPr>
            <w:tabs>
              <w:tab w:val="num" w:pos="720"/>
            </w:tabs>
            <w:spacing w:after="0" w:line="360" w:lineRule="auto"/>
            <w:ind w:left="720" w:hanging="360"/>
          </w:pPr>
        </w:pPrChange>
      </w:pPr>
      <w:del w:id="1067"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068" w:author="Wambaugh, John (he/him/his)" w:date="2024-05-06T11:06:00Z"/>
        </w:rPr>
        <w:pPrChange w:id="1069"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070" w:author="Wambaugh, John (he/him/his)" w:date="2024-05-06T11:06:00Z"/>
        </w:rPr>
        <w:pPrChange w:id="1071" w:author="Wambaugh, John (he/him/his)" w:date="2024-05-15T15:45:00Z">
          <w:pPr>
            <w:numPr>
              <w:numId w:val="24"/>
            </w:numPr>
            <w:tabs>
              <w:tab w:val="num" w:pos="720"/>
            </w:tabs>
            <w:spacing w:after="0" w:line="360" w:lineRule="auto"/>
            <w:ind w:left="720" w:hanging="360"/>
          </w:pPr>
        </w:pPrChange>
      </w:pPr>
      <w:del w:id="1072"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073" w:author="Wambaugh, John (he/him/his)" w:date="2024-05-06T11:06:00Z"/>
        </w:rPr>
        <w:pPrChange w:id="1074" w:author="Wambaugh, John (he/him/his)" w:date="2024-05-15T15:45:00Z">
          <w:pPr>
            <w:numPr>
              <w:numId w:val="24"/>
            </w:numPr>
            <w:tabs>
              <w:tab w:val="num" w:pos="720"/>
            </w:tabs>
            <w:spacing w:after="0" w:line="360" w:lineRule="auto"/>
            <w:ind w:left="720" w:hanging="360"/>
          </w:pPr>
        </w:pPrChange>
      </w:pPr>
      <w:del w:id="1075"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076" w:author="Wambaugh, John (he/him/his)" w:date="2024-05-06T11:06:00Z"/>
        </w:rPr>
        <w:pPrChange w:id="1077"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078" w:author="Wambaugh, John (he/him/his)" w:date="2024-05-06T11:06:00Z"/>
        </w:rPr>
        <w:pPrChange w:id="1079" w:author="Wambaugh, John (he/him/his)" w:date="2024-05-15T15:45:00Z">
          <w:pPr>
            <w:numPr>
              <w:numId w:val="24"/>
            </w:numPr>
            <w:tabs>
              <w:tab w:val="num" w:pos="720"/>
            </w:tabs>
            <w:spacing w:after="0" w:line="360" w:lineRule="auto"/>
            <w:ind w:left="720" w:hanging="360"/>
          </w:pPr>
        </w:pPrChange>
      </w:pPr>
      <w:del w:id="1080"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081" w:author="Wambaugh, John (he/him/his)" w:date="2024-05-06T11:06:00Z"/>
        </w:rPr>
        <w:pPrChange w:id="1082" w:author="Wambaugh, John (he/him/his)" w:date="2024-05-15T15:45:00Z">
          <w:pPr>
            <w:numPr>
              <w:numId w:val="24"/>
            </w:numPr>
            <w:tabs>
              <w:tab w:val="num" w:pos="720"/>
            </w:tabs>
            <w:spacing w:after="0" w:line="360" w:lineRule="auto"/>
            <w:ind w:left="720" w:hanging="360"/>
          </w:pPr>
        </w:pPrChange>
      </w:pPr>
      <w:del w:id="1083"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084" w:author="Wambaugh, John (he/him/his)" w:date="2024-05-06T11:06:00Z"/>
        </w:rPr>
        <w:pPrChange w:id="1085"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086" w:author="Wambaugh, John (he/him/his)" w:date="2024-05-06T11:06:00Z"/>
        </w:rPr>
        <w:pPrChange w:id="1087" w:author="Wambaugh, John (he/him/his)" w:date="2024-05-15T15:45:00Z">
          <w:pPr>
            <w:numPr>
              <w:numId w:val="24"/>
            </w:numPr>
            <w:tabs>
              <w:tab w:val="num" w:pos="720"/>
            </w:tabs>
            <w:spacing w:after="0" w:line="360" w:lineRule="auto"/>
            <w:ind w:left="720" w:hanging="360"/>
          </w:pPr>
        </w:pPrChange>
      </w:pPr>
      <w:del w:id="1088"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089" w:author="Wambaugh, John (he/him/his)" w:date="2024-05-06T11:06:00Z"/>
        </w:rPr>
        <w:pPrChange w:id="1090" w:author="Wambaugh, John (he/him/his)" w:date="2024-05-15T15:45:00Z">
          <w:pPr>
            <w:numPr>
              <w:numId w:val="24"/>
            </w:numPr>
            <w:tabs>
              <w:tab w:val="num" w:pos="720"/>
            </w:tabs>
            <w:spacing w:after="0" w:line="360" w:lineRule="auto"/>
            <w:ind w:left="720" w:hanging="360"/>
          </w:pPr>
        </w:pPrChange>
      </w:pPr>
      <w:del w:id="1091"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092" w:author="Wambaugh, John (he/him/his)" w:date="2024-05-06T11:06:00Z"/>
        </w:rPr>
        <w:pPrChange w:id="1093"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094" w:author="Wambaugh, John (he/him/his)" w:date="2024-05-06T11:06:00Z"/>
        </w:rPr>
        <w:pPrChange w:id="1095" w:author="Wambaugh, John (he/him/his)" w:date="2024-05-15T15:45:00Z">
          <w:pPr>
            <w:numPr>
              <w:numId w:val="24"/>
            </w:numPr>
            <w:tabs>
              <w:tab w:val="num" w:pos="720"/>
            </w:tabs>
            <w:spacing w:after="0" w:line="360" w:lineRule="auto"/>
            <w:ind w:left="720" w:hanging="360"/>
          </w:pPr>
        </w:pPrChange>
      </w:pPr>
      <w:del w:id="1096"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097" w:author="Wambaugh, John (he/him/his)" w:date="2024-05-06T11:06:00Z"/>
        </w:rPr>
        <w:pPrChange w:id="1098" w:author="Wambaugh, John (he/him/his)" w:date="2024-05-15T15:45:00Z">
          <w:pPr>
            <w:numPr>
              <w:numId w:val="24"/>
            </w:numPr>
            <w:tabs>
              <w:tab w:val="num" w:pos="720"/>
            </w:tabs>
            <w:spacing w:after="0" w:line="360" w:lineRule="auto"/>
            <w:ind w:left="720" w:hanging="360"/>
          </w:pPr>
        </w:pPrChange>
      </w:pPr>
      <w:del w:id="1099"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100" w:author="Wambaugh, John (he/him/his)" w:date="2024-05-06T11:06:00Z"/>
        </w:rPr>
        <w:pPrChange w:id="1101"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102" w:author="Wambaugh, John (he/him/his)" w:date="2024-05-06T11:06:00Z"/>
        </w:rPr>
        <w:pPrChange w:id="1103" w:author="Wambaugh, John (he/him/his)" w:date="2024-05-15T15:45:00Z">
          <w:pPr>
            <w:numPr>
              <w:numId w:val="24"/>
            </w:numPr>
            <w:tabs>
              <w:tab w:val="num" w:pos="720"/>
            </w:tabs>
            <w:spacing w:after="0" w:line="360" w:lineRule="auto"/>
            <w:ind w:left="720" w:hanging="360"/>
          </w:pPr>
        </w:pPrChange>
      </w:pPr>
      <w:del w:id="1104" w:author="Wambaugh, John (he/him/his)" w:date="2024-05-06T11:06:00Z">
        <w:r w:rsidDel="00493C4B">
          <w:delText>[10:11 AM] Dawso</w:delText>
        </w:r>
      </w:del>
      <w:del w:id="1105"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106" w:author="Wambaugh, John (he/him/his)" w:date="2024-05-06T11:07:00Z"/>
        </w:rPr>
        <w:pPrChange w:id="1107" w:author="Wambaugh, John (he/him/his)" w:date="2024-05-15T15:45:00Z">
          <w:pPr>
            <w:numPr>
              <w:numId w:val="24"/>
            </w:numPr>
            <w:tabs>
              <w:tab w:val="num" w:pos="720"/>
            </w:tabs>
            <w:spacing w:after="0" w:line="360" w:lineRule="auto"/>
            <w:ind w:left="720" w:hanging="360"/>
          </w:pPr>
        </w:pPrChange>
      </w:pPr>
      <w:del w:id="1108"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109" w:author="Wambaugh, John (he/him/his)" w:date="2024-05-06T11:06:00Z"/>
        </w:rPr>
        <w:pPrChange w:id="1110"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111" w:author="Wambaugh, John (he/him/his)" w:date="2024-05-06T11:06:00Z"/>
        </w:rPr>
        <w:pPrChange w:id="1112" w:author="Wambaugh, John (he/him/his)" w:date="2024-05-15T15:45:00Z">
          <w:pPr>
            <w:numPr>
              <w:numId w:val="24"/>
            </w:numPr>
            <w:tabs>
              <w:tab w:val="num" w:pos="720"/>
            </w:tabs>
            <w:spacing w:after="0" w:line="360" w:lineRule="auto"/>
            <w:ind w:left="720" w:hanging="360"/>
          </w:pPr>
        </w:pPrChange>
      </w:pPr>
      <w:del w:id="1113"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114" w:author="Wambaugh, John (he/him/his)" w:date="2024-05-06T11:07:00Z"/>
        </w:rPr>
        <w:pPrChange w:id="1115" w:author="Wambaugh, John (he/him/his)" w:date="2024-05-15T15:45:00Z">
          <w:pPr>
            <w:numPr>
              <w:numId w:val="24"/>
            </w:numPr>
            <w:tabs>
              <w:tab w:val="num" w:pos="720"/>
            </w:tabs>
            <w:spacing w:after="0" w:line="360" w:lineRule="auto"/>
            <w:ind w:left="720" w:hanging="360"/>
          </w:pPr>
        </w:pPrChange>
      </w:pPr>
      <w:del w:id="1116"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117" w:author="Wambaugh, John (he/him/his)" w:date="2024-05-06T11:07:00Z"/>
        </w:rPr>
        <w:pPrChange w:id="1118" w:author="Wambaugh, John (he/him/his)" w:date="2024-05-15T15:45:00Z">
          <w:pPr>
            <w:numPr>
              <w:numId w:val="24"/>
            </w:numPr>
            <w:tabs>
              <w:tab w:val="num" w:pos="720"/>
            </w:tabs>
            <w:spacing w:after="0" w:line="360" w:lineRule="auto"/>
            <w:ind w:left="720" w:hanging="360"/>
          </w:pPr>
        </w:pPrChange>
      </w:pPr>
      <w:del w:id="1119"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120" w:author="Wambaugh, John (he/him/his)" w:date="2024-05-06T11:07:00Z"/>
        </w:rPr>
        <w:pPrChange w:id="1121"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122" w:author="Wambaugh, John (he/him/his)" w:date="2024-05-06T11:07:00Z"/>
        </w:rPr>
        <w:pPrChange w:id="1123" w:author="Wambaugh, John (he/him/his)" w:date="2024-05-15T15:45:00Z">
          <w:pPr>
            <w:numPr>
              <w:numId w:val="24"/>
            </w:numPr>
            <w:tabs>
              <w:tab w:val="num" w:pos="720"/>
            </w:tabs>
            <w:spacing w:after="0" w:line="360" w:lineRule="auto"/>
            <w:ind w:left="720" w:hanging="360"/>
          </w:pPr>
        </w:pPrChange>
      </w:pPr>
      <w:del w:id="1124"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125" w:author="Wambaugh, John (he/him/his)" w:date="2024-05-06T11:07:00Z"/>
        </w:rPr>
        <w:pPrChange w:id="1126" w:author="Wambaugh, John (he/him/his)" w:date="2024-05-15T15:45:00Z">
          <w:pPr>
            <w:numPr>
              <w:numId w:val="24"/>
            </w:numPr>
            <w:tabs>
              <w:tab w:val="num" w:pos="720"/>
            </w:tabs>
            <w:spacing w:after="0" w:line="360" w:lineRule="auto"/>
            <w:ind w:left="720" w:hanging="360"/>
          </w:pPr>
        </w:pPrChange>
      </w:pPr>
      <w:del w:id="1127"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128" w:author="Wambaugh, John (he/him/his)" w:date="2024-05-06T11:07:00Z"/>
        </w:rPr>
        <w:pPrChange w:id="1129"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130" w:author="Wambaugh, John (he/him/his)" w:date="2024-05-06T11:07:00Z"/>
        </w:rPr>
        <w:pPrChange w:id="1131" w:author="Wambaugh, John (he/him/his)" w:date="2024-05-15T15:45:00Z">
          <w:pPr>
            <w:numPr>
              <w:numId w:val="24"/>
            </w:numPr>
            <w:tabs>
              <w:tab w:val="num" w:pos="720"/>
            </w:tabs>
            <w:spacing w:after="0" w:line="360" w:lineRule="auto"/>
            <w:ind w:left="720" w:hanging="360"/>
          </w:pPr>
        </w:pPrChange>
      </w:pPr>
      <w:del w:id="1132"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133" w:author="Wambaugh, John (he/him/his)" w:date="2024-05-06T11:07:00Z"/>
        </w:rPr>
        <w:pPrChange w:id="1134" w:author="Wambaugh, John (he/him/his)" w:date="2024-05-15T15:45:00Z">
          <w:pPr>
            <w:numPr>
              <w:numId w:val="24"/>
            </w:numPr>
            <w:tabs>
              <w:tab w:val="num" w:pos="720"/>
            </w:tabs>
            <w:spacing w:after="0" w:line="360" w:lineRule="auto"/>
            <w:ind w:left="720" w:hanging="360"/>
          </w:pPr>
        </w:pPrChange>
      </w:pPr>
      <w:del w:id="1135"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136" w:author="Wambaugh, John (he/him/his)" w:date="2024-05-06T11:07:00Z"/>
        </w:rPr>
        <w:pPrChange w:id="1137"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138" w:author="Wambaugh, John (he/him/his)" w:date="2024-05-06T11:07:00Z"/>
        </w:rPr>
        <w:pPrChange w:id="1139" w:author="Wambaugh, John (he/him/his)" w:date="2024-05-15T15:45:00Z">
          <w:pPr>
            <w:numPr>
              <w:numId w:val="24"/>
            </w:numPr>
            <w:tabs>
              <w:tab w:val="num" w:pos="720"/>
            </w:tabs>
            <w:spacing w:after="0" w:line="360" w:lineRule="auto"/>
            <w:ind w:left="720" w:hanging="360"/>
          </w:pPr>
        </w:pPrChange>
      </w:pPr>
      <w:del w:id="1140"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141" w:author="Wambaugh, John (he/him/his)" w:date="2024-05-06T11:07:00Z"/>
        </w:rPr>
        <w:pPrChange w:id="1142" w:author="Wambaugh, John (he/him/his)" w:date="2024-05-15T15:45:00Z">
          <w:pPr>
            <w:numPr>
              <w:numId w:val="24"/>
            </w:numPr>
            <w:tabs>
              <w:tab w:val="num" w:pos="720"/>
            </w:tabs>
            <w:spacing w:after="0" w:line="360" w:lineRule="auto"/>
            <w:ind w:left="720" w:hanging="360"/>
          </w:pPr>
        </w:pPrChange>
      </w:pPr>
      <w:del w:id="1143"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144" w:author="Wambaugh, John (he/him/his)" w:date="2024-05-06T11:07:00Z"/>
        </w:rPr>
        <w:pPrChange w:id="1145"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146" w:author="Wambaugh, John (he/him/his)" w:date="2024-05-06T11:07:00Z"/>
        </w:rPr>
        <w:pPrChange w:id="1147" w:author="Wambaugh, John (he/him/his)" w:date="2024-05-15T15:45:00Z">
          <w:pPr>
            <w:numPr>
              <w:numId w:val="24"/>
            </w:numPr>
            <w:tabs>
              <w:tab w:val="num" w:pos="720"/>
            </w:tabs>
            <w:spacing w:after="0" w:line="360" w:lineRule="auto"/>
            <w:ind w:left="720" w:hanging="360"/>
          </w:pPr>
        </w:pPrChange>
      </w:pPr>
      <w:del w:id="1148"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149" w:author="Wambaugh, John (he/him/his)" w:date="2024-05-06T11:07:00Z"/>
        </w:rPr>
        <w:pPrChange w:id="1150" w:author="Wambaugh, John (he/him/his)" w:date="2024-05-15T15:45:00Z">
          <w:pPr>
            <w:numPr>
              <w:numId w:val="24"/>
            </w:numPr>
            <w:tabs>
              <w:tab w:val="num" w:pos="720"/>
            </w:tabs>
            <w:spacing w:after="0" w:line="360" w:lineRule="auto"/>
            <w:ind w:left="720" w:hanging="360"/>
          </w:pPr>
        </w:pPrChange>
      </w:pPr>
      <w:del w:id="1151"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152" w:author="Wambaugh, John (he/him/his)" w:date="2024-05-06T11:07:00Z"/>
        </w:rPr>
        <w:pPrChange w:id="1153" w:author="Wambaugh, John (he/him/his)" w:date="2024-05-15T15:45:00Z">
          <w:pPr>
            <w:numPr>
              <w:numId w:val="24"/>
            </w:numPr>
            <w:tabs>
              <w:tab w:val="num" w:pos="720"/>
            </w:tabs>
            <w:spacing w:after="0" w:line="360" w:lineRule="auto"/>
            <w:ind w:left="720" w:hanging="360"/>
          </w:pPr>
        </w:pPrChange>
      </w:pPr>
    </w:p>
    <w:p w14:paraId="5D5C8CD8" w14:textId="77777777" w:rsidR="00810B69" w:rsidRPr="00810B69" w:rsidRDefault="00810B69">
      <w:pPr>
        <w:spacing w:after="0" w:line="360" w:lineRule="auto"/>
        <w:ind w:left="720"/>
        <w:jc w:val="both"/>
        <w:pPrChange w:id="1154" w:author="Wambaugh, John (he/him/his)" w:date="2024-05-15T15:45:00Z">
          <w:pPr>
            <w:spacing w:after="0" w:line="360" w:lineRule="auto"/>
            <w:ind w:left="720"/>
          </w:pPr>
        </w:pPrChange>
      </w:pPr>
    </w:p>
    <w:p w14:paraId="6888CCF4" w14:textId="0A9B743E" w:rsidR="00203459" w:rsidRDefault="00203459">
      <w:pPr>
        <w:spacing w:after="0" w:line="360" w:lineRule="auto"/>
        <w:jc w:val="both"/>
        <w:rPr>
          <w:rFonts w:asciiTheme="majorHAnsi" w:eastAsiaTheme="majorEastAsia" w:hAnsiTheme="majorHAnsi" w:cstheme="majorBidi"/>
          <w:sz w:val="32"/>
          <w:szCs w:val="32"/>
        </w:rPr>
        <w:pPrChange w:id="1155" w:author="Wambaugh, John (he/him/his)" w:date="2024-05-15T15:45:00Z">
          <w:pPr>
            <w:spacing w:after="0" w:line="360" w:lineRule="auto"/>
          </w:pPr>
        </w:pPrChange>
      </w:pPr>
    </w:p>
    <w:p w14:paraId="274DF98A" w14:textId="77777777" w:rsidR="00FA0300" w:rsidRDefault="00FA0300">
      <w:pPr>
        <w:spacing w:after="0" w:line="360" w:lineRule="auto"/>
        <w:jc w:val="both"/>
        <w:rPr>
          <w:rFonts w:asciiTheme="majorHAnsi" w:eastAsiaTheme="majorEastAsia" w:hAnsiTheme="majorHAnsi" w:cstheme="majorBidi"/>
          <w:sz w:val="32"/>
          <w:szCs w:val="32"/>
        </w:rPr>
        <w:pPrChange w:id="1156" w:author="Wambaugh, John (he/him/his)" w:date="2024-05-15T15:45:00Z">
          <w:pPr>
            <w:spacing w:after="0" w:line="360" w:lineRule="auto"/>
          </w:pPr>
        </w:pPrChange>
      </w:pPr>
      <w:r>
        <w:br w:type="page"/>
      </w:r>
    </w:p>
    <w:p w14:paraId="04367DF9" w14:textId="0D87A191" w:rsidR="008109A9" w:rsidRDefault="008109A9" w:rsidP="006F4886">
      <w:pPr>
        <w:pStyle w:val="Heading1"/>
        <w:spacing w:line="360" w:lineRule="auto"/>
        <w:rPr>
          <w:color w:val="auto"/>
        </w:rPr>
      </w:pPr>
      <w:r>
        <w:rPr>
          <w:color w:val="auto"/>
        </w:rPr>
        <w:lastRenderedPageBreak/>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4A5F29A7" w14:textId="77777777" w:rsidR="0023790E" w:rsidRPr="0023790E" w:rsidRDefault="00EF35D2" w:rsidP="0023790E">
      <w:pPr>
        <w:pStyle w:val="EndNoteBibliography"/>
        <w:spacing w:after="0"/>
      </w:pPr>
      <w:r>
        <w:fldChar w:fldCharType="begin"/>
      </w:r>
      <w:r>
        <w:instrText xml:space="preserve"> ADDIN EN.REFLIST </w:instrText>
      </w:r>
      <w:r>
        <w:fldChar w:fldCharType="separate"/>
      </w:r>
      <w:r w:rsidR="0023790E" w:rsidRPr="0023790E">
        <w:t xml:space="preserve">1. O'Flaherty EJ (1981) Toxicants and drugs: kinetics and dynamics. John Wiley &amp; Sons, </w:t>
      </w:r>
    </w:p>
    <w:p w14:paraId="7FC9B4A7" w14:textId="77777777" w:rsidR="0023790E" w:rsidRPr="0023790E" w:rsidRDefault="0023790E" w:rsidP="0023790E">
      <w:pPr>
        <w:pStyle w:val="EndNoteBibliography"/>
        <w:spacing w:after="0"/>
      </w:pPr>
      <w:r w:rsidRPr="0023790E">
        <w:t>2. Coecke S, Pelkonen O, Leite SB, Bernauer U, Bessems JG, Bois FY, Gundert-Remy U, Loizou G, Testai E, Zaldívar J-M (2013) Toxicokinetics as a key to the integrated toxicity risk assessment based primarily on non-animal approaches. Toxicology in Vitro 27 (5):1570-1577</w:t>
      </w:r>
    </w:p>
    <w:p w14:paraId="095BD161" w14:textId="77777777" w:rsidR="0023790E" w:rsidRPr="0023790E" w:rsidRDefault="0023790E" w:rsidP="0023790E">
      <w:pPr>
        <w:pStyle w:val="EndNoteBibliography"/>
        <w:spacing w:after="0"/>
      </w:pPr>
      <w:r w:rsidRPr="0023790E">
        <w:t>3. Sobus JR, Tan Y-M, Pleil JD, Sheldon LS (2011) A biomonitoring framework to support exposure and risk assessments. Science of the Total Environment 409 (22):4875-4884</w:t>
      </w:r>
    </w:p>
    <w:p w14:paraId="0E6219CA" w14:textId="77777777" w:rsidR="0023790E" w:rsidRPr="0023790E" w:rsidRDefault="0023790E" w:rsidP="0023790E">
      <w:pPr>
        <w:pStyle w:val="EndNoteBibliography"/>
        <w:spacing w:after="0"/>
      </w:pPr>
      <w:r w:rsidRPr="0023790E">
        <w:t>4. National Research Council (1983) Risk Assessment in the Federal Government: Managing the Process. In. National Academies Press, Washington (DC). doi:10.17226/317</w:t>
      </w:r>
    </w:p>
    <w:p w14:paraId="6EE7C486" w14:textId="77777777" w:rsidR="0023790E" w:rsidRPr="0023790E" w:rsidRDefault="0023790E" w:rsidP="0023790E">
      <w:pPr>
        <w:pStyle w:val="EndNoteBibliography"/>
        <w:spacing w:after="0"/>
      </w:pPr>
      <w:r w:rsidRPr="0023790E">
        <w:t>5. Wetmore BA (2015) Quantitative in vitro-to-in vivo extrapolation in a high-throughput environment. Toxicology 332:94-101</w:t>
      </w:r>
    </w:p>
    <w:p w14:paraId="59CABCBE" w14:textId="77777777" w:rsidR="0023790E" w:rsidRPr="0023790E" w:rsidRDefault="0023790E" w:rsidP="0023790E">
      <w:pPr>
        <w:pStyle w:val="EndNoteBibliography"/>
        <w:spacing w:after="0"/>
      </w:pPr>
      <w:r w:rsidRPr="0023790E">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2D581B31" w14:textId="77777777" w:rsidR="0023790E" w:rsidRPr="0023790E" w:rsidRDefault="0023790E" w:rsidP="0023790E">
      <w:pPr>
        <w:pStyle w:val="EndNoteBibliography"/>
        <w:spacing w:after="0"/>
      </w:pPr>
      <w:r w:rsidRPr="0023790E">
        <w:t>7. Tice RR, Austin CP, Kavlock RJ, Bucher JR (2013) Improving the human hazard characterization of chemicals: a Tox21 update. Environmental Health Perspectives 121 (7):756</w:t>
      </w:r>
    </w:p>
    <w:p w14:paraId="1E6B357E" w14:textId="77777777" w:rsidR="0023790E" w:rsidRPr="0023790E" w:rsidRDefault="0023790E" w:rsidP="0023790E">
      <w:pPr>
        <w:pStyle w:val="EndNoteBibliography"/>
        <w:spacing w:after="0"/>
      </w:pPr>
      <w:r w:rsidRPr="0023790E">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7A77A35F" w14:textId="77777777" w:rsidR="0023790E" w:rsidRPr="0023790E" w:rsidRDefault="0023790E" w:rsidP="0023790E">
      <w:pPr>
        <w:pStyle w:val="EndNoteBibliography"/>
        <w:spacing w:after="0"/>
      </w:pPr>
      <w:r w:rsidRPr="0023790E">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7FA07CC1" w14:textId="77777777" w:rsidR="0023790E" w:rsidRPr="0023790E" w:rsidRDefault="0023790E" w:rsidP="0023790E">
      <w:pPr>
        <w:pStyle w:val="EndNoteBibliography"/>
        <w:spacing w:after="0"/>
      </w:pPr>
      <w:r w:rsidRPr="0023790E">
        <w:t>10. Tonnelier A, Coecke S, Zaldívar J-M (2012) Screening of chemicals for human bioaccumulative potential with a physiologically based toxicokinetic model. Archives of Toxicology 86 (3):393-403</w:t>
      </w:r>
    </w:p>
    <w:p w14:paraId="2833236D" w14:textId="77777777" w:rsidR="0023790E" w:rsidRPr="0023790E" w:rsidRDefault="0023790E" w:rsidP="0023790E">
      <w:pPr>
        <w:pStyle w:val="EndNoteBibliography"/>
        <w:spacing w:after="0"/>
      </w:pPr>
      <w:r w:rsidRPr="0023790E">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5460D848" w14:textId="77777777" w:rsidR="0023790E" w:rsidRPr="0023790E" w:rsidRDefault="0023790E" w:rsidP="0023790E">
      <w:pPr>
        <w:pStyle w:val="EndNoteBibliography"/>
        <w:spacing w:after="0"/>
      </w:pPr>
      <w:r w:rsidRPr="0023790E">
        <w:t xml:space="preserve">12. Wambaugh JF, Wetmore BA, Ring CL, Nicolas CI, Pearce R, Honda G, Dinallo R, Angus D, Gilbert J, Sierra T, Badrinarayanan A, Snodgrass B, Brockman A, Strock C, Setzer W, Thomas RS (2019) Assessing Toxicokinetic Uncertainty and Variability in Risk Prioritization. </w:t>
      </w:r>
    </w:p>
    <w:p w14:paraId="24913178" w14:textId="6DE3474D" w:rsidR="0023790E" w:rsidRPr="0023790E" w:rsidRDefault="0023790E" w:rsidP="0023790E">
      <w:pPr>
        <w:pStyle w:val="EndNoteBibliography"/>
        <w:spacing w:after="0"/>
      </w:pPr>
      <w:r w:rsidRPr="0023790E">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hyperlink r:id="rId16" w:history="1">
        <w:r w:rsidRPr="0023790E">
          <w:rPr>
            <w:rStyle w:val="Hyperlink"/>
          </w:rPr>
          <w:t>https://doi.org/10.1016/j.tiv.2017.11.016</w:t>
        </w:r>
      </w:hyperlink>
    </w:p>
    <w:p w14:paraId="0D1C23ED" w14:textId="77777777" w:rsidR="0023790E" w:rsidRPr="0023790E" w:rsidRDefault="0023790E" w:rsidP="0023790E">
      <w:pPr>
        <w:pStyle w:val="EndNoteBibliography"/>
        <w:spacing w:after="0"/>
      </w:pPr>
      <w:r w:rsidRPr="0023790E">
        <w:t>14. Kavlock RJ, Bahadori T, Barton-Maclaren TS, Gwinn MR, Rasenberg M, Thomas RS (2018) Accelerating the Pace of Chemical Risk Assessment. Chemical Research in Toxicology 31 (5):287-290. doi:10.1021/acs.chemrestox.7b00339</w:t>
      </w:r>
    </w:p>
    <w:p w14:paraId="1BFA401A" w14:textId="77777777" w:rsidR="0023790E" w:rsidRPr="0023790E" w:rsidRDefault="0023790E" w:rsidP="0023790E">
      <w:pPr>
        <w:pStyle w:val="EndNoteBibliography"/>
        <w:spacing w:after="0"/>
      </w:pPr>
      <w:r w:rsidRPr="0023790E">
        <w:t>15. Breen M, Ring CL, Kreutz A, Goldsmith M-R, Wambaugh JF (2021) High-throughput PBTK models for in vitro to in vivo extrapolation. Expert Opinion on Drug Metabolism &amp; Toxicology (just-accepted)</w:t>
      </w:r>
    </w:p>
    <w:p w14:paraId="3933D330" w14:textId="77777777" w:rsidR="0023790E" w:rsidRPr="0023790E" w:rsidRDefault="0023790E" w:rsidP="0023790E">
      <w:pPr>
        <w:pStyle w:val="EndNoteBibliography"/>
        <w:spacing w:after="0"/>
      </w:pPr>
      <w:r w:rsidRPr="0023790E">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033CEDB2" w14:textId="77777777" w:rsidR="0023790E" w:rsidRPr="0023790E" w:rsidRDefault="0023790E" w:rsidP="0023790E">
      <w:pPr>
        <w:pStyle w:val="EndNoteBibliography"/>
        <w:spacing w:after="0"/>
      </w:pPr>
      <w:r w:rsidRPr="0023790E">
        <w:t>17. US EPA (2019) Directive to Prioritize Efforts to Reduce Animal Testing. Washington D.C.</w:t>
      </w:r>
    </w:p>
    <w:p w14:paraId="156CF814" w14:textId="77777777" w:rsidR="0023790E" w:rsidRPr="0023790E" w:rsidRDefault="0023790E" w:rsidP="0023790E">
      <w:pPr>
        <w:pStyle w:val="EndNoteBibliography"/>
        <w:spacing w:after="0"/>
      </w:pPr>
      <w:r w:rsidRPr="0023790E">
        <w:t>18. Wang Y-H (2010) Confidence Assessment of the Simcyp Time-Based Approach and a Static Mathematical Model in Predicting Clinical Drug-Drug Interactions for Mechanism-Based CYP3A Inhibitors. Drug Metabolism and Disposition 38 (7):1094-1104. doi:10.1124/dmd.110.032177</w:t>
      </w:r>
    </w:p>
    <w:p w14:paraId="06F796F1" w14:textId="77777777" w:rsidR="0023790E" w:rsidRPr="0023790E" w:rsidRDefault="0023790E" w:rsidP="0023790E">
      <w:pPr>
        <w:pStyle w:val="EndNoteBibliography"/>
        <w:spacing w:after="0"/>
      </w:pPr>
      <w:r w:rsidRPr="0023790E">
        <w:t xml:space="preserve">19. Paini A, Cole T, Meinero M, Carpi D, Deceuninck P, Macko P, Palosaari T, Sund J, Worth A, Whelan M (2020) EURL ECVAM in vitro hepatocyte clearance and blood plasma protein binding dataset for 77 chemicals. </w:t>
      </w:r>
    </w:p>
    <w:p w14:paraId="4980FFB3" w14:textId="77777777" w:rsidR="0023790E" w:rsidRPr="0023790E" w:rsidRDefault="0023790E" w:rsidP="0023790E">
      <w:pPr>
        <w:pStyle w:val="EndNoteBibliography"/>
        <w:spacing w:after="0"/>
      </w:pPr>
      <w:r w:rsidRPr="0023790E">
        <w:t xml:space="preserve">20. National Academies of Sciences E, Medicine (2017) Using 21st century science to improve risk-related evaluations. National Academies Press, </w:t>
      </w:r>
    </w:p>
    <w:p w14:paraId="1159F5ED" w14:textId="77777777" w:rsidR="0023790E" w:rsidRPr="0023790E" w:rsidRDefault="0023790E" w:rsidP="0023790E">
      <w:pPr>
        <w:pStyle w:val="EndNoteBibliography"/>
        <w:spacing w:after="0"/>
      </w:pPr>
      <w:r w:rsidRPr="0023790E">
        <w:t>21. Arnot JA, Brown TN, Wania F (2014) Estimating screening-level organic chemical half-lives in humans. Environmental science &amp; technology 48 (1):723-730</w:t>
      </w:r>
    </w:p>
    <w:p w14:paraId="18F4064B" w14:textId="77777777" w:rsidR="0023790E" w:rsidRPr="0023790E" w:rsidRDefault="0023790E" w:rsidP="0023790E">
      <w:pPr>
        <w:pStyle w:val="EndNoteBibliography"/>
        <w:spacing w:after="0"/>
      </w:pPr>
      <w:r w:rsidRPr="0023790E">
        <w:t>22. Papa E, Sangion A, Arnot JA, Gramatica P (2018) Development of human biotransformation QSARs and application for PBT assessment refinement. Food and Chemical Toxicology 112:535-543</w:t>
      </w:r>
    </w:p>
    <w:p w14:paraId="7147F8F8" w14:textId="77777777" w:rsidR="0023790E" w:rsidRPr="0023790E" w:rsidRDefault="0023790E" w:rsidP="0023790E">
      <w:pPr>
        <w:pStyle w:val="EndNoteBibliography"/>
        <w:spacing w:after="0"/>
      </w:pPr>
      <w:r w:rsidRPr="0023790E">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2FF3F089" w14:textId="77777777" w:rsidR="0023790E" w:rsidRPr="0023790E" w:rsidRDefault="0023790E" w:rsidP="0023790E">
      <w:pPr>
        <w:pStyle w:val="EndNoteBibliography"/>
        <w:spacing w:after="0"/>
      </w:pPr>
      <w:r w:rsidRPr="0023790E">
        <w:t>24. Pradeep P, Patlewicz G, Pearce R, Wambaugh J, Wetmore B, Judson R (2020) Using chemical structure information to develop predictive models for in vitro toxicokinetic parameters to inform high-throughput risk-assessment. Computational Toxicology 16:100136</w:t>
      </w:r>
    </w:p>
    <w:p w14:paraId="45954A08" w14:textId="77777777" w:rsidR="0023790E" w:rsidRPr="0023790E" w:rsidRDefault="0023790E" w:rsidP="0023790E">
      <w:pPr>
        <w:pStyle w:val="EndNoteBibliography"/>
        <w:spacing w:after="0"/>
      </w:pPr>
      <w:r w:rsidRPr="0023790E">
        <w:t>25. Dawson DE, Ingle BL, Phillips KA, Nichols JW, Wambaugh JF, Tornero-Velez R (2021) Designing QSARs for Parameters of High-Throughput Toxicokinetic Models Using Open-Source Descriptors. Environmental science &amp; technology 55 (9):6505-6517</w:t>
      </w:r>
    </w:p>
    <w:p w14:paraId="5DFF1B25" w14:textId="77777777" w:rsidR="0023790E" w:rsidRPr="0023790E" w:rsidRDefault="0023790E" w:rsidP="0023790E">
      <w:pPr>
        <w:pStyle w:val="EndNoteBibliography"/>
        <w:spacing w:after="0"/>
      </w:pPr>
      <w:r w:rsidRPr="0023790E">
        <w:t>26. Wambaugh JF, Hughes MF, Ring CL, MacMillan DK, Ford J, Fennell TR, Black SR, Snyder RW, Sipes NS, Wetmore BA, Westerhout J, Setzer RW, Pearce RG, Simmons JE, Thomas RS (2018) Evaluating in vitro-in vivo extrapolation of toxicokinetics. Toxicological Sciences 163 (1):152-169</w:t>
      </w:r>
    </w:p>
    <w:p w14:paraId="5553A8ED" w14:textId="77777777" w:rsidR="0023790E" w:rsidRPr="0023790E" w:rsidRDefault="0023790E" w:rsidP="0023790E">
      <w:pPr>
        <w:pStyle w:val="EndNoteBibliography"/>
        <w:spacing w:after="0"/>
      </w:pPr>
      <w:r w:rsidRPr="0023790E">
        <w:t>27. Sayre RR, Wambaugh JF, Grulke CM (2020) Database of pharmacokinetic time-series data and parameters for 144 environmental chemicals. Scientific Data</w:t>
      </w:r>
    </w:p>
    <w:p w14:paraId="319D3AA2" w14:textId="77777777" w:rsidR="0023790E" w:rsidRPr="0023790E" w:rsidRDefault="0023790E" w:rsidP="0023790E">
      <w:pPr>
        <w:pStyle w:val="EndNoteBibliography"/>
        <w:spacing w:after="0"/>
      </w:pPr>
      <w:r w:rsidRPr="0023790E">
        <w:t>28. Shibata Y, Takahashi H, Chiba M, Ishii Y (2002) Prediction of hepatic clearance and availability by cryopreserved human hepatocytes: an application of serum incubation method. Drug Metabolism and Disposition 30 (8):892-896</w:t>
      </w:r>
    </w:p>
    <w:p w14:paraId="54D19F6D" w14:textId="77777777" w:rsidR="0023790E" w:rsidRPr="0023790E" w:rsidRDefault="0023790E" w:rsidP="0023790E">
      <w:pPr>
        <w:pStyle w:val="EndNoteBibliography"/>
        <w:spacing w:after="0"/>
      </w:pPr>
      <w:r w:rsidRPr="0023790E">
        <w:t>29. Waters NJ, Jones R, Williams G, Sohal B (2008) Validation of a rapid equilibrium dialysis approach for the measurement of plasma protein binding. Journal of Pharmaceutical Sciences 97 (10):4586-4595</w:t>
      </w:r>
    </w:p>
    <w:p w14:paraId="468D9A24" w14:textId="77777777" w:rsidR="0023790E" w:rsidRPr="0023790E" w:rsidRDefault="0023790E" w:rsidP="0023790E">
      <w:pPr>
        <w:pStyle w:val="EndNoteBibliography"/>
        <w:spacing w:after="0"/>
      </w:pPr>
      <w:r w:rsidRPr="0023790E">
        <w:t>30. Pearce RG, Setzer RW, Strope CL, Sipes NS, Wambaugh JF (2017) Httk: R package for high-throughput toxicokinetics. Journal of Statistical Software 79 (1):1-26</w:t>
      </w:r>
    </w:p>
    <w:p w14:paraId="3BB4C249" w14:textId="77777777" w:rsidR="0023790E" w:rsidRPr="0023790E" w:rsidRDefault="0023790E" w:rsidP="0023790E">
      <w:pPr>
        <w:pStyle w:val="EndNoteBibliography"/>
        <w:spacing w:after="0"/>
      </w:pPr>
      <w:r w:rsidRPr="0023790E">
        <w:t>31. R Core Team (2021) R: A Language and Environment for Statistical Computing. R Foundation for Statistical Computing, Vienna, Austria</w:t>
      </w:r>
    </w:p>
    <w:p w14:paraId="0E17C121" w14:textId="77777777" w:rsidR="0023790E" w:rsidRPr="0023790E" w:rsidRDefault="0023790E" w:rsidP="0023790E">
      <w:pPr>
        <w:pStyle w:val="EndNoteBibliography"/>
        <w:spacing w:after="0"/>
      </w:pPr>
      <w:r w:rsidRPr="0023790E">
        <w:t>32. Baumer B, Udwin D (2015) R markdown. Wiley Interdisciplinary Reviews: Computational Statistics 7 (3):167-177</w:t>
      </w:r>
    </w:p>
    <w:p w14:paraId="1755FDA9" w14:textId="77777777" w:rsidR="0023790E" w:rsidRPr="0023790E" w:rsidRDefault="0023790E" w:rsidP="0023790E">
      <w:pPr>
        <w:pStyle w:val="EndNoteBibliography"/>
        <w:spacing w:after="0"/>
      </w:pPr>
      <w:r w:rsidRPr="0023790E">
        <w:t>33. Schmitt W (2008) General approach for the calculation of tissue to plasma partition coefficients. Toxicology in Vitro 22 (2):457-467</w:t>
      </w:r>
    </w:p>
    <w:p w14:paraId="015120A7" w14:textId="77777777" w:rsidR="0023790E" w:rsidRPr="0023790E" w:rsidRDefault="0023790E" w:rsidP="0023790E">
      <w:pPr>
        <w:pStyle w:val="EndNoteBibliography"/>
        <w:spacing w:after="0"/>
      </w:pPr>
      <w:r w:rsidRPr="0023790E">
        <w:t>34. Pearce RG, Setzer RW, Davis JL, Wambaugh JF (2017) Evaluation and calibration of high-throughput predictions of chemical distribution to tissues. Journal of Pharmacokinetics and Pharmacodynamics 44 (6):549-565. doi:10.1007/s10928-017-9548-7</w:t>
      </w:r>
    </w:p>
    <w:p w14:paraId="5DDA98F1" w14:textId="77777777" w:rsidR="0023790E" w:rsidRPr="0023790E" w:rsidRDefault="0023790E" w:rsidP="0023790E">
      <w:pPr>
        <w:pStyle w:val="EndNoteBibliography"/>
        <w:spacing w:after="0"/>
      </w:pPr>
      <w:r w:rsidRPr="0023790E">
        <w:lastRenderedPageBreak/>
        <w:t>35. Davies B, Morris T (1993) Physiological parameters in laboratory animals and humans. Pharmaceutical Research 10 (7):1093-1095</w:t>
      </w:r>
    </w:p>
    <w:p w14:paraId="7A3AC803" w14:textId="77777777" w:rsidR="0023790E" w:rsidRPr="0023790E" w:rsidRDefault="0023790E" w:rsidP="0023790E">
      <w:pPr>
        <w:pStyle w:val="EndNoteBibliography"/>
        <w:spacing w:after="0"/>
      </w:pPr>
      <w:r w:rsidRPr="0023790E">
        <w:t>36. Ruark CD, Hack CE, Robinson PJ, Mahle DA, Gearhart JM (2014) Predicting passive and active tissue: plasma partition coefficients: interindividual and interspecies variability. Journal of pharmaceutical sciences 103 (7):2189-2198</w:t>
      </w:r>
    </w:p>
    <w:p w14:paraId="42FEF0DA" w14:textId="685F2F05" w:rsidR="0023790E" w:rsidRPr="0023790E" w:rsidRDefault="0023790E" w:rsidP="0023790E">
      <w:pPr>
        <w:pStyle w:val="EndNoteBibliography"/>
        <w:spacing w:after="0"/>
      </w:pPr>
      <w:r w:rsidRPr="0023790E">
        <w:t>37. Akaike H (1998) Information theory and an extension of the maximum likelihood principle. In:</w:t>
      </w:r>
      <w:del w:id="1157" w:author="Wambaugh, John (he/him/his)" w:date="2024-05-15T09:26:00Z">
        <w:r w:rsidRPr="0023790E" w:rsidDel="00FF4817">
          <w:delText xml:space="preserve">  </w:delText>
        </w:r>
      </w:del>
      <w:ins w:id="1158" w:author="Wambaugh, John (he/him/his)" w:date="2024-05-15T09:26:00Z">
        <w:r w:rsidR="00FF4817">
          <w:t xml:space="preserve"> </w:t>
        </w:r>
      </w:ins>
      <w:r w:rsidRPr="0023790E">
        <w:t>Selected papers of hirotugu akaike. Springer, pp 199-213</w:t>
      </w:r>
    </w:p>
    <w:p w14:paraId="1AD5D842" w14:textId="77777777" w:rsidR="0023790E" w:rsidRPr="0023790E" w:rsidRDefault="0023790E" w:rsidP="0023790E">
      <w:pPr>
        <w:pStyle w:val="EndNoteBibliography"/>
        <w:spacing w:after="0"/>
      </w:pPr>
      <w:r w:rsidRPr="0023790E">
        <w:t xml:space="preserve">38. Schmidt CW (2016) TSCA 2.0: A new era in chemical risk management. National Institute of Environmental Health Sciences, </w:t>
      </w:r>
    </w:p>
    <w:p w14:paraId="27E07F8F" w14:textId="77777777" w:rsidR="0023790E" w:rsidRPr="0023790E" w:rsidRDefault="0023790E" w:rsidP="0023790E">
      <w:pPr>
        <w:pStyle w:val="EndNoteBibliography"/>
        <w:spacing w:after="0"/>
      </w:pPr>
      <w:r w:rsidRPr="0023790E">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58E8134E" w14:textId="23A7ED7A" w:rsidR="0023790E" w:rsidRPr="0023790E" w:rsidRDefault="0023790E" w:rsidP="0023790E">
      <w:pPr>
        <w:pStyle w:val="EndNoteBibliography"/>
        <w:spacing w:after="0"/>
      </w:pPr>
      <w:r w:rsidRPr="0023790E">
        <w:t xml:space="preserve">40. U.S. Centers for Disease Control and Prevention (2012) National Health and Nutrition Examination Survey. </w:t>
      </w:r>
      <w:hyperlink r:id="rId17" w:history="1">
        <w:r w:rsidRPr="0023790E">
          <w:rPr>
            <w:rStyle w:val="Hyperlink"/>
          </w:rPr>
          <w:t>http://www.cdc.gov/nchs/nhanes.htm</w:t>
        </w:r>
      </w:hyperlink>
      <w:r w:rsidRPr="0023790E">
        <w:t xml:space="preserve">. Accessed 07/15/2013 </w:t>
      </w:r>
    </w:p>
    <w:p w14:paraId="3901FBB5" w14:textId="77777777" w:rsidR="0023790E" w:rsidRPr="0023790E" w:rsidRDefault="0023790E" w:rsidP="0023790E">
      <w:pPr>
        <w:pStyle w:val="EndNoteBibliography"/>
        <w:rPr>
          <w:sz w:val="20"/>
        </w:rPr>
      </w:pPr>
      <w:r w:rsidRPr="0023790E">
        <w:t>41.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6399369E" w14:textId="77777777" w:rsidR="0023790E" w:rsidRPr="0023790E" w:rsidRDefault="0023790E" w:rsidP="0023790E">
      <w:pPr>
        <w:pStyle w:val="EndNoteBibliography"/>
        <w:spacing w:after="0"/>
      </w:pPr>
      <w:r w:rsidRPr="0023790E">
        <w:t xml:space="preserve"> 126 (7):077009</w:t>
      </w:r>
    </w:p>
    <w:p w14:paraId="1BFF44CE" w14:textId="77777777" w:rsidR="0023790E" w:rsidRPr="0023790E" w:rsidRDefault="0023790E" w:rsidP="0023790E">
      <w:pPr>
        <w:pStyle w:val="EndNoteBibliography"/>
        <w:spacing w:after="0"/>
      </w:pPr>
      <w:r w:rsidRPr="0023790E">
        <w:t>42. Mansouri K, Grulke CM, Judson RS, Williams AJ (2018) OPERA models for predicting physicochemical properties and environmental fate endpoints. Journal of Cheminformatics 10 (1):10</w:t>
      </w:r>
    </w:p>
    <w:p w14:paraId="034158B0" w14:textId="77777777" w:rsidR="0023790E" w:rsidRPr="0023790E" w:rsidRDefault="0023790E" w:rsidP="0023790E">
      <w:pPr>
        <w:pStyle w:val="EndNoteBibliography"/>
      </w:pPr>
      <w:r w:rsidRPr="0023790E">
        <w:t>43. Mansouri K, Chang X, Allen D, Judson R, Williams A, Kleinstreuer N (</w:t>
      </w:r>
      <w:r w:rsidRPr="0023790E">
        <w:rPr>
          <w:sz w:val="20"/>
        </w:rPr>
        <w:t>2021</w:t>
      </w:r>
      <w:r w:rsidRPr="0023790E">
        <w:t xml:space="preserve">) OPERA models for ADME properties and toxicity endpoint. Paper presented at the Society of Toxicology Annual Meeting, </w:t>
      </w:r>
    </w:p>
    <w:p w14:paraId="66023A0B" w14:textId="6AC39A6A"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rsidP="00D472C2">
      <w:pPr>
        <w:pStyle w:val="NormalWeb"/>
        <w:jc w:val="center"/>
        <w:pPrChange w:id="1159" w:author="Wambaugh, John (he/him/his)" w:date="2024-05-16T09:18:00Z">
          <w:pPr>
            <w:pStyle w:val="Caption"/>
            <w:spacing w:after="0" w:line="360" w:lineRule="auto"/>
            <w:jc w:val="center"/>
          </w:pPr>
        </w:pPrChange>
      </w:pPr>
      <w:ins w:id="1160"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161"/>
      <w:commentRangeStart w:id="1162"/>
      <w:del w:id="1163"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4745736"/>
                      </a:xfrm>
                      <a:prstGeom prst="rect">
                        <a:avLst/>
                      </a:prstGeom>
                    </pic:spPr>
                  </pic:pic>
                </a:graphicData>
              </a:graphic>
            </wp:inline>
          </w:drawing>
        </w:r>
      </w:del>
      <w:commentRangeEnd w:id="1161"/>
      <w:r w:rsidR="00582F49">
        <w:rPr>
          <w:rStyle w:val="CommentReference"/>
          <w:i/>
          <w:iCs/>
        </w:rPr>
        <w:commentReference w:id="1161"/>
      </w:r>
      <w:commentRangeEnd w:id="1162"/>
      <w:r w:rsidR="00582F49">
        <w:rPr>
          <w:rStyle w:val="CommentReference"/>
          <w:i/>
          <w:iCs/>
        </w:rPr>
        <w:commentReference w:id="1162"/>
      </w:r>
    </w:p>
    <w:p w14:paraId="7333C633" w14:textId="269BB2CD" w:rsidR="0099600E" w:rsidRDefault="0099600E" w:rsidP="006F4886">
      <w:pPr>
        <w:pStyle w:val="Caption"/>
        <w:spacing w:after="0" w:line="360" w:lineRule="auto"/>
      </w:pPr>
      <w:bookmarkStart w:id="1164" w:name="_Ref79399113"/>
      <w:r>
        <w:t xml:space="preserve">Figure </w:t>
      </w:r>
      <w:fldSimple w:instr=" SEQ Figure \* ARABIC ">
        <w:r w:rsidR="00812061">
          <w:rPr>
            <w:noProof/>
          </w:rPr>
          <w:t>1</w:t>
        </w:r>
      </w:fldSimple>
      <w:bookmarkEnd w:id="1164"/>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(“Human.Clint.InVitro” and “Human.Fup.InvItro”) and predictions for these values from the various QSPRs (</w:t>
      </w:r>
      <w:r w:rsidR="0097462D">
        <w:fldChar w:fldCharType="begin"/>
      </w:r>
      <w:r w:rsidR="0097462D">
        <w:instrText xml:space="preserve"> REF _Ref79323992 \h  \* MERGEFORMAT </w:instrText>
      </w:r>
      <w:r w:rsidR="0097462D">
        <w:fldChar w:fldCharType="separate"/>
      </w:r>
      <w:r w:rsidR="00812061">
        <w:t xml:space="preserve">Table </w:t>
      </w:r>
      <w:r w:rsidR="00812061">
        <w:rPr>
          <w:noProof/>
        </w:rPr>
        <w:t>2</w:t>
      </w:r>
      <w:r w:rsidR="0097462D">
        <w:fldChar w:fldCharType="end"/>
      </w:r>
      <w:r w:rsidR="0097462D">
        <w:t>) are indicated by name.</w:t>
      </w:r>
      <w:del w:id="1165" w:author="Wambaugh, John (he/him/his)" w:date="2024-05-15T09:26:00Z">
        <w:r w:rsidR="0097462D" w:rsidDel="00FF4817">
          <w:delText xml:space="preserve"> </w:delText>
        </w:r>
        <w:r w:rsidR="00A354F9" w:rsidDel="00FF4817">
          <w:delText xml:space="preserve"> </w:delText>
        </w:r>
      </w:del>
      <w:ins w:id="1166"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rsidP="00D472C2">
      <w:pPr>
        <w:pStyle w:val="NormalWeb"/>
        <w:jc w:val="center"/>
        <w:rPr>
          <w:ins w:id="1167" w:author="Wambaugh, John (he/him/his)" w:date="2024-05-15T16:51:00Z"/>
        </w:rPr>
        <w:pPrChange w:id="1168" w:author="Wambaugh, John (he/him/his)" w:date="2024-05-16T09:18:00Z">
          <w:pPr>
            <w:pStyle w:val="NormalWeb"/>
          </w:pPr>
        </w:pPrChange>
      </w:pPr>
      <w:del w:id="1169"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1170"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1171" w:author="Wambaugh, John (he/him/his)" w:date="2024-05-15T16:34:00Z"/>
        </w:rPr>
      </w:pPr>
    </w:p>
    <w:p w14:paraId="65F86A7B" w14:textId="46EAA78C" w:rsidR="00010F9B" w:rsidDel="00582F49" w:rsidRDefault="00010F9B" w:rsidP="006F4886">
      <w:pPr>
        <w:spacing w:after="0" w:line="360" w:lineRule="auto"/>
        <w:jc w:val="center"/>
        <w:rPr>
          <w:del w:id="1172" w:author="Wambaugh, John (he/him/his)" w:date="2024-05-15T16:31:00Z"/>
        </w:rPr>
      </w:pPr>
    </w:p>
    <w:p w14:paraId="344B4628" w14:textId="33610F51" w:rsidR="00445C94" w:rsidDel="00582F49" w:rsidRDefault="00445C94" w:rsidP="00445C94">
      <w:pPr>
        <w:pStyle w:val="NormalWeb"/>
        <w:jc w:val="center"/>
        <w:rPr>
          <w:del w:id="1173" w:author="Wambaugh, John (he/him/his)" w:date="2024-05-15T16:34:00Z"/>
        </w:rPr>
      </w:pPr>
      <w:del w:id="1174"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rsidP="00582F49">
      <w:pPr>
        <w:pStyle w:val="NormalWeb"/>
        <w:jc w:val="center"/>
        <w:rPr>
          <w:del w:id="1175" w:author="Wambaugh, John (he/him/his)" w:date="2024-05-15T16:34:00Z"/>
        </w:rPr>
        <w:pPrChange w:id="1176" w:author="Wambaugh, John (he/him/his)" w:date="2024-05-15T16:34:00Z">
          <w:pPr>
            <w:spacing w:after="0" w:line="360" w:lineRule="auto"/>
            <w:jc w:val="center"/>
          </w:pPr>
        </w:pPrChange>
      </w:pPr>
    </w:p>
    <w:p w14:paraId="0D660E0C" w14:textId="3680F9FF" w:rsidR="000D576E" w:rsidRDefault="00010F9B" w:rsidP="006F4886">
      <w:pPr>
        <w:pStyle w:val="Caption"/>
        <w:spacing w:after="0" w:line="360" w:lineRule="auto"/>
      </w:pPr>
      <w:bookmarkStart w:id="1177" w:name="_Ref79402600"/>
      <w:r>
        <w:t xml:space="preserve">Figure </w:t>
      </w:r>
      <w:fldSimple w:instr=" SEQ Figure \* ARABIC ">
        <w:r w:rsidR="00812061">
          <w:rPr>
            <w:noProof/>
          </w:rPr>
          <w:t>2</w:t>
        </w:r>
      </w:fldSimple>
      <w:bookmarkEnd w:id="1177"/>
      <w:r>
        <w:t xml:space="preserve">: Evaluation of Predictions for Intrinsic </w:t>
      </w:r>
      <w:r w:rsidRPr="00582F49">
        <w:rPr>
          <w:color w:val="auto"/>
          <w:rPrChange w:id="1178" w:author="Wambaugh, John (he/him/his)" w:date="2024-05-15T16:37:00Z">
            <w:rPr/>
          </w:rPrChange>
        </w:rPr>
        <w:t>Hepatic Clearance (Cl</w:t>
      </w:r>
      <w:r w:rsidRPr="00582F49">
        <w:rPr>
          <w:color w:val="auto"/>
          <w:vertAlign w:val="subscript"/>
          <w:rPrChange w:id="1179" w:author="Wambaugh, John (he/him/his)" w:date="2024-05-15T16:37:00Z">
            <w:rPr>
              <w:vertAlign w:val="subscript"/>
            </w:rPr>
          </w:rPrChange>
        </w:rPr>
        <w:t>int</w:t>
      </w:r>
      <w:del w:id="1180" w:author="Wambaugh, John (he/him/his)" w:date="2024-05-15T16:36:00Z">
        <w:r w:rsidR="00D2159D" w:rsidRPr="00582F49" w:rsidDel="00582F49">
          <w:rPr>
            <w:color w:val="auto"/>
            <w:rPrChange w:id="1181" w:author="Wambaugh, John (he/him/his)" w:date="2024-05-15T16:37:00Z">
              <w:rPr/>
            </w:rPrChange>
          </w:rPr>
          <w:delText xml:space="preserve"> </w:delText>
        </w:r>
      </w:del>
      <w:ins w:id="1182" w:author="Wambaugh, John (he/him/his)" w:date="2024-05-15T16:36:00Z">
        <w:r w:rsidR="00582F49" w:rsidRPr="00582F49">
          <w:rPr>
            <w:color w:val="auto"/>
            <w:rPrChange w:id="1183" w:author="Wambaugh, John (he/him/his)" w:date="2024-05-15T16:37:00Z">
              <w:rPr/>
            </w:rPrChange>
          </w:rPr>
          <w:t>). Z</w:t>
        </w:r>
      </w:ins>
      <w:del w:id="1184" w:author="Wambaugh, John (he/him/his)" w:date="2024-05-15T16:36:00Z">
        <w:r w:rsidR="00D2159D" w:rsidRPr="00582F49" w:rsidDel="00582F49">
          <w:rPr>
            <w:color w:val="auto"/>
            <w:rPrChange w:id="1185" w:author="Wambaugh, John (he/him/his)" w:date="2024-05-15T16:37:00Z">
              <w:rPr/>
            </w:rPrChange>
          </w:rPr>
          <w:delText xml:space="preserve">At top, </w:delText>
        </w:r>
        <w:r w:rsidR="00D2159D" w:rsidRPr="00582F49" w:rsidDel="00582F49">
          <w:rPr>
            <w:color w:val="auto"/>
            <w:rPrChange w:id="1186" w:author="Wambaugh, John (he/him/his)" w:date="2024-05-15T16:37:00Z">
              <w:rPr>
                <w:color w:val="FF0000"/>
                <w:highlight w:val="yellow"/>
              </w:rPr>
            </w:rPrChange>
          </w:rPr>
          <w:delText>z</w:delText>
        </w:r>
      </w:del>
      <w:r w:rsidR="00D2159D" w:rsidRPr="00582F49">
        <w:rPr>
          <w:color w:val="auto"/>
          <w:rPrChange w:id="1187" w:author="Wambaugh, John (he/him/his)" w:date="2024-05-15T16:37:00Z">
            <w:rPr>
              <w:color w:val="FF0000"/>
              <w:highlight w:val="yellow"/>
            </w:rPr>
          </w:rPrChange>
        </w:rPr>
        <w:t>ero values were plotted at 10</w:t>
      </w:r>
      <w:r w:rsidR="00D2159D" w:rsidRPr="00582F49">
        <w:rPr>
          <w:color w:val="auto"/>
          <w:vertAlign w:val="superscript"/>
          <w:rPrChange w:id="1188" w:author="Wambaugh, John (he/him/his)" w:date="2024-05-15T16:37:00Z">
            <w:rPr>
              <w:color w:val="FF0000"/>
              <w:highlight w:val="yellow"/>
              <w:vertAlign w:val="superscript"/>
            </w:rPr>
          </w:rPrChange>
        </w:rPr>
        <w:t>-</w:t>
      </w:r>
      <w:r w:rsidR="00A61E39" w:rsidRPr="00582F49">
        <w:rPr>
          <w:color w:val="auto"/>
          <w:vertAlign w:val="superscript"/>
          <w:rPrChange w:id="1189" w:author="Wambaugh, John (he/him/his)" w:date="2024-05-15T16:37:00Z">
            <w:rPr>
              <w:color w:val="FF0000"/>
              <w:highlight w:val="yellow"/>
              <w:vertAlign w:val="superscript"/>
            </w:rPr>
          </w:rPrChange>
        </w:rPr>
        <w:t>1</w:t>
      </w:r>
      <w:r w:rsidR="00D2159D" w:rsidRPr="00582F49">
        <w:rPr>
          <w:color w:val="auto"/>
          <w:rPrChange w:id="1190" w:author="Wambaugh, John (he/him/his)" w:date="2024-05-15T16:37:00Z">
            <w:rPr/>
          </w:rPrChange>
        </w:rPr>
        <w:t xml:space="preserve">, the solid line indicates identity (1:1) while the dashed lines indicate </w:t>
      </w:r>
      <w:del w:id="1191" w:author="Wambaugh, John (he/him/his)" w:date="2024-05-15T16:37:00Z">
        <w:r w:rsidR="00D2159D" w:rsidRPr="00582F49" w:rsidDel="00582F49">
          <w:rPr>
            <w:color w:val="auto"/>
            <w:rPrChange w:id="1192" w:author="Wambaugh, John (he/him/his)" w:date="2024-05-15T16:37:00Z">
              <w:rPr/>
            </w:rPrChange>
          </w:rPr>
          <w:delText>ten</w:delText>
        </w:r>
      </w:del>
      <w:ins w:id="1193" w:author="Wambaugh, John (he/him/his)" w:date="2024-05-15T16:37:00Z">
        <w:r w:rsidR="00582F49">
          <w:rPr>
            <w:color w:val="auto"/>
          </w:rPr>
          <w:t>3.2</w:t>
        </w:r>
      </w:ins>
      <w:r w:rsidR="00D2159D" w:rsidRPr="00582F49">
        <w:rPr>
          <w:color w:val="auto"/>
          <w:rPrChange w:id="1194" w:author="Wambaugh, John (he/him/his)" w:date="2024-05-15T16:37:00Z">
            <w:rPr/>
          </w:rPrChange>
        </w:rPr>
        <w:t xml:space="preserve">-fold difference. </w:t>
      </w:r>
      <w:del w:id="1195" w:author="Wambaugh, John (he/him/his)" w:date="2024-05-15T16:37:00Z">
        <w:r w:rsidR="00D2159D" w:rsidRPr="00582F49" w:rsidDel="00582F49">
          <w:rPr>
            <w:color w:val="auto"/>
            <w:rPrChange w:id="1196" w:author="Wambaugh, John (he/him/his)" w:date="2024-05-15T16:37:00Z">
              <w:rPr/>
            </w:rPrChange>
          </w:rPr>
          <w:delText>At bottom, th</w:delText>
        </w:r>
        <w:r w:rsidR="000D576E" w:rsidRPr="00582F49" w:rsidDel="00582F49">
          <w:rPr>
            <w:color w:val="auto"/>
            <w:rPrChange w:id="1197" w:author="Wambaugh, John (he/him/his)" w:date="2024-05-15T16:37:00Z">
              <w:rPr/>
            </w:rPrChange>
          </w:rPr>
          <w:delText>e upper and lower extent of the box for each model indicates the 25</w:delText>
        </w:r>
        <w:r w:rsidR="000D576E" w:rsidRPr="00582F49" w:rsidDel="00582F49">
          <w:rPr>
            <w:color w:val="auto"/>
            <w:vertAlign w:val="superscript"/>
            <w:rPrChange w:id="1198" w:author="Wambaugh, John (he/him/his)" w:date="2024-05-15T16:37:00Z">
              <w:rPr>
                <w:vertAlign w:val="superscript"/>
              </w:rPr>
            </w:rPrChange>
          </w:rPr>
          <w:delText>th</w:delText>
        </w:r>
        <w:r w:rsidR="000D576E" w:rsidRPr="00582F49" w:rsidDel="00582F49">
          <w:rPr>
            <w:color w:val="auto"/>
            <w:rPrChange w:id="1199" w:author="Wambaugh, John (he/him/his)" w:date="2024-05-15T16:37:00Z">
              <w:rPr/>
            </w:rPrChange>
          </w:rPr>
          <w:delText xml:space="preserve"> to 75</w:delText>
        </w:r>
        <w:r w:rsidR="000D576E" w:rsidRPr="00582F49" w:rsidDel="00582F49">
          <w:rPr>
            <w:color w:val="auto"/>
            <w:vertAlign w:val="superscript"/>
            <w:rPrChange w:id="1200" w:author="Wambaugh, John (he/him/his)" w:date="2024-05-15T16:37:00Z">
              <w:rPr>
                <w:vertAlign w:val="superscript"/>
              </w:rPr>
            </w:rPrChange>
          </w:rPr>
          <w:delText>th</w:delText>
        </w:r>
        <w:r w:rsidR="000D576E" w:rsidRPr="00582F49" w:rsidDel="00582F49">
          <w:rPr>
            <w:color w:val="auto"/>
            <w:rPrChange w:id="1201" w:author="Wambaugh, John (he/him/his)" w:date="2024-05-15T16:37:00Z">
              <w:rPr/>
            </w:rPrChange>
          </w:rPr>
          <w:delText xml:space="preserve"> quantiles, the mid-line indicates the median (50</w:delText>
        </w:r>
        <w:r w:rsidR="000D576E" w:rsidRPr="00582F49" w:rsidDel="00582F49">
          <w:rPr>
            <w:color w:val="auto"/>
            <w:vertAlign w:val="superscript"/>
            <w:rPrChange w:id="1202" w:author="Wambaugh, John (he/him/his)" w:date="2024-05-15T16:37:00Z">
              <w:rPr>
                <w:vertAlign w:val="superscript"/>
              </w:rPr>
            </w:rPrChange>
          </w:rPr>
          <w:delText>th</w:delText>
        </w:r>
        <w:r w:rsidR="000D576E" w:rsidRPr="00582F49" w:rsidDel="00582F49">
          <w:rPr>
            <w:color w:val="auto"/>
            <w:rPrChange w:id="1203"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1204" w:author="Wambaugh, John (he/him/his)" w:date="2024-05-15T16:37:00Z">
              <w:rPr>
                <w:vertAlign w:val="subscript"/>
              </w:rPr>
            </w:rPrChange>
          </w:rPr>
          <w:delText>10</w:delText>
        </w:r>
        <w:r w:rsidR="000D576E" w:rsidRPr="00582F49" w:rsidDel="00582F49">
          <w:rPr>
            <w:color w:val="auto"/>
            <w:rPrChange w:id="1205"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rsidP="00D472C2">
      <w:pPr>
        <w:pStyle w:val="NormalWeb"/>
        <w:jc w:val="center"/>
        <w:rPr>
          <w:ins w:id="1206" w:author="Wambaugh, John (he/him/his)" w:date="2024-05-15T16:43:00Z"/>
        </w:rPr>
        <w:pPrChange w:id="1207" w:author="Wambaugh, John (he/him/his)" w:date="2024-05-16T09:18:00Z">
          <w:pPr>
            <w:pStyle w:val="NormalWeb"/>
          </w:pPr>
        </w:pPrChange>
      </w:pPr>
      <w:ins w:id="1208"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1209"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1210" w:author="Wambaugh, John (he/him/his)" w:date="2024-05-15T16:38:00Z"/>
        </w:rPr>
      </w:pPr>
      <w:del w:id="1211"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rsidP="001207E8">
      <w:pPr>
        <w:pStyle w:val="NormalWeb"/>
        <w:jc w:val="center"/>
        <w:rPr>
          <w:del w:id="1212" w:author="Wambaugh, John (he/him/his)" w:date="2024-05-15T16:38:00Z"/>
        </w:rPr>
        <w:pPrChange w:id="1213"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1214" w:author="Wambaugh, John (he/him/his)" w:date="2024-05-15T16:43:00Z"/>
        </w:rPr>
      </w:pPr>
      <w:del w:id="1215"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rsidP="00A210FF">
      <w:pPr>
        <w:pStyle w:val="NormalWeb"/>
        <w:jc w:val="center"/>
        <w:rPr>
          <w:del w:id="1216" w:author="Wambaugh, John (he/him/his)" w:date="2024-05-15T16:43:00Z"/>
        </w:rPr>
        <w:pPrChange w:id="1217" w:author="Wambaugh, John (he/him/his)" w:date="2024-05-15T16:43:00Z">
          <w:pPr>
            <w:spacing w:after="0" w:line="360" w:lineRule="auto"/>
            <w:jc w:val="center"/>
          </w:pPr>
        </w:pPrChange>
      </w:pPr>
    </w:p>
    <w:p w14:paraId="4DF04205" w14:textId="16804F13" w:rsidR="00010F9B" w:rsidRDefault="00010F9B" w:rsidP="006F4886">
      <w:pPr>
        <w:pStyle w:val="Caption"/>
        <w:spacing w:after="0" w:line="360" w:lineRule="auto"/>
      </w:pPr>
      <w:bookmarkStart w:id="1218" w:name="_Ref79402605"/>
      <w:r>
        <w:t xml:space="preserve">Figure </w:t>
      </w:r>
      <w:fldSimple w:instr=" SEQ Figure \* ARABIC ">
        <w:r w:rsidR="00812061">
          <w:rPr>
            <w:noProof/>
          </w:rPr>
          <w:t>3</w:t>
        </w:r>
      </w:fldSimple>
      <w:bookmarkEnd w:id="1218"/>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1219" w:author="Wambaugh, John (he/him/his)" w:date="2024-05-15T16:51:00Z">
        <w:r w:rsidR="00D2159D" w:rsidRPr="00894D0E" w:rsidDel="00894D0E">
          <w:delText xml:space="preserve">At top, </w:delText>
        </w:r>
      </w:del>
      <w:ins w:id="1220" w:author="Wambaugh, John (he/him/his)" w:date="2024-05-15T16:51:00Z">
        <w:r w:rsidR="00894D0E" w:rsidRPr="00894D0E">
          <w:t>Z</w:t>
        </w:r>
      </w:ins>
      <w:del w:id="1221" w:author="Wambaugh, John (he/him/his)" w:date="2024-05-15T16:51:00Z">
        <w:r w:rsidR="00D2159D" w:rsidRPr="00894D0E" w:rsidDel="00894D0E">
          <w:rPr>
            <w:rPrChange w:id="1222" w:author="Wambaugh, John (he/him/his)" w:date="2024-05-15T16:51:00Z">
              <w:rPr>
                <w:highlight w:val="yellow"/>
              </w:rPr>
            </w:rPrChange>
          </w:rPr>
          <w:delText>z</w:delText>
        </w:r>
      </w:del>
      <w:r w:rsidR="007C3584" w:rsidRPr="00894D0E">
        <w:rPr>
          <w:rPrChange w:id="1223" w:author="Wambaugh, John (he/him/his)" w:date="2024-05-15T16:51:00Z">
            <w:rPr>
              <w:highlight w:val="yellow"/>
            </w:rPr>
          </w:rPrChange>
        </w:rPr>
        <w:t>ero values were plotted at 10</w:t>
      </w:r>
      <w:r w:rsidR="007C3584" w:rsidRPr="00894D0E">
        <w:rPr>
          <w:vertAlign w:val="superscript"/>
          <w:rPrChange w:id="1224" w:author="Wambaugh, John (he/him/his)" w:date="2024-05-15T16:51:00Z">
            <w:rPr>
              <w:highlight w:val="yellow"/>
              <w:vertAlign w:val="superscript"/>
            </w:rPr>
          </w:rPrChange>
        </w:rPr>
        <w:t>-4</w:t>
      </w:r>
      <w:r w:rsidR="00D2159D" w:rsidRPr="00894D0E">
        <w:rPr>
          <w:rPrChange w:id="1225" w:author="Wambaugh, John (he/him/his)" w:date="2024-05-15T16:51:00Z">
            <w:rPr>
              <w:highlight w:val="yellow"/>
            </w:rPr>
          </w:rPrChange>
        </w:rPr>
        <w:t xml:space="preserve">, </w:t>
      </w:r>
      <w:r w:rsidR="00D2159D" w:rsidRPr="00894D0E">
        <w:t>the solid line indicates identity (1:1) while the dashed lines indicate</w:t>
      </w:r>
      <w:del w:id="1226" w:author="Wambaugh, John (he/him/his)" w:date="2024-05-15T16:51:00Z">
        <w:r w:rsidR="00D2159D" w:rsidRPr="00894D0E" w:rsidDel="00894D0E">
          <w:delText xml:space="preserve"> ten</w:delText>
        </w:r>
      </w:del>
      <w:ins w:id="1227" w:author="Wambaugh, John (he/him/his)" w:date="2024-05-15T16:51:00Z">
        <w:r w:rsidR="00894D0E">
          <w:t xml:space="preserve"> 3.2</w:t>
        </w:r>
      </w:ins>
      <w:r w:rsidR="00D2159D" w:rsidRPr="00894D0E">
        <w:t>-fold difference</w:t>
      </w:r>
      <w:del w:id="1228"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0D5F7467" w14:textId="26E4BFBA" w:rsidR="00D472C2" w:rsidRDefault="00CC4CE5" w:rsidP="00D472C2">
      <w:pPr>
        <w:pStyle w:val="NormalWeb"/>
        <w:jc w:val="center"/>
        <w:rPr>
          <w:ins w:id="1229" w:author="Wambaugh, John (he/him/his)" w:date="2024-05-16T09:17:00Z"/>
        </w:rPr>
        <w:pPrChange w:id="1230" w:author="Wambaugh, John (he/him/his)" w:date="2024-05-16T09:18:00Z">
          <w:pPr>
            <w:pStyle w:val="NormalWeb"/>
          </w:pPr>
        </w:pPrChange>
      </w:pPr>
      <w:bookmarkStart w:id="1231" w:name="_Ref79402802"/>
      <w:del w:id="1232"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ins w:id="1233" w:author="Wambaugh, John (he/him/his)" w:date="2024-05-16T09:17:00Z">
        <w:r w:rsidR="00D472C2">
          <w:rPr>
            <w:noProof/>
          </w:rPr>
          <w:drawing>
            <wp:inline distT="0" distB="0" distL="0" distR="0" wp14:anchorId="554D310C" wp14:editId="6F677093">
              <wp:extent cx="4572000" cy="30449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2231FDAC" w14:textId="22013B22" w:rsidR="00CC4CE5" w:rsidRDefault="00CC4CE5" w:rsidP="00CC4CE5">
      <w:pPr>
        <w:pStyle w:val="NormalWeb"/>
      </w:pPr>
    </w:p>
    <w:p w14:paraId="40D685DA" w14:textId="33F75007" w:rsidR="00797774" w:rsidRDefault="00797774" w:rsidP="00797774">
      <w:pPr>
        <w:pStyle w:val="Caption"/>
        <w:spacing w:after="0" w:line="360" w:lineRule="auto"/>
        <w:jc w:val="center"/>
      </w:pPr>
    </w:p>
    <w:p w14:paraId="2E47FD39" w14:textId="101EA8A8" w:rsidR="0099600E" w:rsidRDefault="0099600E" w:rsidP="006F4886">
      <w:pPr>
        <w:pStyle w:val="Caption"/>
        <w:spacing w:after="0" w:line="360" w:lineRule="auto"/>
      </w:pPr>
      <w:r>
        <w:t xml:space="preserve">Figure </w:t>
      </w:r>
      <w:fldSimple w:instr=" SEQ Figure \* ARABIC ">
        <w:r w:rsidR="00812061">
          <w:rPr>
            <w:noProof/>
          </w:rPr>
          <w:t>4</w:t>
        </w:r>
      </w:fldSimple>
      <w:bookmarkEnd w:id="1231"/>
      <w:r>
        <w:t xml:space="preserve">: </w:t>
      </w:r>
      <w:r w:rsidR="00DF4D38">
        <w:t xml:space="preserve">Comparison of </w:t>
      </w:r>
      <w:r w:rsidR="007C2C18" w:rsidRPr="007C2C18">
        <w:t>in vivo</w:t>
      </w:r>
      <w:r w:rsidR="00DF4D38">
        <w:t xml:space="preserve"> measured chemical concentration vs. time (CvT)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(“Fits</w:t>
      </w:r>
      <w:r w:rsidR="009B74E5">
        <w:t>ToData</w:t>
      </w:r>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(“HTTK-InVitro”)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77DF4E71" w14:textId="582AC687" w:rsidR="00D472C2" w:rsidRDefault="009A232B" w:rsidP="00D472C2">
      <w:pPr>
        <w:pStyle w:val="NormalWeb"/>
        <w:jc w:val="center"/>
        <w:rPr>
          <w:ins w:id="1234" w:author="Wambaugh, John (he/him/his)" w:date="2024-05-16T09:17:00Z"/>
        </w:rPr>
        <w:pPrChange w:id="1235" w:author="Wambaugh, John (he/him/his)" w:date="2024-05-16T09:17:00Z">
          <w:pPr>
            <w:pStyle w:val="NormalWeb"/>
          </w:pPr>
        </w:pPrChange>
      </w:pPr>
      <w:del w:id="1236"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1237" w:author="Wambaugh, John (he/him/his)" w:date="2024-05-16T09:17:00Z">
        <w:r w:rsidR="00D472C2">
          <w:rPr>
            <w:noProof/>
          </w:rPr>
          <w:drawing>
            <wp:inline distT="0" distB="0" distL="0" distR="0" wp14:anchorId="5BF8EE6A" wp14:editId="48F57701">
              <wp:extent cx="4572000" cy="60899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CD14182" w:rsidR="009A232B" w:rsidRDefault="009A232B" w:rsidP="009A232B">
      <w:pPr>
        <w:pStyle w:val="NormalWeb"/>
        <w:jc w:val="center"/>
      </w:pPr>
    </w:p>
    <w:p w14:paraId="4A661D72" w14:textId="314108D5" w:rsidR="00055F79" w:rsidRDefault="006158EA" w:rsidP="006F4886">
      <w:pPr>
        <w:pStyle w:val="Caption"/>
        <w:spacing w:after="0" w:line="360" w:lineRule="auto"/>
      </w:pPr>
      <w:bookmarkStart w:id="1238" w:name="_Ref79402840"/>
      <w:r>
        <w:t xml:space="preserve">Figure </w:t>
      </w:r>
      <w:fldSimple w:instr=" SEQ Figure \* ARABIC ">
        <w:r w:rsidR="00812061">
          <w:rPr>
            <w:noProof/>
          </w:rPr>
          <w:t>5</w:t>
        </w:r>
      </w:fldSimple>
      <w:bookmarkEnd w:id="1238"/>
      <w:r>
        <w:t xml:space="preserve">: </w:t>
      </w:r>
      <w:r w:rsidRPr="006158EA">
        <w:t xml:space="preserve">Chemical-Specific RMSLE for </w:t>
      </w:r>
      <w:r w:rsidR="007C2C18" w:rsidRPr="007C2C18">
        <w:t>In vivo</w:t>
      </w:r>
      <w:r w:rsidRPr="006158EA">
        <w:t xml:space="preserve"> CvT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1239" w:author="Wambaugh, John (he/him/his)" w:date="2024-05-16T09:20:00Z"/>
        </w:rPr>
      </w:pPr>
      <w:del w:id="1240"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1241" w:author="Wambaugh, John (he/him/his)" w:date="2024-05-16T09:20:00Z"/>
        </w:rPr>
      </w:pPr>
    </w:p>
    <w:p w14:paraId="1D8D0C70" w14:textId="331A09BD" w:rsidR="00055F79" w:rsidDel="00D472C2" w:rsidRDefault="00055F79" w:rsidP="006F4886">
      <w:pPr>
        <w:pStyle w:val="Caption"/>
        <w:spacing w:after="0" w:line="360" w:lineRule="auto"/>
        <w:rPr>
          <w:del w:id="1242" w:author="Wambaugh, John (he/him/his)" w:date="2024-05-16T09:20:00Z"/>
        </w:rPr>
      </w:pPr>
      <w:bookmarkStart w:id="1243" w:name="_Ref81406580"/>
      <w:bookmarkStart w:id="1244" w:name="_Ref79330906"/>
      <w:commentRangeStart w:id="1245"/>
      <w:del w:id="1246"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6</w:delText>
        </w:r>
        <w:r w:rsidR="00E10B6B" w:rsidDel="00D472C2">
          <w:rPr>
            <w:noProof/>
          </w:rPr>
          <w:fldChar w:fldCharType="end"/>
        </w:r>
        <w:bookmarkEnd w:id="1243"/>
        <w:r w:rsidDel="00D472C2">
          <w:delText xml:space="preserve">: Evaluation of Predictions for Cmax based on empirical model fits (“1CompFits”), and a PBPK model (“HTTK”) parameterized </w:delText>
        </w:r>
        <w:commentRangeEnd w:id="1245"/>
        <w:r w:rsidR="009A232B" w:rsidDel="00D472C2">
          <w:rPr>
            <w:rStyle w:val="CommentReference"/>
            <w:i w:val="0"/>
            <w:iCs w:val="0"/>
            <w:color w:val="auto"/>
          </w:rPr>
          <w:commentReference w:id="1245"/>
        </w:r>
        <w:r w:rsidDel="00D472C2">
          <w:delText xml:space="preserve">with chemical specific values either measured </w:delText>
        </w:r>
        <w:r w:rsidRPr="007C2C18" w:rsidDel="00D472C2">
          <w:delText>in vitro</w:delText>
        </w:r>
      </w:del>
      <w:del w:id="1247" w:author="Wambaugh, John (he/him/his)" w:date="2024-05-15T09:26:00Z">
        <w:r w:rsidDel="00FF4817">
          <w:delText xml:space="preserve">  </w:delText>
        </w:r>
      </w:del>
      <w:del w:id="1248" w:author="Wambaugh, John (he/him/his)" w:date="2024-05-16T09:20:00Z">
        <w:r w:rsidDel="00D472C2">
          <w:delText>(“HTTK-InVitro”) or predicted with various QSPRs.</w:delText>
        </w:r>
        <w:bookmarkEnd w:id="1244"/>
      </w:del>
    </w:p>
    <w:p w14:paraId="53DB1663" w14:textId="21BC2F51" w:rsidR="00055F79" w:rsidDel="00D472C2" w:rsidRDefault="00055F79" w:rsidP="006F4886">
      <w:pPr>
        <w:spacing w:line="360" w:lineRule="auto"/>
        <w:rPr>
          <w:del w:id="1249" w:author="Wambaugh, John (he/him/his)" w:date="2024-05-16T09:20:00Z"/>
          <w:i/>
          <w:iCs/>
          <w:color w:val="44546A" w:themeColor="text2"/>
          <w:sz w:val="18"/>
          <w:szCs w:val="18"/>
        </w:rPr>
      </w:pPr>
      <w:del w:id="1250" w:author="Wambaugh, John (he/him/his)" w:date="2024-05-16T09:20:00Z">
        <w:r w:rsidDel="00D472C2">
          <w:br w:type="page"/>
        </w:r>
      </w:del>
    </w:p>
    <w:p w14:paraId="302068AF" w14:textId="5CD9A935" w:rsidR="009A232B" w:rsidDel="00D472C2" w:rsidRDefault="009A232B" w:rsidP="009A232B">
      <w:pPr>
        <w:pStyle w:val="NormalWeb"/>
        <w:rPr>
          <w:del w:id="1251" w:author="Wambaugh, John (he/him/his)" w:date="2024-05-16T09:20:00Z"/>
        </w:rPr>
      </w:pPr>
      <w:del w:id="1252"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1253" w:author="Wambaugh, John (he/him/his)" w:date="2024-05-16T09:20:00Z"/>
        </w:rPr>
      </w:pPr>
    </w:p>
    <w:p w14:paraId="1E3C850A" w14:textId="7EE9AAF9" w:rsidR="00055F79" w:rsidDel="00D472C2" w:rsidRDefault="00055F79" w:rsidP="006F4886">
      <w:pPr>
        <w:pStyle w:val="Caption"/>
        <w:spacing w:after="0" w:line="360" w:lineRule="auto"/>
        <w:rPr>
          <w:del w:id="1254" w:author="Wambaugh, John (he/him/his)" w:date="2024-05-16T09:20:00Z"/>
        </w:rPr>
      </w:pPr>
      <w:bookmarkStart w:id="1255" w:name="_Ref81406919"/>
      <w:bookmarkStart w:id="1256" w:name="_Ref79331175"/>
      <w:del w:id="1257"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7</w:delText>
        </w:r>
        <w:r w:rsidR="00E10B6B" w:rsidDel="00D472C2">
          <w:rPr>
            <w:noProof/>
          </w:rPr>
          <w:fldChar w:fldCharType="end"/>
        </w:r>
        <w:bookmarkEnd w:id="1255"/>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1256"/>
      </w:del>
    </w:p>
    <w:p w14:paraId="12C89532" w14:textId="6FD8CB13" w:rsidR="00055F79" w:rsidDel="00D472C2" w:rsidRDefault="00055F79" w:rsidP="006F4886">
      <w:pPr>
        <w:spacing w:after="0" w:line="360" w:lineRule="auto"/>
        <w:rPr>
          <w:del w:id="1258" w:author="Wambaugh, John (he/him/his)" w:date="2024-05-16T09:20:00Z"/>
        </w:rPr>
      </w:pPr>
      <w:del w:id="1259"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55B9D806" w14:textId="0B48A0BB" w:rsidR="00D472C2" w:rsidRDefault="00D472C2" w:rsidP="00D472C2">
      <w:pPr>
        <w:pStyle w:val="NormalWeb"/>
        <w:rPr>
          <w:ins w:id="1260" w:author="Wambaugh, John (he/him/his)" w:date="2024-05-16T09:21:00Z"/>
        </w:rPr>
      </w:pPr>
      <w:ins w:id="1261" w:author="Wambaugh, John (he/him/his)" w:date="2024-05-16T09:21:00Z">
        <w:r>
          <w:rPr>
            <w:noProof/>
          </w:rPr>
          <w:drawing>
            <wp:inline distT="0" distB="0" distL="0" distR="0" wp14:anchorId="55D489DD" wp14:editId="23CEFD0C">
              <wp:extent cx="5943600" cy="371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06AE8CB9" w:rsidR="009A232B" w:rsidRDefault="009A232B" w:rsidP="009A232B">
      <w:pPr>
        <w:pStyle w:val="NormalWeb"/>
      </w:pPr>
      <w:commentRangeStart w:id="1262"/>
      <w:del w:id="1263"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1262"/>
      <w:r>
        <w:rPr>
          <w:rStyle w:val="CommentReference"/>
          <w:rFonts w:asciiTheme="minorHAnsi" w:eastAsiaTheme="minorHAnsi" w:hAnsiTheme="minorHAnsi" w:cstheme="minorBidi"/>
        </w:rPr>
        <w:commentReference w:id="1262"/>
      </w:r>
    </w:p>
    <w:p w14:paraId="50B490DC" w14:textId="0682288F" w:rsidR="003B462D" w:rsidRDefault="003B462D" w:rsidP="006F4886">
      <w:pPr>
        <w:spacing w:after="0" w:line="360" w:lineRule="auto"/>
        <w:jc w:val="center"/>
      </w:pPr>
    </w:p>
    <w:p w14:paraId="6F2160C1" w14:textId="7D242E45" w:rsidR="003B462D" w:rsidRPr="0099600E" w:rsidRDefault="00DA1350" w:rsidP="006F4886">
      <w:pPr>
        <w:pStyle w:val="Caption"/>
        <w:spacing w:after="0" w:line="360" w:lineRule="auto"/>
      </w:pPr>
      <w:bookmarkStart w:id="1264" w:name="_Ref81406251"/>
      <w:r>
        <w:t xml:space="preserve">Figure </w:t>
      </w:r>
      <w:fldSimple w:instr=" SEQ Figure \* ARABIC ">
        <w:r w:rsidR="00812061">
          <w:rPr>
            <w:noProof/>
          </w:rPr>
          <w:t>8</w:t>
        </w:r>
      </w:fldSimple>
      <w:bookmarkEnd w:id="1264"/>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“FitsToData”.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33DEB22F" w:rsidR="001F3206" w:rsidRDefault="00A962AE" w:rsidP="001F3206">
      <w:pPr>
        <w:pStyle w:val="NormalWeb"/>
        <w:jc w:val="center"/>
      </w:pPr>
      <w:r>
        <w:br w:type="page"/>
      </w:r>
      <w:r w:rsidR="001F3206">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3A6BDCE5" w14:textId="01925B17" w:rsidR="001F3206" w:rsidRDefault="001F3206" w:rsidP="001F3206">
      <w:pPr>
        <w:pStyle w:val="NormalWeb"/>
        <w:jc w:val="center"/>
      </w:pPr>
      <w:r>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0AD28CC" w14:textId="13E7BFBB" w:rsidR="00A962AE" w:rsidRDefault="00A962AE" w:rsidP="006F4886">
      <w:pPr>
        <w:spacing w:after="0" w:line="360" w:lineRule="auto"/>
      </w:pPr>
      <w:bookmarkStart w:id="1265" w:name="_Ref79403334"/>
      <w:bookmarkStart w:id="1266" w:name="_Ref79403338"/>
      <w:bookmarkStart w:id="1267" w:name="_Hlk79334707"/>
      <w:r>
        <w:t xml:space="preserve">Figure </w:t>
      </w:r>
      <w:fldSimple w:instr=" SEQ Figure \* ARABIC ">
        <w:r w:rsidR="00812061">
          <w:rPr>
            <w:noProof/>
          </w:rPr>
          <w:t>9</w:t>
        </w:r>
      </w:fldSimple>
      <w:bookmarkEnd w:id="1265"/>
      <w:r>
        <w:t xml:space="preserve">: </w:t>
      </w:r>
      <w:r w:rsidR="00CD5EF1">
        <w:t>Comparison of “observed” chemical half-lives based empirical model fits and p</w:t>
      </w:r>
      <w:r>
        <w:t>redictions for</w:t>
      </w:r>
      <w:r w:rsidR="0079311A">
        <w:t xml:space="preserve"> chemical half-life</w:t>
      </w:r>
      <w:r>
        <w:t xml:space="preserve"> based on a PBPK model (“HTTK”) parameterized with chemical specific values either measured </w:t>
      </w:r>
      <w:r w:rsidR="007C2C18" w:rsidRPr="007C2C18">
        <w:rPr>
          <w:i/>
        </w:rPr>
        <w:t>in vitro</w:t>
      </w:r>
      <w:r>
        <w:t xml:space="preserve"> (“HTTK-InVitro”) or predicted with various QSPRs.</w:t>
      </w:r>
      <w:bookmarkEnd w:id="1266"/>
      <w:r w:rsidR="00CD5EF1">
        <w:t xml:space="preserve"> The upper panel shows a scatter plot of predicted vs. observed values, while the lower panel shows the distribution of relative predictive error (RPE). </w:t>
      </w:r>
      <w:r w:rsidR="00CD5EF1" w:rsidRPr="00AB2E8E">
        <w:t>The upper and lower extent of the box for each model indicates the 25th to 75th quantiles, the mid-line indicates the median (50th quantile) and vertical line indicates 1.5x the range of the box.</w:t>
      </w:r>
    </w:p>
    <w:bookmarkEnd w:id="1267"/>
    <w:p w14:paraId="25080BEE" w14:textId="40BE7DC1" w:rsidR="00A962AE" w:rsidRDefault="00A962AE" w:rsidP="006F4886">
      <w:pPr>
        <w:spacing w:after="0" w:line="360" w:lineRule="auto"/>
      </w:pPr>
      <w:r>
        <w:lastRenderedPageBreak/>
        <w:br w:type="page"/>
      </w:r>
    </w:p>
    <w:p w14:paraId="66EB3C36" w14:textId="77777777" w:rsidR="00A962AE" w:rsidRDefault="00A962AE" w:rsidP="006F4886">
      <w:pPr>
        <w:spacing w:after="0" w:line="360" w:lineRule="auto"/>
      </w:pPr>
    </w:p>
    <w:p w14:paraId="2EDDB340" w14:textId="3AE457FC" w:rsidR="00A962AE" w:rsidRDefault="00A962AE" w:rsidP="006F4886">
      <w:pPr>
        <w:spacing w:after="0" w:line="360" w:lineRule="auto"/>
        <w:rPr>
          <w:i/>
          <w:iCs/>
          <w:color w:val="44546A" w:themeColor="text2"/>
          <w:sz w:val="18"/>
          <w:szCs w:val="18"/>
        </w:rPr>
      </w:pPr>
    </w:p>
    <w:p w14:paraId="309B2C3F" w14:textId="44DBEA49" w:rsidR="00FC33F5" w:rsidRDefault="00FC33F5" w:rsidP="00FC33F5">
      <w:pPr>
        <w:pStyle w:val="NormalWeb"/>
        <w:jc w:val="center"/>
      </w:pPr>
      <w:r>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60858892" w14:textId="4C260B2E" w:rsidR="00FC33F5" w:rsidRDefault="00FC33F5" w:rsidP="00FC33F5">
      <w:pPr>
        <w:pStyle w:val="NormalWeb"/>
        <w:jc w:val="center"/>
      </w:pPr>
      <w:r>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00533A42" w14:textId="0525B16A" w:rsidR="00A962AE" w:rsidRDefault="00A962AE" w:rsidP="006F4886">
      <w:pPr>
        <w:spacing w:after="0" w:line="360" w:lineRule="auto"/>
      </w:pPr>
      <w:bookmarkStart w:id="1268" w:name="_Ref81468024"/>
      <w:bookmarkStart w:id="1269" w:name="_Ref79403343"/>
      <w:r>
        <w:t xml:space="preserve">Figure </w:t>
      </w:r>
      <w:fldSimple w:instr=" SEQ Figure \* ARABIC ">
        <w:r w:rsidR="00812061">
          <w:rPr>
            <w:noProof/>
          </w:rPr>
          <w:t>10</w:t>
        </w:r>
      </w:fldSimple>
      <w:bookmarkEnd w:id="1268"/>
      <w:r>
        <w:t xml:space="preserve">: </w:t>
      </w:r>
      <w:bookmarkEnd w:id="1269"/>
      <w:r w:rsidR="00CF2720">
        <w:t xml:space="preserve">Comparison of “observed” chemical volumes of distribution based on empirical model fits and predictions for chemical half-life based on a PBPK model (“HTTK”) parameterized with chemical specific values either measured </w:t>
      </w:r>
      <w:r w:rsidR="007C2C18" w:rsidRPr="007C2C18">
        <w:rPr>
          <w:i/>
        </w:rPr>
        <w:t>in vitro</w:t>
      </w:r>
      <w:r w:rsidR="00CF2720">
        <w:t xml:space="preserve"> (“HTTK-InVitro”) or predicted with various QSPRs. </w:t>
      </w:r>
      <w:r w:rsidR="00CD5EF1">
        <w:t xml:space="preserve">The upper panel shows a scatter plot of predicted vs. observed values, while the lower panel shows the distribution of </w:t>
      </w:r>
      <w:r w:rsidR="00CD5EF1">
        <w:lastRenderedPageBreak/>
        <w:t xml:space="preserve">relative predictive error (RPE). </w:t>
      </w:r>
      <w:r w:rsidR="00CD5EF1" w:rsidRPr="00AB2E8E">
        <w:t>The upper and lower extent of the box for each model indicates the 25th to 75th quantiles, the mid-line indicates the median (50th quantile) and vertical line indicates 1.5x the range of the box.</w:t>
      </w:r>
    </w:p>
    <w:p w14:paraId="5BBB840C" w14:textId="2672363F" w:rsidR="00C84B10" w:rsidRDefault="00C84B10" w:rsidP="006F4886">
      <w:pPr>
        <w:spacing w:after="0" w:line="360" w:lineRule="auto"/>
      </w:pPr>
      <w:r>
        <w:br w:type="page"/>
      </w:r>
    </w:p>
    <w:p w14:paraId="563226FA" w14:textId="242A3181" w:rsidR="00FC33F5" w:rsidRDefault="00FC33F5" w:rsidP="00FC33F5">
      <w:pPr>
        <w:pStyle w:val="NormalWeb"/>
        <w:jc w:val="center"/>
      </w:pPr>
      <w:r>
        <w:rPr>
          <w:noProof/>
        </w:rPr>
        <w:lastRenderedPageBreak/>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7674702" w14:textId="728F1311" w:rsidR="00FC33F5" w:rsidRDefault="00FC33F5" w:rsidP="00FC33F5">
      <w:pPr>
        <w:pStyle w:val="NormalWeb"/>
        <w:jc w:val="center"/>
      </w:pPr>
      <w:r>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540E23E6" w14:textId="11FD03F5" w:rsidR="000C5731" w:rsidRDefault="000C5731" w:rsidP="006F4886">
      <w:pPr>
        <w:spacing w:after="0" w:line="360" w:lineRule="auto"/>
        <w:jc w:val="center"/>
      </w:pPr>
    </w:p>
    <w:p w14:paraId="43C59986" w14:textId="64E22CE6" w:rsidR="00C84B10" w:rsidRDefault="000C5731" w:rsidP="006F4886">
      <w:pPr>
        <w:spacing w:after="0" w:line="360" w:lineRule="auto"/>
      </w:pPr>
      <w:bookmarkStart w:id="1270" w:name="_Ref81468035"/>
      <w:r>
        <w:t xml:space="preserve">Figure </w:t>
      </w:r>
      <w:fldSimple w:instr=" SEQ Figure \* ARABIC ">
        <w:r w:rsidR="00812061">
          <w:rPr>
            <w:noProof/>
          </w:rPr>
          <w:t>11</w:t>
        </w:r>
      </w:fldSimple>
      <w:bookmarkEnd w:id="1270"/>
      <w:r>
        <w:t xml:space="preserve">: Comparison of “observed” chemical </w:t>
      </w:r>
      <w:r w:rsidR="0008137D">
        <w:t>whole body clearance (Cl</w:t>
      </w:r>
      <w:r w:rsidR="0008137D" w:rsidRPr="0008137D">
        <w:rPr>
          <w:vertAlign w:val="subscript"/>
        </w:rPr>
        <w:t>tot</w:t>
      </w:r>
      <w:r w:rsidR="0008137D">
        <w:t>)</w:t>
      </w:r>
      <w:r>
        <w:t xml:space="preserve"> based on empirical model fits and predictions for chemical half-life based on a PBPK model (“HTTK”) parameterized with chemical specific values either measured </w:t>
      </w:r>
      <w:r w:rsidR="007C2C18" w:rsidRPr="007C2C18">
        <w:rPr>
          <w:i/>
        </w:rPr>
        <w:t>in vitro</w:t>
      </w:r>
      <w:r>
        <w:t xml:space="preserve"> (“HTTK-InVitro”) or predicted with various QSPRs. The upper panel shows a scatter plot of predicted vs. observed values, while the lower panel shows the distribution of relative predictive error (RPE). </w:t>
      </w:r>
      <w:r w:rsidRPr="00AB2E8E">
        <w:t xml:space="preserve">The upper and lower extent of the box for each model indicates the </w:t>
      </w:r>
      <w:r w:rsidRPr="00AB2E8E">
        <w:lastRenderedPageBreak/>
        <w:t>25th to 75th quantiles, the mid-line indicates the median (50th quantile) and vertical line indicates 1.5x the range of the box.</w:t>
      </w:r>
    </w:p>
    <w:p w14:paraId="5E358DEC" w14:textId="49C95511" w:rsidR="004E0FBD" w:rsidRDefault="00A962AE" w:rsidP="006F4886">
      <w:pPr>
        <w:pStyle w:val="Heading1"/>
        <w:spacing w:line="360" w:lineRule="auto"/>
      </w:pPr>
      <w:r>
        <w:br w:type="page"/>
      </w:r>
      <w:r w:rsidR="00226A41">
        <w:lastRenderedPageBreak/>
        <w:t>Table</w:t>
      </w:r>
      <w:r w:rsidR="004E0FBD">
        <w:t>s</w:t>
      </w:r>
    </w:p>
    <w:p w14:paraId="37CAA750" w14:textId="3A8D73A6" w:rsidR="00FA0300" w:rsidRDefault="00FA0300" w:rsidP="006F4886">
      <w:pPr>
        <w:pStyle w:val="Caption"/>
        <w:spacing w:after="0" w:line="360" w:lineRule="auto"/>
      </w:pPr>
      <w:bookmarkStart w:id="1271" w:name="_Ref79324002"/>
      <w:r>
        <w:t xml:space="preserve">Table </w:t>
      </w:r>
      <w:fldSimple w:instr=" SEQ Table \* ARABIC ">
        <w:r w:rsidR="00812061">
          <w:rPr>
            <w:noProof/>
          </w:rPr>
          <w:t>1</w:t>
        </w:r>
      </w:fldSimple>
      <w:bookmarkEnd w:id="1271"/>
      <w:r>
        <w:t xml:space="preserve"> Three Levels of Evaluation were performed</w:t>
      </w:r>
    </w:p>
    <w:tbl>
      <w:tblPr>
        <w:tblW w:w="9340" w:type="dxa"/>
        <w:tblCellMar>
          <w:left w:w="0" w:type="dxa"/>
          <w:right w:w="0" w:type="dxa"/>
        </w:tblCellMar>
        <w:tblLook w:val="04A0" w:firstRow="1" w:lastRow="0" w:firstColumn="1" w:lastColumn="0" w:noHBand="0" w:noVBand="1"/>
      </w:tblPr>
      <w:tblGrid>
        <w:gridCol w:w="2096"/>
        <w:gridCol w:w="3677"/>
        <w:gridCol w:w="1804"/>
        <w:gridCol w:w="1763"/>
      </w:tblGrid>
      <w:tr w:rsidR="00FA0300" w:rsidRPr="00FA0300" w14:paraId="01D9A5B7" w14:textId="49B59A41" w:rsidTr="00FA0300">
        <w:trPr>
          <w:trHeight w:val="188"/>
        </w:trPr>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2DFCDF6"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 Evaluation</w:t>
            </w:r>
          </w:p>
        </w:tc>
        <w:tc>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EED39A6" w14:textId="77777777" w:rsidR="00FA0300" w:rsidRPr="001B5AB5" w:rsidRDefault="00FA0300" w:rsidP="006F4886">
            <w:pPr>
              <w:spacing w:after="0" w:line="360" w:lineRule="auto"/>
              <w:jc w:val="center"/>
              <w:rPr>
                <w:color w:val="FFFFFF" w:themeColor="background1"/>
              </w:rPr>
            </w:pPr>
            <w:r w:rsidRPr="001B5AB5">
              <w:rPr>
                <w:b/>
                <w:bCs/>
                <w:color w:val="FFFFFF" w:themeColor="background1"/>
              </w:rPr>
              <w:t>TK Quantities</w:t>
            </w:r>
          </w:p>
        </w:tc>
        <w:tc>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DC962A2" w14:textId="16F32B8A" w:rsidR="00FA0300" w:rsidRPr="001B5AB5" w:rsidRDefault="00FA0300" w:rsidP="006F4886">
            <w:pPr>
              <w:spacing w:after="0" w:line="360" w:lineRule="auto"/>
              <w:jc w:val="center"/>
              <w:rPr>
                <w:color w:val="FFFFFF" w:themeColor="background1"/>
              </w:rPr>
            </w:pPr>
            <w:r w:rsidRPr="001B5AB5">
              <w:rPr>
                <w:b/>
                <w:bCs/>
                <w:color w:val="FFFFFF" w:themeColor="background1"/>
              </w:rPr>
              <w:t>Chemicals</w:t>
            </w:r>
            <w:r w:rsidR="00977424" w:rsidRPr="001B5AB5">
              <w:rPr>
                <w:b/>
                <w:bCs/>
                <w:color w:val="FFFFFF" w:themeColor="background1"/>
              </w:rPr>
              <w:t xml:space="preserve"> for Evaluation</w:t>
            </w:r>
          </w:p>
        </w:tc>
        <w:tc>
          <w:tcPr>
            <w:tcW w:w="1763" w:type="dxa"/>
            <w:tcBorders>
              <w:top w:val="single" w:sz="8" w:space="0" w:color="FFFFFF"/>
              <w:left w:val="single" w:sz="8" w:space="0" w:color="FFFFFF"/>
              <w:bottom w:val="single" w:sz="24" w:space="0" w:color="FFFFFF"/>
              <w:right w:val="single" w:sz="8" w:space="0" w:color="FFFFFF"/>
            </w:tcBorders>
            <w:shd w:val="clear" w:color="auto" w:fill="4472C4"/>
          </w:tcPr>
          <w:p w14:paraId="56EB89E7" w14:textId="0554D719" w:rsidR="00FA0300" w:rsidRPr="001B5AB5" w:rsidRDefault="00FA0300" w:rsidP="006F4886">
            <w:pPr>
              <w:spacing w:after="0" w:line="360" w:lineRule="auto"/>
              <w:jc w:val="center"/>
              <w:rPr>
                <w:b/>
                <w:bCs/>
                <w:color w:val="FFFFFF" w:themeColor="background1"/>
              </w:rPr>
            </w:pPr>
            <w:r w:rsidRPr="001B5AB5">
              <w:rPr>
                <w:b/>
                <w:bCs/>
                <w:color w:val="FFFFFF" w:themeColor="background1"/>
              </w:rPr>
              <w:t>Reference</w:t>
            </w:r>
          </w:p>
        </w:tc>
      </w:tr>
      <w:tr w:rsidR="00FA0300" w:rsidRPr="00FA0300" w14:paraId="5CED957F" w14:textId="5A8F6C15" w:rsidTr="00FA0300">
        <w:tc>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15B70E30"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 xml:space="preserve">Level 1 </w:t>
            </w:r>
          </w:p>
        </w:tc>
        <w:tc>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A7FD77" w14:textId="427B3C64" w:rsidR="00FA0300" w:rsidRPr="00FA0300" w:rsidRDefault="007C2C18" w:rsidP="006F4886">
            <w:pPr>
              <w:spacing w:after="0" w:line="360" w:lineRule="auto"/>
              <w:jc w:val="center"/>
            </w:pPr>
            <w:r w:rsidRPr="007C2C18">
              <w:rPr>
                <w:i/>
                <w:iCs/>
              </w:rPr>
              <w:t>In vitro</w:t>
            </w:r>
            <w:r w:rsidR="00FA0300" w:rsidRPr="00FA0300">
              <w:rPr>
                <w:i/>
                <w:iCs/>
              </w:rPr>
              <w:t xml:space="preserve"> </w:t>
            </w:r>
            <w:r w:rsidR="00FA0300" w:rsidRPr="00FA0300">
              <w:t>TK Measurements</w:t>
            </w:r>
          </w:p>
          <w:p w14:paraId="09B3874A" w14:textId="77777777" w:rsidR="00FA0300" w:rsidRPr="00FA0300" w:rsidRDefault="00FA0300" w:rsidP="006F4886">
            <w:pPr>
              <w:spacing w:after="0" w:line="360" w:lineRule="auto"/>
              <w:jc w:val="center"/>
            </w:pPr>
            <w:r w:rsidRPr="00FA0300">
              <w:t>(f</w:t>
            </w:r>
            <w:r w:rsidRPr="00FA0300">
              <w:rPr>
                <w:vertAlign w:val="subscript"/>
              </w:rPr>
              <w:t>up</w:t>
            </w:r>
            <w:r w:rsidRPr="00FA0300">
              <w:t>, Cl</w:t>
            </w:r>
            <w:r w:rsidRPr="00FA0300">
              <w:rPr>
                <w:vertAlign w:val="subscript"/>
              </w:rPr>
              <w:t>int</w:t>
            </w:r>
            <w:r w:rsidRPr="00FA0300">
              <w:t>)</w:t>
            </w:r>
          </w:p>
        </w:tc>
        <w:tc>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59D92E" w14:textId="724DD455" w:rsidR="00FA0300" w:rsidRPr="00FA0300" w:rsidRDefault="00FC44A6" w:rsidP="006F4886">
            <w:pPr>
              <w:spacing w:after="0" w:line="360" w:lineRule="auto"/>
              <w:jc w:val="center"/>
            </w:pPr>
            <w:r>
              <w:t>63</w:t>
            </w:r>
            <w:r w:rsidR="00977424">
              <w:t xml:space="preserve"> with Measured </w:t>
            </w:r>
            <w:r w:rsidR="007C2C18" w:rsidRPr="007C2C18">
              <w:rPr>
                <w:i/>
              </w:rPr>
              <w:t>In vitro</w:t>
            </w:r>
            <w:r w:rsidR="00977424">
              <w:t xml:space="preserve"> Data</w:t>
            </w:r>
          </w:p>
        </w:tc>
        <w:tc>
          <w:tcPr>
            <w:tcW w:w="1763" w:type="dxa"/>
            <w:tcBorders>
              <w:top w:val="single" w:sz="24" w:space="0" w:color="FFFFFF"/>
              <w:left w:val="single" w:sz="8" w:space="0" w:color="FFFFFF"/>
              <w:bottom w:val="single" w:sz="8" w:space="0" w:color="FFFFFF"/>
              <w:right w:val="single" w:sz="8" w:space="0" w:color="FFFFFF"/>
            </w:tcBorders>
            <w:shd w:val="clear" w:color="auto" w:fill="CFD5EA"/>
          </w:tcPr>
          <w:p w14:paraId="4B323E9D" w14:textId="4AB273E6" w:rsidR="00FA0300" w:rsidRPr="00FA0300" w:rsidRDefault="00EF35D2" w:rsidP="006F4886">
            <w:pPr>
              <w:spacing w:after="0" w:line="360" w:lineRule="auto"/>
              <w:jc w:val="center"/>
            </w:pPr>
            <w:r>
              <w:fldChar w:fldCharType="begin"/>
            </w:r>
            <w:r w:rsidR="0084029A">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sidR="0084029A">
              <w:rPr>
                <w:noProof/>
              </w:rPr>
              <w:t>[30]</w:t>
            </w:r>
            <w:r>
              <w:fldChar w:fldCharType="end"/>
            </w:r>
          </w:p>
        </w:tc>
      </w:tr>
      <w:tr w:rsidR="00FA0300" w:rsidRPr="00FA0300" w14:paraId="4EE1E61B" w14:textId="3B0B4D76" w:rsidTr="00FA0300">
        <w:tc>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218D1689"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Level 2</w:t>
            </w:r>
          </w:p>
        </w:tc>
        <w:tc>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CA640BD" w14:textId="77777777" w:rsidR="00FA0300" w:rsidRPr="00FA0300" w:rsidRDefault="00FA0300" w:rsidP="006F4886">
            <w:pPr>
              <w:spacing w:after="0" w:line="360" w:lineRule="auto"/>
              <w:jc w:val="center"/>
            </w:pPr>
            <w:r w:rsidRPr="00FA0300">
              <w:t>TK Concentration vs. Time</w:t>
            </w:r>
          </w:p>
          <w:p w14:paraId="510E6AA0" w14:textId="77777777" w:rsidR="00FA0300" w:rsidRPr="00FA0300" w:rsidRDefault="00FA0300" w:rsidP="006F4886">
            <w:pPr>
              <w:spacing w:after="0" w:line="360" w:lineRule="auto"/>
              <w:jc w:val="center"/>
            </w:pPr>
            <w:r w:rsidRPr="00FA0300">
              <w:t>(all points, C</w:t>
            </w:r>
            <w:r w:rsidRPr="00FA0300">
              <w:rPr>
                <w:vertAlign w:val="subscript"/>
              </w:rPr>
              <w:t>max</w:t>
            </w:r>
            <w:r w:rsidRPr="00FA0300">
              <w:t>, time-integral/AUC)</w:t>
            </w:r>
          </w:p>
        </w:tc>
        <w:tc>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1D5F68" w14:textId="6ACCEEEC" w:rsidR="00FA0300" w:rsidRPr="00FA0300" w:rsidRDefault="00E311B5" w:rsidP="006F4886">
            <w:pPr>
              <w:spacing w:after="0" w:line="360" w:lineRule="auto"/>
              <w:jc w:val="center"/>
            </w:pPr>
            <w:r>
              <w:t>83</w:t>
            </w:r>
            <w:r w:rsidR="00977424">
              <w:t xml:space="preserve"> with predictions across multiple </w:t>
            </w:r>
            <w:r w:rsidR="009F7052">
              <w:t>QSPR</w:t>
            </w:r>
            <w:r w:rsidR="00977424">
              <w:t>s and empirical model fits</w:t>
            </w:r>
          </w:p>
        </w:tc>
        <w:tc>
          <w:tcPr>
            <w:tcW w:w="1763" w:type="dxa"/>
            <w:tcBorders>
              <w:top w:val="single" w:sz="8" w:space="0" w:color="FFFFFF"/>
              <w:left w:val="single" w:sz="8" w:space="0" w:color="FFFFFF"/>
              <w:bottom w:val="single" w:sz="8" w:space="0" w:color="FFFFFF"/>
              <w:right w:val="single" w:sz="8" w:space="0" w:color="FFFFFF"/>
            </w:tcBorders>
            <w:shd w:val="clear" w:color="auto" w:fill="E9EBF5"/>
          </w:tcPr>
          <w:p w14:paraId="3BA7792A" w14:textId="7EF79D5B" w:rsidR="00FA0300" w:rsidRPr="00FA0300" w:rsidRDefault="00EF35D2" w:rsidP="006F4886">
            <w:pPr>
              <w:spacing w:after="0" w:line="360" w:lineRule="auto"/>
              <w:jc w:val="center"/>
            </w:pPr>
            <w:r>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sidR="0084029A">
              <w:rPr>
                <w:noProof/>
              </w:rPr>
              <w:t>[27]</w:t>
            </w:r>
            <w:r>
              <w:fldChar w:fldCharType="end"/>
            </w:r>
          </w:p>
        </w:tc>
      </w:tr>
      <w:tr w:rsidR="00FA0300" w:rsidRPr="00FA0300" w14:paraId="5F12B0D4" w14:textId="49FB7505" w:rsidTr="00FA0300">
        <w:tc>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p w14:paraId="4B458508" w14:textId="77777777" w:rsidR="00FA0300" w:rsidRPr="001B5AB5" w:rsidRDefault="00FA0300" w:rsidP="006F4886">
            <w:pPr>
              <w:spacing w:after="0" w:line="360" w:lineRule="auto"/>
              <w:jc w:val="right"/>
              <w:rPr>
                <w:color w:val="FFFFFF" w:themeColor="background1"/>
              </w:rPr>
            </w:pPr>
            <w:r w:rsidRPr="001B5AB5">
              <w:rPr>
                <w:b/>
                <w:bCs/>
                <w:color w:val="FFFFFF" w:themeColor="background1"/>
              </w:rPr>
              <w:t>Level 3</w:t>
            </w:r>
          </w:p>
        </w:tc>
        <w:tc>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0D5AF9" w14:textId="0CC8ABB0" w:rsidR="00FA0300" w:rsidRPr="00FA0300" w:rsidRDefault="00FA0300" w:rsidP="006F4886">
            <w:pPr>
              <w:spacing w:after="0" w:line="360" w:lineRule="auto"/>
              <w:jc w:val="center"/>
            </w:pPr>
            <w:r w:rsidRPr="00FA0300">
              <w:t>Summary Statistics</w:t>
            </w:r>
          </w:p>
          <w:p w14:paraId="2C67DED8" w14:textId="77777777" w:rsidR="00FA0300" w:rsidRPr="00FA0300" w:rsidRDefault="00FA0300" w:rsidP="006F4886">
            <w:pPr>
              <w:spacing w:after="0" w:line="360" w:lineRule="auto"/>
              <w:jc w:val="center"/>
            </w:pPr>
            <w:r w:rsidRPr="00FA0300">
              <w:t>(V</w:t>
            </w:r>
            <w:r w:rsidRPr="00FA0300">
              <w:rPr>
                <w:vertAlign w:val="subscript"/>
              </w:rPr>
              <w:t>d</w:t>
            </w:r>
            <w:r w:rsidRPr="00FA0300">
              <w:t>, t</w:t>
            </w:r>
            <w:r w:rsidRPr="00FA0300">
              <w:rPr>
                <w:vertAlign w:val="subscript"/>
              </w:rPr>
              <w:t>half</w:t>
            </w:r>
            <w:r w:rsidRPr="00FA0300">
              <w:t>, Cl</w:t>
            </w:r>
            <w:r w:rsidRPr="00FA0300">
              <w:rPr>
                <w:vertAlign w:val="subscript"/>
              </w:rPr>
              <w:t>tot</w:t>
            </w:r>
            <w:r w:rsidRPr="00FA0300">
              <w:t>)</w:t>
            </w:r>
          </w:p>
        </w:tc>
        <w:tc>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DCDCE3" w14:textId="619236EB" w:rsidR="00FA0300" w:rsidRPr="00FA0300" w:rsidRDefault="00E311B5" w:rsidP="006F4886">
            <w:pPr>
              <w:spacing w:after="0" w:line="360" w:lineRule="auto"/>
              <w:jc w:val="center"/>
            </w:pPr>
            <w:r>
              <w:t>83</w:t>
            </w:r>
          </w:p>
        </w:tc>
        <w:tc>
          <w:tcPr>
            <w:tcW w:w="1763" w:type="dxa"/>
            <w:tcBorders>
              <w:top w:val="single" w:sz="8" w:space="0" w:color="FFFFFF"/>
              <w:left w:val="single" w:sz="8" w:space="0" w:color="FFFFFF"/>
              <w:bottom w:val="single" w:sz="8" w:space="0" w:color="FFFFFF"/>
              <w:right w:val="single" w:sz="8" w:space="0" w:color="FFFFFF"/>
            </w:tcBorders>
            <w:shd w:val="clear" w:color="auto" w:fill="CFD5EA"/>
          </w:tcPr>
          <w:p w14:paraId="4EC51E67" w14:textId="73C7C8EC" w:rsidR="00FA0300" w:rsidRPr="00FA0300" w:rsidRDefault="00EF35D2" w:rsidP="006F4886">
            <w:pPr>
              <w:spacing w:after="0" w:line="360" w:lineRule="auto"/>
              <w:jc w:val="center"/>
            </w:pPr>
            <w:r>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sidR="0084029A">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4D993E92" w:rsidR="00226A41" w:rsidRDefault="00226A41" w:rsidP="006F4886">
      <w:pPr>
        <w:pStyle w:val="Caption"/>
        <w:spacing w:after="0" w:line="360" w:lineRule="auto"/>
      </w:pPr>
      <w:bookmarkStart w:id="1272" w:name="_Ref79323992"/>
      <w:r>
        <w:lastRenderedPageBreak/>
        <w:t xml:space="preserve">Table </w:t>
      </w:r>
      <w:fldSimple w:instr=" SEQ Table \* ARABIC ">
        <w:r w:rsidR="00812061">
          <w:rPr>
            <w:noProof/>
          </w:rPr>
          <w:t>2</w:t>
        </w:r>
      </w:fldSimple>
      <w:bookmarkEnd w:id="1272"/>
      <w:r>
        <w:t xml:space="preserve"> QSPR Models Evaluated</w:t>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5436AED8"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&lt;EndNote&gt;&lt;Cite&gt;&lt;Author&gt;Mansouri&lt;/Author&gt;&lt;Year&gt;2018&lt;/Year&gt;&lt;RecNum&gt;559&lt;/RecNum&gt;&lt;DisplayText&gt;[42,43]&lt;/DisplayText&gt;&lt;record&gt;&lt;rec-number&gt;559&lt;/rec-number&gt;&lt;foreign-keys&gt;&lt;key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[42,43]</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6B8CDE4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&lt;EndNote&gt;&lt;Cite&gt;&lt;Author&gt;Arnot&lt;/Author&gt;&lt;Year&gt;2014&lt;/Year&gt;&lt;RecNum&gt;141&lt;/RecNum&gt;&lt;DisplayText&gt;[21]&lt;/DisplayText&gt;&lt;record&gt;&lt;rec-number&gt;141&lt;/rec-number&gt;&lt;foreign-keys&gt;&lt;key app="EN" db-id="0trrd5ets2ax97e9wpgxzdxy59zvaatvfeps" timestamp="1628524006"&gt;141&lt;/key&gt;&lt;/foreign-keys&gt;&lt;ref-type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5EFC5CE4" w:rsidR="002F15F9" w:rsidRDefault="002F15F9" w:rsidP="006F4886">
      <w:pPr>
        <w:pStyle w:val="Caption"/>
        <w:spacing w:after="0" w:line="360" w:lineRule="auto"/>
      </w:pPr>
      <w:bookmarkStart w:id="1273" w:name="_Ref81395636"/>
      <w:r>
        <w:lastRenderedPageBreak/>
        <w:t xml:space="preserve">Table </w:t>
      </w:r>
      <w:fldSimple w:instr=" SEQ Table \* ARABIC ">
        <w:r w:rsidR="00812061">
          <w:rPr>
            <w:noProof/>
          </w:rPr>
          <w:t>3</w:t>
        </w:r>
      </w:fldSimple>
      <w:bookmarkEnd w:id="1273"/>
      <w:r>
        <w:t xml:space="preserve">: Biases of the QSPRs for predicting </w:t>
      </w:r>
      <w:r w:rsidR="007C2C18" w:rsidRPr="007C2C18">
        <w:t>in vitro</w:t>
      </w:r>
      <w:r>
        <w:t xml:space="preserve"> measured values in terms of fold error (FE)</w:t>
      </w:r>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14:paraId="602C6DBA" w14:textId="77777777" w:rsidTr="002F15F9">
        <w:trPr>
          <w:trHeight w:val="300"/>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16719E21" w:rsidR="002F15F9" w:rsidRDefault="002F15F9" w:rsidP="006F4886">
            <w:pPr>
              <w:spacing w:after="0" w:line="360" w:lineRule="auto"/>
              <w:jc w:val="right"/>
              <w:rPr>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5E445B44"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Clint AbsFE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6BFD4AB9"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33FA6F7C"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Min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71F7D417"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Max Clint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17DC0CA3"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fup AbsFE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6DC13EBE"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Median fup FE</w:t>
            </w: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6284819C"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Min fup FE</w:t>
            </w:r>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5425EE86" w:rsidR="002F15F9" w:rsidRPr="002F15F9" w:rsidRDefault="002F15F9" w:rsidP="006F4886">
            <w:pPr>
              <w:spacing w:after="0" w:line="360" w:lineRule="auto"/>
              <w:jc w:val="center"/>
              <w:rPr>
                <w:rFonts w:ascii="Calibri" w:hAnsi="Calibri" w:cs="Calibri"/>
                <w:b/>
                <w:bCs/>
                <w:color w:val="FFFFFF"/>
                <w:sz w:val="18"/>
                <w:szCs w:val="18"/>
              </w:rPr>
            </w:pPr>
            <w:r w:rsidRPr="002F15F9">
              <w:rPr>
                <w:rFonts w:ascii="Calibri" w:hAnsi="Calibri" w:cs="Calibri"/>
                <w:b/>
                <w:bCs/>
                <w:color w:val="FFFFFF"/>
                <w:sz w:val="18"/>
                <w:szCs w:val="18"/>
              </w:rPr>
              <w:t>Max fup FE</w:t>
            </w:r>
          </w:p>
        </w:tc>
      </w:tr>
      <w:tr w:rsidR="009A1267" w14:paraId="1A09AE3D"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SPlus</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7AF59441"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0.503</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18191AA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0.105</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09C699F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-2.34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002096D6"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2.1</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43D923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0.274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291CECB5"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-0.0179</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1CFAE09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-1.47</w:t>
            </w:r>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794C3D06"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6.27</w:t>
            </w:r>
          </w:p>
        </w:tc>
      </w:tr>
      <w:tr w:rsidR="009A1267" w14:paraId="0C78365E"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Dawson</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04C71BAB"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0.348</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0BA824A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0.0378</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2285DEB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-2.54</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17458E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1.42</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4AFDC9B9"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0.152</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3587C78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-0.00384</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3A30AA8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-1.23</w:t>
            </w:r>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6BE6CDA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6.38</w:t>
            </w:r>
          </w:p>
        </w:tc>
      </w:tr>
      <w:tr w:rsidR="009A1267" w14:paraId="37411F6C"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Pradeep</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0EB9C199"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0.232</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3AC321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0.0194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9FDE1C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-2.2</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18591E3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1.5</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07209D83"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0.154</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123580B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-0.0191</w:t>
            </w:r>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6939DECC"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-0.506</w:t>
            </w:r>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67A6CC7F"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1.92</w:t>
            </w:r>
          </w:p>
        </w:tc>
      </w:tr>
      <w:tr w:rsidR="009A1267" w14:paraId="3FA5E3E9" w14:textId="77777777" w:rsidTr="00797774">
        <w:trPr>
          <w:trHeight w:val="300"/>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7777777" w:rsidR="009A1267" w:rsidRDefault="009A1267" w:rsidP="009A1267">
            <w:pPr>
              <w:spacing w:after="0" w:line="360" w:lineRule="auto"/>
              <w:jc w:val="right"/>
              <w:rPr>
                <w:rFonts w:ascii="Calibri" w:hAnsi="Calibri" w:cs="Calibri"/>
                <w:color w:val="000000"/>
              </w:rPr>
            </w:pPr>
            <w:r>
              <w:rPr>
                <w:rFonts w:ascii="Calibri" w:hAnsi="Calibri" w:cs="Calibri"/>
                <w:color w:val="000000"/>
              </w:rPr>
              <w:t>OPERA</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DD019B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0.00141</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598026DE"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-0.00019</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0E902E21"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-1.86</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43354A2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0.63</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6E377F60"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0.0281</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43E8AE9B"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0</w:t>
            </w:r>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3C949944"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-1.11</w:t>
            </w:r>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474D6F52" w:rsidR="009A1267" w:rsidRPr="002F15F9" w:rsidRDefault="009A1267" w:rsidP="009A1267">
            <w:pPr>
              <w:spacing w:after="0" w:line="360" w:lineRule="auto"/>
              <w:jc w:val="center"/>
              <w:rPr>
                <w:rFonts w:ascii="Calibri" w:hAnsi="Calibri" w:cs="Calibri"/>
                <w:color w:val="000000"/>
                <w:sz w:val="18"/>
                <w:szCs w:val="18"/>
              </w:rPr>
            </w:pPr>
            <w:r>
              <w:rPr>
                <w:rFonts w:ascii="Calibri" w:hAnsi="Calibri"/>
                <w:color w:val="000000"/>
              </w:rPr>
              <w:t>7.1</w:t>
            </w:r>
          </w:p>
        </w:tc>
      </w:tr>
    </w:tbl>
    <w:p w14:paraId="45710FD3" w14:textId="27F3D6BE" w:rsidR="00CF2720" w:rsidRDefault="002F15F9" w:rsidP="006F4886">
      <w:pPr>
        <w:pStyle w:val="Caption"/>
        <w:spacing w:after="0" w:line="360" w:lineRule="auto"/>
      </w:pPr>
      <w:r>
        <w:t xml:space="preserve"> </w:t>
      </w:r>
      <w:r w:rsidR="00CF2720">
        <w:br w:type="page"/>
      </w:r>
      <w:r>
        <w:lastRenderedPageBreak/>
        <w:tab/>
      </w:r>
    </w:p>
    <w:p w14:paraId="2D5BAC32" w14:textId="776A7F1B" w:rsidR="00056E8E" w:rsidRDefault="00056E8E" w:rsidP="00056E8E">
      <w:pPr>
        <w:pStyle w:val="Caption"/>
        <w:spacing w:after="0" w:line="360" w:lineRule="auto"/>
        <w:rPr>
          <w:ins w:id="1274" w:author="Wambaugh, John (he/him/his)" w:date="2024-05-06T09:51:00Z"/>
        </w:rPr>
      </w:pPr>
      <w:bookmarkStart w:id="1275" w:name="_Ref166680182"/>
      <w:bookmarkStart w:id="1276" w:name="_Ref81406670"/>
      <w:ins w:id="1277" w:author="Wambaugh, John (he/him/his)" w:date="2024-05-06T09:51:00Z">
        <w:r>
          <w:t xml:space="preserve">Table </w:t>
        </w:r>
        <w:r>
          <w:fldChar w:fldCharType="begin"/>
        </w:r>
        <w:r>
          <w:instrText xml:space="preserve"> SEQ Table \* ARABIC </w:instrText>
        </w:r>
        <w:r>
          <w:fldChar w:fldCharType="separate"/>
        </w:r>
      </w:ins>
      <w:ins w:id="1278" w:author="Wambaugh, John (he/him/his)" w:date="2024-05-06T09:54:00Z">
        <w:r w:rsidR="00812061">
          <w:rPr>
            <w:noProof/>
          </w:rPr>
          <w:t>4</w:t>
        </w:r>
      </w:ins>
      <w:ins w:id="1279" w:author="Wambaugh, John (he/him/his)" w:date="2024-05-06T09:51:00Z">
        <w:r>
          <w:rPr>
            <w:noProof/>
          </w:rPr>
          <w:fldChar w:fldCharType="end"/>
        </w:r>
      </w:ins>
      <w:bookmarkEnd w:id="1275"/>
      <w:ins w:id="1280" w:author="Wambaugh, John (he/him/his)" w:date="2024-05-06T09:52:00Z">
        <w:r>
          <w:rPr>
            <w:noProof/>
          </w:rPr>
          <w:t xml:space="preserve"> Level 2</w:t>
        </w:r>
      </w:ins>
      <w:ins w:id="1281"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(“HTTK-InVitro”)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“HTTK-YRandom” indicates the HTTK PBPK model parameterized with a random permutation of the </w:t>
        </w:r>
        <w:r w:rsidRPr="007C2C18">
          <w:t>in vitro</w:t>
        </w:r>
        <w:r>
          <w:t xml:space="preserve"> data.</w:t>
        </w:r>
      </w:ins>
    </w:p>
    <w:tbl>
      <w:tblPr>
        <w:tblW w:w="2596" w:type="dxa"/>
        <w:tblLook w:val="04A0" w:firstRow="1" w:lastRow="0" w:firstColumn="1" w:lastColumn="0" w:noHBand="0" w:noVBand="1"/>
        <w:tblPrChange w:id="1282" w:author="Wambaugh, John (he/him/his)" w:date="2024-05-06T09:54:00Z">
          <w:tblPr>
            <w:tblW w:w="22081" w:type="dxa"/>
            <w:tblLook w:val="04A0" w:firstRow="1" w:lastRow="0" w:firstColumn="1" w:lastColumn="0" w:noHBand="0" w:noVBand="1"/>
          </w:tblPr>
        </w:tblPrChange>
      </w:tblPr>
      <w:tblGrid>
        <w:gridCol w:w="1491"/>
        <w:gridCol w:w="755"/>
        <w:gridCol w:w="816"/>
        <w:gridCol w:w="930"/>
        <w:gridCol w:w="755"/>
        <w:gridCol w:w="755"/>
        <w:gridCol w:w="755"/>
        <w:gridCol w:w="755"/>
        <w:gridCol w:w="896"/>
        <w:gridCol w:w="820"/>
        <w:gridCol w:w="848"/>
        <w:tblGridChange w:id="1283">
          <w:tblGrid>
            <w:gridCol w:w="1901"/>
            <w:gridCol w:w="1700"/>
            <w:gridCol w:w="2660"/>
            <w:gridCol w:w="2800"/>
            <w:gridCol w:w="1720"/>
            <w:gridCol w:w="1820"/>
            <w:gridCol w:w="1840"/>
            <w:gridCol w:w="1700"/>
            <w:gridCol w:w="1280"/>
            <w:gridCol w:w="1960"/>
            <w:gridCol w:w="2700"/>
          </w:tblGrid>
        </w:tblGridChange>
      </w:tblGrid>
      <w:tr w:rsidR="00056E8E" w:rsidRPr="00056E8E" w14:paraId="724C6690" w14:textId="77777777" w:rsidTr="00056E8E">
        <w:trPr>
          <w:trHeight w:val="290"/>
          <w:ins w:id="1284" w:author="Wambaugh, John (he/him/his)" w:date="2024-05-06T09:54:00Z"/>
          <w:trPrChange w:id="128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4472C4" w:fill="4472C4"/>
            <w:noWrap/>
            <w:vAlign w:val="bottom"/>
            <w:hideMark/>
            <w:tcPrChange w:id="1286" w:author="Wambaugh, John (he/him/his)" w:date="2024-05-06T09:54:00Z">
              <w:tcPr>
                <w:tcW w:w="1901" w:type="dxa"/>
                <w:tcBorders>
                  <w:top w:val="single" w:sz="4" w:space="0" w:color="4472C4"/>
                  <w:left w:val="single" w:sz="4" w:space="0" w:color="4472C4"/>
                  <w:bottom w:val="nil"/>
                  <w:right w:val="nil"/>
                </w:tcBorders>
                <w:shd w:val="clear" w:color="4472C4" w:fill="4472C4"/>
                <w:noWrap/>
                <w:vAlign w:val="bottom"/>
                <w:hideMark/>
              </w:tcPr>
            </w:tcPrChange>
          </w:tcPr>
          <w:p w14:paraId="07CC8CD8" w14:textId="77777777" w:rsidR="00056E8E" w:rsidRPr="00056E8E" w:rsidRDefault="00056E8E" w:rsidP="00056E8E">
            <w:pPr>
              <w:pStyle w:val="Caption"/>
              <w:spacing w:line="360" w:lineRule="auto"/>
              <w:rPr>
                <w:ins w:id="1287" w:author="Wambaugh, John (he/him/his)" w:date="2024-05-06T09:54:00Z"/>
                <w:b/>
                <w:bCs/>
              </w:rPr>
            </w:pPr>
            <w:ins w:id="1288" w:author="Wambaugh, John (he/him/his)" w:date="2024-05-06T09:54:00Z">
              <w:r w:rsidRPr="00056E8E">
                <w:rPr>
                  <w:b/>
                  <w:bCs/>
                </w:rPr>
                <w:t>Column1</w:t>
              </w:r>
            </w:ins>
          </w:p>
        </w:tc>
        <w:tc>
          <w:tcPr>
            <w:tcW w:w="236" w:type="dxa"/>
            <w:tcBorders>
              <w:top w:val="single" w:sz="4" w:space="0" w:color="4472C4"/>
              <w:left w:val="nil"/>
              <w:bottom w:val="nil"/>
              <w:right w:val="nil"/>
            </w:tcBorders>
            <w:shd w:val="clear" w:color="4472C4" w:fill="4472C4"/>
            <w:noWrap/>
            <w:vAlign w:val="bottom"/>
            <w:hideMark/>
            <w:tcPrChange w:id="1289"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4D43F1EA" w14:textId="77777777" w:rsidR="00056E8E" w:rsidRPr="00056E8E" w:rsidRDefault="00056E8E" w:rsidP="00056E8E">
            <w:pPr>
              <w:pStyle w:val="Caption"/>
              <w:spacing w:line="360" w:lineRule="auto"/>
              <w:rPr>
                <w:ins w:id="1290" w:author="Wambaugh, John (he/him/his)" w:date="2024-05-06T09:54:00Z"/>
                <w:b/>
                <w:bCs/>
              </w:rPr>
            </w:pPr>
            <w:ins w:id="1291" w:author="Wambaugh, John (he/him/his)" w:date="2024-05-06T09:54:00Z">
              <w:r w:rsidRPr="00056E8E">
                <w:rPr>
                  <w:b/>
                  <w:bCs/>
                </w:rPr>
                <w:t>HTPBTK-InVitro</w:t>
              </w:r>
            </w:ins>
          </w:p>
        </w:tc>
        <w:tc>
          <w:tcPr>
            <w:tcW w:w="236" w:type="dxa"/>
            <w:tcBorders>
              <w:top w:val="single" w:sz="4" w:space="0" w:color="4472C4"/>
              <w:left w:val="nil"/>
              <w:bottom w:val="nil"/>
              <w:right w:val="nil"/>
            </w:tcBorders>
            <w:shd w:val="clear" w:color="4472C4" w:fill="4472C4"/>
            <w:noWrap/>
            <w:vAlign w:val="bottom"/>
            <w:hideMark/>
            <w:tcPrChange w:id="1292" w:author="Wambaugh, John (he/him/his)" w:date="2024-05-06T09:54:00Z">
              <w:tcPr>
                <w:tcW w:w="2660" w:type="dxa"/>
                <w:tcBorders>
                  <w:top w:val="single" w:sz="4" w:space="0" w:color="4472C4"/>
                  <w:left w:val="nil"/>
                  <w:bottom w:val="nil"/>
                  <w:right w:val="nil"/>
                </w:tcBorders>
                <w:shd w:val="clear" w:color="4472C4" w:fill="4472C4"/>
                <w:noWrap/>
                <w:vAlign w:val="bottom"/>
                <w:hideMark/>
              </w:tcPr>
            </w:tcPrChange>
          </w:tcPr>
          <w:p w14:paraId="42A487BB" w14:textId="77777777" w:rsidR="00056E8E" w:rsidRPr="00056E8E" w:rsidRDefault="00056E8E" w:rsidP="00056E8E">
            <w:pPr>
              <w:pStyle w:val="Caption"/>
              <w:spacing w:line="360" w:lineRule="auto"/>
              <w:rPr>
                <w:ins w:id="1293" w:author="Wambaugh, John (he/him/his)" w:date="2024-05-06T09:54:00Z"/>
                <w:b/>
                <w:bCs/>
              </w:rPr>
            </w:pPr>
            <w:ins w:id="1294" w:author="Wambaugh, John (he/him/his)" w:date="2024-05-06T09:54:00Z">
              <w:r w:rsidRPr="00056E8E">
                <w:rPr>
                  <w:b/>
                  <w:bCs/>
                </w:rPr>
                <w:t>HTPBTK-InVitro-Caco2Exp</w:t>
              </w:r>
            </w:ins>
          </w:p>
        </w:tc>
        <w:tc>
          <w:tcPr>
            <w:tcW w:w="236" w:type="dxa"/>
            <w:tcBorders>
              <w:top w:val="single" w:sz="4" w:space="0" w:color="4472C4"/>
              <w:left w:val="nil"/>
              <w:bottom w:val="nil"/>
              <w:right w:val="nil"/>
            </w:tcBorders>
            <w:shd w:val="clear" w:color="4472C4" w:fill="4472C4"/>
            <w:noWrap/>
            <w:vAlign w:val="bottom"/>
            <w:hideMark/>
            <w:tcPrChange w:id="1295" w:author="Wambaugh, John (he/him/his)" w:date="2024-05-06T09:54:00Z">
              <w:tcPr>
                <w:tcW w:w="2800" w:type="dxa"/>
                <w:tcBorders>
                  <w:top w:val="single" w:sz="4" w:space="0" w:color="4472C4"/>
                  <w:left w:val="nil"/>
                  <w:bottom w:val="nil"/>
                  <w:right w:val="nil"/>
                </w:tcBorders>
                <w:shd w:val="clear" w:color="4472C4" w:fill="4472C4"/>
                <w:noWrap/>
                <w:vAlign w:val="bottom"/>
                <w:hideMark/>
              </w:tcPr>
            </w:tcPrChange>
          </w:tcPr>
          <w:p w14:paraId="3CF7F616" w14:textId="77777777" w:rsidR="00056E8E" w:rsidRPr="00056E8E" w:rsidRDefault="00056E8E" w:rsidP="00056E8E">
            <w:pPr>
              <w:pStyle w:val="Caption"/>
              <w:spacing w:line="360" w:lineRule="auto"/>
              <w:rPr>
                <w:ins w:id="1296" w:author="Wambaugh, John (he/him/his)" w:date="2024-05-06T09:54:00Z"/>
                <w:b/>
                <w:bCs/>
              </w:rPr>
            </w:pPr>
            <w:ins w:id="1297" w:author="Wambaugh, John (he/him/his)" w:date="2024-05-06T09:54:00Z">
              <w:r w:rsidRPr="00056E8E">
                <w:rPr>
                  <w:b/>
                  <w:bCs/>
                </w:rPr>
                <w:t>HTPBTK-InVitro-Caco2QSPR</w:t>
              </w:r>
            </w:ins>
          </w:p>
        </w:tc>
        <w:tc>
          <w:tcPr>
            <w:tcW w:w="236" w:type="dxa"/>
            <w:tcBorders>
              <w:top w:val="single" w:sz="4" w:space="0" w:color="4472C4"/>
              <w:left w:val="nil"/>
              <w:bottom w:val="nil"/>
              <w:right w:val="nil"/>
            </w:tcBorders>
            <w:shd w:val="clear" w:color="4472C4" w:fill="4472C4"/>
            <w:noWrap/>
            <w:vAlign w:val="bottom"/>
            <w:hideMark/>
            <w:tcPrChange w:id="1298" w:author="Wambaugh, John (he/him/his)" w:date="2024-05-06T09:54:00Z">
              <w:tcPr>
                <w:tcW w:w="1720" w:type="dxa"/>
                <w:tcBorders>
                  <w:top w:val="single" w:sz="4" w:space="0" w:color="4472C4"/>
                  <w:left w:val="nil"/>
                  <w:bottom w:val="nil"/>
                  <w:right w:val="nil"/>
                </w:tcBorders>
                <w:shd w:val="clear" w:color="4472C4" w:fill="4472C4"/>
                <w:noWrap/>
                <w:vAlign w:val="bottom"/>
                <w:hideMark/>
              </w:tcPr>
            </w:tcPrChange>
          </w:tcPr>
          <w:p w14:paraId="0FA88C14" w14:textId="77777777" w:rsidR="00056E8E" w:rsidRPr="00056E8E" w:rsidRDefault="00056E8E" w:rsidP="00056E8E">
            <w:pPr>
              <w:pStyle w:val="Caption"/>
              <w:spacing w:line="360" w:lineRule="auto"/>
              <w:rPr>
                <w:ins w:id="1299" w:author="Wambaugh, John (he/him/his)" w:date="2024-05-06T09:54:00Z"/>
                <w:b/>
                <w:bCs/>
              </w:rPr>
            </w:pPr>
            <w:ins w:id="1300" w:author="Wambaugh, John (he/him/his)" w:date="2024-05-06T09:54:00Z">
              <w:r w:rsidRPr="00056E8E">
                <w:rPr>
                  <w:b/>
                  <w:bCs/>
                </w:rPr>
                <w:t>HTPBTK-ADmet</w:t>
              </w:r>
            </w:ins>
          </w:p>
        </w:tc>
        <w:tc>
          <w:tcPr>
            <w:tcW w:w="236" w:type="dxa"/>
            <w:tcBorders>
              <w:top w:val="single" w:sz="4" w:space="0" w:color="4472C4"/>
              <w:left w:val="nil"/>
              <w:bottom w:val="nil"/>
              <w:right w:val="nil"/>
            </w:tcBorders>
            <w:shd w:val="clear" w:color="4472C4" w:fill="4472C4"/>
            <w:noWrap/>
            <w:vAlign w:val="bottom"/>
            <w:hideMark/>
            <w:tcPrChange w:id="1301" w:author="Wambaugh, John (he/him/his)" w:date="2024-05-06T09:54:00Z">
              <w:tcPr>
                <w:tcW w:w="1820" w:type="dxa"/>
                <w:tcBorders>
                  <w:top w:val="single" w:sz="4" w:space="0" w:color="4472C4"/>
                  <w:left w:val="nil"/>
                  <w:bottom w:val="nil"/>
                  <w:right w:val="nil"/>
                </w:tcBorders>
                <w:shd w:val="clear" w:color="4472C4" w:fill="4472C4"/>
                <w:noWrap/>
                <w:vAlign w:val="bottom"/>
                <w:hideMark/>
              </w:tcPr>
            </w:tcPrChange>
          </w:tcPr>
          <w:p w14:paraId="501285D3" w14:textId="77777777" w:rsidR="00056E8E" w:rsidRPr="00056E8E" w:rsidRDefault="00056E8E" w:rsidP="00056E8E">
            <w:pPr>
              <w:pStyle w:val="Caption"/>
              <w:spacing w:line="360" w:lineRule="auto"/>
              <w:rPr>
                <w:ins w:id="1302" w:author="Wambaugh, John (he/him/his)" w:date="2024-05-06T09:54:00Z"/>
                <w:b/>
                <w:bCs/>
              </w:rPr>
            </w:pPr>
            <w:ins w:id="1303" w:author="Wambaugh, John (he/him/his)" w:date="2024-05-06T09:54:00Z">
              <w:r w:rsidRPr="00056E8E">
                <w:rPr>
                  <w:b/>
                  <w:bCs/>
                </w:rPr>
                <w:t>HTPBTK-Dawson</w:t>
              </w:r>
            </w:ins>
          </w:p>
        </w:tc>
        <w:tc>
          <w:tcPr>
            <w:tcW w:w="236" w:type="dxa"/>
            <w:tcBorders>
              <w:top w:val="single" w:sz="4" w:space="0" w:color="4472C4"/>
              <w:left w:val="nil"/>
              <w:bottom w:val="nil"/>
              <w:right w:val="nil"/>
            </w:tcBorders>
            <w:shd w:val="clear" w:color="4472C4" w:fill="4472C4"/>
            <w:noWrap/>
            <w:vAlign w:val="bottom"/>
            <w:hideMark/>
            <w:tcPrChange w:id="1304" w:author="Wambaugh, John (he/him/his)" w:date="2024-05-06T09:54:00Z">
              <w:tcPr>
                <w:tcW w:w="1840" w:type="dxa"/>
                <w:tcBorders>
                  <w:top w:val="single" w:sz="4" w:space="0" w:color="4472C4"/>
                  <w:left w:val="nil"/>
                  <w:bottom w:val="nil"/>
                  <w:right w:val="nil"/>
                </w:tcBorders>
                <w:shd w:val="clear" w:color="4472C4" w:fill="4472C4"/>
                <w:noWrap/>
                <w:vAlign w:val="bottom"/>
                <w:hideMark/>
              </w:tcPr>
            </w:tcPrChange>
          </w:tcPr>
          <w:p w14:paraId="71A4D015" w14:textId="77777777" w:rsidR="00056E8E" w:rsidRPr="00056E8E" w:rsidRDefault="00056E8E" w:rsidP="00056E8E">
            <w:pPr>
              <w:pStyle w:val="Caption"/>
              <w:spacing w:line="360" w:lineRule="auto"/>
              <w:rPr>
                <w:ins w:id="1305" w:author="Wambaugh, John (he/him/his)" w:date="2024-05-06T09:54:00Z"/>
                <w:b/>
                <w:bCs/>
              </w:rPr>
            </w:pPr>
            <w:ins w:id="1306" w:author="Wambaugh, John (he/him/his)" w:date="2024-05-06T09:54:00Z">
              <w:r w:rsidRPr="00056E8E">
                <w:rPr>
                  <w:b/>
                  <w:bCs/>
                </w:rPr>
                <w:t>HTPBTK-Pradeep</w:t>
              </w:r>
            </w:ins>
          </w:p>
        </w:tc>
        <w:tc>
          <w:tcPr>
            <w:tcW w:w="236" w:type="dxa"/>
            <w:tcBorders>
              <w:top w:val="single" w:sz="4" w:space="0" w:color="4472C4"/>
              <w:left w:val="nil"/>
              <w:bottom w:val="nil"/>
              <w:right w:val="nil"/>
            </w:tcBorders>
            <w:shd w:val="clear" w:color="4472C4" w:fill="4472C4"/>
            <w:noWrap/>
            <w:vAlign w:val="bottom"/>
            <w:hideMark/>
            <w:tcPrChange w:id="1307"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5ACFAD10" w14:textId="77777777" w:rsidR="00056E8E" w:rsidRPr="00056E8E" w:rsidRDefault="00056E8E" w:rsidP="00056E8E">
            <w:pPr>
              <w:pStyle w:val="Caption"/>
              <w:spacing w:line="360" w:lineRule="auto"/>
              <w:rPr>
                <w:ins w:id="1308" w:author="Wambaugh, John (he/him/his)" w:date="2024-05-06T09:54:00Z"/>
                <w:b/>
                <w:bCs/>
              </w:rPr>
            </w:pPr>
            <w:ins w:id="1309" w:author="Wambaugh, John (he/him/his)" w:date="2024-05-06T09:54:00Z">
              <w:r w:rsidRPr="00056E8E">
                <w:rPr>
                  <w:b/>
                  <w:bCs/>
                </w:rPr>
                <w:t>HTPBTK-OPERA</w:t>
              </w:r>
            </w:ins>
          </w:p>
        </w:tc>
        <w:tc>
          <w:tcPr>
            <w:tcW w:w="236" w:type="dxa"/>
            <w:tcBorders>
              <w:top w:val="single" w:sz="4" w:space="0" w:color="4472C4"/>
              <w:left w:val="nil"/>
              <w:bottom w:val="nil"/>
              <w:right w:val="nil"/>
            </w:tcBorders>
            <w:shd w:val="clear" w:color="4472C4" w:fill="4472C4"/>
            <w:noWrap/>
            <w:vAlign w:val="bottom"/>
            <w:hideMark/>
            <w:tcPrChange w:id="1310" w:author="Wambaugh, John (he/him/his)" w:date="2024-05-06T09:54:00Z">
              <w:tcPr>
                <w:tcW w:w="1280" w:type="dxa"/>
                <w:tcBorders>
                  <w:top w:val="single" w:sz="4" w:space="0" w:color="4472C4"/>
                  <w:left w:val="nil"/>
                  <w:bottom w:val="nil"/>
                  <w:right w:val="nil"/>
                </w:tcBorders>
                <w:shd w:val="clear" w:color="4472C4" w:fill="4472C4"/>
                <w:noWrap/>
                <w:vAlign w:val="bottom"/>
                <w:hideMark/>
              </w:tcPr>
            </w:tcPrChange>
          </w:tcPr>
          <w:p w14:paraId="6C2F2D54" w14:textId="77777777" w:rsidR="00056E8E" w:rsidRPr="00056E8E" w:rsidRDefault="00056E8E" w:rsidP="00056E8E">
            <w:pPr>
              <w:pStyle w:val="Caption"/>
              <w:spacing w:line="360" w:lineRule="auto"/>
              <w:rPr>
                <w:ins w:id="1311" w:author="Wambaugh, John (he/him/his)" w:date="2024-05-06T09:54:00Z"/>
                <w:b/>
                <w:bCs/>
              </w:rPr>
            </w:pPr>
            <w:ins w:id="1312" w:author="Wambaugh, John (he/him/his)" w:date="2024-05-06T09:54:00Z">
              <w:r w:rsidRPr="00056E8E">
                <w:rPr>
                  <w:b/>
                  <w:bCs/>
                </w:rPr>
                <w:t>FitsToData</w:t>
              </w:r>
            </w:ins>
          </w:p>
        </w:tc>
        <w:tc>
          <w:tcPr>
            <w:tcW w:w="236" w:type="dxa"/>
            <w:tcBorders>
              <w:top w:val="single" w:sz="4" w:space="0" w:color="4472C4"/>
              <w:left w:val="nil"/>
              <w:bottom w:val="nil"/>
              <w:right w:val="nil"/>
            </w:tcBorders>
            <w:shd w:val="clear" w:color="4472C4" w:fill="4472C4"/>
            <w:noWrap/>
            <w:vAlign w:val="bottom"/>
            <w:hideMark/>
            <w:tcPrChange w:id="1313" w:author="Wambaugh, John (he/him/his)" w:date="2024-05-06T09:54:00Z">
              <w:tcPr>
                <w:tcW w:w="1960" w:type="dxa"/>
                <w:tcBorders>
                  <w:top w:val="single" w:sz="4" w:space="0" w:color="4472C4"/>
                  <w:left w:val="nil"/>
                  <w:bottom w:val="nil"/>
                  <w:right w:val="nil"/>
                </w:tcBorders>
                <w:shd w:val="clear" w:color="4472C4" w:fill="4472C4"/>
                <w:noWrap/>
                <w:vAlign w:val="bottom"/>
                <w:hideMark/>
              </w:tcPr>
            </w:tcPrChange>
          </w:tcPr>
          <w:p w14:paraId="68EAECA5" w14:textId="77777777" w:rsidR="00056E8E" w:rsidRPr="00056E8E" w:rsidRDefault="00056E8E" w:rsidP="00056E8E">
            <w:pPr>
              <w:pStyle w:val="Caption"/>
              <w:spacing w:line="360" w:lineRule="auto"/>
              <w:rPr>
                <w:ins w:id="1314" w:author="Wambaugh, John (he/him/his)" w:date="2024-05-06T09:54:00Z"/>
                <w:b/>
                <w:bCs/>
              </w:rPr>
            </w:pPr>
            <w:ins w:id="1315" w:author="Wambaugh, John (he/him/his)" w:date="2024-05-06T09:54:00Z">
              <w:r w:rsidRPr="00056E8E">
                <w:rPr>
                  <w:b/>
                  <w:bCs/>
                </w:rPr>
                <w:t>HTPBTK-YRandom</w:t>
              </w:r>
            </w:ins>
          </w:p>
        </w:tc>
        <w:tc>
          <w:tcPr>
            <w:tcW w:w="236" w:type="dxa"/>
            <w:tcBorders>
              <w:top w:val="single" w:sz="4" w:space="0" w:color="4472C4"/>
              <w:left w:val="nil"/>
              <w:bottom w:val="nil"/>
              <w:right w:val="single" w:sz="4" w:space="0" w:color="4472C4"/>
            </w:tcBorders>
            <w:shd w:val="clear" w:color="4472C4" w:fill="4472C4"/>
            <w:noWrap/>
            <w:vAlign w:val="bottom"/>
            <w:hideMark/>
            <w:tcPrChange w:id="1316" w:author="Wambaugh, John (he/him/his)" w:date="2024-05-06T09:54:00Z">
              <w:tcPr>
                <w:tcW w:w="2700" w:type="dxa"/>
                <w:tcBorders>
                  <w:top w:val="single" w:sz="4" w:space="0" w:color="4472C4"/>
                  <w:left w:val="nil"/>
                  <w:bottom w:val="nil"/>
                  <w:right w:val="single" w:sz="4" w:space="0" w:color="4472C4"/>
                </w:tcBorders>
                <w:shd w:val="clear" w:color="4472C4" w:fill="4472C4"/>
                <w:noWrap/>
                <w:vAlign w:val="bottom"/>
                <w:hideMark/>
              </w:tcPr>
            </w:tcPrChange>
          </w:tcPr>
          <w:p w14:paraId="17855CF8" w14:textId="77777777" w:rsidR="00056E8E" w:rsidRPr="00056E8E" w:rsidRDefault="00056E8E" w:rsidP="00056E8E">
            <w:pPr>
              <w:pStyle w:val="Caption"/>
              <w:spacing w:line="360" w:lineRule="auto"/>
              <w:rPr>
                <w:ins w:id="1317" w:author="Wambaugh, John (he/him/his)" w:date="2024-05-06T09:54:00Z"/>
                <w:b/>
                <w:bCs/>
              </w:rPr>
            </w:pPr>
            <w:ins w:id="1318" w:author="Wambaugh, John (he/him/his)" w:date="2024-05-06T09:54:00Z">
              <w:r w:rsidRPr="00056E8E">
                <w:rPr>
                  <w:b/>
                  <w:bCs/>
                </w:rPr>
                <w:t>HTPBTK-InVitro-Measured</w:t>
              </w:r>
            </w:ins>
          </w:p>
        </w:tc>
      </w:tr>
      <w:tr w:rsidR="00056E8E" w:rsidRPr="00056E8E" w14:paraId="154EB09C" w14:textId="77777777" w:rsidTr="00056E8E">
        <w:trPr>
          <w:trHeight w:val="290"/>
          <w:ins w:id="1319" w:author="Wambaugh, John (he/him/his)" w:date="2024-05-06T09:54:00Z"/>
          <w:trPrChange w:id="132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2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807A5A9" w14:textId="77777777" w:rsidR="00056E8E" w:rsidRPr="00056E8E" w:rsidRDefault="00056E8E" w:rsidP="00056E8E">
            <w:pPr>
              <w:pStyle w:val="Caption"/>
              <w:spacing w:line="360" w:lineRule="auto"/>
              <w:rPr>
                <w:ins w:id="1322" w:author="Wambaugh, John (he/him/his)" w:date="2024-05-06T09:54:00Z"/>
              </w:rPr>
            </w:pPr>
            <w:ins w:id="1323" w:author="Wambaugh, John (he/him/his)" w:date="2024-05-06T09:54:00Z">
              <w:r w:rsidRPr="00056E8E">
                <w:t>AAFE</w:t>
              </w:r>
            </w:ins>
          </w:p>
        </w:tc>
        <w:tc>
          <w:tcPr>
            <w:tcW w:w="236" w:type="dxa"/>
            <w:tcBorders>
              <w:top w:val="single" w:sz="4" w:space="0" w:color="4472C4"/>
              <w:left w:val="nil"/>
              <w:bottom w:val="nil"/>
              <w:right w:val="nil"/>
            </w:tcBorders>
            <w:shd w:val="clear" w:color="auto" w:fill="auto"/>
            <w:noWrap/>
            <w:vAlign w:val="bottom"/>
            <w:hideMark/>
            <w:tcPrChange w:id="132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86B2E44" w14:textId="77777777" w:rsidR="00056E8E" w:rsidRPr="00056E8E" w:rsidRDefault="00056E8E" w:rsidP="00056E8E">
            <w:pPr>
              <w:pStyle w:val="Caption"/>
              <w:spacing w:line="360" w:lineRule="auto"/>
              <w:rPr>
                <w:ins w:id="1325" w:author="Wambaugh, John (he/him/his)" w:date="2024-05-06T09:54:00Z"/>
              </w:rPr>
            </w:pPr>
            <w:ins w:id="1326" w:author="Wambaugh, John (he/him/his)" w:date="2024-05-06T09:54:00Z">
              <w:r w:rsidRPr="00056E8E">
                <w:t>8.94</w:t>
              </w:r>
            </w:ins>
          </w:p>
        </w:tc>
        <w:tc>
          <w:tcPr>
            <w:tcW w:w="236" w:type="dxa"/>
            <w:tcBorders>
              <w:top w:val="single" w:sz="4" w:space="0" w:color="4472C4"/>
              <w:left w:val="nil"/>
              <w:bottom w:val="nil"/>
              <w:right w:val="nil"/>
            </w:tcBorders>
            <w:shd w:val="clear" w:color="auto" w:fill="auto"/>
            <w:noWrap/>
            <w:vAlign w:val="bottom"/>
            <w:hideMark/>
            <w:tcPrChange w:id="132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22DAD9DF" w14:textId="77777777" w:rsidR="00056E8E" w:rsidRPr="00056E8E" w:rsidRDefault="00056E8E" w:rsidP="00056E8E">
            <w:pPr>
              <w:pStyle w:val="Caption"/>
              <w:spacing w:line="360" w:lineRule="auto"/>
              <w:rPr>
                <w:ins w:id="1328" w:author="Wambaugh, John (he/him/his)" w:date="2024-05-06T09:54:00Z"/>
              </w:rPr>
            </w:pPr>
            <w:ins w:id="1329"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133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0E4FA75" w14:textId="77777777" w:rsidR="00056E8E" w:rsidRPr="00056E8E" w:rsidRDefault="00056E8E" w:rsidP="00056E8E">
            <w:pPr>
              <w:pStyle w:val="Caption"/>
              <w:spacing w:line="360" w:lineRule="auto"/>
              <w:rPr>
                <w:ins w:id="1331" w:author="Wambaugh, John (he/him/his)" w:date="2024-05-06T09:54:00Z"/>
              </w:rPr>
            </w:pPr>
            <w:ins w:id="1332" w:author="Wambaugh, John (he/him/his)" w:date="2024-05-06T09:54:00Z">
              <w:r w:rsidRPr="00056E8E">
                <w:t>9.05</w:t>
              </w:r>
            </w:ins>
          </w:p>
        </w:tc>
        <w:tc>
          <w:tcPr>
            <w:tcW w:w="236" w:type="dxa"/>
            <w:tcBorders>
              <w:top w:val="single" w:sz="4" w:space="0" w:color="4472C4"/>
              <w:left w:val="nil"/>
              <w:bottom w:val="nil"/>
              <w:right w:val="nil"/>
            </w:tcBorders>
            <w:shd w:val="clear" w:color="auto" w:fill="auto"/>
            <w:noWrap/>
            <w:vAlign w:val="bottom"/>
            <w:hideMark/>
            <w:tcPrChange w:id="133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2B69280E" w14:textId="77777777" w:rsidR="00056E8E" w:rsidRPr="00056E8E" w:rsidRDefault="00056E8E" w:rsidP="00056E8E">
            <w:pPr>
              <w:pStyle w:val="Caption"/>
              <w:spacing w:line="360" w:lineRule="auto"/>
              <w:rPr>
                <w:ins w:id="1334" w:author="Wambaugh, John (he/him/his)" w:date="2024-05-06T09:54:00Z"/>
              </w:rPr>
            </w:pPr>
            <w:ins w:id="1335"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133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C327AD9" w14:textId="77777777" w:rsidR="00056E8E" w:rsidRPr="00056E8E" w:rsidRDefault="00056E8E" w:rsidP="00056E8E">
            <w:pPr>
              <w:pStyle w:val="Caption"/>
              <w:spacing w:line="360" w:lineRule="auto"/>
              <w:rPr>
                <w:ins w:id="1337" w:author="Wambaugh, John (he/him/his)" w:date="2024-05-06T09:54:00Z"/>
              </w:rPr>
            </w:pPr>
            <w:ins w:id="1338" w:author="Wambaugh, John (he/him/his)" w:date="2024-05-06T09:54:00Z">
              <w:r w:rsidRPr="00056E8E">
                <w:t>8.93</w:t>
              </w:r>
            </w:ins>
          </w:p>
        </w:tc>
        <w:tc>
          <w:tcPr>
            <w:tcW w:w="236" w:type="dxa"/>
            <w:tcBorders>
              <w:top w:val="single" w:sz="4" w:space="0" w:color="4472C4"/>
              <w:left w:val="nil"/>
              <w:bottom w:val="nil"/>
              <w:right w:val="nil"/>
            </w:tcBorders>
            <w:shd w:val="clear" w:color="auto" w:fill="auto"/>
            <w:noWrap/>
            <w:vAlign w:val="bottom"/>
            <w:hideMark/>
            <w:tcPrChange w:id="133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379FC7E6" w14:textId="77777777" w:rsidR="00056E8E" w:rsidRPr="00056E8E" w:rsidRDefault="00056E8E" w:rsidP="00056E8E">
            <w:pPr>
              <w:pStyle w:val="Caption"/>
              <w:spacing w:line="360" w:lineRule="auto"/>
              <w:rPr>
                <w:ins w:id="1340" w:author="Wambaugh, John (he/him/his)" w:date="2024-05-06T09:54:00Z"/>
              </w:rPr>
            </w:pPr>
            <w:ins w:id="1341" w:author="Wambaugh, John (he/him/his)" w:date="2024-05-06T09:54:00Z">
              <w:r w:rsidRPr="00056E8E">
                <w:t>9.38</w:t>
              </w:r>
            </w:ins>
          </w:p>
        </w:tc>
        <w:tc>
          <w:tcPr>
            <w:tcW w:w="236" w:type="dxa"/>
            <w:tcBorders>
              <w:top w:val="single" w:sz="4" w:space="0" w:color="4472C4"/>
              <w:left w:val="nil"/>
              <w:bottom w:val="nil"/>
              <w:right w:val="nil"/>
            </w:tcBorders>
            <w:shd w:val="clear" w:color="auto" w:fill="auto"/>
            <w:noWrap/>
            <w:vAlign w:val="bottom"/>
            <w:hideMark/>
            <w:tcPrChange w:id="134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7C4A025" w14:textId="77777777" w:rsidR="00056E8E" w:rsidRPr="00056E8E" w:rsidRDefault="00056E8E" w:rsidP="00056E8E">
            <w:pPr>
              <w:pStyle w:val="Caption"/>
              <w:spacing w:line="360" w:lineRule="auto"/>
              <w:rPr>
                <w:ins w:id="1343" w:author="Wambaugh, John (he/him/his)" w:date="2024-05-06T09:54:00Z"/>
              </w:rPr>
            </w:pPr>
            <w:ins w:id="1344" w:author="Wambaugh, John (he/him/his)" w:date="2024-05-06T09:54:00Z">
              <w:r w:rsidRPr="00056E8E">
                <w:t>9.52</w:t>
              </w:r>
            </w:ins>
          </w:p>
        </w:tc>
        <w:tc>
          <w:tcPr>
            <w:tcW w:w="236" w:type="dxa"/>
            <w:tcBorders>
              <w:top w:val="single" w:sz="4" w:space="0" w:color="4472C4"/>
              <w:left w:val="nil"/>
              <w:bottom w:val="nil"/>
              <w:right w:val="nil"/>
            </w:tcBorders>
            <w:shd w:val="clear" w:color="auto" w:fill="auto"/>
            <w:noWrap/>
            <w:vAlign w:val="bottom"/>
            <w:hideMark/>
            <w:tcPrChange w:id="134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4059E6" w14:textId="77777777" w:rsidR="00056E8E" w:rsidRPr="00056E8E" w:rsidRDefault="00056E8E" w:rsidP="00056E8E">
            <w:pPr>
              <w:pStyle w:val="Caption"/>
              <w:spacing w:line="360" w:lineRule="auto"/>
              <w:rPr>
                <w:ins w:id="1346" w:author="Wambaugh, John (he/him/his)" w:date="2024-05-06T09:54:00Z"/>
              </w:rPr>
            </w:pPr>
            <w:ins w:id="1347" w:author="Wambaugh, John (he/him/his)" w:date="2024-05-06T09:54:00Z">
              <w:r w:rsidRPr="00056E8E">
                <w:t>3.28</w:t>
              </w:r>
            </w:ins>
          </w:p>
        </w:tc>
        <w:tc>
          <w:tcPr>
            <w:tcW w:w="236" w:type="dxa"/>
            <w:tcBorders>
              <w:top w:val="single" w:sz="4" w:space="0" w:color="4472C4"/>
              <w:left w:val="nil"/>
              <w:bottom w:val="nil"/>
              <w:right w:val="nil"/>
            </w:tcBorders>
            <w:shd w:val="clear" w:color="auto" w:fill="auto"/>
            <w:noWrap/>
            <w:vAlign w:val="bottom"/>
            <w:hideMark/>
            <w:tcPrChange w:id="134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48C597B5" w14:textId="77777777" w:rsidR="00056E8E" w:rsidRPr="00056E8E" w:rsidRDefault="00056E8E" w:rsidP="00056E8E">
            <w:pPr>
              <w:pStyle w:val="Caption"/>
              <w:spacing w:line="360" w:lineRule="auto"/>
              <w:rPr>
                <w:ins w:id="1349" w:author="Wambaugh, John (he/him/his)" w:date="2024-05-06T09:54:00Z"/>
              </w:rPr>
            </w:pPr>
            <w:ins w:id="1350" w:author="Wambaugh, John (he/him/his)" w:date="2024-05-06T09:54:00Z">
              <w:r w:rsidRPr="00056E8E">
                <w:t>11.88</w:t>
              </w:r>
            </w:ins>
          </w:p>
        </w:tc>
        <w:tc>
          <w:tcPr>
            <w:tcW w:w="236" w:type="dxa"/>
            <w:tcBorders>
              <w:top w:val="single" w:sz="4" w:space="0" w:color="4472C4"/>
              <w:left w:val="nil"/>
              <w:bottom w:val="nil"/>
              <w:right w:val="single" w:sz="4" w:space="0" w:color="4472C4"/>
            </w:tcBorders>
            <w:shd w:val="clear" w:color="auto" w:fill="auto"/>
            <w:noWrap/>
            <w:vAlign w:val="bottom"/>
            <w:hideMark/>
            <w:tcPrChange w:id="135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F59DBB6" w14:textId="77777777" w:rsidR="00056E8E" w:rsidRPr="00056E8E" w:rsidRDefault="00056E8E" w:rsidP="00056E8E">
            <w:pPr>
              <w:pStyle w:val="Caption"/>
              <w:spacing w:line="360" w:lineRule="auto"/>
              <w:rPr>
                <w:ins w:id="1352" w:author="Wambaugh, John (he/him/his)" w:date="2024-05-06T09:54:00Z"/>
              </w:rPr>
            </w:pPr>
            <w:ins w:id="1353" w:author="Wambaugh, John (he/him/his)" w:date="2024-05-06T09:54:00Z">
              <w:r w:rsidRPr="00056E8E">
                <w:t>NA</w:t>
              </w:r>
            </w:ins>
          </w:p>
        </w:tc>
      </w:tr>
      <w:tr w:rsidR="00056E8E" w:rsidRPr="00056E8E" w14:paraId="7E1DA838" w14:textId="77777777" w:rsidTr="00056E8E">
        <w:trPr>
          <w:trHeight w:val="290"/>
          <w:ins w:id="1354" w:author="Wambaugh, John (he/him/his)" w:date="2024-05-06T09:54:00Z"/>
          <w:trPrChange w:id="135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56"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06D9FBD6" w14:textId="77777777" w:rsidR="00056E8E" w:rsidRPr="00056E8E" w:rsidRDefault="00056E8E" w:rsidP="00056E8E">
            <w:pPr>
              <w:pStyle w:val="Caption"/>
              <w:spacing w:line="360" w:lineRule="auto"/>
              <w:rPr>
                <w:ins w:id="1357" w:author="Wambaugh, John (he/him/his)" w:date="2024-05-06T09:54:00Z"/>
              </w:rPr>
            </w:pPr>
            <w:ins w:id="1358" w:author="Wambaugh, John (he/him/his)" w:date="2024-05-06T09:54:00Z">
              <w:r w:rsidRPr="00056E8E">
                <w:t>RMSLE</w:t>
              </w:r>
            </w:ins>
          </w:p>
        </w:tc>
        <w:tc>
          <w:tcPr>
            <w:tcW w:w="236" w:type="dxa"/>
            <w:tcBorders>
              <w:top w:val="single" w:sz="4" w:space="0" w:color="4472C4"/>
              <w:left w:val="nil"/>
              <w:bottom w:val="nil"/>
              <w:right w:val="nil"/>
            </w:tcBorders>
            <w:shd w:val="clear" w:color="auto" w:fill="auto"/>
            <w:noWrap/>
            <w:vAlign w:val="bottom"/>
            <w:hideMark/>
            <w:tcPrChange w:id="1359"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39EE5D4" w14:textId="77777777" w:rsidR="00056E8E" w:rsidRPr="00056E8E" w:rsidRDefault="00056E8E" w:rsidP="00056E8E">
            <w:pPr>
              <w:pStyle w:val="Caption"/>
              <w:spacing w:line="360" w:lineRule="auto"/>
              <w:rPr>
                <w:ins w:id="1360" w:author="Wambaugh, John (he/him/his)" w:date="2024-05-06T09:54:00Z"/>
              </w:rPr>
            </w:pPr>
            <w:ins w:id="1361"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1362"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1E3F2D9" w14:textId="77777777" w:rsidR="00056E8E" w:rsidRPr="00056E8E" w:rsidRDefault="00056E8E" w:rsidP="00056E8E">
            <w:pPr>
              <w:pStyle w:val="Caption"/>
              <w:spacing w:line="360" w:lineRule="auto"/>
              <w:rPr>
                <w:ins w:id="1363" w:author="Wambaugh, John (he/him/his)" w:date="2024-05-06T09:54:00Z"/>
              </w:rPr>
            </w:pPr>
            <w:ins w:id="1364"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1365"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0E839FD" w14:textId="77777777" w:rsidR="00056E8E" w:rsidRPr="00056E8E" w:rsidRDefault="00056E8E" w:rsidP="00056E8E">
            <w:pPr>
              <w:pStyle w:val="Caption"/>
              <w:spacing w:line="360" w:lineRule="auto"/>
              <w:rPr>
                <w:ins w:id="1366" w:author="Wambaugh, John (he/him/his)" w:date="2024-05-06T09:54:00Z"/>
              </w:rPr>
            </w:pPr>
            <w:ins w:id="1367"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1368"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38055981" w14:textId="77777777" w:rsidR="00056E8E" w:rsidRPr="00056E8E" w:rsidRDefault="00056E8E" w:rsidP="00056E8E">
            <w:pPr>
              <w:pStyle w:val="Caption"/>
              <w:spacing w:line="360" w:lineRule="auto"/>
              <w:rPr>
                <w:ins w:id="1369" w:author="Wambaugh, John (he/him/his)" w:date="2024-05-06T09:54:00Z"/>
              </w:rPr>
            </w:pPr>
            <w:ins w:id="1370" w:author="Wambaugh, John (he/him/his)" w:date="2024-05-06T09:54:00Z">
              <w:r w:rsidRPr="00056E8E">
                <w:t>1.24</w:t>
              </w:r>
            </w:ins>
          </w:p>
        </w:tc>
        <w:tc>
          <w:tcPr>
            <w:tcW w:w="236" w:type="dxa"/>
            <w:tcBorders>
              <w:top w:val="single" w:sz="4" w:space="0" w:color="4472C4"/>
              <w:left w:val="nil"/>
              <w:bottom w:val="nil"/>
              <w:right w:val="nil"/>
            </w:tcBorders>
            <w:shd w:val="clear" w:color="auto" w:fill="auto"/>
            <w:noWrap/>
            <w:vAlign w:val="bottom"/>
            <w:hideMark/>
            <w:tcPrChange w:id="1371"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047855A" w14:textId="77777777" w:rsidR="00056E8E" w:rsidRPr="00056E8E" w:rsidRDefault="00056E8E" w:rsidP="00056E8E">
            <w:pPr>
              <w:pStyle w:val="Caption"/>
              <w:spacing w:line="360" w:lineRule="auto"/>
              <w:rPr>
                <w:ins w:id="1372" w:author="Wambaugh, John (he/him/his)" w:date="2024-05-06T09:54:00Z"/>
              </w:rPr>
            </w:pPr>
            <w:ins w:id="1373"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1374"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2D39F38" w14:textId="77777777" w:rsidR="00056E8E" w:rsidRPr="00056E8E" w:rsidRDefault="00056E8E" w:rsidP="00056E8E">
            <w:pPr>
              <w:pStyle w:val="Caption"/>
              <w:spacing w:line="360" w:lineRule="auto"/>
              <w:rPr>
                <w:ins w:id="1375" w:author="Wambaugh, John (he/him/his)" w:date="2024-05-06T09:54:00Z"/>
              </w:rPr>
            </w:pPr>
            <w:ins w:id="1376" w:author="Wambaugh, John (he/him/his)" w:date="2024-05-06T09:54:00Z">
              <w:r w:rsidRPr="00056E8E">
                <w:t>1.28</w:t>
              </w:r>
            </w:ins>
          </w:p>
        </w:tc>
        <w:tc>
          <w:tcPr>
            <w:tcW w:w="236" w:type="dxa"/>
            <w:tcBorders>
              <w:top w:val="single" w:sz="4" w:space="0" w:color="4472C4"/>
              <w:left w:val="nil"/>
              <w:bottom w:val="nil"/>
              <w:right w:val="nil"/>
            </w:tcBorders>
            <w:shd w:val="clear" w:color="auto" w:fill="auto"/>
            <w:noWrap/>
            <w:vAlign w:val="bottom"/>
            <w:hideMark/>
            <w:tcPrChange w:id="137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8FF2CC" w14:textId="77777777" w:rsidR="00056E8E" w:rsidRPr="00056E8E" w:rsidRDefault="00056E8E" w:rsidP="00056E8E">
            <w:pPr>
              <w:pStyle w:val="Caption"/>
              <w:spacing w:line="360" w:lineRule="auto"/>
              <w:rPr>
                <w:ins w:id="1378" w:author="Wambaugh, John (he/him/his)" w:date="2024-05-06T09:54:00Z"/>
              </w:rPr>
            </w:pPr>
            <w:ins w:id="1379" w:author="Wambaugh, John (he/him/his)" w:date="2024-05-06T09:54:00Z">
              <w:r w:rsidRPr="00056E8E">
                <w:t>1.27</w:t>
              </w:r>
            </w:ins>
          </w:p>
        </w:tc>
        <w:tc>
          <w:tcPr>
            <w:tcW w:w="236" w:type="dxa"/>
            <w:tcBorders>
              <w:top w:val="single" w:sz="4" w:space="0" w:color="4472C4"/>
              <w:left w:val="nil"/>
              <w:bottom w:val="nil"/>
              <w:right w:val="nil"/>
            </w:tcBorders>
            <w:shd w:val="clear" w:color="auto" w:fill="auto"/>
            <w:noWrap/>
            <w:vAlign w:val="bottom"/>
            <w:hideMark/>
            <w:tcPrChange w:id="1380"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3C625294" w14:textId="77777777" w:rsidR="00056E8E" w:rsidRPr="00056E8E" w:rsidRDefault="00056E8E" w:rsidP="00056E8E">
            <w:pPr>
              <w:pStyle w:val="Caption"/>
              <w:spacing w:line="360" w:lineRule="auto"/>
              <w:rPr>
                <w:ins w:id="1381" w:author="Wambaugh, John (he/him/his)" w:date="2024-05-06T09:54:00Z"/>
              </w:rPr>
            </w:pPr>
            <w:ins w:id="1382" w:author="Wambaugh, John (he/him/his)" w:date="2024-05-06T09:54:00Z">
              <w:r w:rsidRPr="00056E8E">
                <w:t>0.82</w:t>
              </w:r>
            </w:ins>
          </w:p>
        </w:tc>
        <w:tc>
          <w:tcPr>
            <w:tcW w:w="236" w:type="dxa"/>
            <w:tcBorders>
              <w:top w:val="single" w:sz="4" w:space="0" w:color="4472C4"/>
              <w:left w:val="nil"/>
              <w:bottom w:val="nil"/>
              <w:right w:val="nil"/>
            </w:tcBorders>
            <w:shd w:val="clear" w:color="auto" w:fill="auto"/>
            <w:noWrap/>
            <w:vAlign w:val="bottom"/>
            <w:hideMark/>
            <w:tcPrChange w:id="1383"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2306C2C5" w14:textId="77777777" w:rsidR="00056E8E" w:rsidRPr="00056E8E" w:rsidRDefault="00056E8E" w:rsidP="00056E8E">
            <w:pPr>
              <w:pStyle w:val="Caption"/>
              <w:spacing w:line="360" w:lineRule="auto"/>
              <w:rPr>
                <w:ins w:id="1384" w:author="Wambaugh, John (he/him/his)" w:date="2024-05-06T09:54:00Z"/>
              </w:rPr>
            </w:pPr>
            <w:ins w:id="1385" w:author="Wambaugh, John (he/him/his)" w:date="2024-05-06T09:54:00Z">
              <w:r w:rsidRPr="00056E8E">
                <w:t>1.39</w:t>
              </w:r>
            </w:ins>
          </w:p>
        </w:tc>
        <w:tc>
          <w:tcPr>
            <w:tcW w:w="236" w:type="dxa"/>
            <w:tcBorders>
              <w:top w:val="single" w:sz="4" w:space="0" w:color="4472C4"/>
              <w:left w:val="nil"/>
              <w:bottom w:val="nil"/>
              <w:right w:val="single" w:sz="4" w:space="0" w:color="4472C4"/>
            </w:tcBorders>
            <w:shd w:val="clear" w:color="auto" w:fill="auto"/>
            <w:noWrap/>
            <w:vAlign w:val="bottom"/>
            <w:hideMark/>
            <w:tcPrChange w:id="1386"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56AD296" w14:textId="77777777" w:rsidR="00056E8E" w:rsidRPr="00056E8E" w:rsidRDefault="00056E8E" w:rsidP="00056E8E">
            <w:pPr>
              <w:pStyle w:val="Caption"/>
              <w:spacing w:line="360" w:lineRule="auto"/>
              <w:rPr>
                <w:ins w:id="1387" w:author="Wambaugh, John (he/him/his)" w:date="2024-05-06T09:54:00Z"/>
              </w:rPr>
            </w:pPr>
            <w:ins w:id="1388" w:author="Wambaugh, John (he/him/his)" w:date="2024-05-06T09:54:00Z">
              <w:r w:rsidRPr="00056E8E">
                <w:t>NA</w:t>
              </w:r>
            </w:ins>
          </w:p>
        </w:tc>
      </w:tr>
      <w:tr w:rsidR="00056E8E" w:rsidRPr="00056E8E" w14:paraId="4C926D1D" w14:textId="77777777" w:rsidTr="00056E8E">
        <w:trPr>
          <w:trHeight w:val="290"/>
          <w:ins w:id="1389" w:author="Wambaugh, John (he/him/his)" w:date="2024-05-06T09:54:00Z"/>
          <w:trPrChange w:id="139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39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52CB637B" w14:textId="77777777" w:rsidR="00056E8E" w:rsidRPr="00056E8E" w:rsidRDefault="00056E8E" w:rsidP="00056E8E">
            <w:pPr>
              <w:pStyle w:val="Caption"/>
              <w:spacing w:line="360" w:lineRule="auto"/>
              <w:rPr>
                <w:ins w:id="1392" w:author="Wambaugh, John (he/him/his)" w:date="2024-05-06T09:54:00Z"/>
              </w:rPr>
            </w:pPr>
            <w:ins w:id="1393" w:author="Wambaugh, John (he/him/his)" w:date="2024-05-06T09:54:00Z">
              <w:r w:rsidRPr="00056E8E">
                <w:t>MRPE</w:t>
              </w:r>
            </w:ins>
          </w:p>
        </w:tc>
        <w:tc>
          <w:tcPr>
            <w:tcW w:w="236" w:type="dxa"/>
            <w:tcBorders>
              <w:top w:val="single" w:sz="4" w:space="0" w:color="4472C4"/>
              <w:left w:val="nil"/>
              <w:bottom w:val="nil"/>
              <w:right w:val="nil"/>
            </w:tcBorders>
            <w:shd w:val="clear" w:color="auto" w:fill="auto"/>
            <w:noWrap/>
            <w:vAlign w:val="bottom"/>
            <w:hideMark/>
            <w:tcPrChange w:id="139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FB43854" w14:textId="77777777" w:rsidR="00056E8E" w:rsidRPr="00056E8E" w:rsidRDefault="00056E8E" w:rsidP="00056E8E">
            <w:pPr>
              <w:pStyle w:val="Caption"/>
              <w:spacing w:line="360" w:lineRule="auto"/>
              <w:rPr>
                <w:ins w:id="1395" w:author="Wambaugh, John (he/him/his)" w:date="2024-05-06T09:54:00Z"/>
              </w:rPr>
            </w:pPr>
            <w:ins w:id="1396" w:author="Wambaugh, John (he/him/his)" w:date="2024-05-06T09:54:00Z">
              <w:r w:rsidRPr="00056E8E">
                <w:t>1.51</w:t>
              </w:r>
            </w:ins>
          </w:p>
        </w:tc>
        <w:tc>
          <w:tcPr>
            <w:tcW w:w="236" w:type="dxa"/>
            <w:tcBorders>
              <w:top w:val="single" w:sz="4" w:space="0" w:color="4472C4"/>
              <w:left w:val="nil"/>
              <w:bottom w:val="nil"/>
              <w:right w:val="nil"/>
            </w:tcBorders>
            <w:shd w:val="clear" w:color="auto" w:fill="auto"/>
            <w:noWrap/>
            <w:vAlign w:val="bottom"/>
            <w:hideMark/>
            <w:tcPrChange w:id="139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E1D5C5" w14:textId="77777777" w:rsidR="00056E8E" w:rsidRPr="00056E8E" w:rsidRDefault="00056E8E" w:rsidP="00056E8E">
            <w:pPr>
              <w:pStyle w:val="Caption"/>
              <w:spacing w:line="360" w:lineRule="auto"/>
              <w:rPr>
                <w:ins w:id="1398" w:author="Wambaugh, John (he/him/his)" w:date="2024-05-06T09:54:00Z"/>
              </w:rPr>
            </w:pPr>
            <w:ins w:id="1399" w:author="Wambaugh, John (he/him/his)" w:date="2024-05-06T09:54:00Z">
              <w:r w:rsidRPr="00056E8E">
                <w:t>1.33</w:t>
              </w:r>
            </w:ins>
          </w:p>
        </w:tc>
        <w:tc>
          <w:tcPr>
            <w:tcW w:w="236" w:type="dxa"/>
            <w:tcBorders>
              <w:top w:val="single" w:sz="4" w:space="0" w:color="4472C4"/>
              <w:left w:val="nil"/>
              <w:bottom w:val="nil"/>
              <w:right w:val="nil"/>
            </w:tcBorders>
            <w:shd w:val="clear" w:color="auto" w:fill="auto"/>
            <w:noWrap/>
            <w:vAlign w:val="bottom"/>
            <w:hideMark/>
            <w:tcPrChange w:id="140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5D2A595" w14:textId="77777777" w:rsidR="00056E8E" w:rsidRPr="00056E8E" w:rsidRDefault="00056E8E" w:rsidP="00056E8E">
            <w:pPr>
              <w:pStyle w:val="Caption"/>
              <w:spacing w:line="360" w:lineRule="auto"/>
              <w:rPr>
                <w:ins w:id="1401" w:author="Wambaugh, John (he/him/his)" w:date="2024-05-06T09:54:00Z"/>
              </w:rPr>
            </w:pPr>
            <w:ins w:id="1402" w:author="Wambaugh, John (he/him/his)" w:date="2024-05-06T09:54:00Z">
              <w:r w:rsidRPr="00056E8E">
                <w:t>1.37</w:t>
              </w:r>
            </w:ins>
          </w:p>
        </w:tc>
        <w:tc>
          <w:tcPr>
            <w:tcW w:w="236" w:type="dxa"/>
            <w:tcBorders>
              <w:top w:val="single" w:sz="4" w:space="0" w:color="4472C4"/>
              <w:left w:val="nil"/>
              <w:bottom w:val="nil"/>
              <w:right w:val="nil"/>
            </w:tcBorders>
            <w:shd w:val="clear" w:color="auto" w:fill="auto"/>
            <w:noWrap/>
            <w:vAlign w:val="bottom"/>
            <w:hideMark/>
            <w:tcPrChange w:id="140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D2715C0" w14:textId="77777777" w:rsidR="00056E8E" w:rsidRPr="00056E8E" w:rsidRDefault="00056E8E" w:rsidP="00056E8E">
            <w:pPr>
              <w:pStyle w:val="Caption"/>
              <w:spacing w:line="360" w:lineRule="auto"/>
              <w:rPr>
                <w:ins w:id="1404" w:author="Wambaugh, John (he/him/his)" w:date="2024-05-06T09:54:00Z"/>
              </w:rPr>
            </w:pPr>
            <w:ins w:id="1405" w:author="Wambaugh, John (he/him/his)" w:date="2024-05-06T09:54:00Z">
              <w:r w:rsidRPr="00056E8E">
                <w:t>2.64</w:t>
              </w:r>
            </w:ins>
          </w:p>
        </w:tc>
        <w:tc>
          <w:tcPr>
            <w:tcW w:w="236" w:type="dxa"/>
            <w:tcBorders>
              <w:top w:val="single" w:sz="4" w:space="0" w:color="4472C4"/>
              <w:left w:val="nil"/>
              <w:bottom w:val="nil"/>
              <w:right w:val="nil"/>
            </w:tcBorders>
            <w:shd w:val="clear" w:color="auto" w:fill="auto"/>
            <w:noWrap/>
            <w:vAlign w:val="bottom"/>
            <w:hideMark/>
            <w:tcPrChange w:id="140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0F7A51AD" w14:textId="77777777" w:rsidR="00056E8E" w:rsidRPr="00056E8E" w:rsidRDefault="00056E8E" w:rsidP="00056E8E">
            <w:pPr>
              <w:pStyle w:val="Caption"/>
              <w:spacing w:line="360" w:lineRule="auto"/>
              <w:rPr>
                <w:ins w:id="1407" w:author="Wambaugh, John (he/him/his)" w:date="2024-05-06T09:54:00Z"/>
              </w:rPr>
            </w:pPr>
            <w:ins w:id="1408" w:author="Wambaugh, John (he/him/his)" w:date="2024-05-06T09:54:00Z">
              <w:r w:rsidRPr="00056E8E">
                <w:t>1.45</w:t>
              </w:r>
            </w:ins>
          </w:p>
        </w:tc>
        <w:tc>
          <w:tcPr>
            <w:tcW w:w="236" w:type="dxa"/>
            <w:tcBorders>
              <w:top w:val="single" w:sz="4" w:space="0" w:color="4472C4"/>
              <w:left w:val="nil"/>
              <w:bottom w:val="nil"/>
              <w:right w:val="nil"/>
            </w:tcBorders>
            <w:shd w:val="clear" w:color="auto" w:fill="auto"/>
            <w:noWrap/>
            <w:vAlign w:val="bottom"/>
            <w:hideMark/>
            <w:tcPrChange w:id="140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629C151D" w14:textId="77777777" w:rsidR="00056E8E" w:rsidRPr="00056E8E" w:rsidRDefault="00056E8E" w:rsidP="00056E8E">
            <w:pPr>
              <w:pStyle w:val="Caption"/>
              <w:spacing w:line="360" w:lineRule="auto"/>
              <w:rPr>
                <w:ins w:id="1410" w:author="Wambaugh, John (he/him/his)" w:date="2024-05-06T09:54:00Z"/>
              </w:rPr>
            </w:pPr>
            <w:ins w:id="1411" w:author="Wambaugh, John (he/him/his)" w:date="2024-05-06T09:54:00Z">
              <w:r w:rsidRPr="00056E8E">
                <w:t>1.7</w:t>
              </w:r>
            </w:ins>
          </w:p>
        </w:tc>
        <w:tc>
          <w:tcPr>
            <w:tcW w:w="236" w:type="dxa"/>
            <w:tcBorders>
              <w:top w:val="single" w:sz="4" w:space="0" w:color="4472C4"/>
              <w:left w:val="nil"/>
              <w:bottom w:val="nil"/>
              <w:right w:val="nil"/>
            </w:tcBorders>
            <w:shd w:val="clear" w:color="auto" w:fill="auto"/>
            <w:noWrap/>
            <w:vAlign w:val="bottom"/>
            <w:hideMark/>
            <w:tcPrChange w:id="141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8E2ED61" w14:textId="77777777" w:rsidR="00056E8E" w:rsidRPr="00056E8E" w:rsidRDefault="00056E8E" w:rsidP="00056E8E">
            <w:pPr>
              <w:pStyle w:val="Caption"/>
              <w:spacing w:line="360" w:lineRule="auto"/>
              <w:rPr>
                <w:ins w:id="1413" w:author="Wambaugh, John (he/him/his)" w:date="2024-05-06T09:54:00Z"/>
              </w:rPr>
            </w:pPr>
            <w:ins w:id="1414" w:author="Wambaugh, John (he/him/his)" w:date="2024-05-06T09:54:00Z">
              <w:r w:rsidRPr="00056E8E">
                <w:t>2.1</w:t>
              </w:r>
            </w:ins>
          </w:p>
        </w:tc>
        <w:tc>
          <w:tcPr>
            <w:tcW w:w="236" w:type="dxa"/>
            <w:tcBorders>
              <w:top w:val="single" w:sz="4" w:space="0" w:color="4472C4"/>
              <w:left w:val="nil"/>
              <w:bottom w:val="nil"/>
              <w:right w:val="nil"/>
            </w:tcBorders>
            <w:shd w:val="clear" w:color="auto" w:fill="auto"/>
            <w:noWrap/>
            <w:vAlign w:val="bottom"/>
            <w:hideMark/>
            <w:tcPrChange w:id="141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4B94EAB" w14:textId="77777777" w:rsidR="00056E8E" w:rsidRPr="00056E8E" w:rsidRDefault="00056E8E" w:rsidP="00056E8E">
            <w:pPr>
              <w:pStyle w:val="Caption"/>
              <w:spacing w:line="360" w:lineRule="auto"/>
              <w:rPr>
                <w:ins w:id="1416" w:author="Wambaugh, John (he/him/his)" w:date="2024-05-06T09:54:00Z"/>
              </w:rPr>
            </w:pPr>
            <w:ins w:id="1417" w:author="Wambaugh, John (he/him/his)" w:date="2024-05-06T09:54:00Z">
              <w:r w:rsidRPr="00056E8E">
                <w:t>-0.23</w:t>
              </w:r>
            </w:ins>
          </w:p>
        </w:tc>
        <w:tc>
          <w:tcPr>
            <w:tcW w:w="236" w:type="dxa"/>
            <w:tcBorders>
              <w:top w:val="single" w:sz="4" w:space="0" w:color="4472C4"/>
              <w:left w:val="nil"/>
              <w:bottom w:val="nil"/>
              <w:right w:val="nil"/>
            </w:tcBorders>
            <w:shd w:val="clear" w:color="auto" w:fill="auto"/>
            <w:noWrap/>
            <w:vAlign w:val="bottom"/>
            <w:hideMark/>
            <w:tcPrChange w:id="141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640BEB4F" w14:textId="77777777" w:rsidR="00056E8E" w:rsidRPr="00056E8E" w:rsidRDefault="00056E8E" w:rsidP="00056E8E">
            <w:pPr>
              <w:pStyle w:val="Caption"/>
              <w:spacing w:line="360" w:lineRule="auto"/>
              <w:rPr>
                <w:ins w:id="1419" w:author="Wambaugh, John (he/him/his)" w:date="2024-05-06T09:54:00Z"/>
              </w:rPr>
            </w:pPr>
            <w:ins w:id="1420" w:author="Wambaugh, John (he/him/his)" w:date="2024-05-06T09:54:00Z">
              <w:r w:rsidRPr="00056E8E">
                <w:t>2.84</w:t>
              </w:r>
            </w:ins>
          </w:p>
        </w:tc>
        <w:tc>
          <w:tcPr>
            <w:tcW w:w="236" w:type="dxa"/>
            <w:tcBorders>
              <w:top w:val="single" w:sz="4" w:space="0" w:color="4472C4"/>
              <w:left w:val="nil"/>
              <w:bottom w:val="nil"/>
              <w:right w:val="single" w:sz="4" w:space="0" w:color="4472C4"/>
            </w:tcBorders>
            <w:shd w:val="clear" w:color="auto" w:fill="auto"/>
            <w:noWrap/>
            <w:vAlign w:val="bottom"/>
            <w:hideMark/>
            <w:tcPrChange w:id="142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384F12D6" w14:textId="77777777" w:rsidR="00056E8E" w:rsidRPr="00056E8E" w:rsidRDefault="00056E8E" w:rsidP="00056E8E">
            <w:pPr>
              <w:pStyle w:val="Caption"/>
              <w:spacing w:line="360" w:lineRule="auto"/>
              <w:rPr>
                <w:ins w:id="1422" w:author="Wambaugh, John (he/him/his)" w:date="2024-05-06T09:54:00Z"/>
              </w:rPr>
            </w:pPr>
            <w:ins w:id="1423" w:author="Wambaugh, John (he/him/his)" w:date="2024-05-06T09:54:00Z">
              <w:r w:rsidRPr="00056E8E">
                <w:t>NA</w:t>
              </w:r>
            </w:ins>
          </w:p>
        </w:tc>
      </w:tr>
      <w:tr w:rsidR="00056E8E" w:rsidRPr="00056E8E" w14:paraId="6EE468BD" w14:textId="77777777" w:rsidTr="00056E8E">
        <w:trPr>
          <w:trHeight w:val="290"/>
          <w:ins w:id="1424" w:author="Wambaugh, John (he/him/his)" w:date="2024-05-06T09:54:00Z"/>
          <w:trPrChange w:id="142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26"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870D56B" w14:textId="77777777" w:rsidR="00056E8E" w:rsidRPr="00056E8E" w:rsidRDefault="00056E8E" w:rsidP="00056E8E">
            <w:pPr>
              <w:pStyle w:val="Caption"/>
              <w:spacing w:line="360" w:lineRule="auto"/>
              <w:rPr>
                <w:ins w:id="1427" w:author="Wambaugh, John (he/him/his)" w:date="2024-05-06T09:54:00Z"/>
              </w:rPr>
            </w:pPr>
            <w:ins w:id="1428" w:author="Wambaugh, John (he/him/his)" w:date="2024-05-06T09:54:00Z">
              <w:r w:rsidRPr="00056E8E">
                <w:t>RMSLE.early</w:t>
              </w:r>
            </w:ins>
          </w:p>
        </w:tc>
        <w:tc>
          <w:tcPr>
            <w:tcW w:w="236" w:type="dxa"/>
            <w:tcBorders>
              <w:top w:val="single" w:sz="4" w:space="0" w:color="4472C4"/>
              <w:left w:val="nil"/>
              <w:bottom w:val="nil"/>
              <w:right w:val="nil"/>
            </w:tcBorders>
            <w:shd w:val="clear" w:color="auto" w:fill="auto"/>
            <w:noWrap/>
            <w:vAlign w:val="bottom"/>
            <w:hideMark/>
            <w:tcPrChange w:id="1429"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BB82238" w14:textId="77777777" w:rsidR="00056E8E" w:rsidRPr="00056E8E" w:rsidRDefault="00056E8E" w:rsidP="00056E8E">
            <w:pPr>
              <w:pStyle w:val="Caption"/>
              <w:spacing w:line="360" w:lineRule="auto"/>
              <w:rPr>
                <w:ins w:id="1430" w:author="Wambaugh, John (he/him/his)" w:date="2024-05-06T09:54:00Z"/>
              </w:rPr>
            </w:pPr>
            <w:ins w:id="1431"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1432"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2058899" w14:textId="77777777" w:rsidR="00056E8E" w:rsidRPr="00056E8E" w:rsidRDefault="00056E8E" w:rsidP="00056E8E">
            <w:pPr>
              <w:pStyle w:val="Caption"/>
              <w:spacing w:line="360" w:lineRule="auto"/>
              <w:rPr>
                <w:ins w:id="1433" w:author="Wambaugh, John (he/him/his)" w:date="2024-05-06T09:54:00Z"/>
              </w:rPr>
            </w:pPr>
            <w:ins w:id="1434"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435"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9562FA6" w14:textId="77777777" w:rsidR="00056E8E" w:rsidRPr="00056E8E" w:rsidRDefault="00056E8E" w:rsidP="00056E8E">
            <w:pPr>
              <w:pStyle w:val="Caption"/>
              <w:spacing w:line="360" w:lineRule="auto"/>
              <w:rPr>
                <w:ins w:id="1436" w:author="Wambaugh, John (he/him/his)" w:date="2024-05-06T09:54:00Z"/>
              </w:rPr>
            </w:pPr>
            <w:ins w:id="1437"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1438"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1A6EB385" w14:textId="77777777" w:rsidR="00056E8E" w:rsidRPr="00056E8E" w:rsidRDefault="00056E8E" w:rsidP="00056E8E">
            <w:pPr>
              <w:pStyle w:val="Caption"/>
              <w:spacing w:line="360" w:lineRule="auto"/>
              <w:rPr>
                <w:ins w:id="1439" w:author="Wambaugh, John (he/him/his)" w:date="2024-05-06T09:54:00Z"/>
              </w:rPr>
            </w:pPr>
            <w:ins w:id="1440" w:author="Wambaugh, John (he/him/his)" w:date="2024-05-06T09:54:00Z">
              <w:r w:rsidRPr="00056E8E">
                <w:t>1.1</w:t>
              </w:r>
            </w:ins>
          </w:p>
        </w:tc>
        <w:tc>
          <w:tcPr>
            <w:tcW w:w="236" w:type="dxa"/>
            <w:tcBorders>
              <w:top w:val="single" w:sz="4" w:space="0" w:color="4472C4"/>
              <w:left w:val="nil"/>
              <w:bottom w:val="nil"/>
              <w:right w:val="nil"/>
            </w:tcBorders>
            <w:shd w:val="clear" w:color="auto" w:fill="auto"/>
            <w:noWrap/>
            <w:vAlign w:val="bottom"/>
            <w:hideMark/>
            <w:tcPrChange w:id="1441"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23E9C258" w14:textId="77777777" w:rsidR="00056E8E" w:rsidRPr="00056E8E" w:rsidRDefault="00056E8E" w:rsidP="00056E8E">
            <w:pPr>
              <w:pStyle w:val="Caption"/>
              <w:spacing w:line="360" w:lineRule="auto"/>
              <w:rPr>
                <w:ins w:id="1442" w:author="Wambaugh, John (he/him/his)" w:date="2024-05-06T09:54:00Z"/>
              </w:rPr>
            </w:pPr>
            <w:ins w:id="1443"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444"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9D17951" w14:textId="77777777" w:rsidR="00056E8E" w:rsidRPr="00056E8E" w:rsidRDefault="00056E8E" w:rsidP="00056E8E">
            <w:pPr>
              <w:pStyle w:val="Caption"/>
              <w:spacing w:line="360" w:lineRule="auto"/>
              <w:rPr>
                <w:ins w:id="1445" w:author="Wambaugh, John (he/him/his)" w:date="2024-05-06T09:54:00Z"/>
              </w:rPr>
            </w:pPr>
            <w:ins w:id="1446"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144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427FFFA" w14:textId="77777777" w:rsidR="00056E8E" w:rsidRPr="00056E8E" w:rsidRDefault="00056E8E" w:rsidP="00056E8E">
            <w:pPr>
              <w:pStyle w:val="Caption"/>
              <w:spacing w:line="360" w:lineRule="auto"/>
              <w:rPr>
                <w:ins w:id="1448" w:author="Wambaugh, John (he/him/his)" w:date="2024-05-06T09:54:00Z"/>
              </w:rPr>
            </w:pPr>
            <w:ins w:id="1449"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1450"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93F4B6" w14:textId="77777777" w:rsidR="00056E8E" w:rsidRPr="00056E8E" w:rsidRDefault="00056E8E" w:rsidP="00056E8E">
            <w:pPr>
              <w:pStyle w:val="Caption"/>
              <w:spacing w:line="360" w:lineRule="auto"/>
              <w:rPr>
                <w:ins w:id="1451" w:author="Wambaugh, John (he/him/his)" w:date="2024-05-06T09:54:00Z"/>
              </w:rPr>
            </w:pPr>
            <w:ins w:id="1452" w:author="Wambaugh, John (he/him/his)" w:date="2024-05-06T09:54:00Z">
              <w:r w:rsidRPr="00056E8E">
                <w:t>0.79</w:t>
              </w:r>
            </w:ins>
          </w:p>
        </w:tc>
        <w:tc>
          <w:tcPr>
            <w:tcW w:w="236" w:type="dxa"/>
            <w:tcBorders>
              <w:top w:val="single" w:sz="4" w:space="0" w:color="4472C4"/>
              <w:left w:val="nil"/>
              <w:bottom w:val="nil"/>
              <w:right w:val="nil"/>
            </w:tcBorders>
            <w:shd w:val="clear" w:color="auto" w:fill="auto"/>
            <w:noWrap/>
            <w:vAlign w:val="bottom"/>
            <w:hideMark/>
            <w:tcPrChange w:id="1453"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501FAA41" w14:textId="77777777" w:rsidR="00056E8E" w:rsidRPr="00056E8E" w:rsidRDefault="00056E8E" w:rsidP="00056E8E">
            <w:pPr>
              <w:pStyle w:val="Caption"/>
              <w:spacing w:line="360" w:lineRule="auto"/>
              <w:rPr>
                <w:ins w:id="1454" w:author="Wambaugh, John (he/him/his)" w:date="2024-05-06T09:54:00Z"/>
              </w:rPr>
            </w:pPr>
            <w:ins w:id="1455"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1456"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D36C08" w14:textId="77777777" w:rsidR="00056E8E" w:rsidRPr="00056E8E" w:rsidRDefault="00056E8E" w:rsidP="00056E8E">
            <w:pPr>
              <w:pStyle w:val="Caption"/>
              <w:spacing w:line="360" w:lineRule="auto"/>
              <w:rPr>
                <w:ins w:id="1457" w:author="Wambaugh, John (he/him/his)" w:date="2024-05-06T09:54:00Z"/>
              </w:rPr>
            </w:pPr>
            <w:ins w:id="1458" w:author="Wambaugh, John (he/him/his)" w:date="2024-05-06T09:54:00Z">
              <w:r w:rsidRPr="00056E8E">
                <w:t>NA</w:t>
              </w:r>
            </w:ins>
          </w:p>
        </w:tc>
      </w:tr>
      <w:tr w:rsidR="00056E8E" w:rsidRPr="00056E8E" w14:paraId="5ED80D54" w14:textId="77777777" w:rsidTr="00056E8E">
        <w:trPr>
          <w:trHeight w:val="290"/>
          <w:ins w:id="1459" w:author="Wambaugh, John (he/him/his)" w:date="2024-05-06T09:54:00Z"/>
          <w:trPrChange w:id="146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6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9301D6" w14:textId="77777777" w:rsidR="00056E8E" w:rsidRPr="00056E8E" w:rsidRDefault="00056E8E" w:rsidP="00056E8E">
            <w:pPr>
              <w:pStyle w:val="Caption"/>
              <w:spacing w:line="360" w:lineRule="auto"/>
              <w:rPr>
                <w:ins w:id="1462" w:author="Wambaugh, John (he/him/his)" w:date="2024-05-06T09:54:00Z"/>
              </w:rPr>
            </w:pPr>
            <w:ins w:id="1463" w:author="Wambaugh, John (he/him/his)" w:date="2024-05-06T09:54:00Z">
              <w:r w:rsidRPr="00056E8E">
                <w:t>RMSLE.late</w:t>
              </w:r>
            </w:ins>
          </w:p>
        </w:tc>
        <w:tc>
          <w:tcPr>
            <w:tcW w:w="236" w:type="dxa"/>
            <w:tcBorders>
              <w:top w:val="single" w:sz="4" w:space="0" w:color="4472C4"/>
              <w:left w:val="nil"/>
              <w:bottom w:val="nil"/>
              <w:right w:val="nil"/>
            </w:tcBorders>
            <w:shd w:val="clear" w:color="auto" w:fill="auto"/>
            <w:noWrap/>
            <w:vAlign w:val="bottom"/>
            <w:hideMark/>
            <w:tcPrChange w:id="146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1BA4D3A" w14:textId="77777777" w:rsidR="00056E8E" w:rsidRPr="00056E8E" w:rsidRDefault="00056E8E" w:rsidP="00056E8E">
            <w:pPr>
              <w:pStyle w:val="Caption"/>
              <w:spacing w:line="360" w:lineRule="auto"/>
              <w:rPr>
                <w:ins w:id="1465" w:author="Wambaugh, John (he/him/his)" w:date="2024-05-06T09:54:00Z"/>
              </w:rPr>
            </w:pPr>
            <w:ins w:id="1466"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6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33185C8" w14:textId="77777777" w:rsidR="00056E8E" w:rsidRPr="00056E8E" w:rsidRDefault="00056E8E" w:rsidP="00056E8E">
            <w:pPr>
              <w:pStyle w:val="Caption"/>
              <w:spacing w:line="360" w:lineRule="auto"/>
              <w:rPr>
                <w:ins w:id="1468" w:author="Wambaugh, John (he/him/his)" w:date="2024-05-06T09:54:00Z"/>
              </w:rPr>
            </w:pPr>
            <w:ins w:id="1469" w:author="Wambaugh, John (he/him/his)" w:date="2024-05-06T09:54:00Z">
              <w:r w:rsidRPr="00056E8E">
                <w:t>1.53</w:t>
              </w:r>
            </w:ins>
          </w:p>
        </w:tc>
        <w:tc>
          <w:tcPr>
            <w:tcW w:w="236" w:type="dxa"/>
            <w:tcBorders>
              <w:top w:val="single" w:sz="4" w:space="0" w:color="4472C4"/>
              <w:left w:val="nil"/>
              <w:bottom w:val="nil"/>
              <w:right w:val="nil"/>
            </w:tcBorders>
            <w:shd w:val="clear" w:color="auto" w:fill="auto"/>
            <w:noWrap/>
            <w:vAlign w:val="bottom"/>
            <w:hideMark/>
            <w:tcPrChange w:id="147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5DE63015" w14:textId="77777777" w:rsidR="00056E8E" w:rsidRPr="00056E8E" w:rsidRDefault="00056E8E" w:rsidP="00056E8E">
            <w:pPr>
              <w:pStyle w:val="Caption"/>
              <w:spacing w:line="360" w:lineRule="auto"/>
              <w:rPr>
                <w:ins w:id="1471" w:author="Wambaugh, John (he/him/his)" w:date="2024-05-06T09:54:00Z"/>
              </w:rPr>
            </w:pPr>
            <w:ins w:id="1472"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2CF7B14" w14:textId="77777777" w:rsidR="00056E8E" w:rsidRPr="00056E8E" w:rsidRDefault="00056E8E" w:rsidP="00056E8E">
            <w:pPr>
              <w:pStyle w:val="Caption"/>
              <w:spacing w:line="360" w:lineRule="auto"/>
              <w:rPr>
                <w:ins w:id="1474" w:author="Wambaugh, John (he/him/his)" w:date="2024-05-06T09:54:00Z"/>
              </w:rPr>
            </w:pPr>
            <w:ins w:id="1475"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CB1AC38" w14:textId="77777777" w:rsidR="00056E8E" w:rsidRPr="00056E8E" w:rsidRDefault="00056E8E" w:rsidP="00056E8E">
            <w:pPr>
              <w:pStyle w:val="Caption"/>
              <w:spacing w:line="360" w:lineRule="auto"/>
              <w:rPr>
                <w:ins w:id="1477" w:author="Wambaugh, John (he/him/his)" w:date="2024-05-06T09:54:00Z"/>
              </w:rPr>
            </w:pPr>
            <w:ins w:id="1478"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7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728C725" w14:textId="77777777" w:rsidR="00056E8E" w:rsidRPr="00056E8E" w:rsidRDefault="00056E8E" w:rsidP="00056E8E">
            <w:pPr>
              <w:pStyle w:val="Caption"/>
              <w:spacing w:line="360" w:lineRule="auto"/>
              <w:rPr>
                <w:ins w:id="1480" w:author="Wambaugh, John (he/him/his)" w:date="2024-05-06T09:54:00Z"/>
              </w:rPr>
            </w:pPr>
            <w:ins w:id="1481" w:author="Wambaugh, John (he/him/his)" w:date="2024-05-06T09:54:00Z">
              <w:r w:rsidRPr="00056E8E">
                <w:t>1.56</w:t>
              </w:r>
            </w:ins>
          </w:p>
        </w:tc>
        <w:tc>
          <w:tcPr>
            <w:tcW w:w="236" w:type="dxa"/>
            <w:tcBorders>
              <w:top w:val="single" w:sz="4" w:space="0" w:color="4472C4"/>
              <w:left w:val="nil"/>
              <w:bottom w:val="nil"/>
              <w:right w:val="nil"/>
            </w:tcBorders>
            <w:shd w:val="clear" w:color="auto" w:fill="auto"/>
            <w:noWrap/>
            <w:vAlign w:val="bottom"/>
            <w:hideMark/>
            <w:tcPrChange w:id="148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26CB85F" w14:textId="77777777" w:rsidR="00056E8E" w:rsidRPr="00056E8E" w:rsidRDefault="00056E8E" w:rsidP="00056E8E">
            <w:pPr>
              <w:pStyle w:val="Caption"/>
              <w:spacing w:line="360" w:lineRule="auto"/>
              <w:rPr>
                <w:ins w:id="1483" w:author="Wambaugh, John (he/him/his)" w:date="2024-05-06T09:54:00Z"/>
              </w:rPr>
            </w:pPr>
            <w:ins w:id="1484"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148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FE9FDDD" w14:textId="77777777" w:rsidR="00056E8E" w:rsidRPr="00056E8E" w:rsidRDefault="00056E8E" w:rsidP="00056E8E">
            <w:pPr>
              <w:pStyle w:val="Caption"/>
              <w:spacing w:line="360" w:lineRule="auto"/>
              <w:rPr>
                <w:ins w:id="1486" w:author="Wambaugh, John (he/him/his)" w:date="2024-05-06T09:54:00Z"/>
              </w:rPr>
            </w:pPr>
            <w:ins w:id="1487" w:author="Wambaugh, John (he/him/his)" w:date="2024-05-06T09:54:00Z">
              <w:r w:rsidRPr="00056E8E">
                <w:t>0.9</w:t>
              </w:r>
            </w:ins>
          </w:p>
        </w:tc>
        <w:tc>
          <w:tcPr>
            <w:tcW w:w="236" w:type="dxa"/>
            <w:tcBorders>
              <w:top w:val="single" w:sz="4" w:space="0" w:color="4472C4"/>
              <w:left w:val="nil"/>
              <w:bottom w:val="nil"/>
              <w:right w:val="nil"/>
            </w:tcBorders>
            <w:shd w:val="clear" w:color="auto" w:fill="auto"/>
            <w:noWrap/>
            <w:vAlign w:val="bottom"/>
            <w:hideMark/>
            <w:tcPrChange w:id="148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3EBCC999" w14:textId="77777777" w:rsidR="00056E8E" w:rsidRPr="00056E8E" w:rsidRDefault="00056E8E" w:rsidP="00056E8E">
            <w:pPr>
              <w:pStyle w:val="Caption"/>
              <w:spacing w:line="360" w:lineRule="auto"/>
              <w:rPr>
                <w:ins w:id="1489" w:author="Wambaugh, John (he/him/his)" w:date="2024-05-06T09:54:00Z"/>
              </w:rPr>
            </w:pPr>
            <w:ins w:id="1490" w:author="Wambaugh, John (he/him/his)" w:date="2024-05-06T09:54:00Z">
              <w:r w:rsidRPr="00056E8E">
                <w:t>1.76</w:t>
              </w:r>
            </w:ins>
          </w:p>
        </w:tc>
        <w:tc>
          <w:tcPr>
            <w:tcW w:w="236" w:type="dxa"/>
            <w:tcBorders>
              <w:top w:val="single" w:sz="4" w:space="0" w:color="4472C4"/>
              <w:left w:val="nil"/>
              <w:bottom w:val="nil"/>
              <w:right w:val="single" w:sz="4" w:space="0" w:color="4472C4"/>
            </w:tcBorders>
            <w:shd w:val="clear" w:color="auto" w:fill="auto"/>
            <w:noWrap/>
            <w:vAlign w:val="bottom"/>
            <w:hideMark/>
            <w:tcPrChange w:id="149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B8EC2E7" w14:textId="77777777" w:rsidR="00056E8E" w:rsidRPr="00056E8E" w:rsidRDefault="00056E8E" w:rsidP="00056E8E">
            <w:pPr>
              <w:pStyle w:val="Caption"/>
              <w:spacing w:line="360" w:lineRule="auto"/>
              <w:rPr>
                <w:ins w:id="1492" w:author="Wambaugh, John (he/him/his)" w:date="2024-05-06T09:54:00Z"/>
              </w:rPr>
            </w:pPr>
            <w:ins w:id="1493" w:author="Wambaugh, John (he/him/his)" w:date="2024-05-06T09:54:00Z">
              <w:r w:rsidRPr="00056E8E">
                <w:t>NA</w:t>
              </w:r>
            </w:ins>
          </w:p>
        </w:tc>
      </w:tr>
      <w:tr w:rsidR="00056E8E" w:rsidRPr="00056E8E" w14:paraId="008F4F31" w14:textId="77777777" w:rsidTr="00056E8E">
        <w:trPr>
          <w:trHeight w:val="290"/>
          <w:ins w:id="1494" w:author="Wambaugh, John (he/him/his)" w:date="2024-05-06T09:54:00Z"/>
          <w:trPrChange w:id="149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496"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18441A2" w14:textId="77777777" w:rsidR="00056E8E" w:rsidRPr="00056E8E" w:rsidRDefault="00056E8E" w:rsidP="00056E8E">
            <w:pPr>
              <w:pStyle w:val="Caption"/>
              <w:spacing w:line="360" w:lineRule="auto"/>
              <w:rPr>
                <w:ins w:id="1497" w:author="Wambaugh, John (he/him/his)" w:date="2024-05-06T09:54:00Z"/>
              </w:rPr>
            </w:pPr>
            <w:ins w:id="1498" w:author="Wambaugh, John (he/him/his)" w:date="2024-05-06T09:54:00Z">
              <w:r w:rsidRPr="00056E8E">
                <w:t>AAFE.early</w:t>
              </w:r>
            </w:ins>
          </w:p>
        </w:tc>
        <w:tc>
          <w:tcPr>
            <w:tcW w:w="236" w:type="dxa"/>
            <w:tcBorders>
              <w:top w:val="single" w:sz="4" w:space="0" w:color="4472C4"/>
              <w:left w:val="nil"/>
              <w:bottom w:val="nil"/>
              <w:right w:val="nil"/>
            </w:tcBorders>
            <w:shd w:val="clear" w:color="auto" w:fill="auto"/>
            <w:noWrap/>
            <w:vAlign w:val="bottom"/>
            <w:hideMark/>
            <w:tcPrChange w:id="1499"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D6AFD4" w14:textId="77777777" w:rsidR="00056E8E" w:rsidRPr="00056E8E" w:rsidRDefault="00056E8E" w:rsidP="00056E8E">
            <w:pPr>
              <w:pStyle w:val="Caption"/>
              <w:spacing w:line="360" w:lineRule="auto"/>
              <w:rPr>
                <w:ins w:id="1500" w:author="Wambaugh, John (he/him/his)" w:date="2024-05-06T09:54:00Z"/>
              </w:rPr>
            </w:pPr>
            <w:ins w:id="1501" w:author="Wambaugh, John (he/him/his)" w:date="2024-05-06T09:54:00Z">
              <w:r w:rsidRPr="00056E8E">
                <w:t>6.77</w:t>
              </w:r>
            </w:ins>
          </w:p>
        </w:tc>
        <w:tc>
          <w:tcPr>
            <w:tcW w:w="236" w:type="dxa"/>
            <w:tcBorders>
              <w:top w:val="single" w:sz="4" w:space="0" w:color="4472C4"/>
              <w:left w:val="nil"/>
              <w:bottom w:val="nil"/>
              <w:right w:val="nil"/>
            </w:tcBorders>
            <w:shd w:val="clear" w:color="auto" w:fill="auto"/>
            <w:noWrap/>
            <w:vAlign w:val="bottom"/>
            <w:hideMark/>
            <w:tcPrChange w:id="1502"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C2438E5" w14:textId="77777777" w:rsidR="00056E8E" w:rsidRPr="00056E8E" w:rsidRDefault="00056E8E" w:rsidP="00056E8E">
            <w:pPr>
              <w:pStyle w:val="Caption"/>
              <w:spacing w:line="360" w:lineRule="auto"/>
              <w:rPr>
                <w:ins w:id="1503" w:author="Wambaugh, John (he/him/his)" w:date="2024-05-06T09:54:00Z"/>
              </w:rPr>
            </w:pPr>
            <w:ins w:id="1504" w:author="Wambaugh, John (he/him/his)" w:date="2024-05-06T09:54:00Z">
              <w:r w:rsidRPr="00056E8E">
                <w:t>6.78</w:t>
              </w:r>
            </w:ins>
          </w:p>
        </w:tc>
        <w:tc>
          <w:tcPr>
            <w:tcW w:w="236" w:type="dxa"/>
            <w:tcBorders>
              <w:top w:val="single" w:sz="4" w:space="0" w:color="4472C4"/>
              <w:left w:val="nil"/>
              <w:bottom w:val="nil"/>
              <w:right w:val="nil"/>
            </w:tcBorders>
            <w:shd w:val="clear" w:color="auto" w:fill="auto"/>
            <w:noWrap/>
            <w:vAlign w:val="bottom"/>
            <w:hideMark/>
            <w:tcPrChange w:id="1505"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4A7A413" w14:textId="77777777" w:rsidR="00056E8E" w:rsidRPr="00056E8E" w:rsidRDefault="00056E8E" w:rsidP="00056E8E">
            <w:pPr>
              <w:pStyle w:val="Caption"/>
              <w:spacing w:line="360" w:lineRule="auto"/>
              <w:rPr>
                <w:ins w:id="1506" w:author="Wambaugh, John (he/him/his)" w:date="2024-05-06T09:54:00Z"/>
              </w:rPr>
            </w:pPr>
            <w:ins w:id="1507" w:author="Wambaugh, John (he/him/his)" w:date="2024-05-06T09:54:00Z">
              <w:r w:rsidRPr="00056E8E">
                <w:t>6.9</w:t>
              </w:r>
            </w:ins>
          </w:p>
        </w:tc>
        <w:tc>
          <w:tcPr>
            <w:tcW w:w="236" w:type="dxa"/>
            <w:tcBorders>
              <w:top w:val="single" w:sz="4" w:space="0" w:color="4472C4"/>
              <w:left w:val="nil"/>
              <w:bottom w:val="nil"/>
              <w:right w:val="nil"/>
            </w:tcBorders>
            <w:shd w:val="clear" w:color="auto" w:fill="auto"/>
            <w:noWrap/>
            <w:vAlign w:val="bottom"/>
            <w:hideMark/>
            <w:tcPrChange w:id="1508"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E4E428B" w14:textId="77777777" w:rsidR="00056E8E" w:rsidRPr="00056E8E" w:rsidRDefault="00056E8E" w:rsidP="00056E8E">
            <w:pPr>
              <w:pStyle w:val="Caption"/>
              <w:spacing w:line="360" w:lineRule="auto"/>
              <w:rPr>
                <w:ins w:id="1509" w:author="Wambaugh, John (he/him/his)" w:date="2024-05-06T09:54:00Z"/>
              </w:rPr>
            </w:pPr>
            <w:ins w:id="1510" w:author="Wambaugh, John (he/him/his)" w:date="2024-05-06T09:54:00Z">
              <w:r w:rsidRPr="00056E8E">
                <w:t>6.36</w:t>
              </w:r>
            </w:ins>
          </w:p>
        </w:tc>
        <w:tc>
          <w:tcPr>
            <w:tcW w:w="236" w:type="dxa"/>
            <w:tcBorders>
              <w:top w:val="single" w:sz="4" w:space="0" w:color="4472C4"/>
              <w:left w:val="nil"/>
              <w:bottom w:val="nil"/>
              <w:right w:val="nil"/>
            </w:tcBorders>
            <w:shd w:val="clear" w:color="auto" w:fill="auto"/>
            <w:noWrap/>
            <w:vAlign w:val="bottom"/>
            <w:hideMark/>
            <w:tcPrChange w:id="1511"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B5BBFF0" w14:textId="77777777" w:rsidR="00056E8E" w:rsidRPr="00056E8E" w:rsidRDefault="00056E8E" w:rsidP="00056E8E">
            <w:pPr>
              <w:pStyle w:val="Caption"/>
              <w:spacing w:line="360" w:lineRule="auto"/>
              <w:rPr>
                <w:ins w:id="1512" w:author="Wambaugh, John (he/him/his)" w:date="2024-05-06T09:54:00Z"/>
              </w:rPr>
            </w:pPr>
            <w:ins w:id="1513" w:author="Wambaugh, John (he/him/his)" w:date="2024-05-06T09:54:00Z">
              <w:r w:rsidRPr="00056E8E">
                <w:t>6.7</w:t>
              </w:r>
            </w:ins>
          </w:p>
        </w:tc>
        <w:tc>
          <w:tcPr>
            <w:tcW w:w="236" w:type="dxa"/>
            <w:tcBorders>
              <w:top w:val="single" w:sz="4" w:space="0" w:color="4472C4"/>
              <w:left w:val="nil"/>
              <w:bottom w:val="nil"/>
              <w:right w:val="nil"/>
            </w:tcBorders>
            <w:shd w:val="clear" w:color="auto" w:fill="auto"/>
            <w:noWrap/>
            <w:vAlign w:val="bottom"/>
            <w:hideMark/>
            <w:tcPrChange w:id="1514"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9DF3454" w14:textId="77777777" w:rsidR="00056E8E" w:rsidRPr="00056E8E" w:rsidRDefault="00056E8E" w:rsidP="00056E8E">
            <w:pPr>
              <w:pStyle w:val="Caption"/>
              <w:spacing w:line="360" w:lineRule="auto"/>
              <w:rPr>
                <w:ins w:id="1515" w:author="Wambaugh, John (he/him/his)" w:date="2024-05-06T09:54:00Z"/>
              </w:rPr>
            </w:pPr>
            <w:ins w:id="1516" w:author="Wambaugh, John (he/him/his)" w:date="2024-05-06T09:54:00Z">
              <w:r w:rsidRPr="00056E8E">
                <w:t>7.22</w:t>
              </w:r>
            </w:ins>
          </w:p>
        </w:tc>
        <w:tc>
          <w:tcPr>
            <w:tcW w:w="236" w:type="dxa"/>
            <w:tcBorders>
              <w:top w:val="single" w:sz="4" w:space="0" w:color="4472C4"/>
              <w:left w:val="nil"/>
              <w:bottom w:val="nil"/>
              <w:right w:val="nil"/>
            </w:tcBorders>
            <w:shd w:val="clear" w:color="auto" w:fill="auto"/>
            <w:noWrap/>
            <w:vAlign w:val="bottom"/>
            <w:hideMark/>
            <w:tcPrChange w:id="151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2E741B3" w14:textId="77777777" w:rsidR="00056E8E" w:rsidRPr="00056E8E" w:rsidRDefault="00056E8E" w:rsidP="00056E8E">
            <w:pPr>
              <w:pStyle w:val="Caption"/>
              <w:spacing w:line="360" w:lineRule="auto"/>
              <w:rPr>
                <w:ins w:id="1518" w:author="Wambaugh, John (he/him/his)" w:date="2024-05-06T09:54:00Z"/>
              </w:rPr>
            </w:pPr>
            <w:ins w:id="1519" w:author="Wambaugh, John (he/him/his)" w:date="2024-05-06T09:54:00Z">
              <w:r w:rsidRPr="00056E8E">
                <w:t>7.23</w:t>
              </w:r>
            </w:ins>
          </w:p>
        </w:tc>
        <w:tc>
          <w:tcPr>
            <w:tcW w:w="236" w:type="dxa"/>
            <w:tcBorders>
              <w:top w:val="single" w:sz="4" w:space="0" w:color="4472C4"/>
              <w:left w:val="nil"/>
              <w:bottom w:val="nil"/>
              <w:right w:val="nil"/>
            </w:tcBorders>
            <w:shd w:val="clear" w:color="auto" w:fill="auto"/>
            <w:noWrap/>
            <w:vAlign w:val="bottom"/>
            <w:hideMark/>
            <w:tcPrChange w:id="1520"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CD038EF" w14:textId="77777777" w:rsidR="00056E8E" w:rsidRPr="00056E8E" w:rsidRDefault="00056E8E" w:rsidP="00056E8E">
            <w:pPr>
              <w:pStyle w:val="Caption"/>
              <w:spacing w:line="360" w:lineRule="auto"/>
              <w:rPr>
                <w:ins w:id="1521" w:author="Wambaugh, John (he/him/his)" w:date="2024-05-06T09:54:00Z"/>
              </w:rPr>
            </w:pPr>
            <w:ins w:id="1522" w:author="Wambaugh, John (he/him/his)" w:date="2024-05-06T09:54:00Z">
              <w:r w:rsidRPr="00056E8E">
                <w:t>2.88</w:t>
              </w:r>
            </w:ins>
          </w:p>
        </w:tc>
        <w:tc>
          <w:tcPr>
            <w:tcW w:w="236" w:type="dxa"/>
            <w:tcBorders>
              <w:top w:val="single" w:sz="4" w:space="0" w:color="4472C4"/>
              <w:left w:val="nil"/>
              <w:bottom w:val="nil"/>
              <w:right w:val="nil"/>
            </w:tcBorders>
            <w:shd w:val="clear" w:color="auto" w:fill="auto"/>
            <w:noWrap/>
            <w:vAlign w:val="bottom"/>
            <w:hideMark/>
            <w:tcPrChange w:id="1523"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B24F88B" w14:textId="77777777" w:rsidR="00056E8E" w:rsidRPr="00056E8E" w:rsidRDefault="00056E8E" w:rsidP="00056E8E">
            <w:pPr>
              <w:pStyle w:val="Caption"/>
              <w:spacing w:line="360" w:lineRule="auto"/>
              <w:rPr>
                <w:ins w:id="1524" w:author="Wambaugh, John (he/him/his)" w:date="2024-05-06T09:54:00Z"/>
              </w:rPr>
            </w:pPr>
            <w:ins w:id="1525" w:author="Wambaugh, John (he/him/his)" w:date="2024-05-06T09:54:00Z">
              <w:r w:rsidRPr="00056E8E">
                <w:t>8.45</w:t>
              </w:r>
            </w:ins>
          </w:p>
        </w:tc>
        <w:tc>
          <w:tcPr>
            <w:tcW w:w="236" w:type="dxa"/>
            <w:tcBorders>
              <w:top w:val="single" w:sz="4" w:space="0" w:color="4472C4"/>
              <w:left w:val="nil"/>
              <w:bottom w:val="nil"/>
              <w:right w:val="single" w:sz="4" w:space="0" w:color="4472C4"/>
            </w:tcBorders>
            <w:shd w:val="clear" w:color="auto" w:fill="auto"/>
            <w:noWrap/>
            <w:vAlign w:val="bottom"/>
            <w:hideMark/>
            <w:tcPrChange w:id="1526"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45FF6E3" w14:textId="77777777" w:rsidR="00056E8E" w:rsidRPr="00056E8E" w:rsidRDefault="00056E8E" w:rsidP="00056E8E">
            <w:pPr>
              <w:pStyle w:val="Caption"/>
              <w:spacing w:line="360" w:lineRule="auto"/>
              <w:rPr>
                <w:ins w:id="1527" w:author="Wambaugh, John (he/him/his)" w:date="2024-05-06T09:54:00Z"/>
              </w:rPr>
            </w:pPr>
            <w:ins w:id="1528" w:author="Wambaugh, John (he/him/his)" w:date="2024-05-06T09:54:00Z">
              <w:r w:rsidRPr="00056E8E">
                <w:t>NA</w:t>
              </w:r>
            </w:ins>
          </w:p>
        </w:tc>
      </w:tr>
      <w:tr w:rsidR="00056E8E" w:rsidRPr="00056E8E" w14:paraId="48781067" w14:textId="77777777" w:rsidTr="00056E8E">
        <w:trPr>
          <w:trHeight w:val="290"/>
          <w:ins w:id="1529" w:author="Wambaugh, John (he/him/his)" w:date="2024-05-06T09:54:00Z"/>
          <w:trPrChange w:id="153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53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14DDAD6C" w14:textId="77777777" w:rsidR="00056E8E" w:rsidRPr="00056E8E" w:rsidRDefault="00056E8E" w:rsidP="00056E8E">
            <w:pPr>
              <w:pStyle w:val="Caption"/>
              <w:spacing w:line="360" w:lineRule="auto"/>
              <w:rPr>
                <w:ins w:id="1532" w:author="Wambaugh, John (he/him/his)" w:date="2024-05-06T09:54:00Z"/>
              </w:rPr>
            </w:pPr>
            <w:ins w:id="1533" w:author="Wambaugh, John (he/him/his)" w:date="2024-05-06T09:54:00Z">
              <w:r w:rsidRPr="00056E8E">
                <w:t>AAFE.late</w:t>
              </w:r>
            </w:ins>
          </w:p>
        </w:tc>
        <w:tc>
          <w:tcPr>
            <w:tcW w:w="236" w:type="dxa"/>
            <w:tcBorders>
              <w:top w:val="single" w:sz="4" w:space="0" w:color="4472C4"/>
              <w:left w:val="nil"/>
              <w:bottom w:val="nil"/>
              <w:right w:val="nil"/>
            </w:tcBorders>
            <w:shd w:val="clear" w:color="auto" w:fill="auto"/>
            <w:noWrap/>
            <w:vAlign w:val="bottom"/>
            <w:hideMark/>
            <w:tcPrChange w:id="153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752B891" w14:textId="77777777" w:rsidR="00056E8E" w:rsidRPr="00056E8E" w:rsidRDefault="00056E8E" w:rsidP="00056E8E">
            <w:pPr>
              <w:pStyle w:val="Caption"/>
              <w:spacing w:line="360" w:lineRule="auto"/>
              <w:rPr>
                <w:ins w:id="1535" w:author="Wambaugh, John (he/him/his)" w:date="2024-05-06T09:54:00Z"/>
              </w:rPr>
            </w:pPr>
            <w:ins w:id="1536" w:author="Wambaugh, John (he/him/his)" w:date="2024-05-06T09:54:00Z">
              <w:r w:rsidRPr="00056E8E">
                <w:t>19.2</w:t>
              </w:r>
            </w:ins>
          </w:p>
        </w:tc>
        <w:tc>
          <w:tcPr>
            <w:tcW w:w="236" w:type="dxa"/>
            <w:tcBorders>
              <w:top w:val="single" w:sz="4" w:space="0" w:color="4472C4"/>
              <w:left w:val="nil"/>
              <w:bottom w:val="nil"/>
              <w:right w:val="nil"/>
            </w:tcBorders>
            <w:shd w:val="clear" w:color="auto" w:fill="auto"/>
            <w:noWrap/>
            <w:vAlign w:val="bottom"/>
            <w:hideMark/>
            <w:tcPrChange w:id="153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5B7F57B9" w14:textId="77777777" w:rsidR="00056E8E" w:rsidRPr="00056E8E" w:rsidRDefault="00056E8E" w:rsidP="00056E8E">
            <w:pPr>
              <w:pStyle w:val="Caption"/>
              <w:spacing w:line="360" w:lineRule="auto"/>
              <w:rPr>
                <w:ins w:id="1538" w:author="Wambaugh, John (he/him/his)" w:date="2024-05-06T09:54:00Z"/>
              </w:rPr>
            </w:pPr>
            <w:ins w:id="1539" w:author="Wambaugh, John (he/him/his)" w:date="2024-05-06T09:54:00Z">
              <w:r w:rsidRPr="00056E8E">
                <w:t>18.52</w:t>
              </w:r>
            </w:ins>
          </w:p>
        </w:tc>
        <w:tc>
          <w:tcPr>
            <w:tcW w:w="236" w:type="dxa"/>
            <w:tcBorders>
              <w:top w:val="single" w:sz="4" w:space="0" w:color="4472C4"/>
              <w:left w:val="nil"/>
              <w:bottom w:val="nil"/>
              <w:right w:val="nil"/>
            </w:tcBorders>
            <w:shd w:val="clear" w:color="auto" w:fill="auto"/>
            <w:noWrap/>
            <w:vAlign w:val="bottom"/>
            <w:hideMark/>
            <w:tcPrChange w:id="154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F552983" w14:textId="77777777" w:rsidR="00056E8E" w:rsidRPr="00056E8E" w:rsidRDefault="00056E8E" w:rsidP="00056E8E">
            <w:pPr>
              <w:pStyle w:val="Caption"/>
              <w:spacing w:line="360" w:lineRule="auto"/>
              <w:rPr>
                <w:ins w:id="1541" w:author="Wambaugh, John (he/him/his)" w:date="2024-05-06T09:54:00Z"/>
              </w:rPr>
            </w:pPr>
            <w:ins w:id="1542" w:author="Wambaugh, John (he/him/his)" w:date="2024-05-06T09:54:00Z">
              <w:r w:rsidRPr="00056E8E">
                <w:t>19.05</w:t>
              </w:r>
            </w:ins>
          </w:p>
        </w:tc>
        <w:tc>
          <w:tcPr>
            <w:tcW w:w="236" w:type="dxa"/>
            <w:tcBorders>
              <w:top w:val="single" w:sz="4" w:space="0" w:color="4472C4"/>
              <w:left w:val="nil"/>
              <w:bottom w:val="nil"/>
              <w:right w:val="nil"/>
            </w:tcBorders>
            <w:shd w:val="clear" w:color="auto" w:fill="auto"/>
            <w:noWrap/>
            <w:vAlign w:val="bottom"/>
            <w:hideMark/>
            <w:tcPrChange w:id="154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1266BE5" w14:textId="77777777" w:rsidR="00056E8E" w:rsidRPr="00056E8E" w:rsidRDefault="00056E8E" w:rsidP="00056E8E">
            <w:pPr>
              <w:pStyle w:val="Caption"/>
              <w:spacing w:line="360" w:lineRule="auto"/>
              <w:rPr>
                <w:ins w:id="1544" w:author="Wambaugh, John (he/him/his)" w:date="2024-05-06T09:54:00Z"/>
              </w:rPr>
            </w:pPr>
            <w:ins w:id="1545" w:author="Wambaugh, John (he/him/his)" w:date="2024-05-06T09:54:00Z">
              <w:r w:rsidRPr="00056E8E">
                <w:t>22.07</w:t>
              </w:r>
            </w:ins>
          </w:p>
        </w:tc>
        <w:tc>
          <w:tcPr>
            <w:tcW w:w="236" w:type="dxa"/>
            <w:tcBorders>
              <w:top w:val="single" w:sz="4" w:space="0" w:color="4472C4"/>
              <w:left w:val="nil"/>
              <w:bottom w:val="nil"/>
              <w:right w:val="nil"/>
            </w:tcBorders>
            <w:shd w:val="clear" w:color="auto" w:fill="auto"/>
            <w:noWrap/>
            <w:vAlign w:val="bottom"/>
            <w:hideMark/>
            <w:tcPrChange w:id="154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A05F9D8" w14:textId="77777777" w:rsidR="00056E8E" w:rsidRPr="00056E8E" w:rsidRDefault="00056E8E" w:rsidP="00056E8E">
            <w:pPr>
              <w:pStyle w:val="Caption"/>
              <w:spacing w:line="360" w:lineRule="auto"/>
              <w:rPr>
                <w:ins w:id="1547" w:author="Wambaugh, John (he/him/his)" w:date="2024-05-06T09:54:00Z"/>
              </w:rPr>
            </w:pPr>
            <w:ins w:id="1548" w:author="Wambaugh, John (he/him/his)" w:date="2024-05-06T09:54:00Z">
              <w:r w:rsidRPr="00056E8E">
                <w:t>19.68</w:t>
              </w:r>
            </w:ins>
          </w:p>
        </w:tc>
        <w:tc>
          <w:tcPr>
            <w:tcW w:w="236" w:type="dxa"/>
            <w:tcBorders>
              <w:top w:val="single" w:sz="4" w:space="0" w:color="4472C4"/>
              <w:left w:val="nil"/>
              <w:bottom w:val="nil"/>
              <w:right w:val="nil"/>
            </w:tcBorders>
            <w:shd w:val="clear" w:color="auto" w:fill="auto"/>
            <w:noWrap/>
            <w:vAlign w:val="bottom"/>
            <w:hideMark/>
            <w:tcPrChange w:id="154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24EC283" w14:textId="77777777" w:rsidR="00056E8E" w:rsidRPr="00056E8E" w:rsidRDefault="00056E8E" w:rsidP="00056E8E">
            <w:pPr>
              <w:pStyle w:val="Caption"/>
              <w:spacing w:line="360" w:lineRule="auto"/>
              <w:rPr>
                <w:ins w:id="1550" w:author="Wambaugh, John (he/him/his)" w:date="2024-05-06T09:54:00Z"/>
              </w:rPr>
            </w:pPr>
            <w:ins w:id="1551" w:author="Wambaugh, John (he/him/his)" w:date="2024-05-06T09:54:00Z">
              <w:r w:rsidRPr="00056E8E">
                <w:t>19.26</w:t>
              </w:r>
            </w:ins>
          </w:p>
        </w:tc>
        <w:tc>
          <w:tcPr>
            <w:tcW w:w="236" w:type="dxa"/>
            <w:tcBorders>
              <w:top w:val="single" w:sz="4" w:space="0" w:color="4472C4"/>
              <w:left w:val="nil"/>
              <w:bottom w:val="nil"/>
              <w:right w:val="nil"/>
            </w:tcBorders>
            <w:shd w:val="clear" w:color="auto" w:fill="auto"/>
            <w:noWrap/>
            <w:vAlign w:val="bottom"/>
            <w:hideMark/>
            <w:tcPrChange w:id="155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3288FCEC" w14:textId="77777777" w:rsidR="00056E8E" w:rsidRPr="00056E8E" w:rsidRDefault="00056E8E" w:rsidP="00056E8E">
            <w:pPr>
              <w:pStyle w:val="Caption"/>
              <w:spacing w:line="360" w:lineRule="auto"/>
              <w:rPr>
                <w:ins w:id="1553" w:author="Wambaugh, John (he/him/his)" w:date="2024-05-06T09:54:00Z"/>
              </w:rPr>
            </w:pPr>
            <w:ins w:id="1554" w:author="Wambaugh, John (he/him/his)" w:date="2024-05-06T09:54:00Z">
              <w:r w:rsidRPr="00056E8E">
                <w:t>20.26</w:t>
              </w:r>
            </w:ins>
          </w:p>
        </w:tc>
        <w:tc>
          <w:tcPr>
            <w:tcW w:w="236" w:type="dxa"/>
            <w:tcBorders>
              <w:top w:val="single" w:sz="4" w:space="0" w:color="4472C4"/>
              <w:left w:val="nil"/>
              <w:bottom w:val="nil"/>
              <w:right w:val="nil"/>
            </w:tcBorders>
            <w:shd w:val="clear" w:color="auto" w:fill="auto"/>
            <w:noWrap/>
            <w:vAlign w:val="bottom"/>
            <w:hideMark/>
            <w:tcPrChange w:id="155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4C5BC1B3" w14:textId="77777777" w:rsidR="00056E8E" w:rsidRPr="00056E8E" w:rsidRDefault="00056E8E" w:rsidP="00056E8E">
            <w:pPr>
              <w:pStyle w:val="Caption"/>
              <w:spacing w:line="360" w:lineRule="auto"/>
              <w:rPr>
                <w:ins w:id="1556" w:author="Wambaugh, John (he/him/his)" w:date="2024-05-06T09:54:00Z"/>
              </w:rPr>
            </w:pPr>
            <w:ins w:id="1557" w:author="Wambaugh, John (he/him/his)" w:date="2024-05-06T09:54:00Z">
              <w:r w:rsidRPr="00056E8E">
                <w:t>4.76</w:t>
              </w:r>
            </w:ins>
          </w:p>
        </w:tc>
        <w:tc>
          <w:tcPr>
            <w:tcW w:w="236" w:type="dxa"/>
            <w:tcBorders>
              <w:top w:val="single" w:sz="4" w:space="0" w:color="4472C4"/>
              <w:left w:val="nil"/>
              <w:bottom w:val="nil"/>
              <w:right w:val="nil"/>
            </w:tcBorders>
            <w:shd w:val="clear" w:color="auto" w:fill="auto"/>
            <w:noWrap/>
            <w:vAlign w:val="bottom"/>
            <w:hideMark/>
            <w:tcPrChange w:id="155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722D34E" w14:textId="77777777" w:rsidR="00056E8E" w:rsidRPr="00056E8E" w:rsidRDefault="00056E8E" w:rsidP="00056E8E">
            <w:pPr>
              <w:pStyle w:val="Caption"/>
              <w:spacing w:line="360" w:lineRule="auto"/>
              <w:rPr>
                <w:ins w:id="1559" w:author="Wambaugh, John (he/him/his)" w:date="2024-05-06T09:54:00Z"/>
              </w:rPr>
            </w:pPr>
            <w:ins w:id="1560" w:author="Wambaugh, John (he/him/his)" w:date="2024-05-06T09:54:00Z">
              <w:r w:rsidRPr="00056E8E">
                <w:t>30.13</w:t>
              </w:r>
            </w:ins>
          </w:p>
        </w:tc>
        <w:tc>
          <w:tcPr>
            <w:tcW w:w="236" w:type="dxa"/>
            <w:tcBorders>
              <w:top w:val="single" w:sz="4" w:space="0" w:color="4472C4"/>
              <w:left w:val="nil"/>
              <w:bottom w:val="nil"/>
              <w:right w:val="single" w:sz="4" w:space="0" w:color="4472C4"/>
            </w:tcBorders>
            <w:shd w:val="clear" w:color="auto" w:fill="auto"/>
            <w:noWrap/>
            <w:vAlign w:val="bottom"/>
            <w:hideMark/>
            <w:tcPrChange w:id="156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0E114B07" w14:textId="77777777" w:rsidR="00056E8E" w:rsidRPr="00056E8E" w:rsidRDefault="00056E8E" w:rsidP="00056E8E">
            <w:pPr>
              <w:pStyle w:val="Caption"/>
              <w:spacing w:line="360" w:lineRule="auto"/>
              <w:rPr>
                <w:ins w:id="1562" w:author="Wambaugh, John (he/him/his)" w:date="2024-05-06T09:54:00Z"/>
              </w:rPr>
            </w:pPr>
            <w:ins w:id="1563" w:author="Wambaugh, John (he/him/his)" w:date="2024-05-06T09:54:00Z">
              <w:r w:rsidRPr="00056E8E">
                <w:t>NA</w:t>
              </w:r>
            </w:ins>
          </w:p>
        </w:tc>
      </w:tr>
      <w:tr w:rsidR="00056E8E" w:rsidRPr="00056E8E" w14:paraId="1C93BF76" w14:textId="77777777" w:rsidTr="00056E8E">
        <w:trPr>
          <w:trHeight w:val="290"/>
          <w:ins w:id="1564" w:author="Wambaugh, John (he/him/his)" w:date="2024-05-06T09:54:00Z"/>
          <w:trPrChange w:id="156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566"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11A167C" w14:textId="77777777" w:rsidR="00056E8E" w:rsidRPr="00056E8E" w:rsidRDefault="00056E8E" w:rsidP="00056E8E">
            <w:pPr>
              <w:pStyle w:val="Caption"/>
              <w:spacing w:line="360" w:lineRule="auto"/>
              <w:rPr>
                <w:ins w:id="1567" w:author="Wambaugh, John (he/him/his)" w:date="2024-05-06T09:54:00Z"/>
              </w:rPr>
            </w:pPr>
            <w:ins w:id="1568" w:author="Wambaugh, John (he/him/his)" w:date="2024-05-06T09:54:00Z">
              <w:r w:rsidRPr="00056E8E">
                <w:t>MRPE.early</w:t>
              </w:r>
            </w:ins>
          </w:p>
        </w:tc>
        <w:tc>
          <w:tcPr>
            <w:tcW w:w="236" w:type="dxa"/>
            <w:tcBorders>
              <w:top w:val="single" w:sz="4" w:space="0" w:color="4472C4"/>
              <w:left w:val="nil"/>
              <w:bottom w:val="nil"/>
              <w:right w:val="nil"/>
            </w:tcBorders>
            <w:shd w:val="clear" w:color="auto" w:fill="auto"/>
            <w:noWrap/>
            <w:vAlign w:val="bottom"/>
            <w:hideMark/>
            <w:tcPrChange w:id="1569"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0DD6F70" w14:textId="77777777" w:rsidR="00056E8E" w:rsidRPr="00056E8E" w:rsidRDefault="00056E8E" w:rsidP="00056E8E">
            <w:pPr>
              <w:pStyle w:val="Caption"/>
              <w:spacing w:line="360" w:lineRule="auto"/>
              <w:rPr>
                <w:ins w:id="1570" w:author="Wambaugh, John (he/him/his)" w:date="2024-05-06T09:54:00Z"/>
              </w:rPr>
            </w:pPr>
            <w:ins w:id="1571" w:author="Wambaugh, John (he/him/his)" w:date="2024-05-06T09:54:00Z">
              <w:r w:rsidRPr="00056E8E">
                <w:t>0.8</w:t>
              </w:r>
            </w:ins>
          </w:p>
        </w:tc>
        <w:tc>
          <w:tcPr>
            <w:tcW w:w="236" w:type="dxa"/>
            <w:tcBorders>
              <w:top w:val="single" w:sz="4" w:space="0" w:color="4472C4"/>
              <w:left w:val="nil"/>
              <w:bottom w:val="nil"/>
              <w:right w:val="nil"/>
            </w:tcBorders>
            <w:shd w:val="clear" w:color="auto" w:fill="auto"/>
            <w:noWrap/>
            <w:vAlign w:val="bottom"/>
            <w:hideMark/>
            <w:tcPrChange w:id="1572"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A08CDBD" w14:textId="77777777" w:rsidR="00056E8E" w:rsidRPr="00056E8E" w:rsidRDefault="00056E8E" w:rsidP="00056E8E">
            <w:pPr>
              <w:pStyle w:val="Caption"/>
              <w:spacing w:line="360" w:lineRule="auto"/>
              <w:rPr>
                <w:ins w:id="1573" w:author="Wambaugh, John (he/him/his)" w:date="2024-05-06T09:54:00Z"/>
              </w:rPr>
            </w:pPr>
            <w:ins w:id="1574" w:author="Wambaugh, John (he/him/his)" w:date="2024-05-06T09:54:00Z">
              <w:r w:rsidRPr="00056E8E">
                <w:t>0.68</w:t>
              </w:r>
            </w:ins>
          </w:p>
        </w:tc>
        <w:tc>
          <w:tcPr>
            <w:tcW w:w="236" w:type="dxa"/>
            <w:tcBorders>
              <w:top w:val="single" w:sz="4" w:space="0" w:color="4472C4"/>
              <w:left w:val="nil"/>
              <w:bottom w:val="nil"/>
              <w:right w:val="nil"/>
            </w:tcBorders>
            <w:shd w:val="clear" w:color="auto" w:fill="auto"/>
            <w:noWrap/>
            <w:vAlign w:val="bottom"/>
            <w:hideMark/>
            <w:tcPrChange w:id="1575"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6EC9B262" w14:textId="77777777" w:rsidR="00056E8E" w:rsidRPr="00056E8E" w:rsidRDefault="00056E8E" w:rsidP="00056E8E">
            <w:pPr>
              <w:pStyle w:val="Caption"/>
              <w:spacing w:line="360" w:lineRule="auto"/>
              <w:rPr>
                <w:ins w:id="1576" w:author="Wambaugh, John (he/him/his)" w:date="2024-05-06T09:54:00Z"/>
              </w:rPr>
            </w:pPr>
            <w:ins w:id="1577" w:author="Wambaugh, John (he/him/his)" w:date="2024-05-06T09:54:00Z">
              <w:r w:rsidRPr="00056E8E">
                <w:t>0.7</w:t>
              </w:r>
            </w:ins>
          </w:p>
        </w:tc>
        <w:tc>
          <w:tcPr>
            <w:tcW w:w="236" w:type="dxa"/>
            <w:tcBorders>
              <w:top w:val="single" w:sz="4" w:space="0" w:color="4472C4"/>
              <w:left w:val="nil"/>
              <w:bottom w:val="nil"/>
              <w:right w:val="nil"/>
            </w:tcBorders>
            <w:shd w:val="clear" w:color="auto" w:fill="auto"/>
            <w:noWrap/>
            <w:vAlign w:val="bottom"/>
            <w:hideMark/>
            <w:tcPrChange w:id="1578"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ACD5AED" w14:textId="77777777" w:rsidR="00056E8E" w:rsidRPr="00056E8E" w:rsidRDefault="00056E8E" w:rsidP="00056E8E">
            <w:pPr>
              <w:pStyle w:val="Caption"/>
              <w:spacing w:line="360" w:lineRule="auto"/>
              <w:rPr>
                <w:ins w:id="1579" w:author="Wambaugh, John (he/him/his)" w:date="2024-05-06T09:54:00Z"/>
              </w:rPr>
            </w:pPr>
            <w:ins w:id="1580" w:author="Wambaugh, John (he/him/his)" w:date="2024-05-06T09:54:00Z">
              <w:r w:rsidRPr="00056E8E">
                <w:t>1.46</w:t>
              </w:r>
            </w:ins>
          </w:p>
        </w:tc>
        <w:tc>
          <w:tcPr>
            <w:tcW w:w="236" w:type="dxa"/>
            <w:tcBorders>
              <w:top w:val="single" w:sz="4" w:space="0" w:color="4472C4"/>
              <w:left w:val="nil"/>
              <w:bottom w:val="nil"/>
              <w:right w:val="nil"/>
            </w:tcBorders>
            <w:shd w:val="clear" w:color="auto" w:fill="auto"/>
            <w:noWrap/>
            <w:vAlign w:val="bottom"/>
            <w:hideMark/>
            <w:tcPrChange w:id="1581"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32623B8" w14:textId="77777777" w:rsidR="00056E8E" w:rsidRPr="00056E8E" w:rsidRDefault="00056E8E" w:rsidP="00056E8E">
            <w:pPr>
              <w:pStyle w:val="Caption"/>
              <w:spacing w:line="360" w:lineRule="auto"/>
              <w:rPr>
                <w:ins w:id="1582" w:author="Wambaugh, John (he/him/his)" w:date="2024-05-06T09:54:00Z"/>
              </w:rPr>
            </w:pPr>
            <w:ins w:id="1583" w:author="Wambaugh, John (he/him/his)" w:date="2024-05-06T09:54:00Z">
              <w:r w:rsidRPr="00056E8E">
                <w:t>0.76</w:t>
              </w:r>
            </w:ins>
          </w:p>
        </w:tc>
        <w:tc>
          <w:tcPr>
            <w:tcW w:w="236" w:type="dxa"/>
            <w:tcBorders>
              <w:top w:val="single" w:sz="4" w:space="0" w:color="4472C4"/>
              <w:left w:val="nil"/>
              <w:bottom w:val="nil"/>
              <w:right w:val="nil"/>
            </w:tcBorders>
            <w:shd w:val="clear" w:color="auto" w:fill="auto"/>
            <w:noWrap/>
            <w:vAlign w:val="bottom"/>
            <w:hideMark/>
            <w:tcPrChange w:id="1584"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93519B8" w14:textId="77777777" w:rsidR="00056E8E" w:rsidRPr="00056E8E" w:rsidRDefault="00056E8E" w:rsidP="00056E8E">
            <w:pPr>
              <w:pStyle w:val="Caption"/>
              <w:spacing w:line="360" w:lineRule="auto"/>
              <w:rPr>
                <w:ins w:id="1585" w:author="Wambaugh, John (he/him/his)" w:date="2024-05-06T09:54:00Z"/>
              </w:rPr>
            </w:pPr>
            <w:ins w:id="1586"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158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5287372" w14:textId="77777777" w:rsidR="00056E8E" w:rsidRPr="00056E8E" w:rsidRDefault="00056E8E" w:rsidP="00056E8E">
            <w:pPr>
              <w:pStyle w:val="Caption"/>
              <w:spacing w:line="360" w:lineRule="auto"/>
              <w:rPr>
                <w:ins w:id="1588" w:author="Wambaugh, John (he/him/his)" w:date="2024-05-06T09:54:00Z"/>
              </w:rPr>
            </w:pPr>
            <w:ins w:id="1589" w:author="Wambaugh, John (he/him/his)" w:date="2024-05-06T09:54:00Z">
              <w:r w:rsidRPr="00056E8E">
                <w:t>1.23</w:t>
              </w:r>
            </w:ins>
          </w:p>
        </w:tc>
        <w:tc>
          <w:tcPr>
            <w:tcW w:w="236" w:type="dxa"/>
            <w:tcBorders>
              <w:top w:val="single" w:sz="4" w:space="0" w:color="4472C4"/>
              <w:left w:val="nil"/>
              <w:bottom w:val="nil"/>
              <w:right w:val="nil"/>
            </w:tcBorders>
            <w:shd w:val="clear" w:color="auto" w:fill="auto"/>
            <w:noWrap/>
            <w:vAlign w:val="bottom"/>
            <w:hideMark/>
            <w:tcPrChange w:id="1590"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BE1C0D2" w14:textId="77777777" w:rsidR="00056E8E" w:rsidRPr="00056E8E" w:rsidRDefault="00056E8E" w:rsidP="00056E8E">
            <w:pPr>
              <w:pStyle w:val="Caption"/>
              <w:spacing w:line="360" w:lineRule="auto"/>
              <w:rPr>
                <w:ins w:id="1591" w:author="Wambaugh, John (he/him/his)" w:date="2024-05-06T09:54:00Z"/>
              </w:rPr>
            </w:pPr>
            <w:ins w:id="1592" w:author="Wambaugh, John (he/him/his)" w:date="2024-05-06T09:54:00Z">
              <w:r w:rsidRPr="00056E8E">
                <w:t>-0.13</w:t>
              </w:r>
            </w:ins>
          </w:p>
        </w:tc>
        <w:tc>
          <w:tcPr>
            <w:tcW w:w="236" w:type="dxa"/>
            <w:tcBorders>
              <w:top w:val="single" w:sz="4" w:space="0" w:color="4472C4"/>
              <w:left w:val="nil"/>
              <w:bottom w:val="nil"/>
              <w:right w:val="nil"/>
            </w:tcBorders>
            <w:shd w:val="clear" w:color="auto" w:fill="auto"/>
            <w:noWrap/>
            <w:vAlign w:val="bottom"/>
            <w:hideMark/>
            <w:tcPrChange w:id="1593"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EAEFB0E" w14:textId="77777777" w:rsidR="00056E8E" w:rsidRPr="00056E8E" w:rsidRDefault="00056E8E" w:rsidP="00056E8E">
            <w:pPr>
              <w:pStyle w:val="Caption"/>
              <w:spacing w:line="360" w:lineRule="auto"/>
              <w:rPr>
                <w:ins w:id="1594" w:author="Wambaugh, John (he/him/his)" w:date="2024-05-06T09:54:00Z"/>
              </w:rPr>
            </w:pPr>
            <w:ins w:id="1595" w:author="Wambaugh, John (he/him/his)" w:date="2024-05-06T09:54:00Z">
              <w:r w:rsidRPr="00056E8E">
                <w:t>1.85</w:t>
              </w:r>
            </w:ins>
          </w:p>
        </w:tc>
        <w:tc>
          <w:tcPr>
            <w:tcW w:w="236" w:type="dxa"/>
            <w:tcBorders>
              <w:top w:val="single" w:sz="4" w:space="0" w:color="4472C4"/>
              <w:left w:val="nil"/>
              <w:bottom w:val="nil"/>
              <w:right w:val="single" w:sz="4" w:space="0" w:color="4472C4"/>
            </w:tcBorders>
            <w:shd w:val="clear" w:color="auto" w:fill="auto"/>
            <w:noWrap/>
            <w:vAlign w:val="bottom"/>
            <w:hideMark/>
            <w:tcPrChange w:id="1596"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E1F57E" w14:textId="77777777" w:rsidR="00056E8E" w:rsidRPr="00056E8E" w:rsidRDefault="00056E8E" w:rsidP="00056E8E">
            <w:pPr>
              <w:pStyle w:val="Caption"/>
              <w:spacing w:line="360" w:lineRule="auto"/>
              <w:rPr>
                <w:ins w:id="1597" w:author="Wambaugh, John (he/him/his)" w:date="2024-05-06T09:54:00Z"/>
              </w:rPr>
            </w:pPr>
            <w:ins w:id="1598" w:author="Wambaugh, John (he/him/his)" w:date="2024-05-06T09:54:00Z">
              <w:r w:rsidRPr="00056E8E">
                <w:t>NA</w:t>
              </w:r>
            </w:ins>
          </w:p>
        </w:tc>
      </w:tr>
      <w:tr w:rsidR="00056E8E" w:rsidRPr="00056E8E" w14:paraId="5D34BE56" w14:textId="77777777" w:rsidTr="00056E8E">
        <w:trPr>
          <w:trHeight w:val="290"/>
          <w:ins w:id="1599" w:author="Wambaugh, John (he/him/his)" w:date="2024-05-06T09:54:00Z"/>
          <w:trPrChange w:id="160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0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6B24DFCA" w14:textId="77777777" w:rsidR="00056E8E" w:rsidRPr="00056E8E" w:rsidRDefault="00056E8E" w:rsidP="00056E8E">
            <w:pPr>
              <w:pStyle w:val="Caption"/>
              <w:spacing w:line="360" w:lineRule="auto"/>
              <w:rPr>
                <w:ins w:id="1602" w:author="Wambaugh, John (he/him/his)" w:date="2024-05-06T09:54:00Z"/>
              </w:rPr>
            </w:pPr>
            <w:ins w:id="1603" w:author="Wambaugh, John (he/him/his)" w:date="2024-05-06T09:54:00Z">
              <w:r w:rsidRPr="00056E8E">
                <w:t>MRPE.late</w:t>
              </w:r>
            </w:ins>
          </w:p>
        </w:tc>
        <w:tc>
          <w:tcPr>
            <w:tcW w:w="236" w:type="dxa"/>
            <w:tcBorders>
              <w:top w:val="single" w:sz="4" w:space="0" w:color="4472C4"/>
              <w:left w:val="nil"/>
              <w:bottom w:val="nil"/>
              <w:right w:val="nil"/>
            </w:tcBorders>
            <w:shd w:val="clear" w:color="auto" w:fill="auto"/>
            <w:noWrap/>
            <w:vAlign w:val="bottom"/>
            <w:hideMark/>
            <w:tcPrChange w:id="160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0AA44FE" w14:textId="77777777" w:rsidR="00056E8E" w:rsidRPr="00056E8E" w:rsidRDefault="00056E8E" w:rsidP="00056E8E">
            <w:pPr>
              <w:pStyle w:val="Caption"/>
              <w:spacing w:line="360" w:lineRule="auto"/>
              <w:rPr>
                <w:ins w:id="1605" w:author="Wambaugh, John (he/him/his)" w:date="2024-05-06T09:54:00Z"/>
              </w:rPr>
            </w:pPr>
            <w:ins w:id="1606" w:author="Wambaugh, John (he/him/his)" w:date="2024-05-06T09:54:00Z">
              <w:r w:rsidRPr="00056E8E">
                <w:t>6.29</w:t>
              </w:r>
            </w:ins>
          </w:p>
        </w:tc>
        <w:tc>
          <w:tcPr>
            <w:tcW w:w="236" w:type="dxa"/>
            <w:tcBorders>
              <w:top w:val="single" w:sz="4" w:space="0" w:color="4472C4"/>
              <w:left w:val="nil"/>
              <w:bottom w:val="nil"/>
              <w:right w:val="nil"/>
            </w:tcBorders>
            <w:shd w:val="clear" w:color="auto" w:fill="auto"/>
            <w:noWrap/>
            <w:vAlign w:val="bottom"/>
            <w:hideMark/>
            <w:tcPrChange w:id="160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257A73" w14:textId="77777777" w:rsidR="00056E8E" w:rsidRPr="00056E8E" w:rsidRDefault="00056E8E" w:rsidP="00056E8E">
            <w:pPr>
              <w:pStyle w:val="Caption"/>
              <w:spacing w:line="360" w:lineRule="auto"/>
              <w:rPr>
                <w:ins w:id="1608" w:author="Wambaugh, John (he/him/his)" w:date="2024-05-06T09:54:00Z"/>
              </w:rPr>
            </w:pPr>
            <w:ins w:id="1609" w:author="Wambaugh, John (he/him/his)" w:date="2024-05-06T09:54:00Z">
              <w:r w:rsidRPr="00056E8E">
                <w:t>5.68</w:t>
              </w:r>
            </w:ins>
          </w:p>
        </w:tc>
        <w:tc>
          <w:tcPr>
            <w:tcW w:w="236" w:type="dxa"/>
            <w:tcBorders>
              <w:top w:val="single" w:sz="4" w:space="0" w:color="4472C4"/>
              <w:left w:val="nil"/>
              <w:bottom w:val="nil"/>
              <w:right w:val="nil"/>
            </w:tcBorders>
            <w:shd w:val="clear" w:color="auto" w:fill="auto"/>
            <w:noWrap/>
            <w:vAlign w:val="bottom"/>
            <w:hideMark/>
            <w:tcPrChange w:id="161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7BD74DC4" w14:textId="77777777" w:rsidR="00056E8E" w:rsidRPr="00056E8E" w:rsidRDefault="00056E8E" w:rsidP="00056E8E">
            <w:pPr>
              <w:pStyle w:val="Caption"/>
              <w:spacing w:line="360" w:lineRule="auto"/>
              <w:rPr>
                <w:ins w:id="1611" w:author="Wambaugh, John (he/him/his)" w:date="2024-05-06T09:54:00Z"/>
              </w:rPr>
            </w:pPr>
            <w:ins w:id="1612" w:author="Wambaugh, John (he/him/his)" w:date="2024-05-06T09:54:00Z">
              <w:r w:rsidRPr="00056E8E">
                <w:t>5.97</w:t>
              </w:r>
            </w:ins>
          </w:p>
        </w:tc>
        <w:tc>
          <w:tcPr>
            <w:tcW w:w="236" w:type="dxa"/>
            <w:tcBorders>
              <w:top w:val="single" w:sz="4" w:space="0" w:color="4472C4"/>
              <w:left w:val="nil"/>
              <w:bottom w:val="nil"/>
              <w:right w:val="nil"/>
            </w:tcBorders>
            <w:shd w:val="clear" w:color="auto" w:fill="auto"/>
            <w:noWrap/>
            <w:vAlign w:val="bottom"/>
            <w:hideMark/>
            <w:tcPrChange w:id="161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0DCF4231" w14:textId="77777777" w:rsidR="00056E8E" w:rsidRPr="00056E8E" w:rsidRDefault="00056E8E" w:rsidP="00056E8E">
            <w:pPr>
              <w:pStyle w:val="Caption"/>
              <w:spacing w:line="360" w:lineRule="auto"/>
              <w:rPr>
                <w:ins w:id="1614" w:author="Wambaugh, John (he/him/his)" w:date="2024-05-06T09:54:00Z"/>
              </w:rPr>
            </w:pPr>
            <w:ins w:id="1615" w:author="Wambaugh, John (he/him/his)" w:date="2024-05-06T09:54:00Z">
              <w:r w:rsidRPr="00056E8E">
                <w:t>16.74</w:t>
              </w:r>
            </w:ins>
          </w:p>
        </w:tc>
        <w:tc>
          <w:tcPr>
            <w:tcW w:w="236" w:type="dxa"/>
            <w:tcBorders>
              <w:top w:val="single" w:sz="4" w:space="0" w:color="4472C4"/>
              <w:left w:val="nil"/>
              <w:bottom w:val="nil"/>
              <w:right w:val="nil"/>
            </w:tcBorders>
            <w:shd w:val="clear" w:color="auto" w:fill="auto"/>
            <w:noWrap/>
            <w:vAlign w:val="bottom"/>
            <w:hideMark/>
            <w:tcPrChange w:id="161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632B15E9" w14:textId="77777777" w:rsidR="00056E8E" w:rsidRPr="00056E8E" w:rsidRDefault="00056E8E" w:rsidP="00056E8E">
            <w:pPr>
              <w:pStyle w:val="Caption"/>
              <w:spacing w:line="360" w:lineRule="auto"/>
              <w:rPr>
                <w:ins w:id="1617" w:author="Wambaugh, John (he/him/his)" w:date="2024-05-06T09:54:00Z"/>
              </w:rPr>
            </w:pPr>
            <w:ins w:id="1618" w:author="Wambaugh, John (he/him/his)" w:date="2024-05-06T09:54:00Z">
              <w:r w:rsidRPr="00056E8E">
                <w:t>6.69</w:t>
              </w:r>
            </w:ins>
          </w:p>
        </w:tc>
        <w:tc>
          <w:tcPr>
            <w:tcW w:w="236" w:type="dxa"/>
            <w:tcBorders>
              <w:top w:val="single" w:sz="4" w:space="0" w:color="4472C4"/>
              <w:left w:val="nil"/>
              <w:bottom w:val="nil"/>
              <w:right w:val="nil"/>
            </w:tcBorders>
            <w:shd w:val="clear" w:color="auto" w:fill="auto"/>
            <w:noWrap/>
            <w:vAlign w:val="bottom"/>
            <w:hideMark/>
            <w:tcPrChange w:id="161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06F469C2" w14:textId="77777777" w:rsidR="00056E8E" w:rsidRPr="00056E8E" w:rsidRDefault="00056E8E" w:rsidP="00056E8E">
            <w:pPr>
              <w:pStyle w:val="Caption"/>
              <w:spacing w:line="360" w:lineRule="auto"/>
              <w:rPr>
                <w:ins w:id="1620" w:author="Wambaugh, John (he/him/his)" w:date="2024-05-06T09:54:00Z"/>
              </w:rPr>
            </w:pPr>
            <w:ins w:id="1621" w:author="Wambaugh, John (he/him/his)" w:date="2024-05-06T09:54:00Z">
              <w:r w:rsidRPr="00056E8E">
                <w:t>6.85</w:t>
              </w:r>
            </w:ins>
          </w:p>
        </w:tc>
        <w:tc>
          <w:tcPr>
            <w:tcW w:w="236" w:type="dxa"/>
            <w:tcBorders>
              <w:top w:val="single" w:sz="4" w:space="0" w:color="4472C4"/>
              <w:left w:val="nil"/>
              <w:bottom w:val="nil"/>
              <w:right w:val="nil"/>
            </w:tcBorders>
            <w:shd w:val="clear" w:color="auto" w:fill="auto"/>
            <w:noWrap/>
            <w:vAlign w:val="bottom"/>
            <w:hideMark/>
            <w:tcPrChange w:id="162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89F058" w14:textId="77777777" w:rsidR="00056E8E" w:rsidRPr="00056E8E" w:rsidRDefault="00056E8E" w:rsidP="00056E8E">
            <w:pPr>
              <w:pStyle w:val="Caption"/>
              <w:spacing w:line="360" w:lineRule="auto"/>
              <w:rPr>
                <w:ins w:id="1623" w:author="Wambaugh, John (he/him/his)" w:date="2024-05-06T09:54:00Z"/>
              </w:rPr>
            </w:pPr>
            <w:ins w:id="1624" w:author="Wambaugh, John (he/him/his)" w:date="2024-05-06T09:54:00Z">
              <w:r w:rsidRPr="00056E8E">
                <w:t>9.53</w:t>
              </w:r>
            </w:ins>
          </w:p>
        </w:tc>
        <w:tc>
          <w:tcPr>
            <w:tcW w:w="236" w:type="dxa"/>
            <w:tcBorders>
              <w:top w:val="single" w:sz="4" w:space="0" w:color="4472C4"/>
              <w:left w:val="nil"/>
              <w:bottom w:val="nil"/>
              <w:right w:val="nil"/>
            </w:tcBorders>
            <w:shd w:val="clear" w:color="auto" w:fill="auto"/>
            <w:noWrap/>
            <w:vAlign w:val="bottom"/>
            <w:hideMark/>
            <w:tcPrChange w:id="162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6BD65B00" w14:textId="77777777" w:rsidR="00056E8E" w:rsidRPr="00056E8E" w:rsidRDefault="00056E8E" w:rsidP="00056E8E">
            <w:pPr>
              <w:pStyle w:val="Caption"/>
              <w:spacing w:line="360" w:lineRule="auto"/>
              <w:rPr>
                <w:ins w:id="1626" w:author="Wambaugh, John (he/him/his)" w:date="2024-05-06T09:54:00Z"/>
              </w:rPr>
            </w:pPr>
            <w:ins w:id="1627" w:author="Wambaugh, John (he/him/his)" w:date="2024-05-06T09:54:00Z">
              <w:r w:rsidRPr="00056E8E">
                <w:t>-0.59</w:t>
              </w:r>
            </w:ins>
          </w:p>
        </w:tc>
        <w:tc>
          <w:tcPr>
            <w:tcW w:w="236" w:type="dxa"/>
            <w:tcBorders>
              <w:top w:val="single" w:sz="4" w:space="0" w:color="4472C4"/>
              <w:left w:val="nil"/>
              <w:bottom w:val="nil"/>
              <w:right w:val="nil"/>
            </w:tcBorders>
            <w:shd w:val="clear" w:color="auto" w:fill="auto"/>
            <w:noWrap/>
            <w:vAlign w:val="bottom"/>
            <w:hideMark/>
            <w:tcPrChange w:id="162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196DF295" w14:textId="77777777" w:rsidR="00056E8E" w:rsidRPr="00056E8E" w:rsidRDefault="00056E8E" w:rsidP="00056E8E">
            <w:pPr>
              <w:pStyle w:val="Caption"/>
              <w:spacing w:line="360" w:lineRule="auto"/>
              <w:rPr>
                <w:ins w:id="1629" w:author="Wambaugh, John (he/him/his)" w:date="2024-05-06T09:54:00Z"/>
              </w:rPr>
            </w:pPr>
            <w:ins w:id="1630" w:author="Wambaugh, John (he/him/his)" w:date="2024-05-06T09:54:00Z">
              <w:r w:rsidRPr="00056E8E">
                <w:t>13.52</w:t>
              </w:r>
            </w:ins>
          </w:p>
        </w:tc>
        <w:tc>
          <w:tcPr>
            <w:tcW w:w="236" w:type="dxa"/>
            <w:tcBorders>
              <w:top w:val="single" w:sz="4" w:space="0" w:color="4472C4"/>
              <w:left w:val="nil"/>
              <w:bottom w:val="nil"/>
              <w:right w:val="single" w:sz="4" w:space="0" w:color="4472C4"/>
            </w:tcBorders>
            <w:shd w:val="clear" w:color="auto" w:fill="auto"/>
            <w:noWrap/>
            <w:vAlign w:val="bottom"/>
            <w:hideMark/>
            <w:tcPrChange w:id="163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2A00010B" w14:textId="77777777" w:rsidR="00056E8E" w:rsidRPr="00056E8E" w:rsidRDefault="00056E8E" w:rsidP="00056E8E">
            <w:pPr>
              <w:pStyle w:val="Caption"/>
              <w:spacing w:line="360" w:lineRule="auto"/>
              <w:rPr>
                <w:ins w:id="1632" w:author="Wambaugh, John (he/him/his)" w:date="2024-05-06T09:54:00Z"/>
              </w:rPr>
            </w:pPr>
            <w:ins w:id="1633" w:author="Wambaugh, John (he/him/his)" w:date="2024-05-06T09:54:00Z">
              <w:r w:rsidRPr="00056E8E">
                <w:t>NA</w:t>
              </w:r>
            </w:ins>
          </w:p>
        </w:tc>
      </w:tr>
      <w:tr w:rsidR="00056E8E" w:rsidRPr="00056E8E" w14:paraId="6B5A07FB" w14:textId="77777777" w:rsidTr="00056E8E">
        <w:trPr>
          <w:trHeight w:val="290"/>
          <w:ins w:id="1634" w:author="Wambaugh, John (he/him/his)" w:date="2024-05-06T09:54:00Z"/>
          <w:trPrChange w:id="1635"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36"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76E40D" w14:textId="77777777" w:rsidR="00056E8E" w:rsidRPr="00056E8E" w:rsidRDefault="00056E8E" w:rsidP="00056E8E">
            <w:pPr>
              <w:pStyle w:val="Caption"/>
              <w:spacing w:line="360" w:lineRule="auto"/>
              <w:rPr>
                <w:ins w:id="1637" w:author="Wambaugh, John (he/him/his)" w:date="2024-05-06T09:54:00Z"/>
              </w:rPr>
            </w:pPr>
            <w:ins w:id="1638" w:author="Wambaugh, John (he/him/his)" w:date="2024-05-06T09:54:00Z">
              <w:r w:rsidRPr="00056E8E">
                <w:t>RMSLE.bychem</w:t>
              </w:r>
            </w:ins>
          </w:p>
        </w:tc>
        <w:tc>
          <w:tcPr>
            <w:tcW w:w="236" w:type="dxa"/>
            <w:tcBorders>
              <w:top w:val="single" w:sz="4" w:space="0" w:color="4472C4"/>
              <w:left w:val="nil"/>
              <w:bottom w:val="nil"/>
              <w:right w:val="nil"/>
            </w:tcBorders>
            <w:shd w:val="clear" w:color="auto" w:fill="auto"/>
            <w:noWrap/>
            <w:vAlign w:val="bottom"/>
            <w:hideMark/>
            <w:tcPrChange w:id="1639"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B179566" w14:textId="77777777" w:rsidR="00056E8E" w:rsidRPr="00056E8E" w:rsidRDefault="00056E8E" w:rsidP="00056E8E">
            <w:pPr>
              <w:pStyle w:val="Caption"/>
              <w:spacing w:line="360" w:lineRule="auto"/>
              <w:rPr>
                <w:ins w:id="1640" w:author="Wambaugh, John (he/him/his)" w:date="2024-05-06T09:54:00Z"/>
              </w:rPr>
            </w:pPr>
            <w:ins w:id="1641" w:author="Wambaugh, John (he/him/his)" w:date="2024-05-06T09:54:00Z">
              <w:r w:rsidRPr="00056E8E">
                <w:t>0.968</w:t>
              </w:r>
            </w:ins>
          </w:p>
        </w:tc>
        <w:tc>
          <w:tcPr>
            <w:tcW w:w="236" w:type="dxa"/>
            <w:tcBorders>
              <w:top w:val="single" w:sz="4" w:space="0" w:color="4472C4"/>
              <w:left w:val="nil"/>
              <w:bottom w:val="nil"/>
              <w:right w:val="nil"/>
            </w:tcBorders>
            <w:shd w:val="clear" w:color="auto" w:fill="auto"/>
            <w:noWrap/>
            <w:vAlign w:val="bottom"/>
            <w:hideMark/>
            <w:tcPrChange w:id="1642"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2CB3941" w14:textId="77777777" w:rsidR="00056E8E" w:rsidRPr="00056E8E" w:rsidRDefault="00056E8E" w:rsidP="00056E8E">
            <w:pPr>
              <w:pStyle w:val="Caption"/>
              <w:spacing w:line="360" w:lineRule="auto"/>
              <w:rPr>
                <w:ins w:id="1643" w:author="Wambaugh, John (he/him/his)" w:date="2024-05-06T09:54:00Z"/>
              </w:rPr>
            </w:pPr>
            <w:ins w:id="1644"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45"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09604C3B" w14:textId="77777777" w:rsidR="00056E8E" w:rsidRPr="00056E8E" w:rsidRDefault="00056E8E" w:rsidP="00056E8E">
            <w:pPr>
              <w:pStyle w:val="Caption"/>
              <w:spacing w:line="360" w:lineRule="auto"/>
              <w:rPr>
                <w:ins w:id="1646" w:author="Wambaugh, John (he/him/his)" w:date="2024-05-06T09:54:00Z"/>
              </w:rPr>
            </w:pPr>
            <w:ins w:id="1647"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48"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E593033" w14:textId="77777777" w:rsidR="00056E8E" w:rsidRPr="00056E8E" w:rsidRDefault="00056E8E" w:rsidP="00056E8E">
            <w:pPr>
              <w:pStyle w:val="Caption"/>
              <w:spacing w:line="360" w:lineRule="auto"/>
              <w:rPr>
                <w:ins w:id="1649" w:author="Wambaugh, John (he/him/his)" w:date="2024-05-06T09:54:00Z"/>
              </w:rPr>
            </w:pPr>
            <w:ins w:id="1650"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1651"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E9AFA48" w14:textId="77777777" w:rsidR="00056E8E" w:rsidRPr="00056E8E" w:rsidRDefault="00056E8E" w:rsidP="00056E8E">
            <w:pPr>
              <w:pStyle w:val="Caption"/>
              <w:spacing w:line="360" w:lineRule="auto"/>
              <w:rPr>
                <w:ins w:id="1652" w:author="Wambaugh, John (he/him/his)" w:date="2024-05-06T09:54:00Z"/>
              </w:rPr>
            </w:pPr>
            <w:ins w:id="1653" w:author="Wambaugh, John (he/him/his)" w:date="2024-05-06T09:54:00Z">
              <w:r w:rsidRPr="00056E8E">
                <w:t>0.978</w:t>
              </w:r>
            </w:ins>
          </w:p>
        </w:tc>
        <w:tc>
          <w:tcPr>
            <w:tcW w:w="236" w:type="dxa"/>
            <w:tcBorders>
              <w:top w:val="single" w:sz="4" w:space="0" w:color="4472C4"/>
              <w:left w:val="nil"/>
              <w:bottom w:val="nil"/>
              <w:right w:val="nil"/>
            </w:tcBorders>
            <w:shd w:val="clear" w:color="auto" w:fill="auto"/>
            <w:noWrap/>
            <w:vAlign w:val="bottom"/>
            <w:hideMark/>
            <w:tcPrChange w:id="1654"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A806942" w14:textId="77777777" w:rsidR="00056E8E" w:rsidRPr="00056E8E" w:rsidRDefault="00056E8E" w:rsidP="00056E8E">
            <w:pPr>
              <w:pStyle w:val="Caption"/>
              <w:spacing w:line="360" w:lineRule="auto"/>
              <w:rPr>
                <w:ins w:id="1655" w:author="Wambaugh, John (he/him/his)" w:date="2024-05-06T09:54:00Z"/>
              </w:rPr>
            </w:pPr>
            <w:ins w:id="1656"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1657"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B52DF4C" w14:textId="77777777" w:rsidR="00056E8E" w:rsidRPr="00056E8E" w:rsidRDefault="00056E8E" w:rsidP="00056E8E">
            <w:pPr>
              <w:pStyle w:val="Caption"/>
              <w:spacing w:line="360" w:lineRule="auto"/>
              <w:rPr>
                <w:ins w:id="1658" w:author="Wambaugh, John (he/him/his)" w:date="2024-05-06T09:54:00Z"/>
              </w:rPr>
            </w:pPr>
            <w:ins w:id="1659" w:author="Wambaugh, John (he/him/his)" w:date="2024-05-06T09:54:00Z">
              <w:r w:rsidRPr="00056E8E">
                <w:t>0.987</w:t>
              </w:r>
            </w:ins>
          </w:p>
        </w:tc>
        <w:tc>
          <w:tcPr>
            <w:tcW w:w="236" w:type="dxa"/>
            <w:tcBorders>
              <w:top w:val="single" w:sz="4" w:space="0" w:color="4472C4"/>
              <w:left w:val="nil"/>
              <w:bottom w:val="nil"/>
              <w:right w:val="nil"/>
            </w:tcBorders>
            <w:shd w:val="clear" w:color="auto" w:fill="auto"/>
            <w:noWrap/>
            <w:vAlign w:val="bottom"/>
            <w:hideMark/>
            <w:tcPrChange w:id="1660"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54D23AD" w14:textId="77777777" w:rsidR="00056E8E" w:rsidRPr="00056E8E" w:rsidRDefault="00056E8E" w:rsidP="00056E8E">
            <w:pPr>
              <w:pStyle w:val="Caption"/>
              <w:spacing w:line="360" w:lineRule="auto"/>
              <w:rPr>
                <w:ins w:id="1661" w:author="Wambaugh, John (he/him/his)" w:date="2024-05-06T09:54:00Z"/>
              </w:rPr>
            </w:pPr>
            <w:ins w:id="1662" w:author="Wambaugh, John (he/him/his)" w:date="2024-05-06T09:54:00Z">
              <w:r w:rsidRPr="00056E8E">
                <w:t>0.521</w:t>
              </w:r>
            </w:ins>
          </w:p>
        </w:tc>
        <w:tc>
          <w:tcPr>
            <w:tcW w:w="236" w:type="dxa"/>
            <w:tcBorders>
              <w:top w:val="single" w:sz="4" w:space="0" w:color="4472C4"/>
              <w:left w:val="nil"/>
              <w:bottom w:val="nil"/>
              <w:right w:val="nil"/>
            </w:tcBorders>
            <w:shd w:val="clear" w:color="auto" w:fill="auto"/>
            <w:noWrap/>
            <w:vAlign w:val="bottom"/>
            <w:hideMark/>
            <w:tcPrChange w:id="1663"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B5E7F1D" w14:textId="77777777" w:rsidR="00056E8E" w:rsidRPr="00056E8E" w:rsidRDefault="00056E8E" w:rsidP="00056E8E">
            <w:pPr>
              <w:pStyle w:val="Caption"/>
              <w:spacing w:line="360" w:lineRule="auto"/>
              <w:rPr>
                <w:ins w:id="1664" w:author="Wambaugh, John (he/him/his)" w:date="2024-05-06T09:54:00Z"/>
              </w:rPr>
            </w:pPr>
            <w:ins w:id="1665"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1666"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433F3827" w14:textId="77777777" w:rsidR="00056E8E" w:rsidRPr="00056E8E" w:rsidRDefault="00056E8E" w:rsidP="00056E8E">
            <w:pPr>
              <w:pStyle w:val="Caption"/>
              <w:spacing w:line="360" w:lineRule="auto"/>
              <w:rPr>
                <w:ins w:id="1667" w:author="Wambaugh, John (he/him/his)" w:date="2024-05-06T09:54:00Z"/>
              </w:rPr>
            </w:pPr>
            <w:ins w:id="1668" w:author="Wambaugh, John (he/him/his)" w:date="2024-05-06T09:54:00Z">
              <w:r w:rsidRPr="00056E8E">
                <w:t>0.941</w:t>
              </w:r>
            </w:ins>
          </w:p>
        </w:tc>
      </w:tr>
      <w:tr w:rsidR="00056E8E" w:rsidRPr="00056E8E" w14:paraId="178911E3" w14:textId="77777777" w:rsidTr="00056E8E">
        <w:trPr>
          <w:trHeight w:val="290"/>
          <w:ins w:id="1669" w:author="Wambaugh, John (he/him/his)" w:date="2024-05-06T09:54:00Z"/>
          <w:trPrChange w:id="1670"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671"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7F123E3" w14:textId="77777777" w:rsidR="00056E8E" w:rsidRPr="00056E8E" w:rsidRDefault="00056E8E" w:rsidP="00056E8E">
            <w:pPr>
              <w:pStyle w:val="Caption"/>
              <w:spacing w:line="360" w:lineRule="auto"/>
              <w:rPr>
                <w:ins w:id="1672" w:author="Wambaugh, John (he/him/his)" w:date="2024-05-06T09:54:00Z"/>
              </w:rPr>
            </w:pPr>
            <w:ins w:id="1673" w:author="Wambaugh, John (he/him/his)" w:date="2024-05-06T09:54:00Z">
              <w:r w:rsidRPr="00056E8E">
                <w:t>RMSLE.bychem.early</w:t>
              </w:r>
            </w:ins>
          </w:p>
        </w:tc>
        <w:tc>
          <w:tcPr>
            <w:tcW w:w="236" w:type="dxa"/>
            <w:tcBorders>
              <w:top w:val="single" w:sz="4" w:space="0" w:color="4472C4"/>
              <w:left w:val="nil"/>
              <w:bottom w:val="nil"/>
              <w:right w:val="nil"/>
            </w:tcBorders>
            <w:shd w:val="clear" w:color="auto" w:fill="auto"/>
            <w:noWrap/>
            <w:vAlign w:val="bottom"/>
            <w:hideMark/>
            <w:tcPrChange w:id="1674"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8FAB778" w14:textId="77777777" w:rsidR="00056E8E" w:rsidRPr="00056E8E" w:rsidRDefault="00056E8E" w:rsidP="00056E8E">
            <w:pPr>
              <w:pStyle w:val="Caption"/>
              <w:spacing w:line="360" w:lineRule="auto"/>
              <w:rPr>
                <w:ins w:id="1675" w:author="Wambaugh, John (he/him/his)" w:date="2024-05-06T09:54:00Z"/>
              </w:rPr>
            </w:pPr>
            <w:ins w:id="1676"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1677"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55D681C" w14:textId="77777777" w:rsidR="00056E8E" w:rsidRPr="00056E8E" w:rsidRDefault="00056E8E" w:rsidP="00056E8E">
            <w:pPr>
              <w:pStyle w:val="Caption"/>
              <w:spacing w:line="360" w:lineRule="auto"/>
              <w:rPr>
                <w:ins w:id="1678" w:author="Wambaugh, John (he/him/his)" w:date="2024-05-06T09:54:00Z"/>
              </w:rPr>
            </w:pPr>
            <w:ins w:id="1679"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80"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2B6FDB35" w14:textId="77777777" w:rsidR="00056E8E" w:rsidRPr="00056E8E" w:rsidRDefault="00056E8E" w:rsidP="00056E8E">
            <w:pPr>
              <w:pStyle w:val="Caption"/>
              <w:spacing w:line="360" w:lineRule="auto"/>
              <w:rPr>
                <w:ins w:id="1681" w:author="Wambaugh, John (he/him/his)" w:date="2024-05-06T09:54:00Z"/>
              </w:rPr>
            </w:pPr>
            <w:ins w:id="1682"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1683"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7D393C58" w14:textId="77777777" w:rsidR="00056E8E" w:rsidRPr="00056E8E" w:rsidRDefault="00056E8E" w:rsidP="00056E8E">
            <w:pPr>
              <w:pStyle w:val="Caption"/>
              <w:spacing w:line="360" w:lineRule="auto"/>
              <w:rPr>
                <w:ins w:id="1684" w:author="Wambaugh, John (he/him/his)" w:date="2024-05-06T09:54:00Z"/>
              </w:rPr>
            </w:pPr>
            <w:ins w:id="1685" w:author="Wambaugh, John (he/him/his)" w:date="2024-05-06T09:54:00Z">
              <w:r w:rsidRPr="00056E8E">
                <w:t>0.909</w:t>
              </w:r>
            </w:ins>
          </w:p>
        </w:tc>
        <w:tc>
          <w:tcPr>
            <w:tcW w:w="236" w:type="dxa"/>
            <w:tcBorders>
              <w:top w:val="single" w:sz="4" w:space="0" w:color="4472C4"/>
              <w:left w:val="nil"/>
              <w:bottom w:val="nil"/>
              <w:right w:val="nil"/>
            </w:tcBorders>
            <w:shd w:val="clear" w:color="auto" w:fill="auto"/>
            <w:noWrap/>
            <w:vAlign w:val="bottom"/>
            <w:hideMark/>
            <w:tcPrChange w:id="1686"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17CCEFBC" w14:textId="77777777" w:rsidR="00056E8E" w:rsidRPr="00056E8E" w:rsidRDefault="00056E8E" w:rsidP="00056E8E">
            <w:pPr>
              <w:pStyle w:val="Caption"/>
              <w:spacing w:line="360" w:lineRule="auto"/>
              <w:rPr>
                <w:ins w:id="1687" w:author="Wambaugh, John (he/him/his)" w:date="2024-05-06T09:54:00Z"/>
              </w:rPr>
            </w:pPr>
            <w:ins w:id="1688" w:author="Wambaugh, John (he/him/his)" w:date="2024-05-06T09:54:00Z">
              <w:r w:rsidRPr="00056E8E">
                <w:t>0.847</w:t>
              </w:r>
            </w:ins>
          </w:p>
        </w:tc>
        <w:tc>
          <w:tcPr>
            <w:tcW w:w="236" w:type="dxa"/>
            <w:tcBorders>
              <w:top w:val="single" w:sz="4" w:space="0" w:color="4472C4"/>
              <w:left w:val="nil"/>
              <w:bottom w:val="nil"/>
              <w:right w:val="nil"/>
            </w:tcBorders>
            <w:shd w:val="clear" w:color="auto" w:fill="auto"/>
            <w:noWrap/>
            <w:vAlign w:val="bottom"/>
            <w:hideMark/>
            <w:tcPrChange w:id="1689"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C15CB33" w14:textId="77777777" w:rsidR="00056E8E" w:rsidRPr="00056E8E" w:rsidRDefault="00056E8E" w:rsidP="00056E8E">
            <w:pPr>
              <w:pStyle w:val="Caption"/>
              <w:spacing w:line="360" w:lineRule="auto"/>
              <w:rPr>
                <w:ins w:id="1690" w:author="Wambaugh, John (he/him/his)" w:date="2024-05-06T09:54:00Z"/>
              </w:rPr>
            </w:pPr>
            <w:ins w:id="1691"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1692"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213D71" w14:textId="77777777" w:rsidR="00056E8E" w:rsidRPr="00056E8E" w:rsidRDefault="00056E8E" w:rsidP="00056E8E">
            <w:pPr>
              <w:pStyle w:val="Caption"/>
              <w:spacing w:line="360" w:lineRule="auto"/>
              <w:rPr>
                <w:ins w:id="1693" w:author="Wambaugh, John (he/him/his)" w:date="2024-05-06T09:54:00Z"/>
              </w:rPr>
            </w:pPr>
            <w:ins w:id="1694" w:author="Wambaugh, John (he/him/his)" w:date="2024-05-06T09:54:00Z">
              <w:r w:rsidRPr="00056E8E">
                <w:t>0.895</w:t>
              </w:r>
            </w:ins>
          </w:p>
        </w:tc>
        <w:tc>
          <w:tcPr>
            <w:tcW w:w="236" w:type="dxa"/>
            <w:tcBorders>
              <w:top w:val="single" w:sz="4" w:space="0" w:color="4472C4"/>
              <w:left w:val="nil"/>
              <w:bottom w:val="nil"/>
              <w:right w:val="nil"/>
            </w:tcBorders>
            <w:shd w:val="clear" w:color="auto" w:fill="auto"/>
            <w:noWrap/>
            <w:vAlign w:val="bottom"/>
            <w:hideMark/>
            <w:tcPrChange w:id="1695"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53EF0B1" w14:textId="77777777" w:rsidR="00056E8E" w:rsidRPr="00056E8E" w:rsidRDefault="00056E8E" w:rsidP="00056E8E">
            <w:pPr>
              <w:pStyle w:val="Caption"/>
              <w:spacing w:line="360" w:lineRule="auto"/>
              <w:rPr>
                <w:ins w:id="1696" w:author="Wambaugh, John (he/him/his)" w:date="2024-05-06T09:54:00Z"/>
              </w:rPr>
            </w:pPr>
            <w:ins w:id="1697" w:author="Wambaugh, John (he/him/his)" w:date="2024-05-06T09:54:00Z">
              <w:r w:rsidRPr="00056E8E">
                <w:t>0.372</w:t>
              </w:r>
            </w:ins>
          </w:p>
        </w:tc>
        <w:tc>
          <w:tcPr>
            <w:tcW w:w="236" w:type="dxa"/>
            <w:tcBorders>
              <w:top w:val="single" w:sz="4" w:space="0" w:color="4472C4"/>
              <w:left w:val="nil"/>
              <w:bottom w:val="nil"/>
              <w:right w:val="nil"/>
            </w:tcBorders>
            <w:shd w:val="clear" w:color="auto" w:fill="auto"/>
            <w:noWrap/>
            <w:vAlign w:val="bottom"/>
            <w:hideMark/>
            <w:tcPrChange w:id="1698"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AA48B91" w14:textId="77777777" w:rsidR="00056E8E" w:rsidRPr="00056E8E" w:rsidRDefault="00056E8E" w:rsidP="00056E8E">
            <w:pPr>
              <w:pStyle w:val="Caption"/>
              <w:spacing w:line="360" w:lineRule="auto"/>
              <w:rPr>
                <w:ins w:id="1699" w:author="Wambaugh, John (he/him/his)" w:date="2024-05-06T09:54:00Z"/>
              </w:rPr>
            </w:pPr>
            <w:ins w:id="1700" w:author="Wambaugh, John (he/him/his)" w:date="2024-05-06T09:54:00Z">
              <w:r w:rsidRPr="00056E8E">
                <w:t>1.02</w:t>
              </w:r>
            </w:ins>
          </w:p>
        </w:tc>
        <w:tc>
          <w:tcPr>
            <w:tcW w:w="236" w:type="dxa"/>
            <w:tcBorders>
              <w:top w:val="single" w:sz="4" w:space="0" w:color="4472C4"/>
              <w:left w:val="nil"/>
              <w:bottom w:val="nil"/>
              <w:right w:val="single" w:sz="4" w:space="0" w:color="4472C4"/>
            </w:tcBorders>
            <w:shd w:val="clear" w:color="auto" w:fill="auto"/>
            <w:noWrap/>
            <w:vAlign w:val="bottom"/>
            <w:hideMark/>
            <w:tcPrChange w:id="1701"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158B2EA4" w14:textId="77777777" w:rsidR="00056E8E" w:rsidRPr="00056E8E" w:rsidRDefault="00056E8E" w:rsidP="00056E8E">
            <w:pPr>
              <w:pStyle w:val="Caption"/>
              <w:spacing w:line="360" w:lineRule="auto"/>
              <w:rPr>
                <w:ins w:id="1702" w:author="Wambaugh, John (he/him/his)" w:date="2024-05-06T09:54:00Z"/>
              </w:rPr>
            </w:pPr>
            <w:ins w:id="1703" w:author="Wambaugh, John (he/him/his)" w:date="2024-05-06T09:54:00Z">
              <w:r w:rsidRPr="00056E8E">
                <w:t>0.878</w:t>
              </w:r>
            </w:ins>
          </w:p>
        </w:tc>
      </w:tr>
      <w:tr w:rsidR="00056E8E" w:rsidRPr="00056E8E" w14:paraId="76DD4902" w14:textId="77777777" w:rsidTr="00056E8E">
        <w:trPr>
          <w:trHeight w:val="290"/>
          <w:ins w:id="1704" w:author="Wambaugh, John (he/him/his)" w:date="2024-05-06T09:54:00Z"/>
          <w:trPrChange w:id="1705" w:author="Wambaugh, John (he/him/his)" w:date="2024-05-06T09:54:00Z">
            <w:trPr>
              <w:trHeight w:val="290"/>
            </w:trPr>
          </w:trPrChange>
        </w:trPr>
        <w:tc>
          <w:tcPr>
            <w:tcW w:w="236" w:type="dxa"/>
            <w:tcBorders>
              <w:top w:val="single" w:sz="4" w:space="0" w:color="4472C4"/>
              <w:left w:val="single" w:sz="4" w:space="0" w:color="4472C4"/>
              <w:bottom w:val="single" w:sz="4" w:space="0" w:color="4472C4"/>
              <w:right w:val="nil"/>
            </w:tcBorders>
            <w:shd w:val="clear" w:color="auto" w:fill="auto"/>
            <w:noWrap/>
            <w:vAlign w:val="bottom"/>
            <w:hideMark/>
            <w:tcPrChange w:id="1706" w:author="Wambaugh, John (he/him/his)" w:date="2024-05-06T09:54:00Z">
              <w:tcPr>
                <w:tcW w:w="1901" w:type="dxa"/>
                <w:tcBorders>
                  <w:top w:val="single" w:sz="4" w:space="0" w:color="4472C4"/>
                  <w:left w:val="single" w:sz="4" w:space="0" w:color="4472C4"/>
                  <w:bottom w:val="single" w:sz="4" w:space="0" w:color="4472C4"/>
                  <w:right w:val="nil"/>
                </w:tcBorders>
                <w:shd w:val="clear" w:color="auto" w:fill="auto"/>
                <w:noWrap/>
                <w:vAlign w:val="bottom"/>
                <w:hideMark/>
              </w:tcPr>
            </w:tcPrChange>
          </w:tcPr>
          <w:p w14:paraId="007FEFCF" w14:textId="77777777" w:rsidR="00056E8E" w:rsidRPr="00056E8E" w:rsidRDefault="00056E8E" w:rsidP="00056E8E">
            <w:pPr>
              <w:pStyle w:val="Caption"/>
              <w:spacing w:line="360" w:lineRule="auto"/>
              <w:rPr>
                <w:ins w:id="1707" w:author="Wambaugh, John (he/him/his)" w:date="2024-05-06T09:54:00Z"/>
              </w:rPr>
            </w:pPr>
            <w:ins w:id="1708" w:author="Wambaugh, John (he/him/his)" w:date="2024-05-06T09:54:00Z">
              <w:r w:rsidRPr="00056E8E">
                <w:t>RMSLE.bychem.late</w:t>
              </w:r>
            </w:ins>
          </w:p>
        </w:tc>
        <w:tc>
          <w:tcPr>
            <w:tcW w:w="236" w:type="dxa"/>
            <w:tcBorders>
              <w:top w:val="single" w:sz="4" w:space="0" w:color="4472C4"/>
              <w:left w:val="nil"/>
              <w:bottom w:val="single" w:sz="4" w:space="0" w:color="4472C4"/>
              <w:right w:val="nil"/>
            </w:tcBorders>
            <w:shd w:val="clear" w:color="auto" w:fill="auto"/>
            <w:noWrap/>
            <w:vAlign w:val="bottom"/>
            <w:hideMark/>
            <w:tcPrChange w:id="1709"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471F9078" w14:textId="77777777" w:rsidR="00056E8E" w:rsidRPr="00056E8E" w:rsidRDefault="00056E8E" w:rsidP="00056E8E">
            <w:pPr>
              <w:pStyle w:val="Caption"/>
              <w:spacing w:line="360" w:lineRule="auto"/>
              <w:rPr>
                <w:ins w:id="1710" w:author="Wambaugh, John (he/him/his)" w:date="2024-05-06T09:54:00Z"/>
              </w:rPr>
            </w:pPr>
            <w:ins w:id="1711" w:author="Wambaugh, John (he/him/his)" w:date="2024-05-06T09:54:00Z">
              <w:r w:rsidRPr="00056E8E">
                <w:t>1.23</w:t>
              </w:r>
            </w:ins>
          </w:p>
        </w:tc>
        <w:tc>
          <w:tcPr>
            <w:tcW w:w="236" w:type="dxa"/>
            <w:tcBorders>
              <w:top w:val="single" w:sz="4" w:space="0" w:color="4472C4"/>
              <w:left w:val="nil"/>
              <w:bottom w:val="single" w:sz="4" w:space="0" w:color="4472C4"/>
              <w:right w:val="nil"/>
            </w:tcBorders>
            <w:shd w:val="clear" w:color="auto" w:fill="auto"/>
            <w:noWrap/>
            <w:vAlign w:val="bottom"/>
            <w:hideMark/>
            <w:tcPrChange w:id="1712" w:author="Wambaugh, John (he/him/his)" w:date="2024-05-06T09:54:00Z">
              <w:tcPr>
                <w:tcW w:w="2660" w:type="dxa"/>
                <w:tcBorders>
                  <w:top w:val="single" w:sz="4" w:space="0" w:color="4472C4"/>
                  <w:left w:val="nil"/>
                  <w:bottom w:val="single" w:sz="4" w:space="0" w:color="4472C4"/>
                  <w:right w:val="nil"/>
                </w:tcBorders>
                <w:shd w:val="clear" w:color="auto" w:fill="auto"/>
                <w:noWrap/>
                <w:vAlign w:val="bottom"/>
                <w:hideMark/>
              </w:tcPr>
            </w:tcPrChange>
          </w:tcPr>
          <w:p w14:paraId="20F6353F" w14:textId="77777777" w:rsidR="00056E8E" w:rsidRPr="00056E8E" w:rsidRDefault="00056E8E" w:rsidP="00056E8E">
            <w:pPr>
              <w:pStyle w:val="Caption"/>
              <w:spacing w:line="360" w:lineRule="auto"/>
              <w:rPr>
                <w:ins w:id="1713" w:author="Wambaugh, John (he/him/his)" w:date="2024-05-06T09:54:00Z"/>
              </w:rPr>
            </w:pPr>
            <w:ins w:id="1714"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1715" w:author="Wambaugh, John (he/him/his)" w:date="2024-05-06T09:54:00Z">
              <w:tcPr>
                <w:tcW w:w="2800" w:type="dxa"/>
                <w:tcBorders>
                  <w:top w:val="single" w:sz="4" w:space="0" w:color="4472C4"/>
                  <w:left w:val="nil"/>
                  <w:bottom w:val="single" w:sz="4" w:space="0" w:color="4472C4"/>
                  <w:right w:val="nil"/>
                </w:tcBorders>
                <w:shd w:val="clear" w:color="auto" w:fill="auto"/>
                <w:noWrap/>
                <w:vAlign w:val="bottom"/>
                <w:hideMark/>
              </w:tcPr>
            </w:tcPrChange>
          </w:tcPr>
          <w:p w14:paraId="2065752D" w14:textId="77777777" w:rsidR="00056E8E" w:rsidRPr="00056E8E" w:rsidRDefault="00056E8E" w:rsidP="00056E8E">
            <w:pPr>
              <w:pStyle w:val="Caption"/>
              <w:spacing w:line="360" w:lineRule="auto"/>
              <w:rPr>
                <w:ins w:id="1716" w:author="Wambaugh, John (he/him/his)" w:date="2024-05-06T09:54:00Z"/>
              </w:rPr>
            </w:pPr>
            <w:ins w:id="1717"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1718" w:author="Wambaugh, John (he/him/his)" w:date="2024-05-06T09:54:00Z">
              <w:tcPr>
                <w:tcW w:w="1720" w:type="dxa"/>
                <w:tcBorders>
                  <w:top w:val="single" w:sz="4" w:space="0" w:color="4472C4"/>
                  <w:left w:val="nil"/>
                  <w:bottom w:val="single" w:sz="4" w:space="0" w:color="4472C4"/>
                  <w:right w:val="nil"/>
                </w:tcBorders>
                <w:shd w:val="clear" w:color="auto" w:fill="auto"/>
                <w:noWrap/>
                <w:vAlign w:val="bottom"/>
                <w:hideMark/>
              </w:tcPr>
            </w:tcPrChange>
          </w:tcPr>
          <w:p w14:paraId="6F4CF72B" w14:textId="77777777" w:rsidR="00056E8E" w:rsidRPr="00056E8E" w:rsidRDefault="00056E8E" w:rsidP="00056E8E">
            <w:pPr>
              <w:pStyle w:val="Caption"/>
              <w:spacing w:line="360" w:lineRule="auto"/>
              <w:rPr>
                <w:ins w:id="1719" w:author="Wambaugh, John (he/him/his)" w:date="2024-05-06T09:54:00Z"/>
              </w:rPr>
            </w:pPr>
            <w:ins w:id="1720" w:author="Wambaugh, John (he/him/his)" w:date="2024-05-06T09:54:00Z">
              <w:r w:rsidRPr="00056E8E">
                <w:t>1.41</w:t>
              </w:r>
            </w:ins>
          </w:p>
        </w:tc>
        <w:tc>
          <w:tcPr>
            <w:tcW w:w="236" w:type="dxa"/>
            <w:tcBorders>
              <w:top w:val="single" w:sz="4" w:space="0" w:color="4472C4"/>
              <w:left w:val="nil"/>
              <w:bottom w:val="single" w:sz="4" w:space="0" w:color="4472C4"/>
              <w:right w:val="nil"/>
            </w:tcBorders>
            <w:shd w:val="clear" w:color="auto" w:fill="auto"/>
            <w:noWrap/>
            <w:vAlign w:val="bottom"/>
            <w:hideMark/>
            <w:tcPrChange w:id="1721" w:author="Wambaugh, John (he/him/his)" w:date="2024-05-06T09:54:00Z">
              <w:tcPr>
                <w:tcW w:w="1820" w:type="dxa"/>
                <w:tcBorders>
                  <w:top w:val="single" w:sz="4" w:space="0" w:color="4472C4"/>
                  <w:left w:val="nil"/>
                  <w:bottom w:val="single" w:sz="4" w:space="0" w:color="4472C4"/>
                  <w:right w:val="nil"/>
                </w:tcBorders>
                <w:shd w:val="clear" w:color="auto" w:fill="auto"/>
                <w:noWrap/>
                <w:vAlign w:val="bottom"/>
                <w:hideMark/>
              </w:tcPr>
            </w:tcPrChange>
          </w:tcPr>
          <w:p w14:paraId="76B312D2" w14:textId="77777777" w:rsidR="00056E8E" w:rsidRPr="00056E8E" w:rsidRDefault="00056E8E" w:rsidP="00056E8E">
            <w:pPr>
              <w:pStyle w:val="Caption"/>
              <w:spacing w:line="360" w:lineRule="auto"/>
              <w:rPr>
                <w:ins w:id="1722" w:author="Wambaugh, John (he/him/his)" w:date="2024-05-06T09:54:00Z"/>
              </w:rPr>
            </w:pPr>
            <w:ins w:id="1723" w:author="Wambaugh, John (he/him/his)" w:date="2024-05-06T09:54:00Z">
              <w:r w:rsidRPr="00056E8E">
                <w:t>1.16</w:t>
              </w:r>
            </w:ins>
          </w:p>
        </w:tc>
        <w:tc>
          <w:tcPr>
            <w:tcW w:w="236" w:type="dxa"/>
            <w:tcBorders>
              <w:top w:val="single" w:sz="4" w:space="0" w:color="4472C4"/>
              <w:left w:val="nil"/>
              <w:bottom w:val="single" w:sz="4" w:space="0" w:color="4472C4"/>
              <w:right w:val="nil"/>
            </w:tcBorders>
            <w:shd w:val="clear" w:color="auto" w:fill="auto"/>
            <w:noWrap/>
            <w:vAlign w:val="bottom"/>
            <w:hideMark/>
            <w:tcPrChange w:id="1724" w:author="Wambaugh, John (he/him/his)" w:date="2024-05-06T09:54:00Z">
              <w:tcPr>
                <w:tcW w:w="1840" w:type="dxa"/>
                <w:tcBorders>
                  <w:top w:val="single" w:sz="4" w:space="0" w:color="4472C4"/>
                  <w:left w:val="nil"/>
                  <w:bottom w:val="single" w:sz="4" w:space="0" w:color="4472C4"/>
                  <w:right w:val="nil"/>
                </w:tcBorders>
                <w:shd w:val="clear" w:color="auto" w:fill="auto"/>
                <w:noWrap/>
                <w:vAlign w:val="bottom"/>
                <w:hideMark/>
              </w:tcPr>
            </w:tcPrChange>
          </w:tcPr>
          <w:p w14:paraId="4EE5F933" w14:textId="77777777" w:rsidR="00056E8E" w:rsidRPr="00056E8E" w:rsidRDefault="00056E8E" w:rsidP="00056E8E">
            <w:pPr>
              <w:pStyle w:val="Caption"/>
              <w:spacing w:line="360" w:lineRule="auto"/>
              <w:rPr>
                <w:ins w:id="1725" w:author="Wambaugh, John (he/him/his)" w:date="2024-05-06T09:54:00Z"/>
              </w:rPr>
            </w:pPr>
            <w:ins w:id="1726" w:author="Wambaugh, John (he/him/his)" w:date="2024-05-06T09:54:00Z">
              <w:r w:rsidRPr="00056E8E">
                <w:t>1.18</w:t>
              </w:r>
            </w:ins>
          </w:p>
        </w:tc>
        <w:tc>
          <w:tcPr>
            <w:tcW w:w="236" w:type="dxa"/>
            <w:tcBorders>
              <w:top w:val="single" w:sz="4" w:space="0" w:color="4472C4"/>
              <w:left w:val="nil"/>
              <w:bottom w:val="single" w:sz="4" w:space="0" w:color="4472C4"/>
              <w:right w:val="nil"/>
            </w:tcBorders>
            <w:shd w:val="clear" w:color="auto" w:fill="auto"/>
            <w:noWrap/>
            <w:vAlign w:val="bottom"/>
            <w:hideMark/>
            <w:tcPrChange w:id="1727"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6795FD8E" w14:textId="77777777" w:rsidR="00056E8E" w:rsidRPr="00056E8E" w:rsidRDefault="00056E8E" w:rsidP="00056E8E">
            <w:pPr>
              <w:pStyle w:val="Caption"/>
              <w:spacing w:line="360" w:lineRule="auto"/>
              <w:rPr>
                <w:ins w:id="1728" w:author="Wambaugh, John (he/him/his)" w:date="2024-05-06T09:54:00Z"/>
              </w:rPr>
            </w:pPr>
            <w:ins w:id="1729" w:author="Wambaugh, John (he/him/his)" w:date="2024-05-06T09:54:00Z">
              <w:r w:rsidRPr="00056E8E">
                <w:t>1.29</w:t>
              </w:r>
            </w:ins>
          </w:p>
        </w:tc>
        <w:tc>
          <w:tcPr>
            <w:tcW w:w="236" w:type="dxa"/>
            <w:tcBorders>
              <w:top w:val="single" w:sz="4" w:space="0" w:color="4472C4"/>
              <w:left w:val="nil"/>
              <w:bottom w:val="single" w:sz="4" w:space="0" w:color="4472C4"/>
              <w:right w:val="nil"/>
            </w:tcBorders>
            <w:shd w:val="clear" w:color="auto" w:fill="auto"/>
            <w:noWrap/>
            <w:vAlign w:val="bottom"/>
            <w:hideMark/>
            <w:tcPrChange w:id="1730" w:author="Wambaugh, John (he/him/his)" w:date="2024-05-06T09:54:00Z">
              <w:tcPr>
                <w:tcW w:w="1280" w:type="dxa"/>
                <w:tcBorders>
                  <w:top w:val="single" w:sz="4" w:space="0" w:color="4472C4"/>
                  <w:left w:val="nil"/>
                  <w:bottom w:val="single" w:sz="4" w:space="0" w:color="4472C4"/>
                  <w:right w:val="nil"/>
                </w:tcBorders>
                <w:shd w:val="clear" w:color="auto" w:fill="auto"/>
                <w:noWrap/>
                <w:vAlign w:val="bottom"/>
                <w:hideMark/>
              </w:tcPr>
            </w:tcPrChange>
          </w:tcPr>
          <w:p w14:paraId="002D1D3C" w14:textId="77777777" w:rsidR="00056E8E" w:rsidRPr="00056E8E" w:rsidRDefault="00056E8E" w:rsidP="00056E8E">
            <w:pPr>
              <w:pStyle w:val="Caption"/>
              <w:spacing w:line="360" w:lineRule="auto"/>
              <w:rPr>
                <w:ins w:id="1731" w:author="Wambaugh, John (he/him/his)" w:date="2024-05-06T09:54:00Z"/>
              </w:rPr>
            </w:pPr>
            <w:ins w:id="1732" w:author="Wambaugh, John (he/him/his)" w:date="2024-05-06T09:54:00Z">
              <w:r w:rsidRPr="00056E8E">
                <w:t>0.58</w:t>
              </w:r>
            </w:ins>
          </w:p>
        </w:tc>
        <w:tc>
          <w:tcPr>
            <w:tcW w:w="236" w:type="dxa"/>
            <w:tcBorders>
              <w:top w:val="single" w:sz="4" w:space="0" w:color="4472C4"/>
              <w:left w:val="nil"/>
              <w:bottom w:val="single" w:sz="4" w:space="0" w:color="4472C4"/>
              <w:right w:val="nil"/>
            </w:tcBorders>
            <w:shd w:val="clear" w:color="auto" w:fill="auto"/>
            <w:noWrap/>
            <w:vAlign w:val="bottom"/>
            <w:hideMark/>
            <w:tcPrChange w:id="1733" w:author="Wambaugh, John (he/him/his)" w:date="2024-05-06T09:54:00Z">
              <w:tcPr>
                <w:tcW w:w="1960" w:type="dxa"/>
                <w:tcBorders>
                  <w:top w:val="single" w:sz="4" w:space="0" w:color="4472C4"/>
                  <w:left w:val="nil"/>
                  <w:bottom w:val="single" w:sz="4" w:space="0" w:color="4472C4"/>
                  <w:right w:val="nil"/>
                </w:tcBorders>
                <w:shd w:val="clear" w:color="auto" w:fill="auto"/>
                <w:noWrap/>
                <w:vAlign w:val="bottom"/>
                <w:hideMark/>
              </w:tcPr>
            </w:tcPrChange>
          </w:tcPr>
          <w:p w14:paraId="5DC748CF" w14:textId="77777777" w:rsidR="00056E8E" w:rsidRPr="00056E8E" w:rsidRDefault="00056E8E" w:rsidP="00056E8E">
            <w:pPr>
              <w:pStyle w:val="Caption"/>
              <w:spacing w:line="360" w:lineRule="auto"/>
              <w:rPr>
                <w:ins w:id="1734" w:author="Wambaugh, John (he/him/his)" w:date="2024-05-06T09:54:00Z"/>
              </w:rPr>
            </w:pPr>
            <w:ins w:id="1735" w:author="Wambaugh, John (he/him/his)" w:date="2024-05-06T09:54:00Z">
              <w:r w:rsidRPr="00056E8E">
                <w:t>1.52</w:t>
              </w:r>
            </w:ins>
          </w:p>
        </w:tc>
        <w:tc>
          <w:tcPr>
            <w:tcW w:w="236" w:type="dxa"/>
            <w:tcBorders>
              <w:top w:val="single" w:sz="4" w:space="0" w:color="4472C4"/>
              <w:left w:val="nil"/>
              <w:bottom w:val="single" w:sz="4" w:space="0" w:color="4472C4"/>
              <w:right w:val="single" w:sz="4" w:space="0" w:color="4472C4"/>
            </w:tcBorders>
            <w:shd w:val="clear" w:color="auto" w:fill="auto"/>
            <w:noWrap/>
            <w:vAlign w:val="bottom"/>
            <w:hideMark/>
            <w:tcPrChange w:id="1736" w:author="Wambaugh, John (he/him/his)" w:date="2024-05-06T09:54:00Z">
              <w:tcPr>
                <w:tcW w:w="2700" w:type="dxa"/>
                <w:tcBorders>
                  <w:top w:val="single" w:sz="4" w:space="0" w:color="4472C4"/>
                  <w:left w:val="nil"/>
                  <w:bottom w:val="single" w:sz="4" w:space="0" w:color="4472C4"/>
                  <w:right w:val="single" w:sz="4" w:space="0" w:color="4472C4"/>
                </w:tcBorders>
                <w:shd w:val="clear" w:color="auto" w:fill="auto"/>
                <w:noWrap/>
                <w:vAlign w:val="bottom"/>
                <w:hideMark/>
              </w:tcPr>
            </w:tcPrChange>
          </w:tcPr>
          <w:p w14:paraId="41410804" w14:textId="77777777" w:rsidR="00056E8E" w:rsidRPr="00056E8E" w:rsidRDefault="00056E8E" w:rsidP="00056E8E">
            <w:pPr>
              <w:pStyle w:val="Caption"/>
              <w:spacing w:line="360" w:lineRule="auto"/>
              <w:rPr>
                <w:ins w:id="1737" w:author="Wambaugh, John (he/him/his)" w:date="2024-05-06T09:54:00Z"/>
              </w:rPr>
            </w:pPr>
            <w:ins w:id="1738" w:author="Wambaugh, John (he/him/his)" w:date="2024-05-06T09:54:00Z">
              <w:r w:rsidRPr="00056E8E">
                <w:t>1.24</w:t>
              </w:r>
            </w:ins>
          </w:p>
        </w:tc>
      </w:tr>
    </w:tbl>
    <w:p w14:paraId="1F3E1599" w14:textId="77777777" w:rsidR="00056E8E" w:rsidRDefault="00056E8E" w:rsidP="00F90A00">
      <w:pPr>
        <w:pStyle w:val="Caption"/>
        <w:spacing w:after="0" w:line="360" w:lineRule="auto"/>
        <w:rPr>
          <w:ins w:id="1739" w:author="Wambaugh, John (he/him/his)" w:date="2024-05-06T09:51:00Z"/>
        </w:rPr>
      </w:pPr>
    </w:p>
    <w:p w14:paraId="1EE399A1" w14:textId="77777777" w:rsidR="00056E8E" w:rsidRDefault="00056E8E">
      <w:pPr>
        <w:rPr>
          <w:ins w:id="1740" w:author="Wambaugh, John (he/him/his)" w:date="2024-05-06T09:54:00Z"/>
          <w:i/>
          <w:iCs/>
          <w:color w:val="44546A" w:themeColor="text2"/>
          <w:sz w:val="18"/>
          <w:szCs w:val="18"/>
        </w:rPr>
      </w:pPr>
      <w:ins w:id="1741" w:author="Wambaugh, John (he/him/his)" w:date="2024-05-06T09:54:00Z">
        <w:r>
          <w:br w:type="page"/>
        </w:r>
      </w:ins>
    </w:p>
    <w:p w14:paraId="56A8E008" w14:textId="4F142DB1" w:rsidR="00F90A00" w:rsidRDefault="00CF2720" w:rsidP="00F90A00">
      <w:pPr>
        <w:pStyle w:val="Caption"/>
        <w:spacing w:after="0" w:line="360" w:lineRule="auto"/>
      </w:pPr>
      <w:r>
        <w:lastRenderedPageBreak/>
        <w:t xml:space="preserve">Table </w:t>
      </w:r>
      <w:fldSimple w:instr=" SEQ Table \* ARABIC ">
        <w:ins w:id="1742" w:author="Wambaugh, John (he/him/his)" w:date="2024-05-06T09:54:00Z">
          <w:r w:rsidR="00812061">
            <w:rPr>
              <w:noProof/>
            </w:rPr>
            <w:t>5</w:t>
          </w:r>
        </w:ins>
        <w:del w:id="1743" w:author="Wambaugh, John (he/him/his)" w:date="2024-05-06T09:54:00Z">
          <w:r w:rsidR="008851FA" w:rsidDel="00812061">
            <w:rPr>
              <w:noProof/>
            </w:rPr>
            <w:delText>4</w:delText>
          </w:r>
        </w:del>
      </w:fldSimple>
      <w:bookmarkEnd w:id="1276"/>
      <w:r>
        <w:t xml:space="preserve"> </w:t>
      </w:r>
      <w:ins w:id="1744"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“HTTK-InVitro”)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“HTTK-YRandom”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14:paraId="5715983C" w14:textId="77777777" w:rsidTr="00797774">
        <w:trPr>
          <w:gridAfter w:val="1"/>
          <w:wAfter w:w="38" w:type="dxa"/>
          <w:trHeight w:val="300"/>
        </w:trPr>
        <w:tc>
          <w:tcPr>
            <w:tcW w:w="1644" w:type="dxa"/>
            <w:tcBorders>
              <w:top w:val="nil"/>
              <w:left w:val="nil"/>
              <w:bottom w:val="nil"/>
              <w:right w:val="nil"/>
            </w:tcBorders>
            <w:shd w:val="clear" w:color="auto" w:fill="auto"/>
            <w:noWrap/>
            <w:vAlign w:val="bottom"/>
            <w:hideMark/>
          </w:tcPr>
          <w:p w14:paraId="27A77A62" w14:textId="77777777" w:rsidR="00F90A00" w:rsidRPr="00030E11" w:rsidRDefault="00F90A00" w:rsidP="00797774">
            <w:pPr>
              <w:spacing w:after="0" w:line="240" w:lineRule="auto"/>
              <w:rPr>
                <w:rFonts w:ascii="Times New Roman" w:eastAsia="Times New Roman" w:hAnsi="Times New Roman" w:cs="Times New Roman"/>
                <w:sz w:val="24"/>
                <w:szCs w:val="24"/>
              </w:rPr>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C</w:t>
            </w:r>
            <w:r w:rsidRPr="00030E11">
              <w:rPr>
                <w:rFonts w:ascii="Calibri" w:eastAsia="Times New Roman" w:hAnsi="Calibri" w:cs="Times New Roman"/>
                <w:b/>
                <w:bCs/>
                <w:color w:val="FFFFFF"/>
                <w:vertAlign w:val="subscript"/>
              </w:rPr>
              <w:t>max</w:t>
            </w:r>
          </w:p>
        </w:tc>
        <w:tc>
          <w:tcPr>
            <w:tcW w:w="4715" w:type="dxa"/>
            <w:gridSpan w:val="5"/>
            <w:tcBorders>
              <w:top w:val="nil"/>
              <w:left w:val="single" w:sz="4" w:space="0" w:color="auto"/>
              <w:bottom w:val="nil"/>
              <w:right w:val="nil"/>
            </w:tcBorders>
            <w:shd w:val="clear" w:color="000000" w:fill="4472C4"/>
            <w:noWrap/>
            <w:vAlign w:val="bottom"/>
            <w:hideMark/>
          </w:tcPr>
          <w:p w14:paraId="572239F0"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AUC</w:t>
            </w:r>
          </w:p>
        </w:tc>
      </w:tr>
      <w:tr w:rsidR="00F90A00" w:rsidRPr="00030E11" w14:paraId="4D956546"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77777777" w:rsidR="00F90A00" w:rsidRPr="00030E11" w:rsidRDefault="00F90A00" w:rsidP="00797774">
            <w:pPr>
              <w:spacing w:after="0" w:line="240" w:lineRule="auto"/>
              <w:jc w:val="right"/>
              <w:rPr>
                <w:rFonts w:ascii="Calibri" w:eastAsia="Times New Roman" w:hAnsi="Calibri" w:cs="Times New Roman"/>
                <w:b/>
                <w:bCs/>
                <w:color w:val="FFFFFF"/>
              </w:rPr>
            </w:pPr>
            <w:r w:rsidRPr="00030E11">
              <w:rPr>
                <w:rFonts w:ascii="Calibri" w:eastAsia="Times New Roman" w:hAnsi="Calibri" w:cs="Times New Roman"/>
                <w:b/>
                <w:bCs/>
                <w:color w:val="FFFFFF"/>
              </w:rPr>
              <w:t>Predictor</w:t>
            </w:r>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Low</w:t>
            </w:r>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High</w:t>
            </w:r>
          </w:p>
        </w:tc>
      </w:tr>
      <w:tr w:rsidR="00B24AA6" w:rsidRPr="00030E11" w14:paraId="6C774DF1"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Empirical Fits</w:t>
            </w:r>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E51980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10CBAB4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7429752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-0.09</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B723AE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0.96</w:t>
            </w:r>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78193B7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0.31</w:t>
            </w:r>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0AF1286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0.32</w:t>
            </w:r>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2C6AE00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0.41</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96A4EA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0.06</w:t>
            </w:r>
          </w:p>
        </w:tc>
      </w:tr>
      <w:tr w:rsidR="00B24AA6" w:rsidRPr="00030E11" w14:paraId="742E134D"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HTTK-InVitro</w:t>
            </w:r>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36B51E9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681FF22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0.84</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1ED16A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1D3B2A55"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0.50</w:t>
            </w:r>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55C317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1.11</w:t>
            </w:r>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09FD8D5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3.44</w:t>
            </w:r>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146D5CF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6.72</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272895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r>
      <w:tr w:rsidR="00B24AA6" w:rsidRPr="00030E11" w14:paraId="77961A4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HTTK-ADmet</w:t>
            </w:r>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15EF70E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31C4EC7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0.78</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23DC3C4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0.15</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8244F2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7DA5A17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0.97</w:t>
            </w:r>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0DF2A48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5.88</w:t>
            </w:r>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2530D9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10.50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6555A33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-0.44</w:t>
            </w:r>
          </w:p>
        </w:tc>
      </w:tr>
      <w:tr w:rsidR="00B24AA6" w:rsidRPr="00030E11" w14:paraId="0206BA7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HTTK-Dawson</w:t>
            </w:r>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166CF69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0.60</w:t>
            </w:r>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3209CA2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0.81</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6A58AF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17AA35F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412822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1.01</w:t>
            </w:r>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3247E57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3.32</w:t>
            </w:r>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55B9ACD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5.00</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384EAD1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-0.04</w:t>
            </w:r>
          </w:p>
        </w:tc>
      </w:tr>
      <w:tr w:rsidR="00B24AA6" w:rsidRPr="00030E11" w14:paraId="7422E90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HTTK-Pradeep</w:t>
            </w:r>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C5BE31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74A2143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388238D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03986EB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0.40</w:t>
            </w:r>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5C909AA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1.22</w:t>
            </w:r>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0C2468E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2.29</w:t>
            </w:r>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0E1885F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5.99</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4E64B05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-0.80</w:t>
            </w:r>
          </w:p>
        </w:tc>
      </w:tr>
      <w:tr w:rsidR="00B24AA6" w:rsidRPr="00030E11" w14:paraId="5FCBD86C" w14:textId="77777777" w:rsidTr="00797774">
        <w:trPr>
          <w:trHeight w:val="53"/>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HTTK-OPERA</w:t>
            </w:r>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6816CC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08183D6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44BD8F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E7201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0.56</w:t>
            </w:r>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4F24C2C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1.04</w:t>
            </w:r>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59F075C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4.67</w:t>
            </w:r>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6C33F214"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7.93</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2A1F0AA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0.39</w:t>
            </w:r>
          </w:p>
        </w:tc>
      </w:tr>
      <w:tr w:rsidR="00B24AA6" w:rsidRPr="00030E11" w14:paraId="2D61E84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HTTK-YRandom</w:t>
            </w:r>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BFD0EB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2191EE0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54831ED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0.53</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53BF308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0.10</w:t>
            </w:r>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4813EB4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1.48</w:t>
            </w:r>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409F5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5.10</w:t>
            </w:r>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0A9EDB0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12.10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7749A5C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-0.88</w:t>
            </w:r>
          </w:p>
        </w:tc>
      </w:tr>
    </w:tbl>
    <w:p w14:paraId="7BFCE2DB" w14:textId="77777777" w:rsidR="00F90A00" w:rsidRDefault="00F90A00" w:rsidP="00F90A00">
      <w:pPr>
        <w:pStyle w:val="Caption"/>
        <w:spacing w:after="0" w:line="360" w:lineRule="auto"/>
      </w:pPr>
    </w:p>
    <w:p w14:paraId="6F1D4D89" w14:textId="77777777" w:rsidR="00F90A00" w:rsidRDefault="00F90A00">
      <w:pPr>
        <w:rPr>
          <w:i/>
          <w:iCs/>
          <w:color w:val="44546A" w:themeColor="text2"/>
          <w:sz w:val="18"/>
          <w:szCs w:val="18"/>
        </w:rPr>
      </w:pPr>
      <w:r>
        <w:br w:type="page"/>
      </w:r>
    </w:p>
    <w:p w14:paraId="53CDC642" w14:textId="4119E5FD" w:rsidR="00F90A00" w:rsidRDefault="008851FA" w:rsidP="00F90A00">
      <w:pPr>
        <w:pStyle w:val="Caption"/>
        <w:spacing w:after="0" w:line="360" w:lineRule="auto"/>
      </w:pPr>
      <w:r>
        <w:lastRenderedPageBreak/>
        <w:t xml:space="preserve">Table </w:t>
      </w:r>
      <w:fldSimple w:instr=" SEQ Table \* ARABIC ">
        <w:ins w:id="1745" w:author="Wambaugh, John (he/him/his)" w:date="2024-05-06T09:54:00Z">
          <w:r w:rsidR="00812061">
            <w:rPr>
              <w:noProof/>
            </w:rPr>
            <w:t>6</w:t>
          </w:r>
        </w:ins>
        <w:del w:id="1746" w:author="Wambaugh, John (he/him/his)" w:date="2024-05-06T09:54:00Z">
          <w:r w:rsidDel="00812061">
            <w:rPr>
              <w:noProof/>
            </w:rPr>
            <w:delText>5</w:delText>
          </w:r>
        </w:del>
      </w:fldSimple>
      <w:r>
        <w:t xml:space="preserve"> Analysis of predictions based on empirical model fits and a PBPK model (“HTTK”) parameterized with chemical specific values either measured </w:t>
      </w:r>
      <w:r w:rsidRPr="007C2C18">
        <w:t>in vitro</w:t>
      </w:r>
      <w:r>
        <w:t xml:space="preserve"> (“HTTK-InVitro”)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“HTTK-YRandom” indicates the HTTK PBPK model parameterized with a random permutation of the </w:t>
      </w:r>
      <w:r w:rsidRPr="007C2C18">
        <w:t>in vitro</w:t>
      </w:r>
      <w:r>
        <w:t xml:space="preserve"> data.</w:t>
      </w:r>
      <w:r w:rsidR="00F90A00">
        <w:t xml:space="preserve"> </w:t>
      </w:r>
    </w:p>
    <w:tbl>
      <w:tblPr>
        <w:tblW w:w="7621" w:type="dxa"/>
        <w:tblLook w:val="04A0" w:firstRow="1" w:lastRow="0" w:firstColumn="1" w:lastColumn="0" w:noHBand="0" w:noVBand="1"/>
      </w:tblPr>
      <w:tblGrid>
        <w:gridCol w:w="1700"/>
        <w:gridCol w:w="837"/>
        <w:gridCol w:w="1109"/>
        <w:gridCol w:w="837"/>
        <w:gridCol w:w="972"/>
        <w:gridCol w:w="837"/>
        <w:gridCol w:w="1329"/>
      </w:tblGrid>
      <w:tr w:rsidR="00F90A00" w:rsidRPr="00F90A00" w14:paraId="3DC6FD6B" w14:textId="77777777" w:rsidTr="00F90A00">
        <w:trPr>
          <w:trHeight w:val="300"/>
        </w:trPr>
        <w:tc>
          <w:tcPr>
            <w:tcW w:w="1700" w:type="dxa"/>
            <w:tcBorders>
              <w:top w:val="nil"/>
              <w:left w:val="nil"/>
              <w:bottom w:val="nil"/>
              <w:right w:val="nil"/>
            </w:tcBorders>
            <w:shd w:val="clear" w:color="auto" w:fill="auto"/>
            <w:noWrap/>
            <w:vAlign w:val="bottom"/>
            <w:hideMark/>
          </w:tcPr>
          <w:p w14:paraId="183BBEB3" w14:textId="77777777" w:rsidR="00F90A00" w:rsidRPr="00F90A00" w:rsidRDefault="00F90A00" w:rsidP="00F90A00">
            <w:pPr>
              <w:spacing w:after="0" w:line="240" w:lineRule="auto"/>
              <w:rPr>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hideMark/>
          </w:tcPr>
          <w:p w14:paraId="470FA202"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Level 3</w:t>
            </w:r>
          </w:p>
        </w:tc>
      </w:tr>
      <w:tr w:rsidR="00F90A00" w:rsidRPr="00F90A00" w14:paraId="05CEBCEB" w14:textId="77777777" w:rsidTr="00F90A00">
        <w:trPr>
          <w:trHeight w:val="300"/>
        </w:trPr>
        <w:tc>
          <w:tcPr>
            <w:tcW w:w="1700" w:type="dxa"/>
            <w:tcBorders>
              <w:top w:val="nil"/>
              <w:left w:val="nil"/>
              <w:bottom w:val="nil"/>
              <w:right w:val="nil"/>
            </w:tcBorders>
            <w:shd w:val="clear" w:color="auto" w:fill="auto"/>
            <w:noWrap/>
            <w:vAlign w:val="bottom"/>
            <w:hideMark/>
          </w:tcPr>
          <w:p w14:paraId="15F4D1C8" w14:textId="77777777" w:rsidR="00F90A00" w:rsidRPr="00F90A00" w:rsidRDefault="00F90A00" w:rsidP="00F90A00">
            <w:pPr>
              <w:spacing w:after="0" w:line="240" w:lineRule="auto"/>
              <w:jc w:val="center"/>
              <w:rPr>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hideMark/>
          </w:tcPr>
          <w:p w14:paraId="6C20AC5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t</w:t>
            </w:r>
            <w:r w:rsidRPr="00F90A00">
              <w:rPr>
                <w:rFonts w:ascii="Calibri" w:eastAsia="Times New Roman" w:hAnsi="Calibri" w:cs="Times New Roman"/>
                <w:b/>
                <w:bCs/>
                <w:color w:val="FFFFFF"/>
                <w:vertAlign w:val="subscript"/>
              </w:rPr>
              <w:t>half</w:t>
            </w:r>
          </w:p>
        </w:tc>
        <w:tc>
          <w:tcPr>
            <w:tcW w:w="1809" w:type="dxa"/>
            <w:gridSpan w:val="2"/>
            <w:tcBorders>
              <w:top w:val="nil"/>
              <w:left w:val="nil"/>
              <w:bottom w:val="nil"/>
              <w:right w:val="nil"/>
            </w:tcBorders>
            <w:shd w:val="clear" w:color="000000" w:fill="4472C4"/>
            <w:noWrap/>
            <w:vAlign w:val="bottom"/>
            <w:hideMark/>
          </w:tcPr>
          <w:p w14:paraId="3C7F5DEB"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V</w:t>
            </w:r>
            <w:r w:rsidRPr="00F90A00">
              <w:rPr>
                <w:rFonts w:ascii="Calibri" w:eastAsia="Times New Roman" w:hAnsi="Calibri" w:cs="Times New Roman"/>
                <w:b/>
                <w:bCs/>
                <w:color w:val="FFFFFF"/>
                <w:vertAlign w:val="subscript"/>
              </w:rPr>
              <w:t>d</w:t>
            </w:r>
          </w:p>
        </w:tc>
        <w:tc>
          <w:tcPr>
            <w:tcW w:w="2166" w:type="dxa"/>
            <w:gridSpan w:val="2"/>
            <w:tcBorders>
              <w:top w:val="nil"/>
              <w:left w:val="nil"/>
              <w:bottom w:val="nil"/>
              <w:right w:val="nil"/>
            </w:tcBorders>
            <w:shd w:val="clear" w:color="000000" w:fill="4472C4"/>
            <w:noWrap/>
            <w:vAlign w:val="bottom"/>
            <w:hideMark/>
          </w:tcPr>
          <w:p w14:paraId="7D42C6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Cl</w:t>
            </w:r>
            <w:r w:rsidRPr="00F90A00">
              <w:rPr>
                <w:rFonts w:ascii="Calibri" w:eastAsia="Times New Roman" w:hAnsi="Calibri" w:cs="Times New Roman"/>
                <w:b/>
                <w:bCs/>
                <w:color w:val="FFFFFF"/>
                <w:vertAlign w:val="subscript"/>
              </w:rPr>
              <w:t>tot</w:t>
            </w:r>
          </w:p>
        </w:tc>
      </w:tr>
      <w:tr w:rsidR="00F90A00" w:rsidRPr="00F90A00" w14:paraId="314F092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4472C4" w:fill="4472C4"/>
            <w:noWrap/>
            <w:vAlign w:val="bottom"/>
            <w:hideMark/>
          </w:tcPr>
          <w:p w14:paraId="673233D9" w14:textId="77777777" w:rsidR="00F90A00" w:rsidRPr="00F90A00" w:rsidRDefault="00F90A00" w:rsidP="00F90A00">
            <w:pPr>
              <w:spacing w:after="0" w:line="240" w:lineRule="auto"/>
              <w:jc w:val="right"/>
              <w:rPr>
                <w:rFonts w:ascii="Calibri" w:eastAsia="Times New Roman" w:hAnsi="Calibri" w:cs="Times New Roman"/>
                <w:b/>
                <w:bCs/>
                <w:color w:val="FFFFFF"/>
              </w:rPr>
            </w:pPr>
            <w:r w:rsidRPr="00F90A00">
              <w:rPr>
                <w:rFonts w:ascii="Calibri" w:eastAsia="Times New Roman" w:hAnsi="Calibri" w:cs="Times New Roman"/>
                <w:b/>
                <w:bCs/>
                <w:color w:val="FFFFFF"/>
              </w:rPr>
              <w:t>Predictor</w:t>
            </w:r>
          </w:p>
        </w:tc>
        <w:tc>
          <w:tcPr>
            <w:tcW w:w="837" w:type="dxa"/>
            <w:tcBorders>
              <w:top w:val="single" w:sz="4" w:space="0" w:color="8EA9DB"/>
              <w:left w:val="nil"/>
              <w:bottom w:val="single" w:sz="4" w:space="0" w:color="8EA9DB"/>
              <w:right w:val="nil"/>
            </w:tcBorders>
            <w:shd w:val="clear" w:color="4472C4" w:fill="4472C4"/>
            <w:noWrap/>
            <w:vAlign w:val="bottom"/>
            <w:hideMark/>
          </w:tcPr>
          <w:p w14:paraId="0BFBF9AE"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w:t>
            </w:r>
          </w:p>
        </w:tc>
        <w:tc>
          <w:tcPr>
            <w:tcW w:w="1109" w:type="dxa"/>
            <w:tcBorders>
              <w:top w:val="single" w:sz="4" w:space="0" w:color="8EA9DB"/>
              <w:left w:val="nil"/>
              <w:bottom w:val="single" w:sz="4" w:space="0" w:color="8EA9DB"/>
              <w:right w:val="nil"/>
            </w:tcBorders>
            <w:shd w:val="clear" w:color="4472C4" w:fill="4472C4"/>
            <w:noWrap/>
            <w:vAlign w:val="bottom"/>
            <w:hideMark/>
          </w:tcPr>
          <w:p w14:paraId="5CA646A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w:t>
            </w:r>
          </w:p>
        </w:tc>
        <w:tc>
          <w:tcPr>
            <w:tcW w:w="837" w:type="dxa"/>
            <w:tcBorders>
              <w:top w:val="single" w:sz="4" w:space="0" w:color="8EA9DB"/>
              <w:left w:val="nil"/>
              <w:bottom w:val="single" w:sz="4" w:space="0" w:color="8EA9DB"/>
              <w:right w:val="nil"/>
            </w:tcBorders>
            <w:shd w:val="clear" w:color="4472C4" w:fill="4472C4"/>
            <w:noWrap/>
            <w:vAlign w:val="bottom"/>
            <w:hideMark/>
          </w:tcPr>
          <w:p w14:paraId="71F04D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w:t>
            </w:r>
          </w:p>
        </w:tc>
        <w:tc>
          <w:tcPr>
            <w:tcW w:w="972" w:type="dxa"/>
            <w:tcBorders>
              <w:top w:val="single" w:sz="4" w:space="0" w:color="8EA9DB"/>
              <w:left w:val="nil"/>
              <w:bottom w:val="single" w:sz="4" w:space="0" w:color="8EA9DB"/>
              <w:right w:val="nil"/>
            </w:tcBorders>
            <w:shd w:val="clear" w:color="4472C4" w:fill="4472C4"/>
            <w:noWrap/>
            <w:vAlign w:val="bottom"/>
            <w:hideMark/>
          </w:tcPr>
          <w:p w14:paraId="2AE2BE1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R222</w:t>
            </w:r>
          </w:p>
        </w:tc>
        <w:tc>
          <w:tcPr>
            <w:tcW w:w="837" w:type="dxa"/>
            <w:tcBorders>
              <w:top w:val="single" w:sz="4" w:space="0" w:color="8EA9DB"/>
              <w:left w:val="nil"/>
              <w:bottom w:val="single" w:sz="4" w:space="0" w:color="8EA9DB"/>
              <w:right w:val="nil"/>
            </w:tcBorders>
            <w:shd w:val="clear" w:color="4472C4" w:fill="4472C4"/>
            <w:noWrap/>
            <w:vAlign w:val="bottom"/>
            <w:hideMark/>
          </w:tcPr>
          <w:p w14:paraId="57A3A3B7"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R23</w:t>
            </w:r>
          </w:p>
        </w:tc>
        <w:tc>
          <w:tcPr>
            <w:tcW w:w="1329" w:type="dxa"/>
            <w:tcBorders>
              <w:top w:val="single" w:sz="4" w:space="0" w:color="8EA9DB"/>
              <w:left w:val="nil"/>
              <w:bottom w:val="single" w:sz="4" w:space="0" w:color="8EA9DB"/>
              <w:right w:val="single" w:sz="4" w:space="0" w:color="8EA9DB"/>
            </w:tcBorders>
            <w:shd w:val="clear" w:color="4472C4" w:fill="4472C4"/>
            <w:noWrap/>
            <w:vAlign w:val="bottom"/>
            <w:hideMark/>
          </w:tcPr>
          <w:p w14:paraId="3BCC8D21"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RMSE3</w:t>
            </w:r>
          </w:p>
        </w:tc>
      </w:tr>
      <w:tr w:rsidR="00F90A00" w:rsidRPr="00F90A00" w14:paraId="7B8FBE06"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01FC33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HTTK-InVitro</w:t>
            </w:r>
          </w:p>
        </w:tc>
        <w:tc>
          <w:tcPr>
            <w:tcW w:w="837" w:type="dxa"/>
            <w:tcBorders>
              <w:top w:val="single" w:sz="4" w:space="0" w:color="8EA9DB"/>
              <w:left w:val="nil"/>
              <w:bottom w:val="single" w:sz="4" w:space="0" w:color="8EA9DB"/>
              <w:right w:val="nil"/>
            </w:tcBorders>
            <w:shd w:val="clear" w:color="D9E1F2" w:fill="D9E1F2"/>
            <w:noWrap/>
            <w:vAlign w:val="center"/>
            <w:hideMark/>
          </w:tcPr>
          <w:p w14:paraId="1D8FD8F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1109" w:type="dxa"/>
            <w:tcBorders>
              <w:top w:val="single" w:sz="4" w:space="0" w:color="8EA9DB"/>
              <w:left w:val="nil"/>
              <w:bottom w:val="single" w:sz="4" w:space="0" w:color="8EA9DB"/>
              <w:right w:val="nil"/>
            </w:tcBorders>
            <w:shd w:val="clear" w:color="D9E1F2" w:fill="D9E1F2"/>
            <w:noWrap/>
            <w:vAlign w:val="center"/>
            <w:hideMark/>
          </w:tcPr>
          <w:p w14:paraId="32841F8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1.43</w:t>
            </w:r>
          </w:p>
        </w:tc>
        <w:tc>
          <w:tcPr>
            <w:tcW w:w="837" w:type="dxa"/>
            <w:tcBorders>
              <w:top w:val="single" w:sz="4" w:space="0" w:color="8EA9DB"/>
              <w:left w:val="nil"/>
              <w:bottom w:val="single" w:sz="4" w:space="0" w:color="8EA9DB"/>
              <w:right w:val="nil"/>
            </w:tcBorders>
            <w:shd w:val="clear" w:color="D9E1F2" w:fill="D9E1F2"/>
            <w:noWrap/>
            <w:vAlign w:val="center"/>
            <w:hideMark/>
          </w:tcPr>
          <w:p w14:paraId="11B957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0E5245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054E49E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0.03</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7762C5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2D8214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5479E3C4"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HTTK-ADmet</w:t>
            </w:r>
          </w:p>
        </w:tc>
        <w:tc>
          <w:tcPr>
            <w:tcW w:w="837" w:type="dxa"/>
            <w:tcBorders>
              <w:top w:val="single" w:sz="4" w:space="0" w:color="8EA9DB"/>
              <w:left w:val="nil"/>
              <w:bottom w:val="single" w:sz="4" w:space="0" w:color="8EA9DB"/>
              <w:right w:val="nil"/>
            </w:tcBorders>
            <w:shd w:val="clear" w:color="auto" w:fill="auto"/>
            <w:noWrap/>
            <w:vAlign w:val="center"/>
            <w:hideMark/>
          </w:tcPr>
          <w:p w14:paraId="6323AC2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109" w:type="dxa"/>
            <w:tcBorders>
              <w:top w:val="single" w:sz="4" w:space="0" w:color="8EA9DB"/>
              <w:left w:val="nil"/>
              <w:bottom w:val="single" w:sz="4" w:space="0" w:color="8EA9DB"/>
              <w:right w:val="nil"/>
            </w:tcBorders>
            <w:shd w:val="clear" w:color="auto" w:fill="auto"/>
            <w:noWrap/>
            <w:vAlign w:val="center"/>
            <w:hideMark/>
          </w:tcPr>
          <w:p w14:paraId="6A8FEE6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2EB9623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18F8F94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27FB57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8626C0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6E338F0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0881E34F"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HTTK-Dawson</w:t>
            </w:r>
          </w:p>
        </w:tc>
        <w:tc>
          <w:tcPr>
            <w:tcW w:w="837" w:type="dxa"/>
            <w:tcBorders>
              <w:top w:val="single" w:sz="4" w:space="0" w:color="8EA9DB"/>
              <w:left w:val="nil"/>
              <w:bottom w:val="single" w:sz="4" w:space="0" w:color="8EA9DB"/>
              <w:right w:val="nil"/>
            </w:tcBorders>
            <w:shd w:val="clear" w:color="D9E1F2" w:fill="D9E1F2"/>
            <w:noWrap/>
            <w:vAlign w:val="center"/>
            <w:hideMark/>
          </w:tcPr>
          <w:p w14:paraId="79FA15D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0A25495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537ADC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0.11</w:t>
            </w:r>
          </w:p>
        </w:tc>
        <w:tc>
          <w:tcPr>
            <w:tcW w:w="972" w:type="dxa"/>
            <w:tcBorders>
              <w:top w:val="single" w:sz="4" w:space="0" w:color="8EA9DB"/>
              <w:left w:val="nil"/>
              <w:bottom w:val="single" w:sz="4" w:space="0" w:color="8EA9DB"/>
              <w:right w:val="nil"/>
            </w:tcBorders>
            <w:shd w:val="clear" w:color="D9E1F2" w:fill="D9E1F2"/>
            <w:noWrap/>
            <w:vAlign w:val="center"/>
            <w:hideMark/>
          </w:tcPr>
          <w:p w14:paraId="2B5DA12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0.86</w:t>
            </w:r>
          </w:p>
        </w:tc>
        <w:tc>
          <w:tcPr>
            <w:tcW w:w="837" w:type="dxa"/>
            <w:tcBorders>
              <w:top w:val="single" w:sz="4" w:space="0" w:color="8EA9DB"/>
              <w:left w:val="nil"/>
              <w:bottom w:val="single" w:sz="4" w:space="0" w:color="8EA9DB"/>
              <w:right w:val="nil"/>
            </w:tcBorders>
            <w:shd w:val="clear" w:color="D9E1F2" w:fill="D9E1F2"/>
            <w:noWrap/>
            <w:vAlign w:val="center"/>
            <w:hideMark/>
          </w:tcPr>
          <w:p w14:paraId="41FD650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311ADA40"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3F07AC6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4B021DB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HTTK-Pradeep</w:t>
            </w:r>
          </w:p>
        </w:tc>
        <w:tc>
          <w:tcPr>
            <w:tcW w:w="837" w:type="dxa"/>
            <w:tcBorders>
              <w:top w:val="single" w:sz="4" w:space="0" w:color="8EA9DB"/>
              <w:left w:val="nil"/>
              <w:bottom w:val="single" w:sz="4" w:space="0" w:color="8EA9DB"/>
              <w:right w:val="nil"/>
            </w:tcBorders>
            <w:shd w:val="clear" w:color="auto" w:fill="auto"/>
            <w:noWrap/>
            <w:vAlign w:val="center"/>
            <w:hideMark/>
          </w:tcPr>
          <w:p w14:paraId="2B39BA6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1109" w:type="dxa"/>
            <w:tcBorders>
              <w:top w:val="single" w:sz="4" w:space="0" w:color="8EA9DB"/>
              <w:left w:val="nil"/>
              <w:bottom w:val="single" w:sz="4" w:space="0" w:color="8EA9DB"/>
              <w:right w:val="nil"/>
            </w:tcBorders>
            <w:shd w:val="clear" w:color="auto" w:fill="auto"/>
            <w:noWrap/>
            <w:vAlign w:val="center"/>
            <w:hideMark/>
          </w:tcPr>
          <w:p w14:paraId="60B02C7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1.46</w:t>
            </w:r>
          </w:p>
        </w:tc>
        <w:tc>
          <w:tcPr>
            <w:tcW w:w="837" w:type="dxa"/>
            <w:tcBorders>
              <w:top w:val="single" w:sz="4" w:space="0" w:color="8EA9DB"/>
              <w:left w:val="nil"/>
              <w:bottom w:val="single" w:sz="4" w:space="0" w:color="8EA9DB"/>
              <w:right w:val="nil"/>
            </w:tcBorders>
            <w:shd w:val="clear" w:color="auto" w:fill="auto"/>
            <w:noWrap/>
            <w:vAlign w:val="center"/>
            <w:hideMark/>
          </w:tcPr>
          <w:p w14:paraId="61A612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3B1B6AC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5DC2AD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0A6425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35B47A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246CE958"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HTTK-OPERA</w:t>
            </w:r>
          </w:p>
        </w:tc>
        <w:tc>
          <w:tcPr>
            <w:tcW w:w="837" w:type="dxa"/>
            <w:tcBorders>
              <w:top w:val="single" w:sz="4" w:space="0" w:color="8EA9DB"/>
              <w:left w:val="nil"/>
              <w:bottom w:val="single" w:sz="4" w:space="0" w:color="8EA9DB"/>
              <w:right w:val="nil"/>
            </w:tcBorders>
            <w:shd w:val="clear" w:color="D9E1F2" w:fill="D9E1F2"/>
            <w:noWrap/>
            <w:vAlign w:val="center"/>
            <w:hideMark/>
          </w:tcPr>
          <w:p w14:paraId="0140A23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279C22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2BE822C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0.05</w:t>
            </w:r>
          </w:p>
        </w:tc>
        <w:tc>
          <w:tcPr>
            <w:tcW w:w="972" w:type="dxa"/>
            <w:tcBorders>
              <w:top w:val="single" w:sz="4" w:space="0" w:color="8EA9DB"/>
              <w:left w:val="nil"/>
              <w:bottom w:val="single" w:sz="4" w:space="0" w:color="8EA9DB"/>
              <w:right w:val="nil"/>
            </w:tcBorders>
            <w:shd w:val="clear" w:color="D9E1F2" w:fill="D9E1F2"/>
            <w:noWrap/>
            <w:vAlign w:val="center"/>
            <w:hideMark/>
          </w:tcPr>
          <w:p w14:paraId="038AC71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7E0434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026C649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1.52</w:t>
            </w:r>
          </w:p>
        </w:tc>
      </w:tr>
      <w:tr w:rsidR="00F90A00" w:rsidRPr="00F90A00" w14:paraId="1708D22E"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FD97D6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HTTK-YRandom</w:t>
            </w:r>
          </w:p>
        </w:tc>
        <w:tc>
          <w:tcPr>
            <w:tcW w:w="837" w:type="dxa"/>
            <w:tcBorders>
              <w:top w:val="single" w:sz="4" w:space="0" w:color="8EA9DB"/>
              <w:left w:val="nil"/>
              <w:bottom w:val="single" w:sz="4" w:space="0" w:color="8EA9DB"/>
              <w:right w:val="nil"/>
            </w:tcBorders>
            <w:shd w:val="clear" w:color="auto" w:fill="auto"/>
            <w:noWrap/>
            <w:vAlign w:val="center"/>
            <w:hideMark/>
          </w:tcPr>
          <w:p w14:paraId="45ABF8A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0.01</w:t>
            </w:r>
          </w:p>
        </w:tc>
        <w:tc>
          <w:tcPr>
            <w:tcW w:w="1109" w:type="dxa"/>
            <w:tcBorders>
              <w:top w:val="single" w:sz="4" w:space="0" w:color="8EA9DB"/>
              <w:left w:val="nil"/>
              <w:bottom w:val="single" w:sz="4" w:space="0" w:color="8EA9DB"/>
              <w:right w:val="nil"/>
            </w:tcBorders>
            <w:shd w:val="clear" w:color="auto" w:fill="auto"/>
            <w:noWrap/>
            <w:vAlign w:val="center"/>
            <w:hideMark/>
          </w:tcPr>
          <w:p w14:paraId="716F3FFC"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53F6A98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972" w:type="dxa"/>
            <w:tcBorders>
              <w:top w:val="single" w:sz="4" w:space="0" w:color="8EA9DB"/>
              <w:left w:val="nil"/>
              <w:bottom w:val="single" w:sz="4" w:space="0" w:color="8EA9DB"/>
              <w:right w:val="nil"/>
            </w:tcBorders>
            <w:shd w:val="clear" w:color="auto" w:fill="auto"/>
            <w:noWrap/>
            <w:vAlign w:val="center"/>
            <w:hideMark/>
          </w:tcPr>
          <w:p w14:paraId="38D240A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0.91</w:t>
            </w:r>
          </w:p>
        </w:tc>
        <w:tc>
          <w:tcPr>
            <w:tcW w:w="837" w:type="dxa"/>
            <w:tcBorders>
              <w:top w:val="single" w:sz="4" w:space="0" w:color="8EA9DB"/>
              <w:left w:val="nil"/>
              <w:bottom w:val="single" w:sz="4" w:space="0" w:color="8EA9DB"/>
              <w:right w:val="nil"/>
            </w:tcBorders>
            <w:shd w:val="clear" w:color="auto" w:fill="auto"/>
            <w:noWrap/>
            <w:vAlign w:val="center"/>
            <w:hideMark/>
          </w:tcPr>
          <w:p w14:paraId="7506879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68C14DB"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6B974E6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873E02A"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QSARINS</w:t>
            </w:r>
          </w:p>
        </w:tc>
        <w:tc>
          <w:tcPr>
            <w:tcW w:w="837" w:type="dxa"/>
            <w:tcBorders>
              <w:top w:val="single" w:sz="4" w:space="0" w:color="8EA9DB"/>
              <w:left w:val="nil"/>
              <w:bottom w:val="single" w:sz="4" w:space="0" w:color="8EA9DB"/>
              <w:right w:val="nil"/>
            </w:tcBorders>
            <w:shd w:val="clear" w:color="D9E1F2" w:fill="D9E1F2"/>
            <w:noWrap/>
            <w:vAlign w:val="center"/>
            <w:hideMark/>
          </w:tcPr>
          <w:p w14:paraId="206B80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0.10</w:t>
            </w:r>
          </w:p>
        </w:tc>
        <w:tc>
          <w:tcPr>
            <w:tcW w:w="1109" w:type="dxa"/>
            <w:tcBorders>
              <w:top w:val="single" w:sz="4" w:space="0" w:color="8EA9DB"/>
              <w:left w:val="nil"/>
              <w:bottom w:val="single" w:sz="4" w:space="0" w:color="8EA9DB"/>
              <w:right w:val="nil"/>
            </w:tcBorders>
            <w:shd w:val="clear" w:color="D9E1F2" w:fill="D9E1F2"/>
            <w:noWrap/>
            <w:vAlign w:val="center"/>
            <w:hideMark/>
          </w:tcPr>
          <w:p w14:paraId="5731698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1.00</w:t>
            </w:r>
          </w:p>
        </w:tc>
        <w:tc>
          <w:tcPr>
            <w:tcW w:w="837" w:type="dxa"/>
            <w:tcBorders>
              <w:top w:val="single" w:sz="4" w:space="0" w:color="8EA9DB"/>
              <w:left w:val="nil"/>
              <w:bottom w:val="single" w:sz="4" w:space="0" w:color="8EA9DB"/>
              <w:right w:val="nil"/>
            </w:tcBorders>
            <w:shd w:val="clear" w:color="D9E1F2" w:fill="D9E1F2"/>
            <w:noWrap/>
            <w:vAlign w:val="center"/>
            <w:hideMark/>
          </w:tcPr>
          <w:p w14:paraId="1DA9B11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11FA90E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54968CF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EAADAC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1.17</w:t>
            </w:r>
          </w:p>
        </w:tc>
      </w:tr>
      <w:tr w:rsidR="00F90A00" w:rsidRPr="00F90A00" w14:paraId="0BCA77BA"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6A8481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IFS-QAPR</w:t>
            </w:r>
          </w:p>
        </w:tc>
        <w:tc>
          <w:tcPr>
            <w:tcW w:w="837" w:type="dxa"/>
            <w:tcBorders>
              <w:top w:val="single" w:sz="4" w:space="0" w:color="8EA9DB"/>
              <w:left w:val="nil"/>
              <w:bottom w:val="single" w:sz="4" w:space="0" w:color="8EA9DB"/>
              <w:right w:val="nil"/>
            </w:tcBorders>
            <w:shd w:val="clear" w:color="auto" w:fill="auto"/>
            <w:noWrap/>
            <w:vAlign w:val="center"/>
            <w:hideMark/>
          </w:tcPr>
          <w:p w14:paraId="20E1B54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0.15</w:t>
            </w:r>
          </w:p>
        </w:tc>
        <w:tc>
          <w:tcPr>
            <w:tcW w:w="1109" w:type="dxa"/>
            <w:tcBorders>
              <w:top w:val="single" w:sz="4" w:space="0" w:color="8EA9DB"/>
              <w:left w:val="nil"/>
              <w:bottom w:val="single" w:sz="4" w:space="0" w:color="8EA9DB"/>
              <w:right w:val="nil"/>
            </w:tcBorders>
            <w:shd w:val="clear" w:color="auto" w:fill="auto"/>
            <w:noWrap/>
            <w:vAlign w:val="center"/>
            <w:hideMark/>
          </w:tcPr>
          <w:p w14:paraId="0DF43D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0.97</w:t>
            </w:r>
          </w:p>
        </w:tc>
        <w:tc>
          <w:tcPr>
            <w:tcW w:w="837" w:type="dxa"/>
            <w:tcBorders>
              <w:top w:val="single" w:sz="4" w:space="0" w:color="8EA9DB"/>
              <w:left w:val="nil"/>
              <w:bottom w:val="single" w:sz="4" w:space="0" w:color="8EA9DB"/>
              <w:right w:val="nil"/>
            </w:tcBorders>
            <w:shd w:val="clear" w:color="auto" w:fill="auto"/>
            <w:noWrap/>
            <w:vAlign w:val="center"/>
            <w:hideMark/>
          </w:tcPr>
          <w:p w14:paraId="6DE2C0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auto" w:fill="auto"/>
            <w:noWrap/>
            <w:vAlign w:val="center"/>
            <w:hideMark/>
          </w:tcPr>
          <w:p w14:paraId="2F084BE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auto" w:fill="auto"/>
            <w:noWrap/>
            <w:vAlign w:val="center"/>
            <w:hideMark/>
          </w:tcPr>
          <w:p w14:paraId="6C55B15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0.25</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2E8051A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1.12</w:t>
            </w:r>
          </w:p>
        </w:tc>
      </w:tr>
    </w:tbl>
    <w:p w14:paraId="116FE6F4" w14:textId="69D96392" w:rsidR="00030E11" w:rsidRDefault="00030E11"/>
    <w:p w14:paraId="3EF81B7A" w14:textId="77777777" w:rsidR="00F90A00" w:rsidRDefault="00F90A00">
      <w:pPr>
        <w:rPr>
          <w:rFonts w:asciiTheme="majorHAnsi" w:eastAsiaTheme="majorEastAsia" w:hAnsiTheme="majorHAnsi" w:cstheme="majorBidi"/>
          <w:color w:val="2F5496" w:themeColor="accent1" w:themeShade="BF"/>
          <w:sz w:val="32"/>
          <w:szCs w:val="32"/>
        </w:rPr>
      </w:pPr>
      <w:r>
        <w:br w:type="page"/>
      </w:r>
    </w:p>
    <w:p w14:paraId="08D762E1" w14:textId="77777777" w:rsidR="00D472C2" w:rsidRDefault="00D472C2" w:rsidP="006F4886">
      <w:pPr>
        <w:pStyle w:val="Heading1"/>
        <w:spacing w:line="360" w:lineRule="auto"/>
        <w:rPr>
          <w:ins w:id="1747" w:author="Wambaugh, John (he/him/his)" w:date="2024-05-16T09:20:00Z"/>
        </w:rPr>
      </w:pPr>
      <w:ins w:id="1748" w:author="Wambaugh, John (he/him/his)" w:date="2024-05-16T09:20:00Z">
        <w:r>
          <w:lastRenderedPageBreak/>
          <w:t>Supplemental Figures</w:t>
        </w:r>
      </w:ins>
    </w:p>
    <w:p w14:paraId="2AD9D39C" w14:textId="77777777" w:rsidR="00D472C2" w:rsidRDefault="00D472C2" w:rsidP="00D472C2">
      <w:pPr>
        <w:pStyle w:val="NormalWeb"/>
        <w:jc w:val="center"/>
        <w:rPr>
          <w:ins w:id="1749" w:author="Wambaugh, John (he/him/his)" w:date="2024-05-16T09:20:00Z"/>
        </w:rPr>
      </w:pPr>
      <w:ins w:id="1750" w:author="Wambaugh, John (he/him/his)" w:date="2024-05-16T09:20:00Z">
        <w:r>
          <w:rPr>
            <w:noProof/>
          </w:rPr>
          <w:drawing>
            <wp:inline distT="0" distB="0" distL="0" distR="0" wp14:anchorId="1432E73D" wp14:editId="3E4CCFDC">
              <wp:extent cx="4572000" cy="3054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0197D53A" w14:textId="77777777" w:rsidR="00D472C2" w:rsidRDefault="00D472C2" w:rsidP="00D472C2">
      <w:pPr>
        <w:pStyle w:val="NormalWeb"/>
        <w:rPr>
          <w:ins w:id="1751" w:author="Wambaugh, John (he/him/his)" w:date="2024-05-16T09:20:00Z"/>
        </w:rPr>
      </w:pPr>
    </w:p>
    <w:p w14:paraId="38DBC579" w14:textId="77777777" w:rsidR="00D472C2" w:rsidRDefault="00D472C2" w:rsidP="00D472C2">
      <w:pPr>
        <w:spacing w:after="0" w:line="360" w:lineRule="auto"/>
        <w:jc w:val="center"/>
        <w:rPr>
          <w:ins w:id="1752" w:author="Wambaugh, John (he/him/his)" w:date="2024-05-16T09:20:00Z"/>
        </w:rPr>
      </w:pPr>
    </w:p>
    <w:p w14:paraId="62337DA9" w14:textId="77777777" w:rsidR="00D472C2" w:rsidRDefault="00D472C2" w:rsidP="00D472C2">
      <w:pPr>
        <w:pStyle w:val="Caption"/>
        <w:spacing w:after="0" w:line="360" w:lineRule="auto"/>
        <w:rPr>
          <w:ins w:id="1753" w:author="Wambaugh, John (he/him/his)" w:date="2024-05-16T09:20:00Z"/>
        </w:rPr>
      </w:pPr>
      <w:commentRangeStart w:id="1754"/>
      <w:ins w:id="1755" w:author="Wambaugh, John (he/him/his)" w:date="2024-05-16T09:20:00Z">
        <w:r>
          <w:t xml:space="preserve">Figure </w:t>
        </w:r>
        <w:r>
          <w:fldChar w:fldCharType="begin"/>
        </w:r>
        <w:r>
          <w:instrText xml:space="preserve"> SEQ Figure \* ARABIC </w:instrText>
        </w:r>
        <w:r>
          <w:fldChar w:fldCharType="separate"/>
        </w:r>
        <w:r>
          <w:rPr>
            <w:noProof/>
          </w:rPr>
          <w:t>6</w:t>
        </w:r>
        <w:r>
          <w:rPr>
            <w:noProof/>
          </w:rPr>
          <w:fldChar w:fldCharType="end"/>
        </w:r>
        <w:r>
          <w:t xml:space="preserve">: Evaluation of Predictions for Cmax based on empirical model fits (“1CompFits”), and a PBPK model (“HTTK”) parameterized </w:t>
        </w:r>
        <w:commentRangeEnd w:id="1754"/>
        <w:r>
          <w:rPr>
            <w:rStyle w:val="CommentReference"/>
            <w:i w:val="0"/>
            <w:iCs w:val="0"/>
            <w:color w:val="auto"/>
          </w:rPr>
          <w:commentReference w:id="1754"/>
        </w:r>
        <w:r>
          <w:t xml:space="preserve">with chemical specific values either measured </w:t>
        </w:r>
        <w:r w:rsidRPr="007C2C18">
          <w:t>in vitro</w:t>
        </w:r>
        <w:r>
          <w:t xml:space="preserve"> (“HTTK-InVitro”) or predicted with various QSPRs.</w:t>
        </w:r>
      </w:ins>
    </w:p>
    <w:p w14:paraId="6C68A55E" w14:textId="77777777" w:rsidR="00D472C2" w:rsidRDefault="00D472C2" w:rsidP="00D472C2">
      <w:pPr>
        <w:spacing w:line="360" w:lineRule="auto"/>
        <w:rPr>
          <w:ins w:id="1756" w:author="Wambaugh, John (he/him/his)" w:date="2024-05-16T09:20:00Z"/>
          <w:i/>
          <w:iCs/>
          <w:color w:val="44546A" w:themeColor="text2"/>
          <w:sz w:val="18"/>
          <w:szCs w:val="18"/>
        </w:rPr>
      </w:pPr>
      <w:ins w:id="1757" w:author="Wambaugh, John (he/him/his)" w:date="2024-05-16T09:20:00Z">
        <w:r>
          <w:br w:type="page"/>
        </w:r>
      </w:ins>
    </w:p>
    <w:p w14:paraId="059CF359" w14:textId="77777777" w:rsidR="00D472C2" w:rsidRDefault="00D472C2" w:rsidP="00D472C2">
      <w:pPr>
        <w:pStyle w:val="NormalWeb"/>
        <w:jc w:val="center"/>
        <w:rPr>
          <w:ins w:id="1758" w:author="Wambaugh, John (he/him/his)" w:date="2024-05-16T09:20:00Z"/>
        </w:rPr>
      </w:pPr>
      <w:ins w:id="1759" w:author="Wambaugh, John (he/him/his)" w:date="2024-05-16T09:20:00Z">
        <w:r>
          <w:rPr>
            <w:noProof/>
          </w:rPr>
          <w:lastRenderedPageBreak/>
          <w:drawing>
            <wp:inline distT="0" distB="0" distL="0" distR="0" wp14:anchorId="7C8BCCD7" wp14:editId="1FF96963">
              <wp:extent cx="4572000" cy="30540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71305BE5" w14:textId="77777777" w:rsidR="00D472C2" w:rsidRDefault="00D472C2" w:rsidP="00D472C2">
      <w:pPr>
        <w:pStyle w:val="NormalWeb"/>
        <w:rPr>
          <w:ins w:id="1760" w:author="Wambaugh, John (he/him/his)" w:date="2024-05-16T09:20:00Z"/>
        </w:rPr>
      </w:pPr>
    </w:p>
    <w:p w14:paraId="674253BB" w14:textId="77777777" w:rsidR="00D472C2" w:rsidRDefault="00D472C2" w:rsidP="00D472C2">
      <w:pPr>
        <w:spacing w:after="0" w:line="360" w:lineRule="auto"/>
        <w:jc w:val="center"/>
        <w:rPr>
          <w:ins w:id="1761" w:author="Wambaugh, John (he/him/his)" w:date="2024-05-16T09:20:00Z"/>
        </w:rPr>
      </w:pPr>
    </w:p>
    <w:p w14:paraId="76930A5E" w14:textId="77777777" w:rsidR="00D472C2" w:rsidRDefault="00D472C2" w:rsidP="00D472C2">
      <w:pPr>
        <w:pStyle w:val="Caption"/>
        <w:spacing w:after="0" w:line="360" w:lineRule="auto"/>
        <w:rPr>
          <w:ins w:id="1762" w:author="Wambaugh, John (he/him/his)" w:date="2024-05-16T09:20:00Z"/>
        </w:rPr>
      </w:pPr>
      <w:ins w:id="1763" w:author="Wambaugh, John (he/him/his)" w:date="2024-05-16T09:20:00Z">
        <w:r>
          <w:t xml:space="preserve">Figure </w:t>
        </w:r>
        <w:r>
          <w:fldChar w:fldCharType="begin"/>
        </w:r>
        <w:r>
          <w:instrText xml:space="preserve"> SEQ Figure \* ARABIC </w:instrText>
        </w:r>
        <w:r>
          <w:fldChar w:fldCharType="separate"/>
        </w:r>
        <w:r>
          <w:rPr>
            <w:noProof/>
          </w:rPr>
          <w:t>7</w:t>
        </w:r>
        <w:r>
          <w:rPr>
            <w:noProof/>
          </w:rPr>
          <w:fldChar w:fldCharType="end"/>
        </w:r>
        <w:r>
          <w:t xml:space="preserve">: Evaluation of Predictions for AUC based on empirical model fits (“1CompFits”), and a PBPK model (“HTTK”) parameterized with chemical specific values either measured </w:t>
        </w:r>
        <w:r w:rsidRPr="007C2C18">
          <w:t>in vitro</w:t>
        </w:r>
        <w:r>
          <w:t xml:space="preserve"> (“HTTK-InVitro”) or predicted with various QSPRs.</w:t>
        </w:r>
      </w:ins>
    </w:p>
    <w:p w14:paraId="0201A566" w14:textId="77777777" w:rsidR="00D472C2" w:rsidRDefault="00D472C2" w:rsidP="00D472C2">
      <w:pPr>
        <w:spacing w:after="0" w:line="360" w:lineRule="auto"/>
        <w:rPr>
          <w:ins w:id="1764" w:author="Wambaugh, John (he/him/his)" w:date="2024-05-16T09:20:00Z"/>
        </w:rPr>
      </w:pPr>
      <w:ins w:id="1765" w:author="Wambaugh, John (he/him/his)" w:date="2024-05-16T09:20:00Z">
        <w:r>
          <w:br w:type="page"/>
        </w:r>
      </w:ins>
    </w:p>
    <w:p w14:paraId="400C7854" w14:textId="77777777" w:rsidR="00D472C2" w:rsidRDefault="00D472C2" w:rsidP="006F4886">
      <w:pPr>
        <w:pStyle w:val="Heading1"/>
        <w:spacing w:line="360" w:lineRule="auto"/>
        <w:rPr>
          <w:ins w:id="1766" w:author="Wambaugh, John (he/him/his)" w:date="2024-05-16T09:20:00Z"/>
        </w:rPr>
      </w:pPr>
    </w:p>
    <w:p w14:paraId="67B5E0FB" w14:textId="26810E40" w:rsidR="001F7BDE" w:rsidRDefault="001F7BDE" w:rsidP="006F4886">
      <w:pPr>
        <w:pStyle w:val="Heading1"/>
        <w:spacing w:line="360" w:lineRule="auto"/>
      </w:pPr>
      <w:r>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77777777" w:rsidR="0069625F" w:rsidRDefault="0069625F">
      <w:r>
        <w:br w:type="page"/>
      </w:r>
    </w:p>
    <w:p w14:paraId="1A9560B3" w14:textId="308B30DD" w:rsidR="0069625F" w:rsidRPr="00D638C2" w:rsidRDefault="001A77AE" w:rsidP="00D638C2">
      <w:pPr>
        <w:spacing w:after="0" w:line="360" w:lineRule="auto"/>
        <w:rPr>
          <w:sz w:val="12"/>
          <w:szCs w:val="12"/>
        </w:rPr>
      </w:pPr>
      <w:r>
        <w:lastRenderedPageBreak/>
        <w:t>Supplemental Table 3: Empirical (one and two compartment model) toxicokinetic parameter estimates</w:t>
      </w:r>
    </w:p>
    <w:tbl>
      <w:tblPr>
        <w:tblStyle w:val="TableGrid"/>
        <w:tblW w:w="0" w:type="auto"/>
        <w:tblLook w:val="04A0" w:firstRow="1" w:lastRow="0" w:firstColumn="1" w:lastColumn="0" w:noHBand="0" w:noVBand="1"/>
      </w:tblPr>
      <w:tblGrid>
        <w:gridCol w:w="2911"/>
        <w:gridCol w:w="809"/>
        <w:gridCol w:w="679"/>
        <w:gridCol w:w="1055"/>
        <w:gridCol w:w="703"/>
        <w:gridCol w:w="703"/>
        <w:gridCol w:w="679"/>
        <w:gridCol w:w="679"/>
        <w:gridCol w:w="679"/>
        <w:gridCol w:w="679"/>
      </w:tblGrid>
      <w:tr w:rsidR="00D638C2" w:rsidRPr="00D638C2" w14:paraId="798DC7A3" w14:textId="77777777" w:rsidTr="00D638C2">
        <w:trPr>
          <w:trHeight w:val="300"/>
        </w:trPr>
        <w:tc>
          <w:tcPr>
            <w:tcW w:w="4543" w:type="dxa"/>
            <w:noWrap/>
            <w:hideMark/>
          </w:tcPr>
          <w:p w14:paraId="75A87FE9" w14:textId="77777777" w:rsidR="00D638C2" w:rsidRPr="00D638C2" w:rsidRDefault="00D638C2" w:rsidP="00D638C2">
            <w:pPr>
              <w:spacing w:line="360" w:lineRule="auto"/>
              <w:rPr>
                <w:sz w:val="12"/>
                <w:szCs w:val="12"/>
              </w:rPr>
            </w:pPr>
            <w:r w:rsidRPr="00D638C2">
              <w:rPr>
                <w:sz w:val="12"/>
                <w:szCs w:val="12"/>
              </w:rPr>
              <w:t>Compound</w:t>
            </w:r>
          </w:p>
        </w:tc>
        <w:tc>
          <w:tcPr>
            <w:tcW w:w="1169" w:type="dxa"/>
            <w:noWrap/>
            <w:hideMark/>
          </w:tcPr>
          <w:p w14:paraId="5C4012A4" w14:textId="77777777" w:rsidR="00D638C2" w:rsidRPr="00D638C2" w:rsidRDefault="00D638C2" w:rsidP="00D638C2">
            <w:pPr>
              <w:spacing w:line="360" w:lineRule="auto"/>
              <w:rPr>
                <w:sz w:val="12"/>
                <w:szCs w:val="12"/>
              </w:rPr>
            </w:pPr>
            <w:r w:rsidRPr="00D638C2">
              <w:rPr>
                <w:sz w:val="12"/>
                <w:szCs w:val="12"/>
              </w:rPr>
              <w:t>CAS</w:t>
            </w:r>
          </w:p>
        </w:tc>
        <w:tc>
          <w:tcPr>
            <w:tcW w:w="960" w:type="dxa"/>
            <w:noWrap/>
            <w:hideMark/>
          </w:tcPr>
          <w:p w14:paraId="2118074E" w14:textId="77777777" w:rsidR="00D638C2" w:rsidRPr="00D638C2" w:rsidRDefault="00D638C2" w:rsidP="00D638C2">
            <w:pPr>
              <w:spacing w:line="360" w:lineRule="auto"/>
              <w:rPr>
                <w:sz w:val="12"/>
                <w:szCs w:val="12"/>
              </w:rPr>
            </w:pPr>
            <w:r w:rsidRPr="00D638C2">
              <w:rPr>
                <w:sz w:val="12"/>
                <w:szCs w:val="12"/>
              </w:rPr>
              <w:t>Species</w:t>
            </w:r>
          </w:p>
        </w:tc>
        <w:tc>
          <w:tcPr>
            <w:tcW w:w="1564" w:type="dxa"/>
            <w:noWrap/>
            <w:hideMark/>
          </w:tcPr>
          <w:p w14:paraId="31DCFA21" w14:textId="77777777" w:rsidR="00D638C2" w:rsidRPr="00D638C2" w:rsidRDefault="00D638C2" w:rsidP="00D638C2">
            <w:pPr>
              <w:spacing w:line="360" w:lineRule="auto"/>
              <w:rPr>
                <w:sz w:val="12"/>
                <w:szCs w:val="12"/>
              </w:rPr>
            </w:pPr>
            <w:r w:rsidRPr="00D638C2">
              <w:rPr>
                <w:sz w:val="12"/>
                <w:szCs w:val="12"/>
              </w:rPr>
              <w:t>Reference</w:t>
            </w:r>
          </w:p>
        </w:tc>
        <w:tc>
          <w:tcPr>
            <w:tcW w:w="998" w:type="dxa"/>
            <w:noWrap/>
            <w:hideMark/>
          </w:tcPr>
          <w:p w14:paraId="05747FB6" w14:textId="77777777" w:rsidR="00D638C2" w:rsidRPr="00D638C2" w:rsidRDefault="00D638C2" w:rsidP="00D638C2">
            <w:pPr>
              <w:spacing w:line="360" w:lineRule="auto"/>
              <w:rPr>
                <w:sz w:val="12"/>
                <w:szCs w:val="12"/>
              </w:rPr>
            </w:pPr>
            <w:r w:rsidRPr="00D638C2">
              <w:rPr>
                <w:sz w:val="12"/>
                <w:szCs w:val="12"/>
              </w:rPr>
              <w:t>AIC.1comp</w:t>
            </w:r>
          </w:p>
        </w:tc>
        <w:tc>
          <w:tcPr>
            <w:tcW w:w="998" w:type="dxa"/>
            <w:noWrap/>
            <w:hideMark/>
          </w:tcPr>
          <w:p w14:paraId="615413AD" w14:textId="77777777" w:rsidR="00D638C2" w:rsidRPr="00D638C2" w:rsidRDefault="00D638C2" w:rsidP="00D638C2">
            <w:pPr>
              <w:spacing w:line="360" w:lineRule="auto"/>
              <w:rPr>
                <w:sz w:val="12"/>
                <w:szCs w:val="12"/>
              </w:rPr>
            </w:pPr>
            <w:r w:rsidRPr="00D638C2">
              <w:rPr>
                <w:sz w:val="12"/>
                <w:szCs w:val="12"/>
              </w:rPr>
              <w:t>AIC.2comp</w:t>
            </w:r>
          </w:p>
        </w:tc>
        <w:tc>
          <w:tcPr>
            <w:tcW w:w="960" w:type="dxa"/>
            <w:noWrap/>
            <w:hideMark/>
          </w:tcPr>
          <w:p w14:paraId="7183B447" w14:textId="77777777" w:rsidR="00D638C2" w:rsidRPr="00D638C2" w:rsidRDefault="00D638C2" w:rsidP="00D638C2">
            <w:pPr>
              <w:spacing w:line="360" w:lineRule="auto"/>
              <w:rPr>
                <w:sz w:val="12"/>
                <w:szCs w:val="12"/>
              </w:rPr>
            </w:pPr>
            <w:r w:rsidRPr="00D638C2">
              <w:rPr>
                <w:sz w:val="12"/>
                <w:szCs w:val="12"/>
              </w:rPr>
              <w:t>Model</w:t>
            </w:r>
          </w:p>
        </w:tc>
        <w:tc>
          <w:tcPr>
            <w:tcW w:w="960" w:type="dxa"/>
            <w:noWrap/>
            <w:hideMark/>
          </w:tcPr>
          <w:p w14:paraId="64A7FF3A" w14:textId="77777777" w:rsidR="00D638C2" w:rsidRPr="00D638C2" w:rsidRDefault="00D638C2" w:rsidP="00D638C2">
            <w:pPr>
              <w:spacing w:line="360" w:lineRule="auto"/>
              <w:rPr>
                <w:sz w:val="12"/>
                <w:szCs w:val="12"/>
              </w:rPr>
            </w:pPr>
            <w:r w:rsidRPr="00D638C2">
              <w:rPr>
                <w:sz w:val="12"/>
                <w:szCs w:val="12"/>
              </w:rPr>
              <w:t>Vdist</w:t>
            </w:r>
          </w:p>
        </w:tc>
        <w:tc>
          <w:tcPr>
            <w:tcW w:w="960" w:type="dxa"/>
            <w:noWrap/>
            <w:hideMark/>
          </w:tcPr>
          <w:p w14:paraId="1BF74298" w14:textId="77777777" w:rsidR="00D638C2" w:rsidRPr="00D638C2" w:rsidRDefault="00D638C2" w:rsidP="00D638C2">
            <w:pPr>
              <w:spacing w:line="360" w:lineRule="auto"/>
              <w:rPr>
                <w:sz w:val="12"/>
                <w:szCs w:val="12"/>
              </w:rPr>
            </w:pPr>
            <w:r w:rsidRPr="00D638C2">
              <w:rPr>
                <w:sz w:val="12"/>
                <w:szCs w:val="12"/>
              </w:rPr>
              <w:t>kelim</w:t>
            </w:r>
          </w:p>
        </w:tc>
        <w:tc>
          <w:tcPr>
            <w:tcW w:w="960" w:type="dxa"/>
            <w:noWrap/>
            <w:hideMark/>
          </w:tcPr>
          <w:p w14:paraId="77C2719F" w14:textId="77777777" w:rsidR="00D638C2" w:rsidRPr="00D638C2" w:rsidRDefault="00D638C2" w:rsidP="00D638C2">
            <w:pPr>
              <w:spacing w:line="360" w:lineRule="auto"/>
              <w:rPr>
                <w:sz w:val="12"/>
                <w:szCs w:val="12"/>
              </w:rPr>
            </w:pPr>
            <w:r w:rsidRPr="00D638C2">
              <w:rPr>
                <w:sz w:val="12"/>
                <w:szCs w:val="12"/>
              </w:rPr>
              <w:t>halflife</w:t>
            </w:r>
          </w:p>
        </w:tc>
      </w:tr>
      <w:tr w:rsidR="00D638C2" w:rsidRPr="00D638C2" w14:paraId="3EE2844C" w14:textId="77777777" w:rsidTr="00D638C2">
        <w:trPr>
          <w:trHeight w:val="300"/>
        </w:trPr>
        <w:tc>
          <w:tcPr>
            <w:tcW w:w="4543" w:type="dxa"/>
            <w:noWrap/>
            <w:hideMark/>
          </w:tcPr>
          <w:p w14:paraId="4F30A130" w14:textId="77777777" w:rsidR="00D638C2" w:rsidRPr="00D638C2" w:rsidRDefault="00D638C2" w:rsidP="00D638C2">
            <w:pPr>
              <w:spacing w:line="360" w:lineRule="auto"/>
              <w:rPr>
                <w:sz w:val="12"/>
                <w:szCs w:val="12"/>
              </w:rPr>
            </w:pPr>
            <w:r w:rsidRPr="00D638C2">
              <w:rPr>
                <w:sz w:val="12"/>
                <w:szCs w:val="12"/>
              </w:rPr>
              <w:t>1,2-dichloroethane</w:t>
            </w:r>
          </w:p>
        </w:tc>
        <w:tc>
          <w:tcPr>
            <w:tcW w:w="1169" w:type="dxa"/>
            <w:noWrap/>
            <w:hideMark/>
          </w:tcPr>
          <w:p w14:paraId="17A49AB6" w14:textId="77777777" w:rsidR="00D638C2" w:rsidRPr="00D638C2" w:rsidRDefault="00D638C2" w:rsidP="00D638C2">
            <w:pPr>
              <w:spacing w:line="360" w:lineRule="auto"/>
              <w:rPr>
                <w:sz w:val="12"/>
                <w:szCs w:val="12"/>
              </w:rPr>
            </w:pPr>
            <w:r w:rsidRPr="00D638C2">
              <w:rPr>
                <w:sz w:val="12"/>
                <w:szCs w:val="12"/>
              </w:rPr>
              <w:t>107-06-2</w:t>
            </w:r>
          </w:p>
        </w:tc>
        <w:tc>
          <w:tcPr>
            <w:tcW w:w="960" w:type="dxa"/>
            <w:noWrap/>
            <w:hideMark/>
          </w:tcPr>
          <w:p w14:paraId="20CFFDA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42B8B9"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28B56EDF" w14:textId="77777777" w:rsidR="00D638C2" w:rsidRPr="00D638C2" w:rsidRDefault="00D638C2" w:rsidP="00D638C2">
            <w:pPr>
              <w:spacing w:line="360" w:lineRule="auto"/>
              <w:rPr>
                <w:sz w:val="12"/>
                <w:szCs w:val="12"/>
              </w:rPr>
            </w:pPr>
            <w:r w:rsidRPr="00D638C2">
              <w:rPr>
                <w:sz w:val="12"/>
                <w:szCs w:val="12"/>
              </w:rPr>
              <w:t>286.7</w:t>
            </w:r>
          </w:p>
        </w:tc>
        <w:tc>
          <w:tcPr>
            <w:tcW w:w="998" w:type="dxa"/>
            <w:noWrap/>
            <w:hideMark/>
          </w:tcPr>
          <w:p w14:paraId="536B166F" w14:textId="77777777" w:rsidR="00D638C2" w:rsidRPr="00D638C2" w:rsidRDefault="00D638C2" w:rsidP="00D638C2">
            <w:pPr>
              <w:spacing w:line="360" w:lineRule="auto"/>
              <w:rPr>
                <w:sz w:val="12"/>
                <w:szCs w:val="12"/>
              </w:rPr>
            </w:pPr>
            <w:r w:rsidRPr="00D638C2">
              <w:rPr>
                <w:sz w:val="12"/>
                <w:szCs w:val="12"/>
              </w:rPr>
              <w:t>290.7</w:t>
            </w:r>
          </w:p>
        </w:tc>
        <w:tc>
          <w:tcPr>
            <w:tcW w:w="960" w:type="dxa"/>
            <w:noWrap/>
            <w:hideMark/>
          </w:tcPr>
          <w:p w14:paraId="4E488DB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071AD2D" w14:textId="77777777" w:rsidR="00D638C2" w:rsidRPr="00D638C2" w:rsidRDefault="00D638C2" w:rsidP="00D638C2">
            <w:pPr>
              <w:spacing w:line="360" w:lineRule="auto"/>
              <w:rPr>
                <w:sz w:val="12"/>
                <w:szCs w:val="12"/>
              </w:rPr>
            </w:pPr>
            <w:r w:rsidRPr="00D638C2">
              <w:rPr>
                <w:sz w:val="12"/>
                <w:szCs w:val="12"/>
              </w:rPr>
              <w:t>3.65</w:t>
            </w:r>
          </w:p>
        </w:tc>
        <w:tc>
          <w:tcPr>
            <w:tcW w:w="960" w:type="dxa"/>
            <w:noWrap/>
            <w:hideMark/>
          </w:tcPr>
          <w:p w14:paraId="340D6F51" w14:textId="77777777" w:rsidR="00D638C2" w:rsidRPr="00D638C2" w:rsidRDefault="00D638C2" w:rsidP="00D638C2">
            <w:pPr>
              <w:spacing w:line="360" w:lineRule="auto"/>
              <w:rPr>
                <w:sz w:val="12"/>
                <w:szCs w:val="12"/>
              </w:rPr>
            </w:pPr>
            <w:r w:rsidRPr="00D638C2">
              <w:rPr>
                <w:sz w:val="12"/>
                <w:szCs w:val="12"/>
              </w:rPr>
              <w:t>0.3431</w:t>
            </w:r>
          </w:p>
        </w:tc>
        <w:tc>
          <w:tcPr>
            <w:tcW w:w="960" w:type="dxa"/>
            <w:noWrap/>
            <w:hideMark/>
          </w:tcPr>
          <w:p w14:paraId="02743359" w14:textId="77777777" w:rsidR="00D638C2" w:rsidRPr="00D638C2" w:rsidRDefault="00D638C2" w:rsidP="00D638C2">
            <w:pPr>
              <w:spacing w:line="360" w:lineRule="auto"/>
              <w:rPr>
                <w:sz w:val="12"/>
                <w:szCs w:val="12"/>
              </w:rPr>
            </w:pPr>
            <w:r w:rsidRPr="00D638C2">
              <w:rPr>
                <w:sz w:val="12"/>
                <w:szCs w:val="12"/>
              </w:rPr>
              <w:t>2.02</w:t>
            </w:r>
          </w:p>
        </w:tc>
      </w:tr>
      <w:tr w:rsidR="00D638C2" w:rsidRPr="00D638C2" w14:paraId="17619B60" w14:textId="77777777" w:rsidTr="00D638C2">
        <w:trPr>
          <w:trHeight w:val="300"/>
        </w:trPr>
        <w:tc>
          <w:tcPr>
            <w:tcW w:w="4543" w:type="dxa"/>
            <w:noWrap/>
            <w:hideMark/>
          </w:tcPr>
          <w:p w14:paraId="12FA1C79" w14:textId="77777777" w:rsidR="00D638C2" w:rsidRPr="00D638C2" w:rsidRDefault="00D638C2" w:rsidP="00D638C2">
            <w:pPr>
              <w:spacing w:line="360" w:lineRule="auto"/>
              <w:rPr>
                <w:sz w:val="12"/>
                <w:szCs w:val="12"/>
              </w:rPr>
            </w:pPr>
            <w:r w:rsidRPr="00D638C2">
              <w:rPr>
                <w:sz w:val="12"/>
                <w:szCs w:val="12"/>
              </w:rPr>
              <w:t>1,4-dioxane</w:t>
            </w:r>
          </w:p>
        </w:tc>
        <w:tc>
          <w:tcPr>
            <w:tcW w:w="1169" w:type="dxa"/>
            <w:noWrap/>
            <w:hideMark/>
          </w:tcPr>
          <w:p w14:paraId="202315AA" w14:textId="77777777" w:rsidR="00D638C2" w:rsidRPr="00D638C2" w:rsidRDefault="00D638C2" w:rsidP="00D638C2">
            <w:pPr>
              <w:spacing w:line="360" w:lineRule="auto"/>
              <w:rPr>
                <w:sz w:val="12"/>
                <w:szCs w:val="12"/>
              </w:rPr>
            </w:pPr>
            <w:r w:rsidRPr="00D638C2">
              <w:rPr>
                <w:sz w:val="12"/>
                <w:szCs w:val="12"/>
              </w:rPr>
              <w:t>123-91-1</w:t>
            </w:r>
          </w:p>
        </w:tc>
        <w:tc>
          <w:tcPr>
            <w:tcW w:w="960" w:type="dxa"/>
            <w:noWrap/>
            <w:hideMark/>
          </w:tcPr>
          <w:p w14:paraId="7D02EE1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744E81" w14:textId="77777777" w:rsidR="00D638C2" w:rsidRPr="00D638C2" w:rsidRDefault="00D638C2" w:rsidP="00D638C2">
            <w:pPr>
              <w:spacing w:line="360" w:lineRule="auto"/>
              <w:rPr>
                <w:sz w:val="12"/>
                <w:szCs w:val="12"/>
              </w:rPr>
            </w:pPr>
            <w:r w:rsidRPr="00D638C2">
              <w:rPr>
                <w:sz w:val="12"/>
                <w:szCs w:val="12"/>
              </w:rPr>
              <w:t>24, 6</w:t>
            </w:r>
          </w:p>
        </w:tc>
        <w:tc>
          <w:tcPr>
            <w:tcW w:w="998" w:type="dxa"/>
            <w:noWrap/>
            <w:hideMark/>
          </w:tcPr>
          <w:p w14:paraId="2CF49197" w14:textId="77777777" w:rsidR="00D638C2" w:rsidRPr="00D638C2" w:rsidRDefault="00D638C2" w:rsidP="00D638C2">
            <w:pPr>
              <w:spacing w:line="360" w:lineRule="auto"/>
              <w:rPr>
                <w:sz w:val="12"/>
                <w:szCs w:val="12"/>
              </w:rPr>
            </w:pPr>
            <w:r w:rsidRPr="00D638C2">
              <w:rPr>
                <w:sz w:val="12"/>
                <w:szCs w:val="12"/>
              </w:rPr>
              <w:t>1373</w:t>
            </w:r>
          </w:p>
        </w:tc>
        <w:tc>
          <w:tcPr>
            <w:tcW w:w="998" w:type="dxa"/>
            <w:noWrap/>
            <w:hideMark/>
          </w:tcPr>
          <w:p w14:paraId="3D8228E5" w14:textId="77777777" w:rsidR="00D638C2" w:rsidRPr="00D638C2" w:rsidRDefault="00D638C2" w:rsidP="00D638C2">
            <w:pPr>
              <w:spacing w:line="360" w:lineRule="auto"/>
              <w:rPr>
                <w:sz w:val="12"/>
                <w:szCs w:val="12"/>
              </w:rPr>
            </w:pPr>
            <w:r w:rsidRPr="00D638C2">
              <w:rPr>
                <w:sz w:val="12"/>
                <w:szCs w:val="12"/>
              </w:rPr>
              <w:t>1373</w:t>
            </w:r>
          </w:p>
        </w:tc>
        <w:tc>
          <w:tcPr>
            <w:tcW w:w="960" w:type="dxa"/>
            <w:noWrap/>
            <w:hideMark/>
          </w:tcPr>
          <w:p w14:paraId="4567A7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88BFE2" w14:textId="77777777" w:rsidR="00D638C2" w:rsidRPr="00D638C2" w:rsidRDefault="00D638C2" w:rsidP="00D638C2">
            <w:pPr>
              <w:spacing w:line="360" w:lineRule="auto"/>
              <w:rPr>
                <w:sz w:val="12"/>
                <w:szCs w:val="12"/>
              </w:rPr>
            </w:pPr>
            <w:r w:rsidRPr="00D638C2">
              <w:rPr>
                <w:sz w:val="12"/>
                <w:szCs w:val="12"/>
              </w:rPr>
              <w:t>0.4464</w:t>
            </w:r>
          </w:p>
        </w:tc>
        <w:tc>
          <w:tcPr>
            <w:tcW w:w="960" w:type="dxa"/>
            <w:noWrap/>
            <w:hideMark/>
          </w:tcPr>
          <w:p w14:paraId="7D361551" w14:textId="77777777" w:rsidR="00D638C2" w:rsidRPr="00D638C2" w:rsidRDefault="00D638C2" w:rsidP="00D638C2">
            <w:pPr>
              <w:spacing w:line="360" w:lineRule="auto"/>
              <w:rPr>
                <w:sz w:val="12"/>
                <w:szCs w:val="12"/>
              </w:rPr>
            </w:pPr>
            <w:r w:rsidRPr="00D638C2">
              <w:rPr>
                <w:sz w:val="12"/>
                <w:szCs w:val="12"/>
              </w:rPr>
              <w:t>0.01508</w:t>
            </w:r>
          </w:p>
        </w:tc>
        <w:tc>
          <w:tcPr>
            <w:tcW w:w="960" w:type="dxa"/>
            <w:noWrap/>
            <w:hideMark/>
          </w:tcPr>
          <w:p w14:paraId="1EDCCAED" w14:textId="77777777" w:rsidR="00D638C2" w:rsidRPr="00D638C2" w:rsidRDefault="00D638C2" w:rsidP="00D638C2">
            <w:pPr>
              <w:spacing w:line="360" w:lineRule="auto"/>
              <w:rPr>
                <w:sz w:val="12"/>
                <w:szCs w:val="12"/>
              </w:rPr>
            </w:pPr>
            <w:r w:rsidRPr="00D638C2">
              <w:rPr>
                <w:sz w:val="12"/>
                <w:szCs w:val="12"/>
              </w:rPr>
              <w:t>45.97</w:t>
            </w:r>
          </w:p>
        </w:tc>
      </w:tr>
      <w:tr w:rsidR="00D638C2" w:rsidRPr="00D638C2" w14:paraId="14641E08" w14:textId="77777777" w:rsidTr="00D638C2">
        <w:trPr>
          <w:trHeight w:val="300"/>
        </w:trPr>
        <w:tc>
          <w:tcPr>
            <w:tcW w:w="4543" w:type="dxa"/>
            <w:noWrap/>
            <w:hideMark/>
          </w:tcPr>
          <w:p w14:paraId="16926AF9" w14:textId="77777777" w:rsidR="00D638C2" w:rsidRPr="00D638C2" w:rsidRDefault="00D638C2" w:rsidP="00D638C2">
            <w:pPr>
              <w:spacing w:line="360" w:lineRule="auto"/>
              <w:rPr>
                <w:sz w:val="12"/>
                <w:szCs w:val="12"/>
              </w:rPr>
            </w:pPr>
            <w:r w:rsidRPr="00D638C2">
              <w:rPr>
                <w:sz w:val="12"/>
                <w:szCs w:val="12"/>
              </w:rPr>
              <w:t>1-chloro-2-propanol</w:t>
            </w:r>
          </w:p>
        </w:tc>
        <w:tc>
          <w:tcPr>
            <w:tcW w:w="1169" w:type="dxa"/>
            <w:noWrap/>
            <w:hideMark/>
          </w:tcPr>
          <w:p w14:paraId="0A1E95AC" w14:textId="77777777" w:rsidR="00D638C2" w:rsidRPr="00D638C2" w:rsidRDefault="00D638C2" w:rsidP="00D638C2">
            <w:pPr>
              <w:spacing w:line="360" w:lineRule="auto"/>
              <w:rPr>
                <w:sz w:val="12"/>
                <w:szCs w:val="12"/>
              </w:rPr>
            </w:pPr>
            <w:r w:rsidRPr="00D638C2">
              <w:rPr>
                <w:sz w:val="12"/>
                <w:szCs w:val="12"/>
              </w:rPr>
              <w:t>127-00-4</w:t>
            </w:r>
          </w:p>
        </w:tc>
        <w:tc>
          <w:tcPr>
            <w:tcW w:w="960" w:type="dxa"/>
            <w:noWrap/>
            <w:hideMark/>
          </w:tcPr>
          <w:p w14:paraId="5260985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C10590" w14:textId="77777777" w:rsidR="00D638C2" w:rsidRPr="00D638C2" w:rsidRDefault="00D638C2" w:rsidP="00D638C2">
            <w:pPr>
              <w:spacing w:line="360" w:lineRule="auto"/>
              <w:rPr>
                <w:sz w:val="12"/>
                <w:szCs w:val="12"/>
              </w:rPr>
            </w:pPr>
            <w:r w:rsidRPr="00D638C2">
              <w:rPr>
                <w:sz w:val="12"/>
                <w:szCs w:val="12"/>
              </w:rPr>
              <w:t>176</w:t>
            </w:r>
          </w:p>
        </w:tc>
        <w:tc>
          <w:tcPr>
            <w:tcW w:w="998" w:type="dxa"/>
            <w:noWrap/>
            <w:hideMark/>
          </w:tcPr>
          <w:p w14:paraId="2DFF5BDA" w14:textId="77777777" w:rsidR="00D638C2" w:rsidRPr="00D638C2" w:rsidRDefault="00D638C2" w:rsidP="00D638C2">
            <w:pPr>
              <w:spacing w:line="360" w:lineRule="auto"/>
              <w:rPr>
                <w:sz w:val="12"/>
                <w:szCs w:val="12"/>
              </w:rPr>
            </w:pPr>
            <w:r w:rsidRPr="00D638C2">
              <w:rPr>
                <w:sz w:val="12"/>
                <w:szCs w:val="12"/>
              </w:rPr>
              <w:t>5.553</w:t>
            </w:r>
          </w:p>
        </w:tc>
        <w:tc>
          <w:tcPr>
            <w:tcW w:w="998" w:type="dxa"/>
            <w:noWrap/>
            <w:hideMark/>
          </w:tcPr>
          <w:p w14:paraId="38737B4F" w14:textId="77777777" w:rsidR="00D638C2" w:rsidRPr="00D638C2" w:rsidRDefault="00D638C2" w:rsidP="00D638C2">
            <w:pPr>
              <w:spacing w:line="360" w:lineRule="auto"/>
              <w:rPr>
                <w:sz w:val="12"/>
                <w:szCs w:val="12"/>
              </w:rPr>
            </w:pPr>
            <w:r w:rsidRPr="00D638C2">
              <w:rPr>
                <w:sz w:val="12"/>
                <w:szCs w:val="12"/>
              </w:rPr>
              <w:t>10.39</w:t>
            </w:r>
          </w:p>
        </w:tc>
        <w:tc>
          <w:tcPr>
            <w:tcW w:w="960" w:type="dxa"/>
            <w:noWrap/>
            <w:hideMark/>
          </w:tcPr>
          <w:p w14:paraId="414E599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D0ED05" w14:textId="77777777" w:rsidR="00D638C2" w:rsidRPr="00D638C2" w:rsidRDefault="00D638C2" w:rsidP="00D638C2">
            <w:pPr>
              <w:spacing w:line="360" w:lineRule="auto"/>
              <w:rPr>
                <w:sz w:val="12"/>
                <w:szCs w:val="12"/>
              </w:rPr>
            </w:pPr>
            <w:r w:rsidRPr="00D638C2">
              <w:rPr>
                <w:sz w:val="12"/>
                <w:szCs w:val="12"/>
              </w:rPr>
              <w:t>2.835</w:t>
            </w:r>
          </w:p>
        </w:tc>
        <w:tc>
          <w:tcPr>
            <w:tcW w:w="960" w:type="dxa"/>
            <w:noWrap/>
            <w:hideMark/>
          </w:tcPr>
          <w:p w14:paraId="6B21C4DC" w14:textId="77777777" w:rsidR="00D638C2" w:rsidRPr="00D638C2" w:rsidRDefault="00D638C2" w:rsidP="00D638C2">
            <w:pPr>
              <w:spacing w:line="360" w:lineRule="auto"/>
              <w:rPr>
                <w:sz w:val="12"/>
                <w:szCs w:val="12"/>
              </w:rPr>
            </w:pPr>
            <w:r w:rsidRPr="00D638C2">
              <w:rPr>
                <w:sz w:val="12"/>
                <w:szCs w:val="12"/>
              </w:rPr>
              <w:t>1.344</w:t>
            </w:r>
          </w:p>
        </w:tc>
        <w:tc>
          <w:tcPr>
            <w:tcW w:w="960" w:type="dxa"/>
            <w:noWrap/>
            <w:hideMark/>
          </w:tcPr>
          <w:p w14:paraId="098A296E" w14:textId="77777777" w:rsidR="00D638C2" w:rsidRPr="00D638C2" w:rsidRDefault="00D638C2" w:rsidP="00D638C2">
            <w:pPr>
              <w:spacing w:line="360" w:lineRule="auto"/>
              <w:rPr>
                <w:sz w:val="12"/>
                <w:szCs w:val="12"/>
              </w:rPr>
            </w:pPr>
            <w:r w:rsidRPr="00D638C2">
              <w:rPr>
                <w:sz w:val="12"/>
                <w:szCs w:val="12"/>
              </w:rPr>
              <w:t>0.5157</w:t>
            </w:r>
          </w:p>
        </w:tc>
      </w:tr>
      <w:tr w:rsidR="00D638C2" w:rsidRPr="00D638C2" w14:paraId="62D7C026" w14:textId="77777777" w:rsidTr="00D638C2">
        <w:trPr>
          <w:trHeight w:val="300"/>
        </w:trPr>
        <w:tc>
          <w:tcPr>
            <w:tcW w:w="4543" w:type="dxa"/>
            <w:noWrap/>
            <w:hideMark/>
          </w:tcPr>
          <w:p w14:paraId="5FE0CDCE" w14:textId="77777777" w:rsidR="00D638C2" w:rsidRPr="00D638C2" w:rsidRDefault="00D638C2" w:rsidP="00D638C2">
            <w:pPr>
              <w:spacing w:line="360" w:lineRule="auto"/>
              <w:rPr>
                <w:sz w:val="12"/>
                <w:szCs w:val="12"/>
              </w:rPr>
            </w:pPr>
            <w:r w:rsidRPr="00D638C2">
              <w:rPr>
                <w:sz w:val="12"/>
                <w:szCs w:val="12"/>
              </w:rPr>
              <w:t>2,3,7,8-tetrachlorodibenzo-p-dioxin</w:t>
            </w:r>
          </w:p>
        </w:tc>
        <w:tc>
          <w:tcPr>
            <w:tcW w:w="1169" w:type="dxa"/>
            <w:noWrap/>
            <w:hideMark/>
          </w:tcPr>
          <w:p w14:paraId="4E443AD1" w14:textId="77777777" w:rsidR="00D638C2" w:rsidRPr="00D638C2" w:rsidRDefault="00D638C2" w:rsidP="00D638C2">
            <w:pPr>
              <w:spacing w:line="360" w:lineRule="auto"/>
              <w:rPr>
                <w:sz w:val="12"/>
                <w:szCs w:val="12"/>
              </w:rPr>
            </w:pPr>
            <w:r w:rsidRPr="00D638C2">
              <w:rPr>
                <w:sz w:val="12"/>
                <w:szCs w:val="12"/>
              </w:rPr>
              <w:t>1746-01-6</w:t>
            </w:r>
          </w:p>
        </w:tc>
        <w:tc>
          <w:tcPr>
            <w:tcW w:w="960" w:type="dxa"/>
            <w:noWrap/>
            <w:hideMark/>
          </w:tcPr>
          <w:p w14:paraId="2A913BB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0ADBD5E" w14:textId="77777777" w:rsidR="00D638C2" w:rsidRPr="00D638C2" w:rsidRDefault="00D638C2" w:rsidP="00D638C2">
            <w:pPr>
              <w:spacing w:line="360" w:lineRule="auto"/>
              <w:rPr>
                <w:sz w:val="12"/>
                <w:szCs w:val="12"/>
              </w:rPr>
            </w:pPr>
            <w:r w:rsidRPr="00D638C2">
              <w:rPr>
                <w:sz w:val="12"/>
                <w:szCs w:val="12"/>
              </w:rPr>
              <w:t>177</w:t>
            </w:r>
          </w:p>
        </w:tc>
        <w:tc>
          <w:tcPr>
            <w:tcW w:w="998" w:type="dxa"/>
            <w:noWrap/>
            <w:hideMark/>
          </w:tcPr>
          <w:p w14:paraId="444694B7" w14:textId="77777777" w:rsidR="00D638C2" w:rsidRPr="00D638C2" w:rsidRDefault="00D638C2" w:rsidP="00D638C2">
            <w:pPr>
              <w:spacing w:line="360" w:lineRule="auto"/>
              <w:rPr>
                <w:sz w:val="12"/>
                <w:szCs w:val="12"/>
              </w:rPr>
            </w:pPr>
            <w:r w:rsidRPr="00D638C2">
              <w:rPr>
                <w:sz w:val="12"/>
                <w:szCs w:val="12"/>
              </w:rPr>
              <w:t>-49.13</w:t>
            </w:r>
          </w:p>
        </w:tc>
        <w:tc>
          <w:tcPr>
            <w:tcW w:w="998" w:type="dxa"/>
            <w:noWrap/>
            <w:hideMark/>
          </w:tcPr>
          <w:p w14:paraId="62C41AF4" w14:textId="77777777" w:rsidR="00D638C2" w:rsidRPr="00D638C2" w:rsidRDefault="00D638C2" w:rsidP="00D638C2">
            <w:pPr>
              <w:spacing w:line="360" w:lineRule="auto"/>
              <w:rPr>
                <w:sz w:val="12"/>
                <w:szCs w:val="12"/>
              </w:rPr>
            </w:pPr>
            <w:r w:rsidRPr="00D638C2">
              <w:rPr>
                <w:sz w:val="12"/>
                <w:szCs w:val="12"/>
              </w:rPr>
              <w:t>-45.42</w:t>
            </w:r>
          </w:p>
        </w:tc>
        <w:tc>
          <w:tcPr>
            <w:tcW w:w="960" w:type="dxa"/>
            <w:noWrap/>
            <w:hideMark/>
          </w:tcPr>
          <w:p w14:paraId="184AE0C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B9D04FD" w14:textId="77777777" w:rsidR="00D638C2" w:rsidRPr="00D638C2" w:rsidRDefault="00D638C2" w:rsidP="00D638C2">
            <w:pPr>
              <w:spacing w:line="360" w:lineRule="auto"/>
              <w:rPr>
                <w:sz w:val="12"/>
                <w:szCs w:val="12"/>
              </w:rPr>
            </w:pPr>
            <w:r w:rsidRPr="00D638C2">
              <w:rPr>
                <w:sz w:val="12"/>
                <w:szCs w:val="12"/>
              </w:rPr>
              <w:t>0.2341</w:t>
            </w:r>
          </w:p>
        </w:tc>
        <w:tc>
          <w:tcPr>
            <w:tcW w:w="960" w:type="dxa"/>
            <w:noWrap/>
            <w:hideMark/>
          </w:tcPr>
          <w:p w14:paraId="21D50C38" w14:textId="77777777" w:rsidR="00D638C2" w:rsidRPr="00D638C2" w:rsidRDefault="00D638C2" w:rsidP="00D638C2">
            <w:pPr>
              <w:spacing w:line="360" w:lineRule="auto"/>
              <w:rPr>
                <w:sz w:val="12"/>
                <w:szCs w:val="12"/>
              </w:rPr>
            </w:pPr>
            <w:r w:rsidRPr="00D638C2">
              <w:rPr>
                <w:sz w:val="12"/>
                <w:szCs w:val="12"/>
              </w:rPr>
              <w:t>0.001496</w:t>
            </w:r>
          </w:p>
        </w:tc>
        <w:tc>
          <w:tcPr>
            <w:tcW w:w="960" w:type="dxa"/>
            <w:noWrap/>
            <w:hideMark/>
          </w:tcPr>
          <w:p w14:paraId="05427D90" w14:textId="77777777" w:rsidR="00D638C2" w:rsidRPr="00D638C2" w:rsidRDefault="00D638C2" w:rsidP="00D638C2">
            <w:pPr>
              <w:spacing w:line="360" w:lineRule="auto"/>
              <w:rPr>
                <w:sz w:val="12"/>
                <w:szCs w:val="12"/>
              </w:rPr>
            </w:pPr>
            <w:r w:rsidRPr="00D638C2">
              <w:rPr>
                <w:sz w:val="12"/>
                <w:szCs w:val="12"/>
              </w:rPr>
              <w:t>463.4</w:t>
            </w:r>
          </w:p>
        </w:tc>
      </w:tr>
      <w:tr w:rsidR="00D638C2" w:rsidRPr="00D638C2" w14:paraId="18E76CCB" w14:textId="77777777" w:rsidTr="00D638C2">
        <w:trPr>
          <w:trHeight w:val="300"/>
        </w:trPr>
        <w:tc>
          <w:tcPr>
            <w:tcW w:w="4543" w:type="dxa"/>
            <w:noWrap/>
            <w:hideMark/>
          </w:tcPr>
          <w:p w14:paraId="09F34C8C" w14:textId="77777777" w:rsidR="00D638C2" w:rsidRPr="00D638C2" w:rsidRDefault="00D638C2" w:rsidP="00D638C2">
            <w:pPr>
              <w:spacing w:line="360" w:lineRule="auto"/>
              <w:rPr>
                <w:sz w:val="12"/>
                <w:szCs w:val="12"/>
              </w:rPr>
            </w:pPr>
            <w:r w:rsidRPr="00D638C2">
              <w:rPr>
                <w:sz w:val="12"/>
                <w:szCs w:val="12"/>
              </w:rPr>
              <w:t>2,4-dichlorophenoxyacetic acid</w:t>
            </w:r>
          </w:p>
        </w:tc>
        <w:tc>
          <w:tcPr>
            <w:tcW w:w="1169" w:type="dxa"/>
            <w:noWrap/>
            <w:hideMark/>
          </w:tcPr>
          <w:p w14:paraId="55CC490F" w14:textId="77777777" w:rsidR="00D638C2" w:rsidRPr="00D638C2" w:rsidRDefault="00D638C2" w:rsidP="00D638C2">
            <w:pPr>
              <w:spacing w:line="360" w:lineRule="auto"/>
              <w:rPr>
                <w:sz w:val="12"/>
                <w:szCs w:val="12"/>
              </w:rPr>
            </w:pPr>
            <w:r w:rsidRPr="00D638C2">
              <w:rPr>
                <w:sz w:val="12"/>
                <w:szCs w:val="12"/>
              </w:rPr>
              <w:t>94-75-7</w:t>
            </w:r>
          </w:p>
        </w:tc>
        <w:tc>
          <w:tcPr>
            <w:tcW w:w="960" w:type="dxa"/>
            <w:noWrap/>
            <w:hideMark/>
          </w:tcPr>
          <w:p w14:paraId="191BB9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7996041" w14:textId="77777777" w:rsidR="00D638C2" w:rsidRPr="00D638C2" w:rsidRDefault="00D638C2" w:rsidP="00D638C2">
            <w:pPr>
              <w:spacing w:line="360" w:lineRule="auto"/>
              <w:rPr>
                <w:sz w:val="12"/>
                <w:szCs w:val="12"/>
              </w:rPr>
            </w:pPr>
            <w:r w:rsidRPr="00D638C2">
              <w:rPr>
                <w:sz w:val="12"/>
                <w:szCs w:val="12"/>
              </w:rPr>
              <w:t>164, 192</w:t>
            </w:r>
          </w:p>
        </w:tc>
        <w:tc>
          <w:tcPr>
            <w:tcW w:w="998" w:type="dxa"/>
            <w:noWrap/>
            <w:hideMark/>
          </w:tcPr>
          <w:p w14:paraId="320E8BD5" w14:textId="77777777" w:rsidR="00D638C2" w:rsidRPr="00D638C2" w:rsidRDefault="00D638C2" w:rsidP="00D638C2">
            <w:pPr>
              <w:spacing w:line="360" w:lineRule="auto"/>
              <w:rPr>
                <w:sz w:val="12"/>
                <w:szCs w:val="12"/>
              </w:rPr>
            </w:pPr>
            <w:r w:rsidRPr="00D638C2">
              <w:rPr>
                <w:sz w:val="12"/>
                <w:szCs w:val="12"/>
              </w:rPr>
              <w:t>238.4</w:t>
            </w:r>
          </w:p>
        </w:tc>
        <w:tc>
          <w:tcPr>
            <w:tcW w:w="998" w:type="dxa"/>
            <w:noWrap/>
            <w:hideMark/>
          </w:tcPr>
          <w:p w14:paraId="73174BA2" w14:textId="77777777" w:rsidR="00D638C2" w:rsidRPr="00D638C2" w:rsidRDefault="00D638C2" w:rsidP="00D638C2">
            <w:pPr>
              <w:spacing w:line="360" w:lineRule="auto"/>
              <w:rPr>
                <w:sz w:val="12"/>
                <w:szCs w:val="12"/>
              </w:rPr>
            </w:pPr>
            <w:r w:rsidRPr="00D638C2">
              <w:rPr>
                <w:sz w:val="12"/>
                <w:szCs w:val="12"/>
              </w:rPr>
              <w:t>242.4</w:t>
            </w:r>
          </w:p>
        </w:tc>
        <w:tc>
          <w:tcPr>
            <w:tcW w:w="960" w:type="dxa"/>
            <w:noWrap/>
            <w:hideMark/>
          </w:tcPr>
          <w:p w14:paraId="5FBD7D3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796819" w14:textId="77777777" w:rsidR="00D638C2" w:rsidRPr="00D638C2" w:rsidRDefault="00D638C2" w:rsidP="00D638C2">
            <w:pPr>
              <w:spacing w:line="360" w:lineRule="auto"/>
              <w:rPr>
                <w:sz w:val="12"/>
                <w:szCs w:val="12"/>
              </w:rPr>
            </w:pPr>
            <w:r w:rsidRPr="00D638C2">
              <w:rPr>
                <w:sz w:val="12"/>
                <w:szCs w:val="12"/>
              </w:rPr>
              <w:t>0.3759</w:t>
            </w:r>
          </w:p>
        </w:tc>
        <w:tc>
          <w:tcPr>
            <w:tcW w:w="960" w:type="dxa"/>
            <w:noWrap/>
            <w:hideMark/>
          </w:tcPr>
          <w:p w14:paraId="639B34A3" w14:textId="77777777" w:rsidR="00D638C2" w:rsidRPr="00D638C2" w:rsidRDefault="00D638C2" w:rsidP="00D638C2">
            <w:pPr>
              <w:spacing w:line="360" w:lineRule="auto"/>
              <w:rPr>
                <w:sz w:val="12"/>
                <w:szCs w:val="12"/>
              </w:rPr>
            </w:pPr>
            <w:r w:rsidRPr="00D638C2">
              <w:rPr>
                <w:sz w:val="12"/>
                <w:szCs w:val="12"/>
              </w:rPr>
              <w:t>0.2186</w:t>
            </w:r>
          </w:p>
        </w:tc>
        <w:tc>
          <w:tcPr>
            <w:tcW w:w="960" w:type="dxa"/>
            <w:noWrap/>
            <w:hideMark/>
          </w:tcPr>
          <w:p w14:paraId="543F3BD6" w14:textId="77777777" w:rsidR="00D638C2" w:rsidRPr="00D638C2" w:rsidRDefault="00D638C2" w:rsidP="00D638C2">
            <w:pPr>
              <w:spacing w:line="360" w:lineRule="auto"/>
              <w:rPr>
                <w:sz w:val="12"/>
                <w:szCs w:val="12"/>
              </w:rPr>
            </w:pPr>
            <w:r w:rsidRPr="00D638C2">
              <w:rPr>
                <w:sz w:val="12"/>
                <w:szCs w:val="12"/>
              </w:rPr>
              <w:t>3.171</w:t>
            </w:r>
          </w:p>
        </w:tc>
      </w:tr>
      <w:tr w:rsidR="00D638C2" w:rsidRPr="00D638C2" w14:paraId="31E7AA88" w14:textId="77777777" w:rsidTr="00D638C2">
        <w:trPr>
          <w:trHeight w:val="300"/>
        </w:trPr>
        <w:tc>
          <w:tcPr>
            <w:tcW w:w="4543" w:type="dxa"/>
            <w:noWrap/>
            <w:hideMark/>
          </w:tcPr>
          <w:p w14:paraId="01455861" w14:textId="77777777" w:rsidR="00D638C2" w:rsidRPr="00D638C2" w:rsidRDefault="00D638C2" w:rsidP="00D638C2">
            <w:pPr>
              <w:spacing w:line="360" w:lineRule="auto"/>
              <w:rPr>
                <w:sz w:val="12"/>
                <w:szCs w:val="12"/>
              </w:rPr>
            </w:pPr>
            <w:r w:rsidRPr="00D638C2">
              <w:rPr>
                <w:sz w:val="12"/>
                <w:szCs w:val="12"/>
              </w:rPr>
              <w:t>2-hydroxy-4-methoxybenzophenone</w:t>
            </w:r>
          </w:p>
        </w:tc>
        <w:tc>
          <w:tcPr>
            <w:tcW w:w="1169" w:type="dxa"/>
            <w:noWrap/>
            <w:hideMark/>
          </w:tcPr>
          <w:p w14:paraId="5C5C304B" w14:textId="77777777" w:rsidR="00D638C2" w:rsidRPr="00D638C2" w:rsidRDefault="00D638C2" w:rsidP="00D638C2">
            <w:pPr>
              <w:spacing w:line="360" w:lineRule="auto"/>
              <w:rPr>
                <w:sz w:val="12"/>
                <w:szCs w:val="12"/>
              </w:rPr>
            </w:pPr>
            <w:r w:rsidRPr="00D638C2">
              <w:rPr>
                <w:sz w:val="12"/>
                <w:szCs w:val="12"/>
              </w:rPr>
              <w:t>131-57-7</w:t>
            </w:r>
          </w:p>
        </w:tc>
        <w:tc>
          <w:tcPr>
            <w:tcW w:w="960" w:type="dxa"/>
            <w:noWrap/>
            <w:hideMark/>
          </w:tcPr>
          <w:p w14:paraId="57B589C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A73AF78" w14:textId="77777777" w:rsidR="00D638C2" w:rsidRPr="00D638C2" w:rsidRDefault="00D638C2" w:rsidP="00D638C2">
            <w:pPr>
              <w:spacing w:line="360" w:lineRule="auto"/>
              <w:rPr>
                <w:sz w:val="12"/>
                <w:szCs w:val="12"/>
              </w:rPr>
            </w:pPr>
            <w:r w:rsidRPr="00D638C2">
              <w:rPr>
                <w:sz w:val="12"/>
                <w:szCs w:val="12"/>
              </w:rPr>
              <w:t>129</w:t>
            </w:r>
          </w:p>
        </w:tc>
        <w:tc>
          <w:tcPr>
            <w:tcW w:w="998" w:type="dxa"/>
            <w:noWrap/>
            <w:hideMark/>
          </w:tcPr>
          <w:p w14:paraId="731F8B6C" w14:textId="77777777" w:rsidR="00D638C2" w:rsidRPr="00D638C2" w:rsidRDefault="00D638C2" w:rsidP="00D638C2">
            <w:pPr>
              <w:spacing w:line="360" w:lineRule="auto"/>
              <w:rPr>
                <w:sz w:val="12"/>
                <w:szCs w:val="12"/>
              </w:rPr>
            </w:pPr>
            <w:r w:rsidRPr="00D638C2">
              <w:rPr>
                <w:sz w:val="12"/>
                <w:szCs w:val="12"/>
              </w:rPr>
              <w:t>-82.97</w:t>
            </w:r>
          </w:p>
        </w:tc>
        <w:tc>
          <w:tcPr>
            <w:tcW w:w="998" w:type="dxa"/>
            <w:noWrap/>
            <w:hideMark/>
          </w:tcPr>
          <w:p w14:paraId="1C349F9A" w14:textId="77777777" w:rsidR="00D638C2" w:rsidRPr="00D638C2" w:rsidRDefault="00D638C2" w:rsidP="00D638C2">
            <w:pPr>
              <w:spacing w:line="360" w:lineRule="auto"/>
              <w:rPr>
                <w:sz w:val="12"/>
                <w:szCs w:val="12"/>
              </w:rPr>
            </w:pPr>
            <w:r w:rsidRPr="00D638C2">
              <w:rPr>
                <w:sz w:val="12"/>
                <w:szCs w:val="12"/>
              </w:rPr>
              <w:t>-112</w:t>
            </w:r>
          </w:p>
        </w:tc>
        <w:tc>
          <w:tcPr>
            <w:tcW w:w="960" w:type="dxa"/>
            <w:noWrap/>
            <w:hideMark/>
          </w:tcPr>
          <w:p w14:paraId="29DBAA0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B172C54"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730C8587" w14:textId="77777777" w:rsidR="00D638C2" w:rsidRPr="00D638C2" w:rsidRDefault="00D638C2" w:rsidP="00D638C2">
            <w:pPr>
              <w:spacing w:line="360" w:lineRule="auto"/>
              <w:rPr>
                <w:sz w:val="12"/>
                <w:szCs w:val="12"/>
              </w:rPr>
            </w:pPr>
            <w:r w:rsidRPr="00D638C2">
              <w:rPr>
                <w:sz w:val="12"/>
                <w:szCs w:val="12"/>
              </w:rPr>
              <w:t>3.304</w:t>
            </w:r>
          </w:p>
        </w:tc>
        <w:tc>
          <w:tcPr>
            <w:tcW w:w="960" w:type="dxa"/>
            <w:noWrap/>
            <w:hideMark/>
          </w:tcPr>
          <w:p w14:paraId="426B855A" w14:textId="77777777" w:rsidR="00D638C2" w:rsidRPr="00D638C2" w:rsidRDefault="00D638C2" w:rsidP="00D638C2">
            <w:pPr>
              <w:spacing w:line="360" w:lineRule="auto"/>
              <w:rPr>
                <w:sz w:val="12"/>
                <w:szCs w:val="12"/>
              </w:rPr>
            </w:pPr>
            <w:r w:rsidRPr="00D638C2">
              <w:rPr>
                <w:sz w:val="12"/>
                <w:szCs w:val="12"/>
              </w:rPr>
              <w:t>0.2098</w:t>
            </w:r>
          </w:p>
        </w:tc>
      </w:tr>
      <w:tr w:rsidR="00D638C2" w:rsidRPr="00D638C2" w14:paraId="02CD59D9" w14:textId="77777777" w:rsidTr="00D638C2">
        <w:trPr>
          <w:trHeight w:val="300"/>
        </w:trPr>
        <w:tc>
          <w:tcPr>
            <w:tcW w:w="4543" w:type="dxa"/>
            <w:noWrap/>
            <w:hideMark/>
          </w:tcPr>
          <w:p w14:paraId="1F85FF45" w14:textId="77777777" w:rsidR="00D638C2" w:rsidRPr="00D638C2" w:rsidRDefault="00D638C2" w:rsidP="00D638C2">
            <w:pPr>
              <w:spacing w:line="360" w:lineRule="auto"/>
              <w:rPr>
                <w:sz w:val="12"/>
                <w:szCs w:val="12"/>
              </w:rPr>
            </w:pPr>
            <w:r w:rsidRPr="00D638C2">
              <w:rPr>
                <w:sz w:val="12"/>
                <w:szCs w:val="12"/>
              </w:rPr>
              <w:t>2-methylimidazole</w:t>
            </w:r>
          </w:p>
        </w:tc>
        <w:tc>
          <w:tcPr>
            <w:tcW w:w="1169" w:type="dxa"/>
            <w:noWrap/>
            <w:hideMark/>
          </w:tcPr>
          <w:p w14:paraId="729EC810" w14:textId="77777777" w:rsidR="00D638C2" w:rsidRPr="00D638C2" w:rsidRDefault="00D638C2" w:rsidP="00D638C2">
            <w:pPr>
              <w:spacing w:line="360" w:lineRule="auto"/>
              <w:rPr>
                <w:sz w:val="12"/>
                <w:szCs w:val="12"/>
              </w:rPr>
            </w:pPr>
            <w:r w:rsidRPr="00D638C2">
              <w:rPr>
                <w:sz w:val="12"/>
                <w:szCs w:val="12"/>
              </w:rPr>
              <w:t>693-98-1</w:t>
            </w:r>
          </w:p>
        </w:tc>
        <w:tc>
          <w:tcPr>
            <w:tcW w:w="960" w:type="dxa"/>
            <w:noWrap/>
            <w:hideMark/>
          </w:tcPr>
          <w:p w14:paraId="506E116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99DDB4F" w14:textId="77777777" w:rsidR="00D638C2" w:rsidRPr="00D638C2" w:rsidRDefault="00D638C2" w:rsidP="00D638C2">
            <w:pPr>
              <w:spacing w:line="360" w:lineRule="auto"/>
              <w:rPr>
                <w:sz w:val="12"/>
                <w:szCs w:val="12"/>
              </w:rPr>
            </w:pPr>
            <w:r w:rsidRPr="00D638C2">
              <w:rPr>
                <w:sz w:val="12"/>
                <w:szCs w:val="12"/>
              </w:rPr>
              <w:t>150</w:t>
            </w:r>
          </w:p>
        </w:tc>
        <w:tc>
          <w:tcPr>
            <w:tcW w:w="998" w:type="dxa"/>
            <w:noWrap/>
            <w:hideMark/>
          </w:tcPr>
          <w:p w14:paraId="27F31F19" w14:textId="77777777" w:rsidR="00D638C2" w:rsidRPr="00D638C2" w:rsidRDefault="00D638C2" w:rsidP="00D638C2">
            <w:pPr>
              <w:spacing w:line="360" w:lineRule="auto"/>
              <w:rPr>
                <w:sz w:val="12"/>
                <w:szCs w:val="12"/>
              </w:rPr>
            </w:pPr>
            <w:r w:rsidRPr="00D638C2">
              <w:rPr>
                <w:sz w:val="12"/>
                <w:szCs w:val="12"/>
              </w:rPr>
              <w:t>29.44</w:t>
            </w:r>
          </w:p>
        </w:tc>
        <w:tc>
          <w:tcPr>
            <w:tcW w:w="998" w:type="dxa"/>
            <w:noWrap/>
            <w:hideMark/>
          </w:tcPr>
          <w:p w14:paraId="34FCBACE" w14:textId="77777777" w:rsidR="00D638C2" w:rsidRPr="00D638C2" w:rsidRDefault="00D638C2" w:rsidP="00D638C2">
            <w:pPr>
              <w:spacing w:line="360" w:lineRule="auto"/>
              <w:rPr>
                <w:sz w:val="12"/>
                <w:szCs w:val="12"/>
              </w:rPr>
            </w:pPr>
            <w:r w:rsidRPr="00D638C2">
              <w:rPr>
                <w:sz w:val="12"/>
                <w:szCs w:val="12"/>
              </w:rPr>
              <w:t>9.339</w:t>
            </w:r>
          </w:p>
        </w:tc>
        <w:tc>
          <w:tcPr>
            <w:tcW w:w="960" w:type="dxa"/>
            <w:noWrap/>
            <w:hideMark/>
          </w:tcPr>
          <w:p w14:paraId="5E97379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A3BA17F" w14:textId="77777777" w:rsidR="00D638C2" w:rsidRPr="00D638C2" w:rsidRDefault="00D638C2" w:rsidP="00D638C2">
            <w:pPr>
              <w:spacing w:line="360" w:lineRule="auto"/>
              <w:rPr>
                <w:sz w:val="12"/>
                <w:szCs w:val="12"/>
              </w:rPr>
            </w:pPr>
            <w:r w:rsidRPr="00D638C2">
              <w:rPr>
                <w:sz w:val="12"/>
                <w:szCs w:val="12"/>
              </w:rPr>
              <w:t>1.999</w:t>
            </w:r>
          </w:p>
        </w:tc>
        <w:tc>
          <w:tcPr>
            <w:tcW w:w="960" w:type="dxa"/>
            <w:noWrap/>
            <w:hideMark/>
          </w:tcPr>
          <w:p w14:paraId="0CAF6D97" w14:textId="77777777" w:rsidR="00D638C2" w:rsidRPr="00D638C2" w:rsidRDefault="00D638C2" w:rsidP="00D638C2">
            <w:pPr>
              <w:spacing w:line="360" w:lineRule="auto"/>
              <w:rPr>
                <w:sz w:val="12"/>
                <w:szCs w:val="12"/>
              </w:rPr>
            </w:pPr>
            <w:r w:rsidRPr="00D638C2">
              <w:rPr>
                <w:sz w:val="12"/>
                <w:szCs w:val="12"/>
              </w:rPr>
              <w:t>0.02467</w:t>
            </w:r>
          </w:p>
        </w:tc>
        <w:tc>
          <w:tcPr>
            <w:tcW w:w="960" w:type="dxa"/>
            <w:noWrap/>
            <w:hideMark/>
          </w:tcPr>
          <w:p w14:paraId="410BF546" w14:textId="77777777" w:rsidR="00D638C2" w:rsidRPr="00D638C2" w:rsidRDefault="00D638C2" w:rsidP="00D638C2">
            <w:pPr>
              <w:spacing w:line="360" w:lineRule="auto"/>
              <w:rPr>
                <w:sz w:val="12"/>
                <w:szCs w:val="12"/>
              </w:rPr>
            </w:pPr>
            <w:r w:rsidRPr="00D638C2">
              <w:rPr>
                <w:sz w:val="12"/>
                <w:szCs w:val="12"/>
              </w:rPr>
              <w:t>28.1</w:t>
            </w:r>
          </w:p>
        </w:tc>
      </w:tr>
      <w:tr w:rsidR="00D638C2" w:rsidRPr="00D638C2" w14:paraId="0960BB4B" w14:textId="77777777" w:rsidTr="00D638C2">
        <w:trPr>
          <w:trHeight w:val="300"/>
        </w:trPr>
        <w:tc>
          <w:tcPr>
            <w:tcW w:w="4543" w:type="dxa"/>
            <w:noWrap/>
            <w:hideMark/>
          </w:tcPr>
          <w:p w14:paraId="1AFC7E06" w14:textId="77777777" w:rsidR="00D638C2" w:rsidRPr="00D638C2" w:rsidRDefault="00D638C2" w:rsidP="00D638C2">
            <w:pPr>
              <w:spacing w:line="360" w:lineRule="auto"/>
              <w:rPr>
                <w:sz w:val="12"/>
                <w:szCs w:val="12"/>
              </w:rPr>
            </w:pPr>
            <w:r w:rsidRPr="00D638C2">
              <w:rPr>
                <w:sz w:val="12"/>
                <w:szCs w:val="12"/>
              </w:rPr>
              <w:t>2-methyltetrahydrofuran</w:t>
            </w:r>
          </w:p>
        </w:tc>
        <w:tc>
          <w:tcPr>
            <w:tcW w:w="1169" w:type="dxa"/>
            <w:noWrap/>
            <w:hideMark/>
          </w:tcPr>
          <w:p w14:paraId="637B7BC1" w14:textId="77777777" w:rsidR="00D638C2" w:rsidRPr="00D638C2" w:rsidRDefault="00D638C2" w:rsidP="00D638C2">
            <w:pPr>
              <w:spacing w:line="360" w:lineRule="auto"/>
              <w:rPr>
                <w:sz w:val="12"/>
                <w:szCs w:val="12"/>
              </w:rPr>
            </w:pPr>
            <w:r w:rsidRPr="00D638C2">
              <w:rPr>
                <w:sz w:val="12"/>
                <w:szCs w:val="12"/>
              </w:rPr>
              <w:t>96-47-9</w:t>
            </w:r>
          </w:p>
        </w:tc>
        <w:tc>
          <w:tcPr>
            <w:tcW w:w="960" w:type="dxa"/>
            <w:noWrap/>
            <w:hideMark/>
          </w:tcPr>
          <w:p w14:paraId="1347883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A414514" w14:textId="77777777" w:rsidR="00D638C2" w:rsidRPr="00D638C2" w:rsidRDefault="00D638C2" w:rsidP="00D638C2">
            <w:pPr>
              <w:spacing w:line="360" w:lineRule="auto"/>
              <w:rPr>
                <w:sz w:val="12"/>
                <w:szCs w:val="12"/>
              </w:rPr>
            </w:pPr>
            <w:r w:rsidRPr="00D638C2">
              <w:rPr>
                <w:sz w:val="12"/>
                <w:szCs w:val="12"/>
              </w:rPr>
              <w:t>175</w:t>
            </w:r>
          </w:p>
        </w:tc>
        <w:tc>
          <w:tcPr>
            <w:tcW w:w="998" w:type="dxa"/>
            <w:noWrap/>
            <w:hideMark/>
          </w:tcPr>
          <w:p w14:paraId="7503D259" w14:textId="77777777" w:rsidR="00D638C2" w:rsidRPr="00D638C2" w:rsidRDefault="00D638C2" w:rsidP="00D638C2">
            <w:pPr>
              <w:spacing w:line="360" w:lineRule="auto"/>
              <w:rPr>
                <w:sz w:val="12"/>
                <w:szCs w:val="12"/>
              </w:rPr>
            </w:pPr>
            <w:r w:rsidRPr="00D638C2">
              <w:rPr>
                <w:sz w:val="12"/>
                <w:szCs w:val="12"/>
              </w:rPr>
              <w:t>420.5</w:t>
            </w:r>
          </w:p>
        </w:tc>
        <w:tc>
          <w:tcPr>
            <w:tcW w:w="998" w:type="dxa"/>
            <w:noWrap/>
            <w:hideMark/>
          </w:tcPr>
          <w:p w14:paraId="2EA9A87A" w14:textId="77777777" w:rsidR="00D638C2" w:rsidRPr="00D638C2" w:rsidRDefault="00D638C2" w:rsidP="00D638C2">
            <w:pPr>
              <w:spacing w:line="360" w:lineRule="auto"/>
              <w:rPr>
                <w:sz w:val="12"/>
                <w:szCs w:val="12"/>
              </w:rPr>
            </w:pPr>
            <w:r w:rsidRPr="00D638C2">
              <w:rPr>
                <w:sz w:val="12"/>
                <w:szCs w:val="12"/>
              </w:rPr>
              <w:t>417.6</w:t>
            </w:r>
          </w:p>
        </w:tc>
        <w:tc>
          <w:tcPr>
            <w:tcW w:w="960" w:type="dxa"/>
            <w:noWrap/>
            <w:hideMark/>
          </w:tcPr>
          <w:p w14:paraId="3DB12BC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EA75B8" w14:textId="77777777" w:rsidR="00D638C2" w:rsidRPr="00D638C2" w:rsidRDefault="00D638C2" w:rsidP="00D638C2">
            <w:pPr>
              <w:spacing w:line="360" w:lineRule="auto"/>
              <w:rPr>
                <w:sz w:val="12"/>
                <w:szCs w:val="12"/>
              </w:rPr>
            </w:pPr>
            <w:r w:rsidRPr="00D638C2">
              <w:rPr>
                <w:sz w:val="12"/>
                <w:szCs w:val="12"/>
              </w:rPr>
              <w:t>1.072</w:t>
            </w:r>
          </w:p>
        </w:tc>
        <w:tc>
          <w:tcPr>
            <w:tcW w:w="960" w:type="dxa"/>
            <w:noWrap/>
            <w:hideMark/>
          </w:tcPr>
          <w:p w14:paraId="4DB305A9" w14:textId="77777777" w:rsidR="00D638C2" w:rsidRPr="00D638C2" w:rsidRDefault="00D638C2" w:rsidP="00D638C2">
            <w:pPr>
              <w:spacing w:line="360" w:lineRule="auto"/>
              <w:rPr>
                <w:sz w:val="12"/>
                <w:szCs w:val="12"/>
              </w:rPr>
            </w:pPr>
            <w:r w:rsidRPr="00D638C2">
              <w:rPr>
                <w:sz w:val="12"/>
                <w:szCs w:val="12"/>
              </w:rPr>
              <w:t>0.9591</w:t>
            </w:r>
          </w:p>
        </w:tc>
        <w:tc>
          <w:tcPr>
            <w:tcW w:w="960" w:type="dxa"/>
            <w:noWrap/>
            <w:hideMark/>
          </w:tcPr>
          <w:p w14:paraId="67ECFADC" w14:textId="77777777" w:rsidR="00D638C2" w:rsidRPr="00D638C2" w:rsidRDefault="00D638C2" w:rsidP="00D638C2">
            <w:pPr>
              <w:spacing w:line="360" w:lineRule="auto"/>
              <w:rPr>
                <w:sz w:val="12"/>
                <w:szCs w:val="12"/>
              </w:rPr>
            </w:pPr>
            <w:r w:rsidRPr="00D638C2">
              <w:rPr>
                <w:sz w:val="12"/>
                <w:szCs w:val="12"/>
              </w:rPr>
              <w:t>0.7227</w:t>
            </w:r>
          </w:p>
        </w:tc>
      </w:tr>
      <w:tr w:rsidR="00D638C2" w:rsidRPr="00D638C2" w14:paraId="73B80527" w14:textId="77777777" w:rsidTr="00D638C2">
        <w:trPr>
          <w:trHeight w:val="300"/>
        </w:trPr>
        <w:tc>
          <w:tcPr>
            <w:tcW w:w="4543" w:type="dxa"/>
            <w:noWrap/>
            <w:hideMark/>
          </w:tcPr>
          <w:p w14:paraId="5EFDD8E7" w14:textId="77777777" w:rsidR="00D638C2" w:rsidRPr="00D638C2" w:rsidRDefault="00D638C2" w:rsidP="00D638C2">
            <w:pPr>
              <w:spacing w:line="360" w:lineRule="auto"/>
              <w:rPr>
                <w:sz w:val="12"/>
                <w:szCs w:val="12"/>
              </w:rPr>
            </w:pPr>
            <w:r w:rsidRPr="00D638C2">
              <w:rPr>
                <w:sz w:val="12"/>
                <w:szCs w:val="12"/>
              </w:rPr>
              <w:t>4-methylimidazole</w:t>
            </w:r>
          </w:p>
        </w:tc>
        <w:tc>
          <w:tcPr>
            <w:tcW w:w="1169" w:type="dxa"/>
            <w:noWrap/>
            <w:hideMark/>
          </w:tcPr>
          <w:p w14:paraId="4B76F9A6" w14:textId="77777777" w:rsidR="00D638C2" w:rsidRPr="00D638C2" w:rsidRDefault="00D638C2" w:rsidP="00D638C2">
            <w:pPr>
              <w:spacing w:line="360" w:lineRule="auto"/>
              <w:rPr>
                <w:sz w:val="12"/>
                <w:szCs w:val="12"/>
              </w:rPr>
            </w:pPr>
            <w:r w:rsidRPr="00D638C2">
              <w:rPr>
                <w:sz w:val="12"/>
                <w:szCs w:val="12"/>
              </w:rPr>
              <w:t>822-36-6</w:t>
            </w:r>
          </w:p>
        </w:tc>
        <w:tc>
          <w:tcPr>
            <w:tcW w:w="960" w:type="dxa"/>
            <w:noWrap/>
            <w:hideMark/>
          </w:tcPr>
          <w:p w14:paraId="2E54261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59FC2" w14:textId="77777777" w:rsidR="00D638C2" w:rsidRPr="00D638C2" w:rsidRDefault="00D638C2" w:rsidP="00D638C2">
            <w:pPr>
              <w:spacing w:line="360" w:lineRule="auto"/>
              <w:rPr>
                <w:sz w:val="12"/>
                <w:szCs w:val="12"/>
              </w:rPr>
            </w:pPr>
            <w:r w:rsidRPr="00D638C2">
              <w:rPr>
                <w:sz w:val="12"/>
                <w:szCs w:val="12"/>
              </w:rPr>
              <w:t>151</w:t>
            </w:r>
          </w:p>
        </w:tc>
        <w:tc>
          <w:tcPr>
            <w:tcW w:w="998" w:type="dxa"/>
            <w:noWrap/>
            <w:hideMark/>
          </w:tcPr>
          <w:p w14:paraId="230ED528" w14:textId="77777777" w:rsidR="00D638C2" w:rsidRPr="00D638C2" w:rsidRDefault="00D638C2" w:rsidP="00D638C2">
            <w:pPr>
              <w:spacing w:line="360" w:lineRule="auto"/>
              <w:rPr>
                <w:sz w:val="12"/>
                <w:szCs w:val="12"/>
              </w:rPr>
            </w:pPr>
            <w:r w:rsidRPr="00D638C2">
              <w:rPr>
                <w:sz w:val="12"/>
                <w:szCs w:val="12"/>
              </w:rPr>
              <w:t>28.6</w:t>
            </w:r>
          </w:p>
        </w:tc>
        <w:tc>
          <w:tcPr>
            <w:tcW w:w="998" w:type="dxa"/>
            <w:noWrap/>
            <w:hideMark/>
          </w:tcPr>
          <w:p w14:paraId="0B1426CB" w14:textId="77777777" w:rsidR="00D638C2" w:rsidRPr="00D638C2" w:rsidRDefault="00D638C2" w:rsidP="00D638C2">
            <w:pPr>
              <w:spacing w:line="360" w:lineRule="auto"/>
              <w:rPr>
                <w:sz w:val="12"/>
                <w:szCs w:val="12"/>
              </w:rPr>
            </w:pPr>
            <w:r w:rsidRPr="00D638C2">
              <w:rPr>
                <w:sz w:val="12"/>
                <w:szCs w:val="12"/>
              </w:rPr>
              <w:t>0.162</w:t>
            </w:r>
          </w:p>
        </w:tc>
        <w:tc>
          <w:tcPr>
            <w:tcW w:w="960" w:type="dxa"/>
            <w:noWrap/>
            <w:hideMark/>
          </w:tcPr>
          <w:p w14:paraId="1F20E34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BBB2694" w14:textId="77777777" w:rsidR="00D638C2" w:rsidRPr="00D638C2" w:rsidRDefault="00D638C2" w:rsidP="00D638C2">
            <w:pPr>
              <w:spacing w:line="360" w:lineRule="auto"/>
              <w:rPr>
                <w:sz w:val="12"/>
                <w:szCs w:val="12"/>
              </w:rPr>
            </w:pPr>
            <w:r w:rsidRPr="00D638C2">
              <w:rPr>
                <w:sz w:val="12"/>
                <w:szCs w:val="12"/>
              </w:rPr>
              <w:t>1.218</w:t>
            </w:r>
          </w:p>
        </w:tc>
        <w:tc>
          <w:tcPr>
            <w:tcW w:w="960" w:type="dxa"/>
            <w:noWrap/>
            <w:hideMark/>
          </w:tcPr>
          <w:p w14:paraId="65C3E02B" w14:textId="77777777" w:rsidR="00D638C2" w:rsidRPr="00D638C2" w:rsidRDefault="00D638C2" w:rsidP="00D638C2">
            <w:pPr>
              <w:spacing w:line="360" w:lineRule="auto"/>
              <w:rPr>
                <w:sz w:val="12"/>
                <w:szCs w:val="12"/>
              </w:rPr>
            </w:pPr>
            <w:r w:rsidRPr="00D638C2">
              <w:rPr>
                <w:sz w:val="12"/>
                <w:szCs w:val="12"/>
              </w:rPr>
              <w:t>0.8444</w:t>
            </w:r>
          </w:p>
        </w:tc>
        <w:tc>
          <w:tcPr>
            <w:tcW w:w="960" w:type="dxa"/>
            <w:noWrap/>
            <w:hideMark/>
          </w:tcPr>
          <w:p w14:paraId="267BBABF" w14:textId="77777777" w:rsidR="00D638C2" w:rsidRPr="00D638C2" w:rsidRDefault="00D638C2" w:rsidP="00D638C2">
            <w:pPr>
              <w:spacing w:line="360" w:lineRule="auto"/>
              <w:rPr>
                <w:sz w:val="12"/>
                <w:szCs w:val="12"/>
              </w:rPr>
            </w:pPr>
            <w:r w:rsidRPr="00D638C2">
              <w:rPr>
                <w:sz w:val="12"/>
                <w:szCs w:val="12"/>
              </w:rPr>
              <w:t>0.8209</w:t>
            </w:r>
          </w:p>
        </w:tc>
      </w:tr>
      <w:tr w:rsidR="00D638C2" w:rsidRPr="00D638C2" w14:paraId="6E0E1B36" w14:textId="77777777" w:rsidTr="00D638C2">
        <w:trPr>
          <w:trHeight w:val="300"/>
        </w:trPr>
        <w:tc>
          <w:tcPr>
            <w:tcW w:w="4543" w:type="dxa"/>
            <w:noWrap/>
            <w:hideMark/>
          </w:tcPr>
          <w:p w14:paraId="75AAAC37" w14:textId="77777777" w:rsidR="00D638C2" w:rsidRPr="00D638C2" w:rsidRDefault="00D638C2" w:rsidP="00D638C2">
            <w:pPr>
              <w:spacing w:line="360" w:lineRule="auto"/>
              <w:rPr>
                <w:sz w:val="12"/>
                <w:szCs w:val="12"/>
              </w:rPr>
            </w:pPr>
            <w:r w:rsidRPr="00D638C2">
              <w:rPr>
                <w:sz w:val="12"/>
                <w:szCs w:val="12"/>
              </w:rPr>
              <w:t>acrylonitrile</w:t>
            </w:r>
          </w:p>
        </w:tc>
        <w:tc>
          <w:tcPr>
            <w:tcW w:w="1169" w:type="dxa"/>
            <w:noWrap/>
            <w:hideMark/>
          </w:tcPr>
          <w:p w14:paraId="2F9DAE58" w14:textId="77777777" w:rsidR="00D638C2" w:rsidRPr="00D638C2" w:rsidRDefault="00D638C2" w:rsidP="00D638C2">
            <w:pPr>
              <w:spacing w:line="360" w:lineRule="auto"/>
              <w:rPr>
                <w:sz w:val="12"/>
                <w:szCs w:val="12"/>
              </w:rPr>
            </w:pPr>
            <w:r w:rsidRPr="00D638C2">
              <w:rPr>
                <w:sz w:val="12"/>
                <w:szCs w:val="12"/>
              </w:rPr>
              <w:t>107-13-1</w:t>
            </w:r>
          </w:p>
        </w:tc>
        <w:tc>
          <w:tcPr>
            <w:tcW w:w="960" w:type="dxa"/>
            <w:noWrap/>
            <w:hideMark/>
          </w:tcPr>
          <w:p w14:paraId="4F3643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FBEF3EB" w14:textId="77777777" w:rsidR="00D638C2" w:rsidRPr="00D638C2" w:rsidRDefault="00D638C2" w:rsidP="00D638C2">
            <w:pPr>
              <w:spacing w:line="360" w:lineRule="auto"/>
              <w:rPr>
                <w:sz w:val="12"/>
                <w:szCs w:val="12"/>
              </w:rPr>
            </w:pPr>
            <w:r w:rsidRPr="00D638C2">
              <w:rPr>
                <w:sz w:val="12"/>
                <w:szCs w:val="12"/>
              </w:rPr>
              <w:t>43</w:t>
            </w:r>
          </w:p>
        </w:tc>
        <w:tc>
          <w:tcPr>
            <w:tcW w:w="998" w:type="dxa"/>
            <w:noWrap/>
            <w:hideMark/>
          </w:tcPr>
          <w:p w14:paraId="0BA08060" w14:textId="77777777" w:rsidR="00D638C2" w:rsidRPr="00D638C2" w:rsidRDefault="00D638C2" w:rsidP="00D638C2">
            <w:pPr>
              <w:spacing w:line="360" w:lineRule="auto"/>
              <w:rPr>
                <w:sz w:val="12"/>
                <w:szCs w:val="12"/>
              </w:rPr>
            </w:pPr>
            <w:r w:rsidRPr="00D638C2">
              <w:rPr>
                <w:sz w:val="12"/>
                <w:szCs w:val="12"/>
              </w:rPr>
              <w:t>195.4</w:t>
            </w:r>
          </w:p>
        </w:tc>
        <w:tc>
          <w:tcPr>
            <w:tcW w:w="998" w:type="dxa"/>
            <w:noWrap/>
            <w:hideMark/>
          </w:tcPr>
          <w:p w14:paraId="27699C0C" w14:textId="77777777" w:rsidR="00D638C2" w:rsidRPr="00D638C2" w:rsidRDefault="00D638C2" w:rsidP="00D638C2">
            <w:pPr>
              <w:spacing w:line="360" w:lineRule="auto"/>
              <w:rPr>
                <w:sz w:val="12"/>
                <w:szCs w:val="12"/>
              </w:rPr>
            </w:pPr>
            <w:r w:rsidRPr="00D638C2">
              <w:rPr>
                <w:sz w:val="12"/>
                <w:szCs w:val="12"/>
              </w:rPr>
              <w:t>170.3</w:t>
            </w:r>
          </w:p>
        </w:tc>
        <w:tc>
          <w:tcPr>
            <w:tcW w:w="960" w:type="dxa"/>
            <w:noWrap/>
            <w:hideMark/>
          </w:tcPr>
          <w:p w14:paraId="1994428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C97B3A" w14:textId="77777777" w:rsidR="00D638C2" w:rsidRPr="00D638C2" w:rsidRDefault="00D638C2" w:rsidP="00D638C2">
            <w:pPr>
              <w:spacing w:line="360" w:lineRule="auto"/>
              <w:rPr>
                <w:sz w:val="12"/>
                <w:szCs w:val="12"/>
              </w:rPr>
            </w:pPr>
            <w:r w:rsidRPr="00D638C2">
              <w:rPr>
                <w:sz w:val="12"/>
                <w:szCs w:val="12"/>
              </w:rPr>
              <w:t>0.7476</w:t>
            </w:r>
          </w:p>
        </w:tc>
        <w:tc>
          <w:tcPr>
            <w:tcW w:w="960" w:type="dxa"/>
            <w:noWrap/>
            <w:hideMark/>
          </w:tcPr>
          <w:p w14:paraId="37894AC5" w14:textId="77777777" w:rsidR="00D638C2" w:rsidRPr="00D638C2" w:rsidRDefault="00D638C2" w:rsidP="00D638C2">
            <w:pPr>
              <w:spacing w:line="360" w:lineRule="auto"/>
              <w:rPr>
                <w:sz w:val="12"/>
                <w:szCs w:val="12"/>
              </w:rPr>
            </w:pPr>
            <w:r w:rsidRPr="00D638C2">
              <w:rPr>
                <w:sz w:val="12"/>
                <w:szCs w:val="12"/>
              </w:rPr>
              <w:t>9.897</w:t>
            </w:r>
          </w:p>
        </w:tc>
        <w:tc>
          <w:tcPr>
            <w:tcW w:w="960" w:type="dxa"/>
            <w:noWrap/>
            <w:hideMark/>
          </w:tcPr>
          <w:p w14:paraId="29063438" w14:textId="77777777" w:rsidR="00D638C2" w:rsidRPr="00D638C2" w:rsidRDefault="00D638C2" w:rsidP="00D638C2">
            <w:pPr>
              <w:spacing w:line="360" w:lineRule="auto"/>
              <w:rPr>
                <w:sz w:val="12"/>
                <w:szCs w:val="12"/>
              </w:rPr>
            </w:pPr>
            <w:r w:rsidRPr="00D638C2">
              <w:rPr>
                <w:sz w:val="12"/>
                <w:szCs w:val="12"/>
              </w:rPr>
              <w:t>0.07003</w:t>
            </w:r>
          </w:p>
        </w:tc>
      </w:tr>
      <w:tr w:rsidR="00D638C2" w:rsidRPr="00D638C2" w14:paraId="00955762" w14:textId="77777777" w:rsidTr="00D638C2">
        <w:trPr>
          <w:trHeight w:val="300"/>
        </w:trPr>
        <w:tc>
          <w:tcPr>
            <w:tcW w:w="4543" w:type="dxa"/>
            <w:noWrap/>
            <w:hideMark/>
          </w:tcPr>
          <w:p w14:paraId="2E36E2C6" w14:textId="77777777" w:rsidR="00D638C2" w:rsidRPr="00D638C2" w:rsidRDefault="00D638C2" w:rsidP="00D638C2">
            <w:pPr>
              <w:spacing w:line="360" w:lineRule="auto"/>
              <w:rPr>
                <w:sz w:val="12"/>
                <w:szCs w:val="12"/>
              </w:rPr>
            </w:pPr>
            <w:r w:rsidRPr="00D638C2">
              <w:rPr>
                <w:sz w:val="12"/>
                <w:szCs w:val="12"/>
              </w:rPr>
              <w:t>alachlor</w:t>
            </w:r>
          </w:p>
        </w:tc>
        <w:tc>
          <w:tcPr>
            <w:tcW w:w="1169" w:type="dxa"/>
            <w:noWrap/>
            <w:hideMark/>
          </w:tcPr>
          <w:p w14:paraId="0AA69F06" w14:textId="77777777" w:rsidR="00D638C2" w:rsidRPr="00D638C2" w:rsidRDefault="00D638C2" w:rsidP="00D638C2">
            <w:pPr>
              <w:spacing w:line="360" w:lineRule="auto"/>
              <w:rPr>
                <w:sz w:val="12"/>
                <w:szCs w:val="12"/>
              </w:rPr>
            </w:pPr>
            <w:r w:rsidRPr="00D638C2">
              <w:rPr>
                <w:sz w:val="12"/>
                <w:szCs w:val="12"/>
              </w:rPr>
              <w:t>15972-60-8</w:t>
            </w:r>
          </w:p>
        </w:tc>
        <w:tc>
          <w:tcPr>
            <w:tcW w:w="960" w:type="dxa"/>
            <w:noWrap/>
            <w:hideMark/>
          </w:tcPr>
          <w:p w14:paraId="352F5B8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D74CA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2A4206D" w14:textId="77777777" w:rsidR="00D638C2" w:rsidRPr="00D638C2" w:rsidRDefault="00D638C2" w:rsidP="00D638C2">
            <w:pPr>
              <w:spacing w:line="360" w:lineRule="auto"/>
              <w:rPr>
                <w:sz w:val="12"/>
                <w:szCs w:val="12"/>
              </w:rPr>
            </w:pPr>
            <w:r w:rsidRPr="00D638C2">
              <w:rPr>
                <w:sz w:val="12"/>
                <w:szCs w:val="12"/>
              </w:rPr>
              <w:t>-139</w:t>
            </w:r>
          </w:p>
        </w:tc>
        <w:tc>
          <w:tcPr>
            <w:tcW w:w="998" w:type="dxa"/>
            <w:noWrap/>
            <w:hideMark/>
          </w:tcPr>
          <w:p w14:paraId="6D7C97FD" w14:textId="77777777" w:rsidR="00D638C2" w:rsidRPr="00D638C2" w:rsidRDefault="00D638C2" w:rsidP="00D638C2">
            <w:pPr>
              <w:spacing w:line="360" w:lineRule="auto"/>
              <w:rPr>
                <w:sz w:val="12"/>
                <w:szCs w:val="12"/>
              </w:rPr>
            </w:pPr>
            <w:r w:rsidRPr="00D638C2">
              <w:rPr>
                <w:sz w:val="12"/>
                <w:szCs w:val="12"/>
              </w:rPr>
              <w:t>-135.5</w:t>
            </w:r>
          </w:p>
        </w:tc>
        <w:tc>
          <w:tcPr>
            <w:tcW w:w="960" w:type="dxa"/>
            <w:noWrap/>
            <w:hideMark/>
          </w:tcPr>
          <w:p w14:paraId="5FDFAD1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22FF1BCD" w14:textId="77777777" w:rsidR="00D638C2" w:rsidRPr="00D638C2" w:rsidRDefault="00D638C2" w:rsidP="00D638C2">
            <w:pPr>
              <w:spacing w:line="360" w:lineRule="auto"/>
              <w:rPr>
                <w:sz w:val="12"/>
                <w:szCs w:val="12"/>
              </w:rPr>
            </w:pPr>
            <w:r w:rsidRPr="00D638C2">
              <w:rPr>
                <w:sz w:val="12"/>
                <w:szCs w:val="12"/>
              </w:rPr>
              <w:t>130.9</w:t>
            </w:r>
          </w:p>
        </w:tc>
        <w:tc>
          <w:tcPr>
            <w:tcW w:w="960" w:type="dxa"/>
            <w:noWrap/>
            <w:hideMark/>
          </w:tcPr>
          <w:p w14:paraId="2FDA4AE9" w14:textId="77777777" w:rsidR="00D638C2" w:rsidRPr="00D638C2" w:rsidRDefault="00D638C2" w:rsidP="00D638C2">
            <w:pPr>
              <w:spacing w:line="360" w:lineRule="auto"/>
              <w:rPr>
                <w:sz w:val="12"/>
                <w:szCs w:val="12"/>
              </w:rPr>
            </w:pPr>
            <w:r w:rsidRPr="00D638C2">
              <w:rPr>
                <w:sz w:val="12"/>
                <w:szCs w:val="12"/>
              </w:rPr>
              <w:t>0.05883</w:t>
            </w:r>
          </w:p>
        </w:tc>
        <w:tc>
          <w:tcPr>
            <w:tcW w:w="960" w:type="dxa"/>
            <w:noWrap/>
            <w:hideMark/>
          </w:tcPr>
          <w:p w14:paraId="64789267" w14:textId="77777777" w:rsidR="00D638C2" w:rsidRPr="00D638C2" w:rsidRDefault="00D638C2" w:rsidP="00D638C2">
            <w:pPr>
              <w:spacing w:line="360" w:lineRule="auto"/>
              <w:rPr>
                <w:sz w:val="12"/>
                <w:szCs w:val="12"/>
              </w:rPr>
            </w:pPr>
            <w:r w:rsidRPr="00D638C2">
              <w:rPr>
                <w:sz w:val="12"/>
                <w:szCs w:val="12"/>
              </w:rPr>
              <w:t>11.78</w:t>
            </w:r>
          </w:p>
        </w:tc>
      </w:tr>
      <w:tr w:rsidR="00D638C2" w:rsidRPr="00D638C2" w14:paraId="206A1735" w14:textId="77777777" w:rsidTr="00D638C2">
        <w:trPr>
          <w:trHeight w:val="300"/>
        </w:trPr>
        <w:tc>
          <w:tcPr>
            <w:tcW w:w="4543" w:type="dxa"/>
            <w:noWrap/>
            <w:hideMark/>
          </w:tcPr>
          <w:p w14:paraId="7C45F588" w14:textId="77777777" w:rsidR="00D638C2" w:rsidRPr="00D638C2" w:rsidRDefault="00D638C2" w:rsidP="00D638C2">
            <w:pPr>
              <w:spacing w:line="360" w:lineRule="auto"/>
              <w:rPr>
                <w:sz w:val="12"/>
                <w:szCs w:val="12"/>
              </w:rPr>
            </w:pPr>
            <w:r w:rsidRPr="00D638C2">
              <w:rPr>
                <w:sz w:val="12"/>
                <w:szCs w:val="12"/>
              </w:rPr>
              <w:t>alpha-thujone</w:t>
            </w:r>
          </w:p>
        </w:tc>
        <w:tc>
          <w:tcPr>
            <w:tcW w:w="1169" w:type="dxa"/>
            <w:noWrap/>
            <w:hideMark/>
          </w:tcPr>
          <w:p w14:paraId="22E965AF" w14:textId="77777777" w:rsidR="00D638C2" w:rsidRPr="00D638C2" w:rsidRDefault="00D638C2" w:rsidP="00D638C2">
            <w:pPr>
              <w:spacing w:line="360" w:lineRule="auto"/>
              <w:rPr>
                <w:sz w:val="12"/>
                <w:szCs w:val="12"/>
              </w:rPr>
            </w:pPr>
            <w:r w:rsidRPr="00D638C2">
              <w:rPr>
                <w:sz w:val="12"/>
                <w:szCs w:val="12"/>
              </w:rPr>
              <w:t>546-80-5</w:t>
            </w:r>
          </w:p>
        </w:tc>
        <w:tc>
          <w:tcPr>
            <w:tcW w:w="960" w:type="dxa"/>
            <w:noWrap/>
            <w:hideMark/>
          </w:tcPr>
          <w:p w14:paraId="6EEEB29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45C6F5" w14:textId="77777777" w:rsidR="00D638C2" w:rsidRPr="00D638C2" w:rsidRDefault="00D638C2" w:rsidP="00D638C2">
            <w:pPr>
              <w:spacing w:line="360" w:lineRule="auto"/>
              <w:rPr>
                <w:sz w:val="12"/>
                <w:szCs w:val="12"/>
              </w:rPr>
            </w:pPr>
            <w:r w:rsidRPr="00D638C2">
              <w:rPr>
                <w:sz w:val="12"/>
                <w:szCs w:val="12"/>
              </w:rPr>
              <w:t>130</w:t>
            </w:r>
          </w:p>
        </w:tc>
        <w:tc>
          <w:tcPr>
            <w:tcW w:w="998" w:type="dxa"/>
            <w:noWrap/>
            <w:hideMark/>
          </w:tcPr>
          <w:p w14:paraId="4DEE941F" w14:textId="77777777" w:rsidR="00D638C2" w:rsidRPr="00D638C2" w:rsidRDefault="00D638C2" w:rsidP="00D638C2">
            <w:pPr>
              <w:spacing w:line="360" w:lineRule="auto"/>
              <w:rPr>
                <w:sz w:val="12"/>
                <w:szCs w:val="12"/>
              </w:rPr>
            </w:pPr>
            <w:r w:rsidRPr="00D638C2">
              <w:rPr>
                <w:sz w:val="12"/>
                <w:szCs w:val="12"/>
              </w:rPr>
              <w:t>-69.3</w:t>
            </w:r>
          </w:p>
        </w:tc>
        <w:tc>
          <w:tcPr>
            <w:tcW w:w="998" w:type="dxa"/>
            <w:noWrap/>
            <w:hideMark/>
          </w:tcPr>
          <w:p w14:paraId="54B55169" w14:textId="77777777" w:rsidR="00D638C2" w:rsidRPr="00D638C2" w:rsidRDefault="00D638C2" w:rsidP="00D638C2">
            <w:pPr>
              <w:spacing w:line="360" w:lineRule="auto"/>
              <w:rPr>
                <w:sz w:val="12"/>
                <w:szCs w:val="12"/>
              </w:rPr>
            </w:pPr>
            <w:r w:rsidRPr="00D638C2">
              <w:rPr>
                <w:sz w:val="12"/>
                <w:szCs w:val="12"/>
              </w:rPr>
              <w:t>-80.52</w:t>
            </w:r>
          </w:p>
        </w:tc>
        <w:tc>
          <w:tcPr>
            <w:tcW w:w="960" w:type="dxa"/>
            <w:noWrap/>
            <w:hideMark/>
          </w:tcPr>
          <w:p w14:paraId="4B01156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9F6F69" w14:textId="77777777" w:rsidR="00D638C2" w:rsidRPr="00D638C2" w:rsidRDefault="00D638C2" w:rsidP="00D638C2">
            <w:pPr>
              <w:spacing w:line="360" w:lineRule="auto"/>
              <w:rPr>
                <w:sz w:val="12"/>
                <w:szCs w:val="12"/>
              </w:rPr>
            </w:pPr>
            <w:r w:rsidRPr="00D638C2">
              <w:rPr>
                <w:sz w:val="12"/>
                <w:szCs w:val="12"/>
              </w:rPr>
              <w:t>13.94</w:t>
            </w:r>
          </w:p>
        </w:tc>
        <w:tc>
          <w:tcPr>
            <w:tcW w:w="960" w:type="dxa"/>
            <w:noWrap/>
            <w:hideMark/>
          </w:tcPr>
          <w:p w14:paraId="1681B1D7" w14:textId="77777777" w:rsidR="00D638C2" w:rsidRPr="00D638C2" w:rsidRDefault="00D638C2" w:rsidP="00D638C2">
            <w:pPr>
              <w:spacing w:line="360" w:lineRule="auto"/>
              <w:rPr>
                <w:sz w:val="12"/>
                <w:szCs w:val="12"/>
              </w:rPr>
            </w:pPr>
            <w:r w:rsidRPr="00D638C2">
              <w:rPr>
                <w:sz w:val="12"/>
                <w:szCs w:val="12"/>
              </w:rPr>
              <w:t>0.5856</w:t>
            </w:r>
          </w:p>
        </w:tc>
        <w:tc>
          <w:tcPr>
            <w:tcW w:w="960" w:type="dxa"/>
            <w:noWrap/>
            <w:hideMark/>
          </w:tcPr>
          <w:p w14:paraId="08903C68" w14:textId="77777777" w:rsidR="00D638C2" w:rsidRPr="00D638C2" w:rsidRDefault="00D638C2" w:rsidP="00D638C2">
            <w:pPr>
              <w:spacing w:line="360" w:lineRule="auto"/>
              <w:rPr>
                <w:sz w:val="12"/>
                <w:szCs w:val="12"/>
              </w:rPr>
            </w:pPr>
            <w:r w:rsidRPr="00D638C2">
              <w:rPr>
                <w:sz w:val="12"/>
                <w:szCs w:val="12"/>
              </w:rPr>
              <w:t>1.184</w:t>
            </w:r>
          </w:p>
        </w:tc>
      </w:tr>
      <w:tr w:rsidR="00D638C2" w:rsidRPr="00D638C2" w14:paraId="16604DCD" w14:textId="77777777" w:rsidTr="00D638C2">
        <w:trPr>
          <w:trHeight w:val="300"/>
        </w:trPr>
        <w:tc>
          <w:tcPr>
            <w:tcW w:w="4543" w:type="dxa"/>
            <w:noWrap/>
            <w:hideMark/>
          </w:tcPr>
          <w:p w14:paraId="2109134A" w14:textId="77777777" w:rsidR="00D638C2" w:rsidRPr="00D638C2" w:rsidRDefault="00D638C2" w:rsidP="00D638C2">
            <w:pPr>
              <w:spacing w:line="360" w:lineRule="auto"/>
              <w:rPr>
                <w:sz w:val="12"/>
                <w:szCs w:val="12"/>
              </w:rPr>
            </w:pPr>
            <w:r w:rsidRPr="00D638C2">
              <w:rPr>
                <w:sz w:val="12"/>
                <w:szCs w:val="12"/>
              </w:rPr>
              <w:t>alprazolam</w:t>
            </w:r>
          </w:p>
        </w:tc>
        <w:tc>
          <w:tcPr>
            <w:tcW w:w="1169" w:type="dxa"/>
            <w:noWrap/>
            <w:hideMark/>
          </w:tcPr>
          <w:p w14:paraId="7435B8D9" w14:textId="77777777" w:rsidR="00D638C2" w:rsidRPr="00D638C2" w:rsidRDefault="00D638C2" w:rsidP="00D638C2">
            <w:pPr>
              <w:spacing w:line="360" w:lineRule="auto"/>
              <w:rPr>
                <w:sz w:val="12"/>
                <w:szCs w:val="12"/>
              </w:rPr>
            </w:pPr>
            <w:r w:rsidRPr="00D638C2">
              <w:rPr>
                <w:sz w:val="12"/>
                <w:szCs w:val="12"/>
              </w:rPr>
              <w:t>28981-97-7</w:t>
            </w:r>
          </w:p>
        </w:tc>
        <w:tc>
          <w:tcPr>
            <w:tcW w:w="960" w:type="dxa"/>
            <w:noWrap/>
            <w:hideMark/>
          </w:tcPr>
          <w:p w14:paraId="4C015B2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13175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672A66A" w14:textId="77777777" w:rsidR="00D638C2" w:rsidRPr="00D638C2" w:rsidRDefault="00D638C2" w:rsidP="00D638C2">
            <w:pPr>
              <w:spacing w:line="360" w:lineRule="auto"/>
              <w:rPr>
                <w:sz w:val="12"/>
                <w:szCs w:val="12"/>
              </w:rPr>
            </w:pPr>
            <w:r w:rsidRPr="00D638C2">
              <w:rPr>
                <w:sz w:val="12"/>
                <w:szCs w:val="12"/>
              </w:rPr>
              <w:t>-87</w:t>
            </w:r>
          </w:p>
        </w:tc>
        <w:tc>
          <w:tcPr>
            <w:tcW w:w="998" w:type="dxa"/>
            <w:noWrap/>
            <w:hideMark/>
          </w:tcPr>
          <w:p w14:paraId="076713A4" w14:textId="77777777" w:rsidR="00D638C2" w:rsidRPr="00D638C2" w:rsidRDefault="00D638C2" w:rsidP="00D638C2">
            <w:pPr>
              <w:spacing w:line="360" w:lineRule="auto"/>
              <w:rPr>
                <w:sz w:val="12"/>
                <w:szCs w:val="12"/>
              </w:rPr>
            </w:pPr>
            <w:r w:rsidRPr="00D638C2">
              <w:rPr>
                <w:sz w:val="12"/>
                <w:szCs w:val="12"/>
              </w:rPr>
              <w:t>-116.9</w:t>
            </w:r>
          </w:p>
        </w:tc>
        <w:tc>
          <w:tcPr>
            <w:tcW w:w="960" w:type="dxa"/>
            <w:noWrap/>
            <w:hideMark/>
          </w:tcPr>
          <w:p w14:paraId="186939F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7E1AC33" w14:textId="77777777" w:rsidR="00D638C2" w:rsidRPr="00D638C2" w:rsidRDefault="00D638C2" w:rsidP="00D638C2">
            <w:pPr>
              <w:spacing w:line="360" w:lineRule="auto"/>
              <w:rPr>
                <w:sz w:val="12"/>
                <w:szCs w:val="12"/>
              </w:rPr>
            </w:pPr>
            <w:r w:rsidRPr="00D638C2">
              <w:rPr>
                <w:sz w:val="12"/>
                <w:szCs w:val="12"/>
              </w:rPr>
              <w:t>9.42</w:t>
            </w:r>
          </w:p>
        </w:tc>
        <w:tc>
          <w:tcPr>
            <w:tcW w:w="960" w:type="dxa"/>
            <w:noWrap/>
            <w:hideMark/>
          </w:tcPr>
          <w:p w14:paraId="4797D07B" w14:textId="77777777" w:rsidR="00D638C2" w:rsidRPr="00D638C2" w:rsidRDefault="00D638C2" w:rsidP="00D638C2">
            <w:pPr>
              <w:spacing w:line="360" w:lineRule="auto"/>
              <w:rPr>
                <w:sz w:val="12"/>
                <w:szCs w:val="12"/>
              </w:rPr>
            </w:pPr>
            <w:r w:rsidRPr="00D638C2">
              <w:rPr>
                <w:sz w:val="12"/>
                <w:szCs w:val="12"/>
              </w:rPr>
              <w:t>3.702</w:t>
            </w:r>
          </w:p>
        </w:tc>
        <w:tc>
          <w:tcPr>
            <w:tcW w:w="960" w:type="dxa"/>
            <w:noWrap/>
            <w:hideMark/>
          </w:tcPr>
          <w:p w14:paraId="2625E21E" w14:textId="77777777" w:rsidR="00D638C2" w:rsidRPr="00D638C2" w:rsidRDefault="00D638C2" w:rsidP="00D638C2">
            <w:pPr>
              <w:spacing w:line="360" w:lineRule="auto"/>
              <w:rPr>
                <w:sz w:val="12"/>
                <w:szCs w:val="12"/>
              </w:rPr>
            </w:pPr>
            <w:r w:rsidRPr="00D638C2">
              <w:rPr>
                <w:sz w:val="12"/>
                <w:szCs w:val="12"/>
              </w:rPr>
              <w:t>0.1872</w:t>
            </w:r>
          </w:p>
        </w:tc>
      </w:tr>
      <w:tr w:rsidR="00D638C2" w:rsidRPr="00D638C2" w14:paraId="1B7CC642" w14:textId="77777777" w:rsidTr="00D638C2">
        <w:trPr>
          <w:trHeight w:val="300"/>
        </w:trPr>
        <w:tc>
          <w:tcPr>
            <w:tcW w:w="4543" w:type="dxa"/>
            <w:noWrap/>
            <w:hideMark/>
          </w:tcPr>
          <w:p w14:paraId="07956E18" w14:textId="77777777" w:rsidR="00D638C2" w:rsidRPr="00D638C2" w:rsidRDefault="00D638C2" w:rsidP="00D638C2">
            <w:pPr>
              <w:spacing w:line="360" w:lineRule="auto"/>
              <w:rPr>
                <w:sz w:val="12"/>
                <w:szCs w:val="12"/>
              </w:rPr>
            </w:pPr>
            <w:r w:rsidRPr="00D638C2">
              <w:rPr>
                <w:sz w:val="12"/>
                <w:szCs w:val="12"/>
              </w:rPr>
              <w:t>anthraquinone</w:t>
            </w:r>
          </w:p>
        </w:tc>
        <w:tc>
          <w:tcPr>
            <w:tcW w:w="1169" w:type="dxa"/>
            <w:noWrap/>
            <w:hideMark/>
          </w:tcPr>
          <w:p w14:paraId="0AAD402D" w14:textId="77777777" w:rsidR="00D638C2" w:rsidRPr="00D638C2" w:rsidRDefault="00D638C2" w:rsidP="00D638C2">
            <w:pPr>
              <w:spacing w:line="360" w:lineRule="auto"/>
              <w:rPr>
                <w:sz w:val="12"/>
                <w:szCs w:val="12"/>
              </w:rPr>
            </w:pPr>
            <w:r w:rsidRPr="00D638C2">
              <w:rPr>
                <w:sz w:val="12"/>
                <w:szCs w:val="12"/>
              </w:rPr>
              <w:t>84-65-1</w:t>
            </w:r>
          </w:p>
        </w:tc>
        <w:tc>
          <w:tcPr>
            <w:tcW w:w="960" w:type="dxa"/>
            <w:noWrap/>
            <w:hideMark/>
          </w:tcPr>
          <w:p w14:paraId="3383AD5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D9D4515" w14:textId="77777777" w:rsidR="00D638C2" w:rsidRPr="00D638C2" w:rsidRDefault="00D638C2" w:rsidP="00D638C2">
            <w:pPr>
              <w:spacing w:line="360" w:lineRule="auto"/>
              <w:rPr>
                <w:sz w:val="12"/>
                <w:szCs w:val="12"/>
              </w:rPr>
            </w:pPr>
            <w:r w:rsidRPr="00D638C2">
              <w:rPr>
                <w:sz w:val="12"/>
                <w:szCs w:val="12"/>
              </w:rPr>
              <w:t>166</w:t>
            </w:r>
          </w:p>
        </w:tc>
        <w:tc>
          <w:tcPr>
            <w:tcW w:w="998" w:type="dxa"/>
            <w:noWrap/>
            <w:hideMark/>
          </w:tcPr>
          <w:p w14:paraId="75702119" w14:textId="77777777" w:rsidR="00D638C2" w:rsidRPr="00D638C2" w:rsidRDefault="00D638C2" w:rsidP="00D638C2">
            <w:pPr>
              <w:spacing w:line="360" w:lineRule="auto"/>
              <w:rPr>
                <w:sz w:val="12"/>
                <w:szCs w:val="12"/>
              </w:rPr>
            </w:pPr>
            <w:r w:rsidRPr="00D638C2">
              <w:rPr>
                <w:sz w:val="12"/>
                <w:szCs w:val="12"/>
              </w:rPr>
              <w:t>1.042</w:t>
            </w:r>
          </w:p>
        </w:tc>
        <w:tc>
          <w:tcPr>
            <w:tcW w:w="998" w:type="dxa"/>
            <w:noWrap/>
            <w:hideMark/>
          </w:tcPr>
          <w:p w14:paraId="69B2C08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991E6D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D50DAF5" w14:textId="77777777" w:rsidR="00D638C2" w:rsidRPr="00D638C2" w:rsidRDefault="00D638C2" w:rsidP="00D638C2">
            <w:pPr>
              <w:spacing w:line="360" w:lineRule="auto"/>
              <w:rPr>
                <w:sz w:val="12"/>
                <w:szCs w:val="12"/>
              </w:rPr>
            </w:pPr>
            <w:r w:rsidRPr="00D638C2">
              <w:rPr>
                <w:sz w:val="12"/>
                <w:szCs w:val="12"/>
              </w:rPr>
              <w:t>4.74</w:t>
            </w:r>
          </w:p>
        </w:tc>
        <w:tc>
          <w:tcPr>
            <w:tcW w:w="960" w:type="dxa"/>
            <w:noWrap/>
            <w:hideMark/>
          </w:tcPr>
          <w:p w14:paraId="61ECCC95" w14:textId="77777777" w:rsidR="00D638C2" w:rsidRPr="00D638C2" w:rsidRDefault="00D638C2" w:rsidP="00D638C2">
            <w:pPr>
              <w:spacing w:line="360" w:lineRule="auto"/>
              <w:rPr>
                <w:sz w:val="12"/>
                <w:szCs w:val="12"/>
              </w:rPr>
            </w:pPr>
            <w:r w:rsidRPr="00D638C2">
              <w:rPr>
                <w:sz w:val="12"/>
                <w:szCs w:val="12"/>
              </w:rPr>
              <w:t>0.09222</w:t>
            </w:r>
          </w:p>
        </w:tc>
        <w:tc>
          <w:tcPr>
            <w:tcW w:w="960" w:type="dxa"/>
            <w:noWrap/>
            <w:hideMark/>
          </w:tcPr>
          <w:p w14:paraId="54715954" w14:textId="77777777" w:rsidR="00D638C2" w:rsidRPr="00D638C2" w:rsidRDefault="00D638C2" w:rsidP="00D638C2">
            <w:pPr>
              <w:spacing w:line="360" w:lineRule="auto"/>
              <w:rPr>
                <w:sz w:val="12"/>
                <w:szCs w:val="12"/>
              </w:rPr>
            </w:pPr>
            <w:r w:rsidRPr="00D638C2">
              <w:rPr>
                <w:sz w:val="12"/>
                <w:szCs w:val="12"/>
              </w:rPr>
              <w:t>7.517</w:t>
            </w:r>
          </w:p>
        </w:tc>
      </w:tr>
      <w:tr w:rsidR="00D638C2" w:rsidRPr="00D638C2" w14:paraId="07F73D60" w14:textId="77777777" w:rsidTr="00D638C2">
        <w:trPr>
          <w:trHeight w:val="300"/>
        </w:trPr>
        <w:tc>
          <w:tcPr>
            <w:tcW w:w="4543" w:type="dxa"/>
            <w:noWrap/>
            <w:hideMark/>
          </w:tcPr>
          <w:p w14:paraId="1CCE842E" w14:textId="77777777" w:rsidR="00D638C2" w:rsidRPr="00D638C2" w:rsidRDefault="00D638C2" w:rsidP="00D638C2">
            <w:pPr>
              <w:spacing w:line="360" w:lineRule="auto"/>
              <w:rPr>
                <w:sz w:val="12"/>
                <w:szCs w:val="12"/>
              </w:rPr>
            </w:pPr>
            <w:r w:rsidRPr="00D638C2">
              <w:rPr>
                <w:sz w:val="12"/>
                <w:szCs w:val="12"/>
              </w:rPr>
              <w:t>antipyrine</w:t>
            </w:r>
          </w:p>
        </w:tc>
        <w:tc>
          <w:tcPr>
            <w:tcW w:w="1169" w:type="dxa"/>
            <w:noWrap/>
            <w:hideMark/>
          </w:tcPr>
          <w:p w14:paraId="39B1A703" w14:textId="77777777" w:rsidR="00D638C2" w:rsidRPr="00D638C2" w:rsidRDefault="00D638C2" w:rsidP="00D638C2">
            <w:pPr>
              <w:spacing w:line="360" w:lineRule="auto"/>
              <w:rPr>
                <w:sz w:val="12"/>
                <w:szCs w:val="12"/>
              </w:rPr>
            </w:pPr>
            <w:r w:rsidRPr="00D638C2">
              <w:rPr>
                <w:sz w:val="12"/>
                <w:szCs w:val="12"/>
              </w:rPr>
              <w:t>60-80-0</w:t>
            </w:r>
          </w:p>
        </w:tc>
        <w:tc>
          <w:tcPr>
            <w:tcW w:w="960" w:type="dxa"/>
            <w:noWrap/>
            <w:hideMark/>
          </w:tcPr>
          <w:p w14:paraId="6F60F0C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503236A"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472A135" w14:textId="77777777" w:rsidR="00D638C2" w:rsidRPr="00D638C2" w:rsidRDefault="00D638C2" w:rsidP="00D638C2">
            <w:pPr>
              <w:spacing w:line="360" w:lineRule="auto"/>
              <w:rPr>
                <w:sz w:val="12"/>
                <w:szCs w:val="12"/>
              </w:rPr>
            </w:pPr>
            <w:r w:rsidRPr="00D638C2">
              <w:rPr>
                <w:sz w:val="12"/>
                <w:szCs w:val="12"/>
              </w:rPr>
              <w:t>-4.438</w:t>
            </w:r>
          </w:p>
        </w:tc>
        <w:tc>
          <w:tcPr>
            <w:tcW w:w="998" w:type="dxa"/>
            <w:noWrap/>
            <w:hideMark/>
          </w:tcPr>
          <w:p w14:paraId="0C9F1FEF" w14:textId="77777777" w:rsidR="00D638C2" w:rsidRPr="00D638C2" w:rsidRDefault="00D638C2" w:rsidP="00D638C2">
            <w:pPr>
              <w:spacing w:line="360" w:lineRule="auto"/>
              <w:rPr>
                <w:sz w:val="12"/>
                <w:szCs w:val="12"/>
              </w:rPr>
            </w:pPr>
            <w:r w:rsidRPr="00D638C2">
              <w:rPr>
                <w:sz w:val="12"/>
                <w:szCs w:val="12"/>
              </w:rPr>
              <w:t>-2.125</w:t>
            </w:r>
          </w:p>
        </w:tc>
        <w:tc>
          <w:tcPr>
            <w:tcW w:w="960" w:type="dxa"/>
            <w:noWrap/>
            <w:hideMark/>
          </w:tcPr>
          <w:p w14:paraId="4F98D7B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5982A53" w14:textId="77777777" w:rsidR="00D638C2" w:rsidRPr="00D638C2" w:rsidRDefault="00D638C2" w:rsidP="00D638C2">
            <w:pPr>
              <w:spacing w:line="360" w:lineRule="auto"/>
              <w:rPr>
                <w:sz w:val="12"/>
                <w:szCs w:val="12"/>
              </w:rPr>
            </w:pPr>
            <w:r w:rsidRPr="00D638C2">
              <w:rPr>
                <w:sz w:val="12"/>
                <w:szCs w:val="12"/>
              </w:rPr>
              <w:t>1.133</w:t>
            </w:r>
          </w:p>
        </w:tc>
        <w:tc>
          <w:tcPr>
            <w:tcW w:w="960" w:type="dxa"/>
            <w:noWrap/>
            <w:hideMark/>
          </w:tcPr>
          <w:p w14:paraId="299C7763" w14:textId="77777777" w:rsidR="00D638C2" w:rsidRPr="00D638C2" w:rsidRDefault="00D638C2" w:rsidP="00D638C2">
            <w:pPr>
              <w:spacing w:line="360" w:lineRule="auto"/>
              <w:rPr>
                <w:sz w:val="12"/>
                <w:szCs w:val="12"/>
              </w:rPr>
            </w:pPr>
            <w:r w:rsidRPr="00D638C2">
              <w:rPr>
                <w:sz w:val="12"/>
                <w:szCs w:val="12"/>
              </w:rPr>
              <w:t>0.5825</w:t>
            </w:r>
          </w:p>
        </w:tc>
        <w:tc>
          <w:tcPr>
            <w:tcW w:w="960" w:type="dxa"/>
            <w:noWrap/>
            <w:hideMark/>
          </w:tcPr>
          <w:p w14:paraId="729CE482" w14:textId="77777777" w:rsidR="00D638C2" w:rsidRPr="00D638C2" w:rsidRDefault="00D638C2" w:rsidP="00D638C2">
            <w:pPr>
              <w:spacing w:line="360" w:lineRule="auto"/>
              <w:rPr>
                <w:sz w:val="12"/>
                <w:szCs w:val="12"/>
              </w:rPr>
            </w:pPr>
            <w:r w:rsidRPr="00D638C2">
              <w:rPr>
                <w:sz w:val="12"/>
                <w:szCs w:val="12"/>
              </w:rPr>
              <w:t>1.19</w:t>
            </w:r>
          </w:p>
        </w:tc>
      </w:tr>
      <w:tr w:rsidR="00D638C2" w:rsidRPr="00D638C2" w14:paraId="292BE320" w14:textId="77777777" w:rsidTr="00D638C2">
        <w:trPr>
          <w:trHeight w:val="300"/>
        </w:trPr>
        <w:tc>
          <w:tcPr>
            <w:tcW w:w="4543" w:type="dxa"/>
            <w:noWrap/>
            <w:hideMark/>
          </w:tcPr>
          <w:p w14:paraId="32FA3FF4" w14:textId="77777777" w:rsidR="00D638C2" w:rsidRPr="00D638C2" w:rsidRDefault="00D638C2" w:rsidP="00D638C2">
            <w:pPr>
              <w:spacing w:line="360" w:lineRule="auto"/>
              <w:rPr>
                <w:sz w:val="12"/>
                <w:szCs w:val="12"/>
              </w:rPr>
            </w:pPr>
            <w:r w:rsidRPr="00D638C2">
              <w:rPr>
                <w:sz w:val="12"/>
                <w:szCs w:val="12"/>
              </w:rPr>
              <w:t>benzophenone</w:t>
            </w:r>
          </w:p>
        </w:tc>
        <w:tc>
          <w:tcPr>
            <w:tcW w:w="1169" w:type="dxa"/>
            <w:noWrap/>
            <w:hideMark/>
          </w:tcPr>
          <w:p w14:paraId="45743055" w14:textId="77777777" w:rsidR="00D638C2" w:rsidRPr="00D638C2" w:rsidRDefault="00D638C2" w:rsidP="00D638C2">
            <w:pPr>
              <w:spacing w:line="360" w:lineRule="auto"/>
              <w:rPr>
                <w:sz w:val="12"/>
                <w:szCs w:val="12"/>
              </w:rPr>
            </w:pPr>
            <w:r w:rsidRPr="00D638C2">
              <w:rPr>
                <w:sz w:val="12"/>
                <w:szCs w:val="12"/>
              </w:rPr>
              <w:t>119-61-9</w:t>
            </w:r>
          </w:p>
        </w:tc>
        <w:tc>
          <w:tcPr>
            <w:tcW w:w="960" w:type="dxa"/>
            <w:noWrap/>
            <w:hideMark/>
          </w:tcPr>
          <w:p w14:paraId="156F0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01F49FA" w14:textId="77777777" w:rsidR="00D638C2" w:rsidRPr="00D638C2" w:rsidRDefault="00D638C2" w:rsidP="00D638C2">
            <w:pPr>
              <w:spacing w:line="360" w:lineRule="auto"/>
              <w:rPr>
                <w:sz w:val="12"/>
                <w:szCs w:val="12"/>
              </w:rPr>
            </w:pPr>
            <w:r w:rsidRPr="00D638C2">
              <w:rPr>
                <w:sz w:val="12"/>
                <w:szCs w:val="12"/>
              </w:rPr>
              <w:t>171</w:t>
            </w:r>
          </w:p>
        </w:tc>
        <w:tc>
          <w:tcPr>
            <w:tcW w:w="998" w:type="dxa"/>
            <w:noWrap/>
            <w:hideMark/>
          </w:tcPr>
          <w:p w14:paraId="2B65F821" w14:textId="77777777" w:rsidR="00D638C2" w:rsidRPr="00D638C2" w:rsidRDefault="00D638C2" w:rsidP="00D638C2">
            <w:pPr>
              <w:spacing w:line="360" w:lineRule="auto"/>
              <w:rPr>
                <w:sz w:val="12"/>
                <w:szCs w:val="12"/>
              </w:rPr>
            </w:pPr>
            <w:r w:rsidRPr="00D638C2">
              <w:rPr>
                <w:sz w:val="12"/>
                <w:szCs w:val="12"/>
              </w:rPr>
              <w:t>-27.96</w:t>
            </w:r>
          </w:p>
        </w:tc>
        <w:tc>
          <w:tcPr>
            <w:tcW w:w="998" w:type="dxa"/>
            <w:noWrap/>
            <w:hideMark/>
          </w:tcPr>
          <w:p w14:paraId="01ECCA95" w14:textId="77777777" w:rsidR="00D638C2" w:rsidRPr="00D638C2" w:rsidRDefault="00D638C2" w:rsidP="00D638C2">
            <w:pPr>
              <w:spacing w:line="360" w:lineRule="auto"/>
              <w:rPr>
                <w:sz w:val="12"/>
                <w:szCs w:val="12"/>
              </w:rPr>
            </w:pPr>
            <w:r w:rsidRPr="00D638C2">
              <w:rPr>
                <w:sz w:val="12"/>
                <w:szCs w:val="12"/>
              </w:rPr>
              <w:t>-52.25</w:t>
            </w:r>
          </w:p>
        </w:tc>
        <w:tc>
          <w:tcPr>
            <w:tcW w:w="960" w:type="dxa"/>
            <w:noWrap/>
            <w:hideMark/>
          </w:tcPr>
          <w:p w14:paraId="742459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818D2D" w14:textId="77777777" w:rsidR="00D638C2" w:rsidRPr="00D638C2" w:rsidRDefault="00D638C2" w:rsidP="00D638C2">
            <w:pPr>
              <w:spacing w:line="360" w:lineRule="auto"/>
              <w:rPr>
                <w:sz w:val="12"/>
                <w:szCs w:val="12"/>
              </w:rPr>
            </w:pPr>
            <w:r w:rsidRPr="00D638C2">
              <w:rPr>
                <w:sz w:val="12"/>
                <w:szCs w:val="12"/>
              </w:rPr>
              <w:t>12.76</w:t>
            </w:r>
          </w:p>
        </w:tc>
        <w:tc>
          <w:tcPr>
            <w:tcW w:w="960" w:type="dxa"/>
            <w:noWrap/>
            <w:hideMark/>
          </w:tcPr>
          <w:p w14:paraId="5211D17C" w14:textId="77777777" w:rsidR="00D638C2" w:rsidRPr="00D638C2" w:rsidRDefault="00D638C2" w:rsidP="00D638C2">
            <w:pPr>
              <w:spacing w:line="360" w:lineRule="auto"/>
              <w:rPr>
                <w:sz w:val="12"/>
                <w:szCs w:val="12"/>
              </w:rPr>
            </w:pPr>
            <w:r w:rsidRPr="00D638C2">
              <w:rPr>
                <w:sz w:val="12"/>
                <w:szCs w:val="12"/>
              </w:rPr>
              <w:t>0.2639</w:t>
            </w:r>
          </w:p>
        </w:tc>
        <w:tc>
          <w:tcPr>
            <w:tcW w:w="960" w:type="dxa"/>
            <w:noWrap/>
            <w:hideMark/>
          </w:tcPr>
          <w:p w14:paraId="109E6F98" w14:textId="77777777" w:rsidR="00D638C2" w:rsidRPr="00D638C2" w:rsidRDefault="00D638C2" w:rsidP="00D638C2">
            <w:pPr>
              <w:spacing w:line="360" w:lineRule="auto"/>
              <w:rPr>
                <w:sz w:val="12"/>
                <w:szCs w:val="12"/>
              </w:rPr>
            </w:pPr>
            <w:r w:rsidRPr="00D638C2">
              <w:rPr>
                <w:sz w:val="12"/>
                <w:szCs w:val="12"/>
              </w:rPr>
              <w:t>2.627</w:t>
            </w:r>
          </w:p>
        </w:tc>
      </w:tr>
      <w:tr w:rsidR="00D638C2" w:rsidRPr="00D638C2" w14:paraId="25E60D2D" w14:textId="77777777" w:rsidTr="00D638C2">
        <w:trPr>
          <w:trHeight w:val="300"/>
        </w:trPr>
        <w:tc>
          <w:tcPr>
            <w:tcW w:w="4543" w:type="dxa"/>
            <w:noWrap/>
            <w:hideMark/>
          </w:tcPr>
          <w:p w14:paraId="13B5125A" w14:textId="77777777" w:rsidR="00D638C2" w:rsidRPr="00D638C2" w:rsidRDefault="00D638C2" w:rsidP="00D638C2">
            <w:pPr>
              <w:spacing w:line="360" w:lineRule="auto"/>
              <w:rPr>
                <w:sz w:val="12"/>
                <w:szCs w:val="12"/>
              </w:rPr>
            </w:pPr>
            <w:r w:rsidRPr="00D638C2">
              <w:rPr>
                <w:sz w:val="12"/>
                <w:szCs w:val="12"/>
              </w:rPr>
              <w:t>bisphenol a</w:t>
            </w:r>
          </w:p>
        </w:tc>
        <w:tc>
          <w:tcPr>
            <w:tcW w:w="1169" w:type="dxa"/>
            <w:noWrap/>
            <w:hideMark/>
          </w:tcPr>
          <w:p w14:paraId="248DC45D" w14:textId="77777777" w:rsidR="00D638C2" w:rsidRPr="00D638C2" w:rsidRDefault="00D638C2" w:rsidP="00D638C2">
            <w:pPr>
              <w:spacing w:line="360" w:lineRule="auto"/>
              <w:rPr>
                <w:sz w:val="12"/>
                <w:szCs w:val="12"/>
              </w:rPr>
            </w:pPr>
            <w:r w:rsidRPr="00D638C2">
              <w:rPr>
                <w:sz w:val="12"/>
                <w:szCs w:val="12"/>
              </w:rPr>
              <w:t>80-05-7</w:t>
            </w:r>
          </w:p>
        </w:tc>
        <w:tc>
          <w:tcPr>
            <w:tcW w:w="960" w:type="dxa"/>
            <w:noWrap/>
            <w:hideMark/>
          </w:tcPr>
          <w:p w14:paraId="6DB2EA1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CA768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32DA1D" w14:textId="77777777" w:rsidR="00D638C2" w:rsidRPr="00D638C2" w:rsidRDefault="00D638C2" w:rsidP="00D638C2">
            <w:pPr>
              <w:spacing w:line="360" w:lineRule="auto"/>
              <w:rPr>
                <w:sz w:val="12"/>
                <w:szCs w:val="12"/>
              </w:rPr>
            </w:pPr>
            <w:r w:rsidRPr="00D638C2">
              <w:rPr>
                <w:sz w:val="12"/>
                <w:szCs w:val="12"/>
              </w:rPr>
              <w:t>-13.29</w:t>
            </w:r>
          </w:p>
        </w:tc>
        <w:tc>
          <w:tcPr>
            <w:tcW w:w="998" w:type="dxa"/>
            <w:noWrap/>
            <w:hideMark/>
          </w:tcPr>
          <w:p w14:paraId="7EE64AAC" w14:textId="77777777" w:rsidR="00D638C2" w:rsidRPr="00D638C2" w:rsidRDefault="00D638C2" w:rsidP="00D638C2">
            <w:pPr>
              <w:spacing w:line="360" w:lineRule="auto"/>
              <w:rPr>
                <w:sz w:val="12"/>
                <w:szCs w:val="12"/>
              </w:rPr>
            </w:pPr>
            <w:r w:rsidRPr="00D638C2">
              <w:rPr>
                <w:sz w:val="12"/>
                <w:szCs w:val="12"/>
              </w:rPr>
              <w:t>-87.26</w:t>
            </w:r>
          </w:p>
        </w:tc>
        <w:tc>
          <w:tcPr>
            <w:tcW w:w="960" w:type="dxa"/>
            <w:noWrap/>
            <w:hideMark/>
          </w:tcPr>
          <w:p w14:paraId="63CB94E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41C5BD4" w14:textId="77777777" w:rsidR="00D638C2" w:rsidRPr="00D638C2" w:rsidRDefault="00D638C2" w:rsidP="00D638C2">
            <w:pPr>
              <w:spacing w:line="360" w:lineRule="auto"/>
              <w:rPr>
                <w:sz w:val="12"/>
                <w:szCs w:val="12"/>
              </w:rPr>
            </w:pPr>
            <w:r w:rsidRPr="00D638C2">
              <w:rPr>
                <w:sz w:val="12"/>
                <w:szCs w:val="12"/>
              </w:rPr>
              <w:t>1.787</w:t>
            </w:r>
          </w:p>
        </w:tc>
        <w:tc>
          <w:tcPr>
            <w:tcW w:w="960" w:type="dxa"/>
            <w:noWrap/>
            <w:hideMark/>
          </w:tcPr>
          <w:p w14:paraId="1EFB9BCD" w14:textId="77777777" w:rsidR="00D638C2" w:rsidRPr="00D638C2" w:rsidRDefault="00D638C2" w:rsidP="00D638C2">
            <w:pPr>
              <w:spacing w:line="360" w:lineRule="auto"/>
              <w:rPr>
                <w:sz w:val="12"/>
                <w:szCs w:val="12"/>
              </w:rPr>
            </w:pPr>
            <w:r w:rsidRPr="00D638C2">
              <w:rPr>
                <w:sz w:val="12"/>
                <w:szCs w:val="12"/>
              </w:rPr>
              <w:t>4.052</w:t>
            </w:r>
          </w:p>
        </w:tc>
        <w:tc>
          <w:tcPr>
            <w:tcW w:w="960" w:type="dxa"/>
            <w:noWrap/>
            <w:hideMark/>
          </w:tcPr>
          <w:p w14:paraId="3594BB66" w14:textId="77777777" w:rsidR="00D638C2" w:rsidRPr="00D638C2" w:rsidRDefault="00D638C2" w:rsidP="00D638C2">
            <w:pPr>
              <w:spacing w:line="360" w:lineRule="auto"/>
              <w:rPr>
                <w:sz w:val="12"/>
                <w:szCs w:val="12"/>
              </w:rPr>
            </w:pPr>
            <w:r w:rsidRPr="00D638C2">
              <w:rPr>
                <w:sz w:val="12"/>
                <w:szCs w:val="12"/>
              </w:rPr>
              <w:t>0.1711</w:t>
            </w:r>
          </w:p>
        </w:tc>
      </w:tr>
      <w:tr w:rsidR="00D638C2" w:rsidRPr="00D638C2" w14:paraId="00A45577" w14:textId="77777777" w:rsidTr="00D638C2">
        <w:trPr>
          <w:trHeight w:val="300"/>
        </w:trPr>
        <w:tc>
          <w:tcPr>
            <w:tcW w:w="4543" w:type="dxa"/>
            <w:noWrap/>
            <w:hideMark/>
          </w:tcPr>
          <w:p w14:paraId="05943804" w14:textId="77777777" w:rsidR="00D638C2" w:rsidRPr="00D638C2" w:rsidRDefault="00D638C2" w:rsidP="00D638C2">
            <w:pPr>
              <w:spacing w:line="360" w:lineRule="auto"/>
              <w:rPr>
                <w:sz w:val="12"/>
                <w:szCs w:val="12"/>
              </w:rPr>
            </w:pPr>
            <w:r w:rsidRPr="00D638C2">
              <w:rPr>
                <w:sz w:val="12"/>
                <w:szCs w:val="12"/>
              </w:rPr>
              <w:t>boscalid</w:t>
            </w:r>
          </w:p>
        </w:tc>
        <w:tc>
          <w:tcPr>
            <w:tcW w:w="1169" w:type="dxa"/>
            <w:noWrap/>
            <w:hideMark/>
          </w:tcPr>
          <w:p w14:paraId="22359B91" w14:textId="77777777" w:rsidR="00D638C2" w:rsidRPr="00D638C2" w:rsidRDefault="00D638C2" w:rsidP="00D638C2">
            <w:pPr>
              <w:spacing w:line="360" w:lineRule="auto"/>
              <w:rPr>
                <w:sz w:val="12"/>
                <w:szCs w:val="12"/>
              </w:rPr>
            </w:pPr>
            <w:r w:rsidRPr="00D638C2">
              <w:rPr>
                <w:sz w:val="12"/>
                <w:szCs w:val="12"/>
              </w:rPr>
              <w:t>188425-85-6</w:t>
            </w:r>
          </w:p>
        </w:tc>
        <w:tc>
          <w:tcPr>
            <w:tcW w:w="960" w:type="dxa"/>
            <w:noWrap/>
            <w:hideMark/>
          </w:tcPr>
          <w:p w14:paraId="7D9DC04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7E70D69"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5FA3AE7" w14:textId="77777777" w:rsidR="00D638C2" w:rsidRPr="00D638C2" w:rsidRDefault="00D638C2" w:rsidP="00D638C2">
            <w:pPr>
              <w:spacing w:line="360" w:lineRule="auto"/>
              <w:rPr>
                <w:sz w:val="12"/>
                <w:szCs w:val="12"/>
              </w:rPr>
            </w:pPr>
            <w:r w:rsidRPr="00D638C2">
              <w:rPr>
                <w:sz w:val="12"/>
                <w:szCs w:val="12"/>
              </w:rPr>
              <w:t>-44.32</w:t>
            </w:r>
          </w:p>
        </w:tc>
        <w:tc>
          <w:tcPr>
            <w:tcW w:w="998" w:type="dxa"/>
            <w:noWrap/>
            <w:hideMark/>
          </w:tcPr>
          <w:p w14:paraId="4BB28DE1" w14:textId="77777777" w:rsidR="00D638C2" w:rsidRPr="00D638C2" w:rsidRDefault="00D638C2" w:rsidP="00D638C2">
            <w:pPr>
              <w:spacing w:line="360" w:lineRule="auto"/>
              <w:rPr>
                <w:sz w:val="12"/>
                <w:szCs w:val="12"/>
              </w:rPr>
            </w:pPr>
            <w:r w:rsidRPr="00D638C2">
              <w:rPr>
                <w:sz w:val="12"/>
                <w:szCs w:val="12"/>
              </w:rPr>
              <w:t>-73.71</w:t>
            </w:r>
          </w:p>
        </w:tc>
        <w:tc>
          <w:tcPr>
            <w:tcW w:w="960" w:type="dxa"/>
            <w:noWrap/>
            <w:hideMark/>
          </w:tcPr>
          <w:p w14:paraId="1BF9C20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795B02E" w14:textId="77777777" w:rsidR="00D638C2" w:rsidRPr="00D638C2" w:rsidRDefault="00D638C2" w:rsidP="00D638C2">
            <w:pPr>
              <w:spacing w:line="360" w:lineRule="auto"/>
              <w:rPr>
                <w:sz w:val="12"/>
                <w:szCs w:val="12"/>
              </w:rPr>
            </w:pPr>
            <w:r w:rsidRPr="00D638C2">
              <w:rPr>
                <w:sz w:val="12"/>
                <w:szCs w:val="12"/>
              </w:rPr>
              <w:t>10.82</w:t>
            </w:r>
          </w:p>
        </w:tc>
        <w:tc>
          <w:tcPr>
            <w:tcW w:w="960" w:type="dxa"/>
            <w:noWrap/>
            <w:hideMark/>
          </w:tcPr>
          <w:p w14:paraId="2494B78B" w14:textId="77777777" w:rsidR="00D638C2" w:rsidRPr="00D638C2" w:rsidRDefault="00D638C2" w:rsidP="00D638C2">
            <w:pPr>
              <w:spacing w:line="360" w:lineRule="auto"/>
              <w:rPr>
                <w:sz w:val="12"/>
                <w:szCs w:val="12"/>
              </w:rPr>
            </w:pPr>
            <w:r w:rsidRPr="00D638C2">
              <w:rPr>
                <w:sz w:val="12"/>
                <w:szCs w:val="12"/>
              </w:rPr>
              <w:t>1.346</w:t>
            </w:r>
          </w:p>
        </w:tc>
        <w:tc>
          <w:tcPr>
            <w:tcW w:w="960" w:type="dxa"/>
            <w:noWrap/>
            <w:hideMark/>
          </w:tcPr>
          <w:p w14:paraId="7852195F" w14:textId="77777777" w:rsidR="00D638C2" w:rsidRPr="00D638C2" w:rsidRDefault="00D638C2" w:rsidP="00D638C2">
            <w:pPr>
              <w:spacing w:line="360" w:lineRule="auto"/>
              <w:rPr>
                <w:sz w:val="12"/>
                <w:szCs w:val="12"/>
              </w:rPr>
            </w:pPr>
            <w:r w:rsidRPr="00D638C2">
              <w:rPr>
                <w:sz w:val="12"/>
                <w:szCs w:val="12"/>
              </w:rPr>
              <w:t>0.5151</w:t>
            </w:r>
          </w:p>
        </w:tc>
      </w:tr>
      <w:tr w:rsidR="00D638C2" w:rsidRPr="00D638C2" w14:paraId="196CD9BD" w14:textId="77777777" w:rsidTr="00D638C2">
        <w:trPr>
          <w:trHeight w:val="300"/>
        </w:trPr>
        <w:tc>
          <w:tcPr>
            <w:tcW w:w="4543" w:type="dxa"/>
            <w:noWrap/>
            <w:hideMark/>
          </w:tcPr>
          <w:p w14:paraId="3B6F64C3" w14:textId="77777777" w:rsidR="00D638C2" w:rsidRPr="00D638C2" w:rsidRDefault="00D638C2" w:rsidP="00D638C2">
            <w:pPr>
              <w:spacing w:line="360" w:lineRule="auto"/>
              <w:rPr>
                <w:sz w:val="12"/>
                <w:szCs w:val="12"/>
              </w:rPr>
            </w:pPr>
            <w:r w:rsidRPr="00D638C2">
              <w:rPr>
                <w:sz w:val="12"/>
                <w:szCs w:val="12"/>
              </w:rPr>
              <w:t>bosentan</w:t>
            </w:r>
          </w:p>
        </w:tc>
        <w:tc>
          <w:tcPr>
            <w:tcW w:w="1169" w:type="dxa"/>
            <w:noWrap/>
            <w:hideMark/>
          </w:tcPr>
          <w:p w14:paraId="3B795EF7" w14:textId="77777777" w:rsidR="00D638C2" w:rsidRPr="00D638C2" w:rsidRDefault="00D638C2" w:rsidP="00D638C2">
            <w:pPr>
              <w:spacing w:line="360" w:lineRule="auto"/>
              <w:rPr>
                <w:sz w:val="12"/>
                <w:szCs w:val="12"/>
              </w:rPr>
            </w:pPr>
            <w:r w:rsidRPr="00D638C2">
              <w:rPr>
                <w:sz w:val="12"/>
                <w:szCs w:val="12"/>
              </w:rPr>
              <w:t>147536-97-8</w:t>
            </w:r>
          </w:p>
        </w:tc>
        <w:tc>
          <w:tcPr>
            <w:tcW w:w="960" w:type="dxa"/>
            <w:noWrap/>
            <w:hideMark/>
          </w:tcPr>
          <w:p w14:paraId="3A3CE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E29D2F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58F3163" w14:textId="77777777" w:rsidR="00D638C2" w:rsidRPr="00D638C2" w:rsidRDefault="00D638C2" w:rsidP="00D638C2">
            <w:pPr>
              <w:spacing w:line="360" w:lineRule="auto"/>
              <w:rPr>
                <w:sz w:val="12"/>
                <w:szCs w:val="12"/>
              </w:rPr>
            </w:pPr>
            <w:r w:rsidRPr="00D638C2">
              <w:rPr>
                <w:sz w:val="12"/>
                <w:szCs w:val="12"/>
              </w:rPr>
              <w:t>-18.22</w:t>
            </w:r>
          </w:p>
        </w:tc>
        <w:tc>
          <w:tcPr>
            <w:tcW w:w="998" w:type="dxa"/>
            <w:noWrap/>
            <w:hideMark/>
          </w:tcPr>
          <w:p w14:paraId="51666CC5" w14:textId="77777777" w:rsidR="00D638C2" w:rsidRPr="00D638C2" w:rsidRDefault="00D638C2" w:rsidP="00D638C2">
            <w:pPr>
              <w:spacing w:line="360" w:lineRule="auto"/>
              <w:rPr>
                <w:sz w:val="12"/>
                <w:szCs w:val="12"/>
              </w:rPr>
            </w:pPr>
            <w:r w:rsidRPr="00D638C2">
              <w:rPr>
                <w:sz w:val="12"/>
                <w:szCs w:val="12"/>
              </w:rPr>
              <w:t>-14.22</w:t>
            </w:r>
          </w:p>
        </w:tc>
        <w:tc>
          <w:tcPr>
            <w:tcW w:w="960" w:type="dxa"/>
            <w:noWrap/>
            <w:hideMark/>
          </w:tcPr>
          <w:p w14:paraId="6167982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461C03" w14:textId="77777777" w:rsidR="00D638C2" w:rsidRPr="00D638C2" w:rsidRDefault="00D638C2" w:rsidP="00D638C2">
            <w:pPr>
              <w:spacing w:line="360" w:lineRule="auto"/>
              <w:rPr>
                <w:sz w:val="12"/>
                <w:szCs w:val="12"/>
              </w:rPr>
            </w:pPr>
            <w:r w:rsidRPr="00D638C2">
              <w:rPr>
                <w:sz w:val="12"/>
                <w:szCs w:val="12"/>
              </w:rPr>
              <w:t>3.156</w:t>
            </w:r>
          </w:p>
        </w:tc>
        <w:tc>
          <w:tcPr>
            <w:tcW w:w="960" w:type="dxa"/>
            <w:noWrap/>
            <w:hideMark/>
          </w:tcPr>
          <w:p w14:paraId="42AD903B" w14:textId="77777777" w:rsidR="00D638C2" w:rsidRPr="00D638C2" w:rsidRDefault="00D638C2" w:rsidP="00D638C2">
            <w:pPr>
              <w:spacing w:line="360" w:lineRule="auto"/>
              <w:rPr>
                <w:sz w:val="12"/>
                <w:szCs w:val="12"/>
              </w:rPr>
            </w:pPr>
            <w:r w:rsidRPr="00D638C2">
              <w:rPr>
                <w:sz w:val="12"/>
                <w:szCs w:val="12"/>
              </w:rPr>
              <w:t>0.2439</w:t>
            </w:r>
          </w:p>
        </w:tc>
        <w:tc>
          <w:tcPr>
            <w:tcW w:w="960" w:type="dxa"/>
            <w:noWrap/>
            <w:hideMark/>
          </w:tcPr>
          <w:p w14:paraId="17830BEA" w14:textId="77777777" w:rsidR="00D638C2" w:rsidRPr="00D638C2" w:rsidRDefault="00D638C2" w:rsidP="00D638C2">
            <w:pPr>
              <w:spacing w:line="360" w:lineRule="auto"/>
              <w:rPr>
                <w:sz w:val="12"/>
                <w:szCs w:val="12"/>
              </w:rPr>
            </w:pPr>
            <w:r w:rsidRPr="00D638C2">
              <w:rPr>
                <w:sz w:val="12"/>
                <w:szCs w:val="12"/>
              </w:rPr>
              <w:t>2.841</w:t>
            </w:r>
          </w:p>
        </w:tc>
      </w:tr>
      <w:tr w:rsidR="00D638C2" w:rsidRPr="00D638C2" w14:paraId="347FCAF8" w14:textId="77777777" w:rsidTr="00D638C2">
        <w:trPr>
          <w:trHeight w:val="300"/>
        </w:trPr>
        <w:tc>
          <w:tcPr>
            <w:tcW w:w="4543" w:type="dxa"/>
            <w:noWrap/>
            <w:hideMark/>
          </w:tcPr>
          <w:p w14:paraId="7FE9F74E" w14:textId="77777777" w:rsidR="00D638C2" w:rsidRPr="00D638C2" w:rsidRDefault="00D638C2" w:rsidP="00D638C2">
            <w:pPr>
              <w:spacing w:line="360" w:lineRule="auto"/>
              <w:rPr>
                <w:sz w:val="12"/>
                <w:szCs w:val="12"/>
              </w:rPr>
            </w:pPr>
            <w:r w:rsidRPr="00D638C2">
              <w:rPr>
                <w:sz w:val="12"/>
                <w:szCs w:val="12"/>
              </w:rPr>
              <w:t>bromochloroacetic acid</w:t>
            </w:r>
          </w:p>
        </w:tc>
        <w:tc>
          <w:tcPr>
            <w:tcW w:w="1169" w:type="dxa"/>
            <w:noWrap/>
            <w:hideMark/>
          </w:tcPr>
          <w:p w14:paraId="4DC16EC2" w14:textId="77777777" w:rsidR="00D638C2" w:rsidRPr="00D638C2" w:rsidRDefault="00D638C2" w:rsidP="00D638C2">
            <w:pPr>
              <w:spacing w:line="360" w:lineRule="auto"/>
              <w:rPr>
                <w:sz w:val="12"/>
                <w:szCs w:val="12"/>
              </w:rPr>
            </w:pPr>
            <w:r w:rsidRPr="00D638C2">
              <w:rPr>
                <w:sz w:val="12"/>
                <w:szCs w:val="12"/>
              </w:rPr>
              <w:t>5589-96-8</w:t>
            </w:r>
          </w:p>
        </w:tc>
        <w:tc>
          <w:tcPr>
            <w:tcW w:w="960" w:type="dxa"/>
            <w:noWrap/>
            <w:hideMark/>
          </w:tcPr>
          <w:p w14:paraId="10C2F9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E66744" w14:textId="77777777" w:rsidR="00D638C2" w:rsidRPr="00D638C2" w:rsidRDefault="00D638C2" w:rsidP="00D638C2">
            <w:pPr>
              <w:spacing w:line="360" w:lineRule="auto"/>
              <w:rPr>
                <w:sz w:val="12"/>
                <w:szCs w:val="12"/>
              </w:rPr>
            </w:pPr>
            <w:r w:rsidRPr="00D638C2">
              <w:rPr>
                <w:sz w:val="12"/>
                <w:szCs w:val="12"/>
              </w:rPr>
              <w:t>132</w:t>
            </w:r>
          </w:p>
        </w:tc>
        <w:tc>
          <w:tcPr>
            <w:tcW w:w="998" w:type="dxa"/>
            <w:noWrap/>
            <w:hideMark/>
          </w:tcPr>
          <w:p w14:paraId="7C1471CB" w14:textId="77777777" w:rsidR="00D638C2" w:rsidRPr="00D638C2" w:rsidRDefault="00D638C2" w:rsidP="00D638C2">
            <w:pPr>
              <w:spacing w:line="360" w:lineRule="auto"/>
              <w:rPr>
                <w:sz w:val="12"/>
                <w:szCs w:val="12"/>
              </w:rPr>
            </w:pPr>
            <w:r w:rsidRPr="00D638C2">
              <w:rPr>
                <w:sz w:val="12"/>
                <w:szCs w:val="12"/>
              </w:rPr>
              <w:t>192.1</w:t>
            </w:r>
          </w:p>
        </w:tc>
        <w:tc>
          <w:tcPr>
            <w:tcW w:w="998" w:type="dxa"/>
            <w:noWrap/>
            <w:hideMark/>
          </w:tcPr>
          <w:p w14:paraId="375E6DA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3CA0C77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F11752C" w14:textId="77777777" w:rsidR="00D638C2" w:rsidRPr="00D638C2" w:rsidRDefault="00D638C2" w:rsidP="00D638C2">
            <w:pPr>
              <w:spacing w:line="360" w:lineRule="auto"/>
              <w:rPr>
                <w:sz w:val="12"/>
                <w:szCs w:val="12"/>
              </w:rPr>
            </w:pPr>
            <w:r w:rsidRPr="00D638C2">
              <w:rPr>
                <w:sz w:val="12"/>
                <w:szCs w:val="12"/>
              </w:rPr>
              <w:t>0.3796</w:t>
            </w:r>
          </w:p>
        </w:tc>
        <w:tc>
          <w:tcPr>
            <w:tcW w:w="960" w:type="dxa"/>
            <w:noWrap/>
            <w:hideMark/>
          </w:tcPr>
          <w:p w14:paraId="5BC921BA" w14:textId="77777777" w:rsidR="00D638C2" w:rsidRPr="00D638C2" w:rsidRDefault="00D638C2" w:rsidP="00D638C2">
            <w:pPr>
              <w:spacing w:line="360" w:lineRule="auto"/>
              <w:rPr>
                <w:sz w:val="12"/>
                <w:szCs w:val="12"/>
              </w:rPr>
            </w:pPr>
            <w:r w:rsidRPr="00D638C2">
              <w:rPr>
                <w:sz w:val="12"/>
                <w:szCs w:val="12"/>
              </w:rPr>
              <w:t>2.259</w:t>
            </w:r>
          </w:p>
        </w:tc>
        <w:tc>
          <w:tcPr>
            <w:tcW w:w="960" w:type="dxa"/>
            <w:noWrap/>
            <w:hideMark/>
          </w:tcPr>
          <w:p w14:paraId="4E1FC971" w14:textId="77777777" w:rsidR="00D638C2" w:rsidRPr="00D638C2" w:rsidRDefault="00D638C2" w:rsidP="00D638C2">
            <w:pPr>
              <w:spacing w:line="360" w:lineRule="auto"/>
              <w:rPr>
                <w:sz w:val="12"/>
                <w:szCs w:val="12"/>
              </w:rPr>
            </w:pPr>
            <w:r w:rsidRPr="00D638C2">
              <w:rPr>
                <w:sz w:val="12"/>
                <w:szCs w:val="12"/>
              </w:rPr>
              <w:t>0.3069</w:t>
            </w:r>
          </w:p>
        </w:tc>
      </w:tr>
      <w:tr w:rsidR="00D638C2" w:rsidRPr="00D638C2" w14:paraId="388A60D6" w14:textId="77777777" w:rsidTr="00D638C2">
        <w:trPr>
          <w:trHeight w:val="300"/>
        </w:trPr>
        <w:tc>
          <w:tcPr>
            <w:tcW w:w="4543" w:type="dxa"/>
            <w:noWrap/>
            <w:hideMark/>
          </w:tcPr>
          <w:p w14:paraId="259A5A8C" w14:textId="77777777" w:rsidR="00D638C2" w:rsidRPr="00D638C2" w:rsidRDefault="00D638C2" w:rsidP="00D638C2">
            <w:pPr>
              <w:spacing w:line="360" w:lineRule="auto"/>
              <w:rPr>
                <w:sz w:val="12"/>
                <w:szCs w:val="12"/>
              </w:rPr>
            </w:pPr>
            <w:r w:rsidRPr="00D638C2">
              <w:rPr>
                <w:sz w:val="12"/>
                <w:szCs w:val="12"/>
              </w:rPr>
              <w:t>bromodichloromethane</w:t>
            </w:r>
          </w:p>
        </w:tc>
        <w:tc>
          <w:tcPr>
            <w:tcW w:w="1169" w:type="dxa"/>
            <w:noWrap/>
            <w:hideMark/>
          </w:tcPr>
          <w:p w14:paraId="2D906728" w14:textId="77777777" w:rsidR="00D638C2" w:rsidRPr="00D638C2" w:rsidRDefault="00D638C2" w:rsidP="00D638C2">
            <w:pPr>
              <w:spacing w:line="360" w:lineRule="auto"/>
              <w:rPr>
                <w:sz w:val="12"/>
                <w:szCs w:val="12"/>
              </w:rPr>
            </w:pPr>
            <w:r w:rsidRPr="00D638C2">
              <w:rPr>
                <w:sz w:val="12"/>
                <w:szCs w:val="12"/>
              </w:rPr>
              <w:t>75-27-4</w:t>
            </w:r>
          </w:p>
        </w:tc>
        <w:tc>
          <w:tcPr>
            <w:tcW w:w="960" w:type="dxa"/>
            <w:noWrap/>
            <w:hideMark/>
          </w:tcPr>
          <w:p w14:paraId="17D2292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815272" w14:textId="77777777" w:rsidR="00D638C2" w:rsidRPr="00D638C2" w:rsidRDefault="00D638C2" w:rsidP="00D638C2">
            <w:pPr>
              <w:spacing w:line="360" w:lineRule="auto"/>
              <w:rPr>
                <w:sz w:val="12"/>
                <w:szCs w:val="12"/>
              </w:rPr>
            </w:pPr>
            <w:r w:rsidRPr="00D638C2">
              <w:rPr>
                <w:sz w:val="12"/>
                <w:szCs w:val="12"/>
              </w:rPr>
              <w:t>154</w:t>
            </w:r>
          </w:p>
        </w:tc>
        <w:tc>
          <w:tcPr>
            <w:tcW w:w="998" w:type="dxa"/>
            <w:noWrap/>
            <w:hideMark/>
          </w:tcPr>
          <w:p w14:paraId="2044CFBC" w14:textId="77777777" w:rsidR="00D638C2" w:rsidRPr="00D638C2" w:rsidRDefault="00D638C2" w:rsidP="00D638C2">
            <w:pPr>
              <w:spacing w:line="360" w:lineRule="auto"/>
              <w:rPr>
                <w:sz w:val="12"/>
                <w:szCs w:val="12"/>
              </w:rPr>
            </w:pPr>
            <w:r w:rsidRPr="00D638C2">
              <w:rPr>
                <w:sz w:val="12"/>
                <w:szCs w:val="12"/>
              </w:rPr>
              <w:t>-7.809</w:t>
            </w:r>
          </w:p>
        </w:tc>
        <w:tc>
          <w:tcPr>
            <w:tcW w:w="998" w:type="dxa"/>
            <w:noWrap/>
            <w:hideMark/>
          </w:tcPr>
          <w:p w14:paraId="0AE21D91" w14:textId="77777777" w:rsidR="00D638C2" w:rsidRPr="00D638C2" w:rsidRDefault="00D638C2" w:rsidP="00D638C2">
            <w:pPr>
              <w:spacing w:line="360" w:lineRule="auto"/>
              <w:rPr>
                <w:sz w:val="12"/>
                <w:szCs w:val="12"/>
              </w:rPr>
            </w:pPr>
            <w:r w:rsidRPr="00D638C2">
              <w:rPr>
                <w:sz w:val="12"/>
                <w:szCs w:val="12"/>
              </w:rPr>
              <w:t>-45.51</w:t>
            </w:r>
          </w:p>
        </w:tc>
        <w:tc>
          <w:tcPr>
            <w:tcW w:w="960" w:type="dxa"/>
            <w:noWrap/>
            <w:hideMark/>
          </w:tcPr>
          <w:p w14:paraId="1F94F4F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0870897" w14:textId="77777777" w:rsidR="00D638C2" w:rsidRPr="00D638C2" w:rsidRDefault="00D638C2" w:rsidP="00D638C2">
            <w:pPr>
              <w:spacing w:line="360" w:lineRule="auto"/>
              <w:rPr>
                <w:sz w:val="12"/>
                <w:szCs w:val="12"/>
              </w:rPr>
            </w:pPr>
            <w:r w:rsidRPr="00D638C2">
              <w:rPr>
                <w:sz w:val="12"/>
                <w:szCs w:val="12"/>
              </w:rPr>
              <w:t>22.72</w:t>
            </w:r>
          </w:p>
        </w:tc>
        <w:tc>
          <w:tcPr>
            <w:tcW w:w="960" w:type="dxa"/>
            <w:noWrap/>
            <w:hideMark/>
          </w:tcPr>
          <w:p w14:paraId="476166AA" w14:textId="77777777" w:rsidR="00D638C2" w:rsidRPr="00D638C2" w:rsidRDefault="00D638C2" w:rsidP="00D638C2">
            <w:pPr>
              <w:spacing w:line="360" w:lineRule="auto"/>
              <w:rPr>
                <w:sz w:val="12"/>
                <w:szCs w:val="12"/>
              </w:rPr>
            </w:pPr>
            <w:r w:rsidRPr="00D638C2">
              <w:rPr>
                <w:sz w:val="12"/>
                <w:szCs w:val="12"/>
              </w:rPr>
              <w:t>3.576</w:t>
            </w:r>
          </w:p>
        </w:tc>
        <w:tc>
          <w:tcPr>
            <w:tcW w:w="960" w:type="dxa"/>
            <w:noWrap/>
            <w:hideMark/>
          </w:tcPr>
          <w:p w14:paraId="7EAC717A" w14:textId="77777777" w:rsidR="00D638C2" w:rsidRPr="00D638C2" w:rsidRDefault="00D638C2" w:rsidP="00D638C2">
            <w:pPr>
              <w:spacing w:line="360" w:lineRule="auto"/>
              <w:rPr>
                <w:sz w:val="12"/>
                <w:szCs w:val="12"/>
              </w:rPr>
            </w:pPr>
            <w:r w:rsidRPr="00D638C2">
              <w:rPr>
                <w:sz w:val="12"/>
                <w:szCs w:val="12"/>
              </w:rPr>
              <w:t>0.1938</w:t>
            </w:r>
          </w:p>
        </w:tc>
      </w:tr>
      <w:tr w:rsidR="00D638C2" w:rsidRPr="00D638C2" w14:paraId="3E097AEA" w14:textId="77777777" w:rsidTr="00D638C2">
        <w:trPr>
          <w:trHeight w:val="300"/>
        </w:trPr>
        <w:tc>
          <w:tcPr>
            <w:tcW w:w="4543" w:type="dxa"/>
            <w:noWrap/>
            <w:hideMark/>
          </w:tcPr>
          <w:p w14:paraId="2FB1D3F9" w14:textId="77777777" w:rsidR="00D638C2" w:rsidRPr="00D638C2" w:rsidRDefault="00D638C2" w:rsidP="00D638C2">
            <w:pPr>
              <w:spacing w:line="360" w:lineRule="auto"/>
              <w:rPr>
                <w:sz w:val="12"/>
                <w:szCs w:val="12"/>
              </w:rPr>
            </w:pPr>
            <w:r w:rsidRPr="00D638C2">
              <w:rPr>
                <w:sz w:val="12"/>
                <w:szCs w:val="12"/>
              </w:rPr>
              <w:t>carbaryl</w:t>
            </w:r>
          </w:p>
        </w:tc>
        <w:tc>
          <w:tcPr>
            <w:tcW w:w="1169" w:type="dxa"/>
            <w:noWrap/>
            <w:hideMark/>
          </w:tcPr>
          <w:p w14:paraId="541DD651" w14:textId="77777777" w:rsidR="00D638C2" w:rsidRPr="00D638C2" w:rsidRDefault="00D638C2" w:rsidP="00D638C2">
            <w:pPr>
              <w:spacing w:line="360" w:lineRule="auto"/>
              <w:rPr>
                <w:sz w:val="12"/>
                <w:szCs w:val="12"/>
              </w:rPr>
            </w:pPr>
            <w:r w:rsidRPr="00D638C2">
              <w:rPr>
                <w:sz w:val="12"/>
                <w:szCs w:val="12"/>
              </w:rPr>
              <w:t>63-25-2</w:t>
            </w:r>
          </w:p>
        </w:tc>
        <w:tc>
          <w:tcPr>
            <w:tcW w:w="960" w:type="dxa"/>
            <w:noWrap/>
            <w:hideMark/>
          </w:tcPr>
          <w:p w14:paraId="17B3B9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4E4B43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4E2AFAC" w14:textId="77777777" w:rsidR="00D638C2" w:rsidRPr="00D638C2" w:rsidRDefault="00D638C2" w:rsidP="00D638C2">
            <w:pPr>
              <w:spacing w:line="360" w:lineRule="auto"/>
              <w:rPr>
                <w:sz w:val="12"/>
                <w:szCs w:val="12"/>
              </w:rPr>
            </w:pPr>
            <w:r w:rsidRPr="00D638C2">
              <w:rPr>
                <w:sz w:val="12"/>
                <w:szCs w:val="12"/>
              </w:rPr>
              <w:t>-55.78</w:t>
            </w:r>
          </w:p>
        </w:tc>
        <w:tc>
          <w:tcPr>
            <w:tcW w:w="998" w:type="dxa"/>
            <w:noWrap/>
            <w:hideMark/>
          </w:tcPr>
          <w:p w14:paraId="777A1F77" w14:textId="77777777" w:rsidR="00D638C2" w:rsidRPr="00D638C2" w:rsidRDefault="00D638C2" w:rsidP="00D638C2">
            <w:pPr>
              <w:spacing w:line="360" w:lineRule="auto"/>
              <w:rPr>
                <w:sz w:val="12"/>
                <w:szCs w:val="12"/>
              </w:rPr>
            </w:pPr>
            <w:r w:rsidRPr="00D638C2">
              <w:rPr>
                <w:sz w:val="12"/>
                <w:szCs w:val="12"/>
              </w:rPr>
              <w:t>-24.19</w:t>
            </w:r>
          </w:p>
        </w:tc>
        <w:tc>
          <w:tcPr>
            <w:tcW w:w="960" w:type="dxa"/>
            <w:noWrap/>
            <w:hideMark/>
          </w:tcPr>
          <w:p w14:paraId="23160B1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FB48318" w14:textId="77777777" w:rsidR="00D638C2" w:rsidRPr="00D638C2" w:rsidRDefault="00D638C2" w:rsidP="00D638C2">
            <w:pPr>
              <w:spacing w:line="360" w:lineRule="auto"/>
              <w:rPr>
                <w:sz w:val="12"/>
                <w:szCs w:val="12"/>
              </w:rPr>
            </w:pPr>
            <w:r w:rsidRPr="00D638C2">
              <w:rPr>
                <w:sz w:val="12"/>
                <w:szCs w:val="12"/>
              </w:rPr>
              <w:t>34.44</w:t>
            </w:r>
          </w:p>
        </w:tc>
        <w:tc>
          <w:tcPr>
            <w:tcW w:w="960" w:type="dxa"/>
            <w:noWrap/>
            <w:hideMark/>
          </w:tcPr>
          <w:p w14:paraId="6B15EE5B" w14:textId="77777777" w:rsidR="00D638C2" w:rsidRPr="00D638C2" w:rsidRDefault="00D638C2" w:rsidP="00D638C2">
            <w:pPr>
              <w:spacing w:line="360" w:lineRule="auto"/>
              <w:rPr>
                <w:sz w:val="12"/>
                <w:szCs w:val="12"/>
              </w:rPr>
            </w:pPr>
            <w:r w:rsidRPr="00D638C2">
              <w:rPr>
                <w:sz w:val="12"/>
                <w:szCs w:val="12"/>
              </w:rPr>
              <w:t>6.131</w:t>
            </w:r>
          </w:p>
        </w:tc>
        <w:tc>
          <w:tcPr>
            <w:tcW w:w="960" w:type="dxa"/>
            <w:noWrap/>
            <w:hideMark/>
          </w:tcPr>
          <w:p w14:paraId="43661391" w14:textId="77777777" w:rsidR="00D638C2" w:rsidRPr="00D638C2" w:rsidRDefault="00D638C2" w:rsidP="00D638C2">
            <w:pPr>
              <w:spacing w:line="360" w:lineRule="auto"/>
              <w:rPr>
                <w:sz w:val="12"/>
                <w:szCs w:val="12"/>
              </w:rPr>
            </w:pPr>
            <w:r w:rsidRPr="00D638C2">
              <w:rPr>
                <w:sz w:val="12"/>
                <w:szCs w:val="12"/>
              </w:rPr>
              <w:t>0.1131</w:t>
            </w:r>
          </w:p>
        </w:tc>
      </w:tr>
      <w:tr w:rsidR="00D638C2" w:rsidRPr="00D638C2" w14:paraId="2F2AA60A" w14:textId="77777777" w:rsidTr="00D638C2">
        <w:trPr>
          <w:trHeight w:val="300"/>
        </w:trPr>
        <w:tc>
          <w:tcPr>
            <w:tcW w:w="4543" w:type="dxa"/>
            <w:noWrap/>
            <w:hideMark/>
          </w:tcPr>
          <w:p w14:paraId="0CBD49AA" w14:textId="77777777" w:rsidR="00D638C2" w:rsidRPr="00D638C2" w:rsidRDefault="00D638C2" w:rsidP="00D638C2">
            <w:pPr>
              <w:spacing w:line="360" w:lineRule="auto"/>
              <w:rPr>
                <w:sz w:val="12"/>
                <w:szCs w:val="12"/>
              </w:rPr>
            </w:pPr>
            <w:r w:rsidRPr="00D638C2">
              <w:rPr>
                <w:sz w:val="12"/>
                <w:szCs w:val="12"/>
              </w:rPr>
              <w:t>carbendazim</w:t>
            </w:r>
          </w:p>
        </w:tc>
        <w:tc>
          <w:tcPr>
            <w:tcW w:w="1169" w:type="dxa"/>
            <w:noWrap/>
            <w:hideMark/>
          </w:tcPr>
          <w:p w14:paraId="54BFAC63" w14:textId="77777777" w:rsidR="00D638C2" w:rsidRPr="00D638C2" w:rsidRDefault="00D638C2" w:rsidP="00D638C2">
            <w:pPr>
              <w:spacing w:line="360" w:lineRule="auto"/>
              <w:rPr>
                <w:sz w:val="12"/>
                <w:szCs w:val="12"/>
              </w:rPr>
            </w:pPr>
            <w:r w:rsidRPr="00D638C2">
              <w:rPr>
                <w:sz w:val="12"/>
                <w:szCs w:val="12"/>
              </w:rPr>
              <w:t>10605-21-7</w:t>
            </w:r>
          </w:p>
        </w:tc>
        <w:tc>
          <w:tcPr>
            <w:tcW w:w="960" w:type="dxa"/>
            <w:noWrap/>
            <w:hideMark/>
          </w:tcPr>
          <w:p w14:paraId="584543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3D868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75E26F4" w14:textId="77777777" w:rsidR="00D638C2" w:rsidRPr="00D638C2" w:rsidRDefault="00D638C2" w:rsidP="00D638C2">
            <w:pPr>
              <w:spacing w:line="360" w:lineRule="auto"/>
              <w:rPr>
                <w:sz w:val="12"/>
                <w:szCs w:val="12"/>
              </w:rPr>
            </w:pPr>
            <w:r w:rsidRPr="00D638C2">
              <w:rPr>
                <w:sz w:val="12"/>
                <w:szCs w:val="12"/>
              </w:rPr>
              <w:t>28.13</w:t>
            </w:r>
          </w:p>
        </w:tc>
        <w:tc>
          <w:tcPr>
            <w:tcW w:w="998" w:type="dxa"/>
            <w:noWrap/>
            <w:hideMark/>
          </w:tcPr>
          <w:p w14:paraId="7209570C" w14:textId="77777777" w:rsidR="00D638C2" w:rsidRPr="00D638C2" w:rsidRDefault="00D638C2" w:rsidP="00D638C2">
            <w:pPr>
              <w:spacing w:line="360" w:lineRule="auto"/>
              <w:rPr>
                <w:sz w:val="12"/>
                <w:szCs w:val="12"/>
              </w:rPr>
            </w:pPr>
            <w:r w:rsidRPr="00D638C2">
              <w:rPr>
                <w:sz w:val="12"/>
                <w:szCs w:val="12"/>
              </w:rPr>
              <w:t>32.09</w:t>
            </w:r>
          </w:p>
        </w:tc>
        <w:tc>
          <w:tcPr>
            <w:tcW w:w="960" w:type="dxa"/>
            <w:noWrap/>
            <w:hideMark/>
          </w:tcPr>
          <w:p w14:paraId="6B5D63A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8C557C8" w14:textId="77777777" w:rsidR="00D638C2" w:rsidRPr="00D638C2" w:rsidRDefault="00D638C2" w:rsidP="00D638C2">
            <w:pPr>
              <w:spacing w:line="360" w:lineRule="auto"/>
              <w:rPr>
                <w:sz w:val="12"/>
                <w:szCs w:val="12"/>
              </w:rPr>
            </w:pPr>
            <w:r w:rsidRPr="00D638C2">
              <w:rPr>
                <w:sz w:val="12"/>
                <w:szCs w:val="12"/>
              </w:rPr>
              <w:t>33.15</w:t>
            </w:r>
          </w:p>
        </w:tc>
        <w:tc>
          <w:tcPr>
            <w:tcW w:w="960" w:type="dxa"/>
            <w:noWrap/>
            <w:hideMark/>
          </w:tcPr>
          <w:p w14:paraId="45C58A91" w14:textId="77777777" w:rsidR="00D638C2" w:rsidRPr="00D638C2" w:rsidRDefault="00D638C2" w:rsidP="00D638C2">
            <w:pPr>
              <w:spacing w:line="360" w:lineRule="auto"/>
              <w:rPr>
                <w:sz w:val="12"/>
                <w:szCs w:val="12"/>
              </w:rPr>
            </w:pPr>
            <w:r w:rsidRPr="00D638C2">
              <w:rPr>
                <w:sz w:val="12"/>
                <w:szCs w:val="12"/>
              </w:rPr>
              <w:t>0.245</w:t>
            </w:r>
          </w:p>
        </w:tc>
        <w:tc>
          <w:tcPr>
            <w:tcW w:w="960" w:type="dxa"/>
            <w:noWrap/>
            <w:hideMark/>
          </w:tcPr>
          <w:p w14:paraId="4661C0B4" w14:textId="77777777" w:rsidR="00D638C2" w:rsidRPr="00D638C2" w:rsidRDefault="00D638C2" w:rsidP="00D638C2">
            <w:pPr>
              <w:spacing w:line="360" w:lineRule="auto"/>
              <w:rPr>
                <w:sz w:val="12"/>
                <w:szCs w:val="12"/>
              </w:rPr>
            </w:pPr>
            <w:r w:rsidRPr="00D638C2">
              <w:rPr>
                <w:sz w:val="12"/>
                <w:szCs w:val="12"/>
              </w:rPr>
              <w:t>2.829</w:t>
            </w:r>
          </w:p>
        </w:tc>
      </w:tr>
      <w:tr w:rsidR="00D638C2" w:rsidRPr="00D638C2" w14:paraId="09AEF370" w14:textId="77777777" w:rsidTr="00D638C2">
        <w:trPr>
          <w:trHeight w:val="300"/>
        </w:trPr>
        <w:tc>
          <w:tcPr>
            <w:tcW w:w="4543" w:type="dxa"/>
            <w:noWrap/>
            <w:hideMark/>
          </w:tcPr>
          <w:p w14:paraId="12308FA6" w14:textId="77777777" w:rsidR="00D638C2" w:rsidRPr="00D638C2" w:rsidRDefault="00D638C2" w:rsidP="00D638C2">
            <w:pPr>
              <w:spacing w:line="360" w:lineRule="auto"/>
              <w:rPr>
                <w:sz w:val="12"/>
                <w:szCs w:val="12"/>
              </w:rPr>
            </w:pPr>
            <w:r w:rsidRPr="00D638C2">
              <w:rPr>
                <w:sz w:val="12"/>
                <w:szCs w:val="12"/>
              </w:rPr>
              <w:t>chloridazon</w:t>
            </w:r>
          </w:p>
        </w:tc>
        <w:tc>
          <w:tcPr>
            <w:tcW w:w="1169" w:type="dxa"/>
            <w:noWrap/>
            <w:hideMark/>
          </w:tcPr>
          <w:p w14:paraId="6C0387C1" w14:textId="77777777" w:rsidR="00D638C2" w:rsidRPr="00D638C2" w:rsidRDefault="00D638C2" w:rsidP="00D638C2">
            <w:pPr>
              <w:spacing w:line="360" w:lineRule="auto"/>
              <w:rPr>
                <w:sz w:val="12"/>
                <w:szCs w:val="12"/>
              </w:rPr>
            </w:pPr>
            <w:r w:rsidRPr="00D638C2">
              <w:rPr>
                <w:sz w:val="12"/>
                <w:szCs w:val="12"/>
              </w:rPr>
              <w:t>1698-60-8</w:t>
            </w:r>
          </w:p>
        </w:tc>
        <w:tc>
          <w:tcPr>
            <w:tcW w:w="960" w:type="dxa"/>
            <w:noWrap/>
            <w:hideMark/>
          </w:tcPr>
          <w:p w14:paraId="5E7BD6A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FE6688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5461003" w14:textId="77777777" w:rsidR="00D638C2" w:rsidRPr="00D638C2" w:rsidRDefault="00D638C2" w:rsidP="00D638C2">
            <w:pPr>
              <w:spacing w:line="360" w:lineRule="auto"/>
              <w:rPr>
                <w:sz w:val="12"/>
                <w:szCs w:val="12"/>
              </w:rPr>
            </w:pPr>
            <w:r w:rsidRPr="00D638C2">
              <w:rPr>
                <w:sz w:val="12"/>
                <w:szCs w:val="12"/>
              </w:rPr>
              <w:t>-62.76</w:t>
            </w:r>
          </w:p>
        </w:tc>
        <w:tc>
          <w:tcPr>
            <w:tcW w:w="998" w:type="dxa"/>
            <w:noWrap/>
            <w:hideMark/>
          </w:tcPr>
          <w:p w14:paraId="7BE129AA"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08522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2444B27" w14:textId="77777777" w:rsidR="00D638C2" w:rsidRPr="00D638C2" w:rsidRDefault="00D638C2" w:rsidP="00D638C2">
            <w:pPr>
              <w:spacing w:line="360" w:lineRule="auto"/>
              <w:rPr>
                <w:sz w:val="12"/>
                <w:szCs w:val="12"/>
              </w:rPr>
            </w:pPr>
            <w:r w:rsidRPr="00D638C2">
              <w:rPr>
                <w:sz w:val="12"/>
                <w:szCs w:val="12"/>
              </w:rPr>
              <w:t>9.044</w:t>
            </w:r>
          </w:p>
        </w:tc>
        <w:tc>
          <w:tcPr>
            <w:tcW w:w="960" w:type="dxa"/>
            <w:noWrap/>
            <w:hideMark/>
          </w:tcPr>
          <w:p w14:paraId="5103FEB8" w14:textId="77777777" w:rsidR="00D638C2" w:rsidRPr="00D638C2" w:rsidRDefault="00D638C2" w:rsidP="00D638C2">
            <w:pPr>
              <w:spacing w:line="360" w:lineRule="auto"/>
              <w:rPr>
                <w:sz w:val="12"/>
                <w:szCs w:val="12"/>
              </w:rPr>
            </w:pPr>
            <w:r w:rsidRPr="00D638C2">
              <w:rPr>
                <w:sz w:val="12"/>
                <w:szCs w:val="12"/>
              </w:rPr>
              <w:t>0.07509</w:t>
            </w:r>
          </w:p>
        </w:tc>
        <w:tc>
          <w:tcPr>
            <w:tcW w:w="960" w:type="dxa"/>
            <w:noWrap/>
            <w:hideMark/>
          </w:tcPr>
          <w:p w14:paraId="214FB3BC" w14:textId="77777777" w:rsidR="00D638C2" w:rsidRPr="00D638C2" w:rsidRDefault="00D638C2" w:rsidP="00D638C2">
            <w:pPr>
              <w:spacing w:line="360" w:lineRule="auto"/>
              <w:rPr>
                <w:sz w:val="12"/>
                <w:szCs w:val="12"/>
              </w:rPr>
            </w:pPr>
            <w:r w:rsidRPr="00D638C2">
              <w:rPr>
                <w:sz w:val="12"/>
                <w:szCs w:val="12"/>
              </w:rPr>
              <w:t>9.23</w:t>
            </w:r>
          </w:p>
        </w:tc>
      </w:tr>
      <w:tr w:rsidR="00D638C2" w:rsidRPr="00D638C2" w14:paraId="1A676E97" w14:textId="77777777" w:rsidTr="00D638C2">
        <w:trPr>
          <w:trHeight w:val="300"/>
        </w:trPr>
        <w:tc>
          <w:tcPr>
            <w:tcW w:w="4543" w:type="dxa"/>
            <w:noWrap/>
            <w:hideMark/>
          </w:tcPr>
          <w:p w14:paraId="17BDD5C0" w14:textId="77777777" w:rsidR="00D638C2" w:rsidRPr="00D638C2" w:rsidRDefault="00D638C2" w:rsidP="00D638C2">
            <w:pPr>
              <w:spacing w:line="360" w:lineRule="auto"/>
              <w:rPr>
                <w:sz w:val="12"/>
                <w:szCs w:val="12"/>
              </w:rPr>
            </w:pPr>
            <w:r w:rsidRPr="00D638C2">
              <w:rPr>
                <w:sz w:val="12"/>
                <w:szCs w:val="12"/>
              </w:rPr>
              <w:t>chlorpyrifos</w:t>
            </w:r>
          </w:p>
        </w:tc>
        <w:tc>
          <w:tcPr>
            <w:tcW w:w="1169" w:type="dxa"/>
            <w:noWrap/>
            <w:hideMark/>
          </w:tcPr>
          <w:p w14:paraId="68BDD3DB" w14:textId="77777777" w:rsidR="00D638C2" w:rsidRPr="00D638C2" w:rsidRDefault="00D638C2" w:rsidP="00D638C2">
            <w:pPr>
              <w:spacing w:line="360" w:lineRule="auto"/>
              <w:rPr>
                <w:sz w:val="12"/>
                <w:szCs w:val="12"/>
              </w:rPr>
            </w:pPr>
            <w:r w:rsidRPr="00D638C2">
              <w:rPr>
                <w:sz w:val="12"/>
                <w:szCs w:val="12"/>
              </w:rPr>
              <w:t>2921-88-2</w:t>
            </w:r>
          </w:p>
        </w:tc>
        <w:tc>
          <w:tcPr>
            <w:tcW w:w="960" w:type="dxa"/>
            <w:noWrap/>
            <w:hideMark/>
          </w:tcPr>
          <w:p w14:paraId="55755FB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2E68DB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1D72D80" w14:textId="77777777" w:rsidR="00D638C2" w:rsidRPr="00D638C2" w:rsidRDefault="00D638C2" w:rsidP="00D638C2">
            <w:pPr>
              <w:spacing w:line="360" w:lineRule="auto"/>
              <w:rPr>
                <w:sz w:val="12"/>
                <w:szCs w:val="12"/>
              </w:rPr>
            </w:pPr>
            <w:r w:rsidRPr="00D638C2">
              <w:rPr>
                <w:sz w:val="12"/>
                <w:szCs w:val="12"/>
              </w:rPr>
              <w:t>-88.14</w:t>
            </w:r>
          </w:p>
        </w:tc>
        <w:tc>
          <w:tcPr>
            <w:tcW w:w="998" w:type="dxa"/>
            <w:noWrap/>
            <w:hideMark/>
          </w:tcPr>
          <w:p w14:paraId="26F94BB0" w14:textId="77777777" w:rsidR="00D638C2" w:rsidRPr="00D638C2" w:rsidRDefault="00D638C2" w:rsidP="00D638C2">
            <w:pPr>
              <w:spacing w:line="360" w:lineRule="auto"/>
              <w:rPr>
                <w:sz w:val="12"/>
                <w:szCs w:val="12"/>
              </w:rPr>
            </w:pPr>
            <w:r w:rsidRPr="00D638C2">
              <w:rPr>
                <w:sz w:val="12"/>
                <w:szCs w:val="12"/>
              </w:rPr>
              <w:t>-84.14</w:t>
            </w:r>
          </w:p>
        </w:tc>
        <w:tc>
          <w:tcPr>
            <w:tcW w:w="960" w:type="dxa"/>
            <w:noWrap/>
            <w:hideMark/>
          </w:tcPr>
          <w:p w14:paraId="44D95DA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1EAAAC7" w14:textId="77777777" w:rsidR="00D638C2" w:rsidRPr="00D638C2" w:rsidRDefault="00D638C2" w:rsidP="00D638C2">
            <w:pPr>
              <w:spacing w:line="360" w:lineRule="auto"/>
              <w:rPr>
                <w:sz w:val="12"/>
                <w:szCs w:val="12"/>
              </w:rPr>
            </w:pPr>
            <w:r w:rsidRPr="00D638C2">
              <w:rPr>
                <w:sz w:val="12"/>
                <w:szCs w:val="12"/>
              </w:rPr>
              <w:t>100.3</w:t>
            </w:r>
          </w:p>
        </w:tc>
        <w:tc>
          <w:tcPr>
            <w:tcW w:w="960" w:type="dxa"/>
            <w:noWrap/>
            <w:hideMark/>
          </w:tcPr>
          <w:p w14:paraId="02A68FB4" w14:textId="77777777" w:rsidR="00D638C2" w:rsidRPr="00D638C2" w:rsidRDefault="00D638C2" w:rsidP="00D638C2">
            <w:pPr>
              <w:spacing w:line="360" w:lineRule="auto"/>
              <w:rPr>
                <w:sz w:val="12"/>
                <w:szCs w:val="12"/>
              </w:rPr>
            </w:pPr>
            <w:r w:rsidRPr="00D638C2">
              <w:rPr>
                <w:sz w:val="12"/>
                <w:szCs w:val="12"/>
              </w:rPr>
              <w:t>0.1788</w:t>
            </w:r>
          </w:p>
        </w:tc>
        <w:tc>
          <w:tcPr>
            <w:tcW w:w="960" w:type="dxa"/>
            <w:noWrap/>
            <w:hideMark/>
          </w:tcPr>
          <w:p w14:paraId="4AE3A616" w14:textId="77777777" w:rsidR="00D638C2" w:rsidRPr="00D638C2" w:rsidRDefault="00D638C2" w:rsidP="00D638C2">
            <w:pPr>
              <w:spacing w:line="360" w:lineRule="auto"/>
              <w:rPr>
                <w:sz w:val="12"/>
                <w:szCs w:val="12"/>
              </w:rPr>
            </w:pPr>
            <w:r w:rsidRPr="00D638C2">
              <w:rPr>
                <w:sz w:val="12"/>
                <w:szCs w:val="12"/>
              </w:rPr>
              <w:t>3.877</w:t>
            </w:r>
          </w:p>
        </w:tc>
      </w:tr>
      <w:tr w:rsidR="00D638C2" w:rsidRPr="00D638C2" w14:paraId="0CE210D1" w14:textId="77777777" w:rsidTr="00D638C2">
        <w:trPr>
          <w:trHeight w:val="300"/>
        </w:trPr>
        <w:tc>
          <w:tcPr>
            <w:tcW w:w="4543" w:type="dxa"/>
            <w:noWrap/>
            <w:hideMark/>
          </w:tcPr>
          <w:p w14:paraId="0D0A641C" w14:textId="77777777" w:rsidR="00D638C2" w:rsidRPr="00D638C2" w:rsidRDefault="00D638C2" w:rsidP="00D638C2">
            <w:pPr>
              <w:spacing w:line="360" w:lineRule="auto"/>
              <w:rPr>
                <w:sz w:val="12"/>
                <w:szCs w:val="12"/>
              </w:rPr>
            </w:pPr>
            <w:r w:rsidRPr="00D638C2">
              <w:rPr>
                <w:sz w:val="12"/>
                <w:szCs w:val="12"/>
              </w:rPr>
              <w:t>cyclanilide</w:t>
            </w:r>
          </w:p>
        </w:tc>
        <w:tc>
          <w:tcPr>
            <w:tcW w:w="1169" w:type="dxa"/>
            <w:noWrap/>
            <w:hideMark/>
          </w:tcPr>
          <w:p w14:paraId="62AF4410" w14:textId="77777777" w:rsidR="00D638C2" w:rsidRPr="00D638C2" w:rsidRDefault="00D638C2" w:rsidP="00D638C2">
            <w:pPr>
              <w:spacing w:line="360" w:lineRule="auto"/>
              <w:rPr>
                <w:sz w:val="12"/>
                <w:szCs w:val="12"/>
              </w:rPr>
            </w:pPr>
            <w:r w:rsidRPr="00D638C2">
              <w:rPr>
                <w:sz w:val="12"/>
                <w:szCs w:val="12"/>
              </w:rPr>
              <w:t>113136-77-9</w:t>
            </w:r>
          </w:p>
        </w:tc>
        <w:tc>
          <w:tcPr>
            <w:tcW w:w="960" w:type="dxa"/>
            <w:noWrap/>
            <w:hideMark/>
          </w:tcPr>
          <w:p w14:paraId="78D2F4F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00DDD0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E49807" w14:textId="77777777" w:rsidR="00D638C2" w:rsidRPr="00D638C2" w:rsidRDefault="00D638C2" w:rsidP="00D638C2">
            <w:pPr>
              <w:spacing w:line="360" w:lineRule="auto"/>
              <w:rPr>
                <w:sz w:val="12"/>
                <w:szCs w:val="12"/>
              </w:rPr>
            </w:pPr>
            <w:r w:rsidRPr="00D638C2">
              <w:rPr>
                <w:sz w:val="12"/>
                <w:szCs w:val="12"/>
              </w:rPr>
              <w:t>-30.3</w:t>
            </w:r>
          </w:p>
        </w:tc>
        <w:tc>
          <w:tcPr>
            <w:tcW w:w="998" w:type="dxa"/>
            <w:noWrap/>
            <w:hideMark/>
          </w:tcPr>
          <w:p w14:paraId="62A91983" w14:textId="77777777" w:rsidR="00D638C2" w:rsidRPr="00D638C2" w:rsidRDefault="00D638C2" w:rsidP="00D638C2">
            <w:pPr>
              <w:spacing w:line="360" w:lineRule="auto"/>
              <w:rPr>
                <w:sz w:val="12"/>
                <w:szCs w:val="12"/>
              </w:rPr>
            </w:pPr>
            <w:r w:rsidRPr="00D638C2">
              <w:rPr>
                <w:sz w:val="12"/>
                <w:szCs w:val="12"/>
              </w:rPr>
              <w:t>-66.03</w:t>
            </w:r>
          </w:p>
        </w:tc>
        <w:tc>
          <w:tcPr>
            <w:tcW w:w="960" w:type="dxa"/>
            <w:noWrap/>
            <w:hideMark/>
          </w:tcPr>
          <w:p w14:paraId="0C448FA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D48DEED" w14:textId="77777777" w:rsidR="00D638C2" w:rsidRPr="00D638C2" w:rsidRDefault="00D638C2" w:rsidP="00D638C2">
            <w:pPr>
              <w:spacing w:line="360" w:lineRule="auto"/>
              <w:rPr>
                <w:sz w:val="12"/>
                <w:szCs w:val="12"/>
              </w:rPr>
            </w:pPr>
            <w:r w:rsidRPr="00D638C2">
              <w:rPr>
                <w:sz w:val="12"/>
                <w:szCs w:val="12"/>
              </w:rPr>
              <w:t>0.3674</w:t>
            </w:r>
          </w:p>
        </w:tc>
        <w:tc>
          <w:tcPr>
            <w:tcW w:w="960" w:type="dxa"/>
            <w:noWrap/>
            <w:hideMark/>
          </w:tcPr>
          <w:p w14:paraId="2F9D0656" w14:textId="77777777" w:rsidR="00D638C2" w:rsidRPr="00D638C2" w:rsidRDefault="00D638C2" w:rsidP="00D638C2">
            <w:pPr>
              <w:spacing w:line="360" w:lineRule="auto"/>
              <w:rPr>
                <w:sz w:val="12"/>
                <w:szCs w:val="12"/>
              </w:rPr>
            </w:pPr>
            <w:r w:rsidRPr="00D638C2">
              <w:rPr>
                <w:sz w:val="12"/>
                <w:szCs w:val="12"/>
              </w:rPr>
              <w:t>0.3297</w:t>
            </w:r>
          </w:p>
        </w:tc>
        <w:tc>
          <w:tcPr>
            <w:tcW w:w="960" w:type="dxa"/>
            <w:noWrap/>
            <w:hideMark/>
          </w:tcPr>
          <w:p w14:paraId="3608DBB9" w14:textId="77777777" w:rsidR="00D638C2" w:rsidRPr="00D638C2" w:rsidRDefault="00D638C2" w:rsidP="00D638C2">
            <w:pPr>
              <w:spacing w:line="360" w:lineRule="auto"/>
              <w:rPr>
                <w:sz w:val="12"/>
                <w:szCs w:val="12"/>
              </w:rPr>
            </w:pPr>
            <w:r w:rsidRPr="00D638C2">
              <w:rPr>
                <w:sz w:val="12"/>
                <w:szCs w:val="12"/>
              </w:rPr>
              <w:t>2.102</w:t>
            </w:r>
          </w:p>
        </w:tc>
      </w:tr>
      <w:tr w:rsidR="00D638C2" w:rsidRPr="00D638C2" w14:paraId="0753466E" w14:textId="77777777" w:rsidTr="00D638C2">
        <w:trPr>
          <w:trHeight w:val="300"/>
        </w:trPr>
        <w:tc>
          <w:tcPr>
            <w:tcW w:w="4543" w:type="dxa"/>
            <w:noWrap/>
            <w:hideMark/>
          </w:tcPr>
          <w:p w14:paraId="57ABD5C6" w14:textId="77777777" w:rsidR="00D638C2" w:rsidRPr="00D638C2" w:rsidRDefault="00D638C2" w:rsidP="00D638C2">
            <w:pPr>
              <w:spacing w:line="360" w:lineRule="auto"/>
              <w:rPr>
                <w:sz w:val="12"/>
                <w:szCs w:val="12"/>
              </w:rPr>
            </w:pPr>
            <w:r w:rsidRPr="00D638C2">
              <w:rPr>
                <w:sz w:val="12"/>
                <w:szCs w:val="12"/>
              </w:rPr>
              <w:t>cyclosporin a</w:t>
            </w:r>
          </w:p>
        </w:tc>
        <w:tc>
          <w:tcPr>
            <w:tcW w:w="1169" w:type="dxa"/>
            <w:noWrap/>
            <w:hideMark/>
          </w:tcPr>
          <w:p w14:paraId="76350171" w14:textId="77777777" w:rsidR="00D638C2" w:rsidRPr="00D638C2" w:rsidRDefault="00D638C2" w:rsidP="00D638C2">
            <w:pPr>
              <w:spacing w:line="360" w:lineRule="auto"/>
              <w:rPr>
                <w:sz w:val="12"/>
                <w:szCs w:val="12"/>
              </w:rPr>
            </w:pPr>
            <w:r w:rsidRPr="00D638C2">
              <w:rPr>
                <w:sz w:val="12"/>
                <w:szCs w:val="12"/>
              </w:rPr>
              <w:t>59865-13-3</w:t>
            </w:r>
          </w:p>
        </w:tc>
        <w:tc>
          <w:tcPr>
            <w:tcW w:w="960" w:type="dxa"/>
            <w:noWrap/>
            <w:hideMark/>
          </w:tcPr>
          <w:p w14:paraId="6A8537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3A36FC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03ED61" w14:textId="77777777" w:rsidR="00D638C2" w:rsidRPr="00D638C2" w:rsidRDefault="00D638C2" w:rsidP="00D638C2">
            <w:pPr>
              <w:spacing w:line="360" w:lineRule="auto"/>
              <w:rPr>
                <w:sz w:val="12"/>
                <w:szCs w:val="12"/>
              </w:rPr>
            </w:pPr>
            <w:r w:rsidRPr="00D638C2">
              <w:rPr>
                <w:sz w:val="12"/>
                <w:szCs w:val="12"/>
              </w:rPr>
              <w:t>113</w:t>
            </w:r>
          </w:p>
        </w:tc>
        <w:tc>
          <w:tcPr>
            <w:tcW w:w="998" w:type="dxa"/>
            <w:noWrap/>
            <w:hideMark/>
          </w:tcPr>
          <w:p w14:paraId="31B64BAD" w14:textId="77777777" w:rsidR="00D638C2" w:rsidRPr="00D638C2" w:rsidRDefault="00D638C2" w:rsidP="00D638C2">
            <w:pPr>
              <w:spacing w:line="360" w:lineRule="auto"/>
              <w:rPr>
                <w:sz w:val="12"/>
                <w:szCs w:val="12"/>
              </w:rPr>
            </w:pPr>
            <w:r w:rsidRPr="00D638C2">
              <w:rPr>
                <w:sz w:val="12"/>
                <w:szCs w:val="12"/>
              </w:rPr>
              <w:t>76.75</w:t>
            </w:r>
          </w:p>
        </w:tc>
        <w:tc>
          <w:tcPr>
            <w:tcW w:w="960" w:type="dxa"/>
            <w:noWrap/>
            <w:hideMark/>
          </w:tcPr>
          <w:p w14:paraId="3981F07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F39508" w14:textId="77777777" w:rsidR="00D638C2" w:rsidRPr="00D638C2" w:rsidRDefault="00D638C2" w:rsidP="00D638C2">
            <w:pPr>
              <w:spacing w:line="360" w:lineRule="auto"/>
              <w:rPr>
                <w:sz w:val="12"/>
                <w:szCs w:val="12"/>
              </w:rPr>
            </w:pPr>
            <w:r w:rsidRPr="00D638C2">
              <w:rPr>
                <w:sz w:val="12"/>
                <w:szCs w:val="12"/>
              </w:rPr>
              <w:t>1.593</w:t>
            </w:r>
          </w:p>
        </w:tc>
        <w:tc>
          <w:tcPr>
            <w:tcW w:w="960" w:type="dxa"/>
            <w:noWrap/>
            <w:hideMark/>
          </w:tcPr>
          <w:p w14:paraId="43A93D1B" w14:textId="77777777" w:rsidR="00D638C2" w:rsidRPr="00D638C2" w:rsidRDefault="00D638C2" w:rsidP="00D638C2">
            <w:pPr>
              <w:spacing w:line="360" w:lineRule="auto"/>
              <w:rPr>
                <w:sz w:val="12"/>
                <w:szCs w:val="12"/>
              </w:rPr>
            </w:pPr>
            <w:r w:rsidRPr="00D638C2">
              <w:rPr>
                <w:sz w:val="12"/>
                <w:szCs w:val="12"/>
              </w:rPr>
              <w:t>0.3693</w:t>
            </w:r>
          </w:p>
        </w:tc>
        <w:tc>
          <w:tcPr>
            <w:tcW w:w="960" w:type="dxa"/>
            <w:noWrap/>
            <w:hideMark/>
          </w:tcPr>
          <w:p w14:paraId="4E9A0F8C" w14:textId="77777777" w:rsidR="00D638C2" w:rsidRPr="00D638C2" w:rsidRDefault="00D638C2" w:rsidP="00D638C2">
            <w:pPr>
              <w:spacing w:line="360" w:lineRule="auto"/>
              <w:rPr>
                <w:sz w:val="12"/>
                <w:szCs w:val="12"/>
              </w:rPr>
            </w:pPr>
            <w:r w:rsidRPr="00D638C2">
              <w:rPr>
                <w:sz w:val="12"/>
                <w:szCs w:val="12"/>
              </w:rPr>
              <w:t>1.877</w:t>
            </w:r>
          </w:p>
        </w:tc>
      </w:tr>
      <w:tr w:rsidR="00D638C2" w:rsidRPr="00D638C2" w14:paraId="0A1AA2D5" w14:textId="77777777" w:rsidTr="00D638C2">
        <w:trPr>
          <w:trHeight w:val="300"/>
        </w:trPr>
        <w:tc>
          <w:tcPr>
            <w:tcW w:w="4543" w:type="dxa"/>
            <w:noWrap/>
            <w:hideMark/>
          </w:tcPr>
          <w:p w14:paraId="20C191E6" w14:textId="77777777" w:rsidR="00D638C2" w:rsidRPr="00D638C2" w:rsidRDefault="00D638C2" w:rsidP="00D638C2">
            <w:pPr>
              <w:spacing w:line="360" w:lineRule="auto"/>
              <w:rPr>
                <w:sz w:val="12"/>
                <w:szCs w:val="12"/>
              </w:rPr>
            </w:pPr>
            <w:r w:rsidRPr="00D638C2">
              <w:rPr>
                <w:sz w:val="12"/>
                <w:szCs w:val="12"/>
              </w:rPr>
              <w:t>di-n-butyl phthalate</w:t>
            </w:r>
          </w:p>
        </w:tc>
        <w:tc>
          <w:tcPr>
            <w:tcW w:w="1169" w:type="dxa"/>
            <w:noWrap/>
            <w:hideMark/>
          </w:tcPr>
          <w:p w14:paraId="3D06F747" w14:textId="77777777" w:rsidR="00D638C2" w:rsidRPr="00D638C2" w:rsidRDefault="00D638C2" w:rsidP="00D638C2">
            <w:pPr>
              <w:spacing w:line="360" w:lineRule="auto"/>
              <w:rPr>
                <w:sz w:val="12"/>
                <w:szCs w:val="12"/>
              </w:rPr>
            </w:pPr>
            <w:r w:rsidRPr="00D638C2">
              <w:rPr>
                <w:sz w:val="12"/>
                <w:szCs w:val="12"/>
              </w:rPr>
              <w:t>84-74-2</w:t>
            </w:r>
          </w:p>
        </w:tc>
        <w:tc>
          <w:tcPr>
            <w:tcW w:w="960" w:type="dxa"/>
            <w:noWrap/>
            <w:hideMark/>
          </w:tcPr>
          <w:p w14:paraId="4F4926A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45C8F90" w14:textId="77777777" w:rsidR="00D638C2" w:rsidRPr="00D638C2" w:rsidRDefault="00D638C2" w:rsidP="00D638C2">
            <w:pPr>
              <w:spacing w:line="360" w:lineRule="auto"/>
              <w:rPr>
                <w:sz w:val="12"/>
                <w:szCs w:val="12"/>
              </w:rPr>
            </w:pPr>
            <w:r w:rsidRPr="00D638C2">
              <w:rPr>
                <w:sz w:val="12"/>
                <w:szCs w:val="12"/>
              </w:rPr>
              <w:t>135</w:t>
            </w:r>
          </w:p>
        </w:tc>
        <w:tc>
          <w:tcPr>
            <w:tcW w:w="998" w:type="dxa"/>
            <w:noWrap/>
            <w:hideMark/>
          </w:tcPr>
          <w:p w14:paraId="2DFC5850" w14:textId="77777777" w:rsidR="00D638C2" w:rsidRPr="00D638C2" w:rsidRDefault="00D638C2" w:rsidP="00D638C2">
            <w:pPr>
              <w:spacing w:line="360" w:lineRule="auto"/>
              <w:rPr>
                <w:sz w:val="12"/>
                <w:szCs w:val="12"/>
              </w:rPr>
            </w:pPr>
            <w:r w:rsidRPr="00D638C2">
              <w:rPr>
                <w:sz w:val="12"/>
                <w:szCs w:val="12"/>
              </w:rPr>
              <w:t>-3.349</w:t>
            </w:r>
          </w:p>
        </w:tc>
        <w:tc>
          <w:tcPr>
            <w:tcW w:w="998" w:type="dxa"/>
            <w:noWrap/>
            <w:hideMark/>
          </w:tcPr>
          <w:p w14:paraId="44D4B61A" w14:textId="77777777" w:rsidR="00D638C2" w:rsidRPr="00D638C2" w:rsidRDefault="00D638C2" w:rsidP="00D638C2">
            <w:pPr>
              <w:spacing w:line="360" w:lineRule="auto"/>
              <w:rPr>
                <w:sz w:val="12"/>
                <w:szCs w:val="12"/>
              </w:rPr>
            </w:pPr>
            <w:r w:rsidRPr="00D638C2">
              <w:rPr>
                <w:sz w:val="12"/>
                <w:szCs w:val="12"/>
              </w:rPr>
              <w:t>-35.07</w:t>
            </w:r>
          </w:p>
        </w:tc>
        <w:tc>
          <w:tcPr>
            <w:tcW w:w="960" w:type="dxa"/>
            <w:noWrap/>
            <w:hideMark/>
          </w:tcPr>
          <w:p w14:paraId="2F5AD06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9F9A16F" w14:textId="77777777" w:rsidR="00D638C2" w:rsidRPr="00D638C2" w:rsidRDefault="00D638C2" w:rsidP="00D638C2">
            <w:pPr>
              <w:spacing w:line="360" w:lineRule="auto"/>
              <w:rPr>
                <w:sz w:val="12"/>
                <w:szCs w:val="12"/>
              </w:rPr>
            </w:pPr>
            <w:r w:rsidRPr="00D638C2">
              <w:rPr>
                <w:sz w:val="12"/>
                <w:szCs w:val="12"/>
              </w:rPr>
              <w:t>1.587</w:t>
            </w:r>
          </w:p>
        </w:tc>
        <w:tc>
          <w:tcPr>
            <w:tcW w:w="960" w:type="dxa"/>
            <w:noWrap/>
            <w:hideMark/>
          </w:tcPr>
          <w:p w14:paraId="08B30B00" w14:textId="77777777" w:rsidR="00D638C2" w:rsidRPr="00D638C2" w:rsidRDefault="00D638C2" w:rsidP="00D638C2">
            <w:pPr>
              <w:spacing w:line="360" w:lineRule="auto"/>
              <w:rPr>
                <w:sz w:val="12"/>
                <w:szCs w:val="12"/>
              </w:rPr>
            </w:pPr>
            <w:r w:rsidRPr="00D638C2">
              <w:rPr>
                <w:sz w:val="12"/>
                <w:szCs w:val="12"/>
              </w:rPr>
              <w:t>8.08</w:t>
            </w:r>
          </w:p>
        </w:tc>
        <w:tc>
          <w:tcPr>
            <w:tcW w:w="960" w:type="dxa"/>
            <w:noWrap/>
            <w:hideMark/>
          </w:tcPr>
          <w:p w14:paraId="57B9B326" w14:textId="77777777" w:rsidR="00D638C2" w:rsidRPr="00D638C2" w:rsidRDefault="00D638C2" w:rsidP="00D638C2">
            <w:pPr>
              <w:spacing w:line="360" w:lineRule="auto"/>
              <w:rPr>
                <w:sz w:val="12"/>
                <w:szCs w:val="12"/>
              </w:rPr>
            </w:pPr>
            <w:r w:rsidRPr="00D638C2">
              <w:rPr>
                <w:sz w:val="12"/>
                <w:szCs w:val="12"/>
              </w:rPr>
              <w:t>0.08578</w:t>
            </w:r>
          </w:p>
        </w:tc>
      </w:tr>
      <w:tr w:rsidR="00D638C2" w:rsidRPr="00D638C2" w14:paraId="42FCFA9E" w14:textId="77777777" w:rsidTr="00D638C2">
        <w:trPr>
          <w:trHeight w:val="300"/>
        </w:trPr>
        <w:tc>
          <w:tcPr>
            <w:tcW w:w="4543" w:type="dxa"/>
            <w:noWrap/>
            <w:hideMark/>
          </w:tcPr>
          <w:p w14:paraId="3AE579AE" w14:textId="77777777" w:rsidR="00D638C2" w:rsidRPr="00D638C2" w:rsidRDefault="00D638C2" w:rsidP="00D638C2">
            <w:pPr>
              <w:spacing w:line="360" w:lineRule="auto"/>
              <w:rPr>
                <w:sz w:val="12"/>
                <w:szCs w:val="12"/>
              </w:rPr>
            </w:pPr>
            <w:r w:rsidRPr="00D638C2">
              <w:rPr>
                <w:sz w:val="12"/>
                <w:szCs w:val="12"/>
              </w:rPr>
              <w:t>diazinon-o-analog</w:t>
            </w:r>
          </w:p>
        </w:tc>
        <w:tc>
          <w:tcPr>
            <w:tcW w:w="1169" w:type="dxa"/>
            <w:noWrap/>
            <w:hideMark/>
          </w:tcPr>
          <w:p w14:paraId="1079D9D0" w14:textId="77777777" w:rsidR="00D638C2" w:rsidRPr="00D638C2" w:rsidRDefault="00D638C2" w:rsidP="00D638C2">
            <w:pPr>
              <w:spacing w:line="360" w:lineRule="auto"/>
              <w:rPr>
                <w:sz w:val="12"/>
                <w:szCs w:val="12"/>
              </w:rPr>
            </w:pPr>
            <w:r w:rsidRPr="00D638C2">
              <w:rPr>
                <w:sz w:val="12"/>
                <w:szCs w:val="12"/>
              </w:rPr>
              <w:t>962-58-3</w:t>
            </w:r>
          </w:p>
        </w:tc>
        <w:tc>
          <w:tcPr>
            <w:tcW w:w="960" w:type="dxa"/>
            <w:noWrap/>
            <w:hideMark/>
          </w:tcPr>
          <w:p w14:paraId="2DA5A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DC221C"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315578C" w14:textId="77777777" w:rsidR="00D638C2" w:rsidRPr="00D638C2" w:rsidRDefault="00D638C2" w:rsidP="00D638C2">
            <w:pPr>
              <w:spacing w:line="360" w:lineRule="auto"/>
              <w:rPr>
                <w:sz w:val="12"/>
                <w:szCs w:val="12"/>
              </w:rPr>
            </w:pPr>
            <w:r w:rsidRPr="00D638C2">
              <w:rPr>
                <w:sz w:val="12"/>
                <w:szCs w:val="12"/>
              </w:rPr>
              <w:t>-58.93</w:t>
            </w:r>
          </w:p>
        </w:tc>
        <w:tc>
          <w:tcPr>
            <w:tcW w:w="998" w:type="dxa"/>
            <w:noWrap/>
            <w:hideMark/>
          </w:tcPr>
          <w:p w14:paraId="44CC8BB9" w14:textId="77777777" w:rsidR="00D638C2" w:rsidRPr="00D638C2" w:rsidRDefault="00D638C2" w:rsidP="00D638C2">
            <w:pPr>
              <w:spacing w:line="360" w:lineRule="auto"/>
              <w:rPr>
                <w:sz w:val="12"/>
                <w:szCs w:val="12"/>
              </w:rPr>
            </w:pPr>
            <w:r w:rsidRPr="00D638C2">
              <w:rPr>
                <w:sz w:val="12"/>
                <w:szCs w:val="12"/>
              </w:rPr>
              <w:t>-68.18</w:t>
            </w:r>
          </w:p>
        </w:tc>
        <w:tc>
          <w:tcPr>
            <w:tcW w:w="960" w:type="dxa"/>
            <w:noWrap/>
            <w:hideMark/>
          </w:tcPr>
          <w:p w14:paraId="7619075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93B1A87" w14:textId="77777777" w:rsidR="00D638C2" w:rsidRPr="00D638C2" w:rsidRDefault="00D638C2" w:rsidP="00D638C2">
            <w:pPr>
              <w:spacing w:line="360" w:lineRule="auto"/>
              <w:rPr>
                <w:sz w:val="12"/>
                <w:szCs w:val="12"/>
              </w:rPr>
            </w:pPr>
            <w:r w:rsidRPr="00D638C2">
              <w:rPr>
                <w:sz w:val="12"/>
                <w:szCs w:val="12"/>
              </w:rPr>
              <w:t>177.3</w:t>
            </w:r>
          </w:p>
        </w:tc>
        <w:tc>
          <w:tcPr>
            <w:tcW w:w="960" w:type="dxa"/>
            <w:noWrap/>
            <w:hideMark/>
          </w:tcPr>
          <w:p w14:paraId="2B756E02" w14:textId="77777777" w:rsidR="00D638C2" w:rsidRPr="00D638C2" w:rsidRDefault="00D638C2" w:rsidP="00D638C2">
            <w:pPr>
              <w:spacing w:line="360" w:lineRule="auto"/>
              <w:rPr>
                <w:sz w:val="12"/>
                <w:szCs w:val="12"/>
              </w:rPr>
            </w:pPr>
            <w:r w:rsidRPr="00D638C2">
              <w:rPr>
                <w:sz w:val="12"/>
                <w:szCs w:val="12"/>
              </w:rPr>
              <w:t>0.000139</w:t>
            </w:r>
          </w:p>
        </w:tc>
        <w:tc>
          <w:tcPr>
            <w:tcW w:w="960" w:type="dxa"/>
            <w:noWrap/>
            <w:hideMark/>
          </w:tcPr>
          <w:p w14:paraId="530A08B5" w14:textId="77777777" w:rsidR="00D638C2" w:rsidRPr="00D638C2" w:rsidRDefault="00D638C2" w:rsidP="00D638C2">
            <w:pPr>
              <w:spacing w:line="360" w:lineRule="auto"/>
              <w:rPr>
                <w:sz w:val="12"/>
                <w:szCs w:val="12"/>
              </w:rPr>
            </w:pPr>
            <w:r w:rsidRPr="00D638C2">
              <w:rPr>
                <w:sz w:val="12"/>
                <w:szCs w:val="12"/>
              </w:rPr>
              <w:t>5001</w:t>
            </w:r>
          </w:p>
        </w:tc>
      </w:tr>
      <w:tr w:rsidR="00D638C2" w:rsidRPr="00D638C2" w14:paraId="087960E3" w14:textId="77777777" w:rsidTr="00D638C2">
        <w:trPr>
          <w:trHeight w:val="300"/>
        </w:trPr>
        <w:tc>
          <w:tcPr>
            <w:tcW w:w="4543" w:type="dxa"/>
            <w:noWrap/>
            <w:hideMark/>
          </w:tcPr>
          <w:p w14:paraId="7E276AB1" w14:textId="77777777" w:rsidR="00D638C2" w:rsidRPr="00D638C2" w:rsidRDefault="00D638C2" w:rsidP="00D638C2">
            <w:pPr>
              <w:spacing w:line="360" w:lineRule="auto"/>
              <w:rPr>
                <w:sz w:val="12"/>
                <w:szCs w:val="12"/>
              </w:rPr>
            </w:pPr>
            <w:r w:rsidRPr="00D638C2">
              <w:rPr>
                <w:sz w:val="12"/>
                <w:szCs w:val="12"/>
              </w:rPr>
              <w:t>dibromoacetic acid</w:t>
            </w:r>
          </w:p>
        </w:tc>
        <w:tc>
          <w:tcPr>
            <w:tcW w:w="1169" w:type="dxa"/>
            <w:noWrap/>
            <w:hideMark/>
          </w:tcPr>
          <w:p w14:paraId="49350CB3" w14:textId="77777777" w:rsidR="00D638C2" w:rsidRPr="00D638C2" w:rsidRDefault="00D638C2" w:rsidP="00D638C2">
            <w:pPr>
              <w:spacing w:line="360" w:lineRule="auto"/>
              <w:rPr>
                <w:sz w:val="12"/>
                <w:szCs w:val="12"/>
              </w:rPr>
            </w:pPr>
            <w:r w:rsidRPr="00D638C2">
              <w:rPr>
                <w:sz w:val="12"/>
                <w:szCs w:val="12"/>
              </w:rPr>
              <w:t>631-64-1</w:t>
            </w:r>
          </w:p>
        </w:tc>
        <w:tc>
          <w:tcPr>
            <w:tcW w:w="960" w:type="dxa"/>
            <w:noWrap/>
            <w:hideMark/>
          </w:tcPr>
          <w:p w14:paraId="1335075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6880E7" w14:textId="77777777" w:rsidR="00D638C2" w:rsidRPr="00D638C2" w:rsidRDefault="00D638C2" w:rsidP="00D638C2">
            <w:pPr>
              <w:spacing w:line="360" w:lineRule="auto"/>
              <w:rPr>
                <w:sz w:val="12"/>
                <w:szCs w:val="12"/>
              </w:rPr>
            </w:pPr>
            <w:r w:rsidRPr="00D638C2">
              <w:rPr>
                <w:sz w:val="12"/>
                <w:szCs w:val="12"/>
              </w:rPr>
              <w:t>133</w:t>
            </w:r>
          </w:p>
        </w:tc>
        <w:tc>
          <w:tcPr>
            <w:tcW w:w="998" w:type="dxa"/>
            <w:noWrap/>
            <w:hideMark/>
          </w:tcPr>
          <w:p w14:paraId="6826235D" w14:textId="77777777" w:rsidR="00D638C2" w:rsidRPr="00D638C2" w:rsidRDefault="00D638C2" w:rsidP="00D638C2">
            <w:pPr>
              <w:spacing w:line="360" w:lineRule="auto"/>
              <w:rPr>
                <w:sz w:val="12"/>
                <w:szCs w:val="12"/>
              </w:rPr>
            </w:pPr>
            <w:r w:rsidRPr="00D638C2">
              <w:rPr>
                <w:sz w:val="12"/>
                <w:szCs w:val="12"/>
              </w:rPr>
              <w:t>498.9</w:t>
            </w:r>
          </w:p>
        </w:tc>
        <w:tc>
          <w:tcPr>
            <w:tcW w:w="998" w:type="dxa"/>
            <w:noWrap/>
            <w:hideMark/>
          </w:tcPr>
          <w:p w14:paraId="1A2793F5" w14:textId="77777777" w:rsidR="00D638C2" w:rsidRPr="00D638C2" w:rsidRDefault="00D638C2" w:rsidP="00D638C2">
            <w:pPr>
              <w:spacing w:line="360" w:lineRule="auto"/>
              <w:rPr>
                <w:sz w:val="12"/>
                <w:szCs w:val="12"/>
              </w:rPr>
            </w:pPr>
            <w:r w:rsidRPr="00D638C2">
              <w:rPr>
                <w:sz w:val="12"/>
                <w:szCs w:val="12"/>
              </w:rPr>
              <w:t>793</w:t>
            </w:r>
          </w:p>
        </w:tc>
        <w:tc>
          <w:tcPr>
            <w:tcW w:w="960" w:type="dxa"/>
            <w:noWrap/>
            <w:hideMark/>
          </w:tcPr>
          <w:p w14:paraId="7B63EA6D"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325624A" w14:textId="77777777" w:rsidR="00D638C2" w:rsidRPr="00D638C2" w:rsidRDefault="00D638C2" w:rsidP="00D638C2">
            <w:pPr>
              <w:spacing w:line="360" w:lineRule="auto"/>
              <w:rPr>
                <w:sz w:val="12"/>
                <w:szCs w:val="12"/>
              </w:rPr>
            </w:pPr>
            <w:r w:rsidRPr="00D638C2">
              <w:rPr>
                <w:sz w:val="12"/>
                <w:szCs w:val="12"/>
              </w:rPr>
              <w:t>0.4029</w:t>
            </w:r>
          </w:p>
        </w:tc>
        <w:tc>
          <w:tcPr>
            <w:tcW w:w="960" w:type="dxa"/>
            <w:noWrap/>
            <w:hideMark/>
          </w:tcPr>
          <w:p w14:paraId="0C38931E" w14:textId="77777777" w:rsidR="00D638C2" w:rsidRPr="00D638C2" w:rsidRDefault="00D638C2" w:rsidP="00D638C2">
            <w:pPr>
              <w:spacing w:line="360" w:lineRule="auto"/>
              <w:rPr>
                <w:sz w:val="12"/>
                <w:szCs w:val="12"/>
              </w:rPr>
            </w:pPr>
            <w:r w:rsidRPr="00D638C2">
              <w:rPr>
                <w:sz w:val="12"/>
                <w:szCs w:val="12"/>
              </w:rPr>
              <w:t>1.692</w:t>
            </w:r>
          </w:p>
        </w:tc>
        <w:tc>
          <w:tcPr>
            <w:tcW w:w="960" w:type="dxa"/>
            <w:noWrap/>
            <w:hideMark/>
          </w:tcPr>
          <w:p w14:paraId="71709E64" w14:textId="77777777" w:rsidR="00D638C2" w:rsidRPr="00D638C2" w:rsidRDefault="00D638C2" w:rsidP="00D638C2">
            <w:pPr>
              <w:spacing w:line="360" w:lineRule="auto"/>
              <w:rPr>
                <w:sz w:val="12"/>
                <w:szCs w:val="12"/>
              </w:rPr>
            </w:pPr>
            <w:r w:rsidRPr="00D638C2">
              <w:rPr>
                <w:sz w:val="12"/>
                <w:szCs w:val="12"/>
              </w:rPr>
              <w:t>0.4096</w:t>
            </w:r>
          </w:p>
        </w:tc>
      </w:tr>
      <w:tr w:rsidR="00D638C2" w:rsidRPr="00D638C2" w14:paraId="03E6850A" w14:textId="77777777" w:rsidTr="00D638C2">
        <w:trPr>
          <w:trHeight w:val="300"/>
        </w:trPr>
        <w:tc>
          <w:tcPr>
            <w:tcW w:w="4543" w:type="dxa"/>
            <w:noWrap/>
            <w:hideMark/>
          </w:tcPr>
          <w:p w14:paraId="33869000" w14:textId="77777777" w:rsidR="00D638C2" w:rsidRPr="00D638C2" w:rsidRDefault="00D638C2" w:rsidP="00D638C2">
            <w:pPr>
              <w:spacing w:line="360" w:lineRule="auto"/>
              <w:rPr>
                <w:sz w:val="12"/>
                <w:szCs w:val="12"/>
              </w:rPr>
            </w:pPr>
            <w:r w:rsidRPr="00D638C2">
              <w:rPr>
                <w:sz w:val="12"/>
                <w:szCs w:val="12"/>
              </w:rPr>
              <w:t>dichloroacetic acid</w:t>
            </w:r>
          </w:p>
        </w:tc>
        <w:tc>
          <w:tcPr>
            <w:tcW w:w="1169" w:type="dxa"/>
            <w:noWrap/>
            <w:hideMark/>
          </w:tcPr>
          <w:p w14:paraId="4C4F17EE" w14:textId="77777777" w:rsidR="00D638C2" w:rsidRPr="00D638C2" w:rsidRDefault="00D638C2" w:rsidP="00D638C2">
            <w:pPr>
              <w:spacing w:line="360" w:lineRule="auto"/>
              <w:rPr>
                <w:sz w:val="12"/>
                <w:szCs w:val="12"/>
              </w:rPr>
            </w:pPr>
            <w:r w:rsidRPr="00D638C2">
              <w:rPr>
                <w:sz w:val="12"/>
                <w:szCs w:val="12"/>
              </w:rPr>
              <w:t>79-43-6</w:t>
            </w:r>
          </w:p>
        </w:tc>
        <w:tc>
          <w:tcPr>
            <w:tcW w:w="960" w:type="dxa"/>
            <w:noWrap/>
            <w:hideMark/>
          </w:tcPr>
          <w:p w14:paraId="1155EDB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88C45D1" w14:textId="77777777" w:rsidR="00D638C2" w:rsidRPr="00D638C2" w:rsidRDefault="00D638C2" w:rsidP="00D638C2">
            <w:pPr>
              <w:spacing w:line="360" w:lineRule="auto"/>
              <w:rPr>
                <w:sz w:val="12"/>
                <w:szCs w:val="12"/>
              </w:rPr>
            </w:pPr>
            <w:r w:rsidRPr="00D638C2">
              <w:rPr>
                <w:sz w:val="12"/>
                <w:szCs w:val="12"/>
              </w:rPr>
              <w:t>134</w:t>
            </w:r>
          </w:p>
        </w:tc>
        <w:tc>
          <w:tcPr>
            <w:tcW w:w="998" w:type="dxa"/>
            <w:noWrap/>
            <w:hideMark/>
          </w:tcPr>
          <w:p w14:paraId="285F2457" w14:textId="77777777" w:rsidR="00D638C2" w:rsidRPr="00D638C2" w:rsidRDefault="00D638C2" w:rsidP="00D638C2">
            <w:pPr>
              <w:spacing w:line="360" w:lineRule="auto"/>
              <w:rPr>
                <w:sz w:val="12"/>
                <w:szCs w:val="12"/>
              </w:rPr>
            </w:pPr>
            <w:r w:rsidRPr="00D638C2">
              <w:rPr>
                <w:sz w:val="12"/>
                <w:szCs w:val="12"/>
              </w:rPr>
              <w:t>230.2</w:t>
            </w:r>
          </w:p>
        </w:tc>
        <w:tc>
          <w:tcPr>
            <w:tcW w:w="998" w:type="dxa"/>
            <w:noWrap/>
            <w:hideMark/>
          </w:tcPr>
          <w:p w14:paraId="6501E709" w14:textId="77777777" w:rsidR="00D638C2" w:rsidRPr="00D638C2" w:rsidRDefault="00D638C2" w:rsidP="00D638C2">
            <w:pPr>
              <w:spacing w:line="360" w:lineRule="auto"/>
              <w:rPr>
                <w:sz w:val="12"/>
                <w:szCs w:val="12"/>
              </w:rPr>
            </w:pPr>
            <w:r w:rsidRPr="00D638C2">
              <w:rPr>
                <w:sz w:val="12"/>
                <w:szCs w:val="12"/>
              </w:rPr>
              <w:t>240.1</w:t>
            </w:r>
          </w:p>
        </w:tc>
        <w:tc>
          <w:tcPr>
            <w:tcW w:w="960" w:type="dxa"/>
            <w:noWrap/>
            <w:hideMark/>
          </w:tcPr>
          <w:p w14:paraId="15091E6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9E06954" w14:textId="77777777" w:rsidR="00D638C2" w:rsidRPr="00D638C2" w:rsidRDefault="00D638C2" w:rsidP="00D638C2">
            <w:pPr>
              <w:spacing w:line="360" w:lineRule="auto"/>
              <w:rPr>
                <w:sz w:val="12"/>
                <w:szCs w:val="12"/>
              </w:rPr>
            </w:pPr>
            <w:r w:rsidRPr="00D638C2">
              <w:rPr>
                <w:sz w:val="12"/>
                <w:szCs w:val="12"/>
              </w:rPr>
              <w:t>0.3354</w:t>
            </w:r>
          </w:p>
        </w:tc>
        <w:tc>
          <w:tcPr>
            <w:tcW w:w="960" w:type="dxa"/>
            <w:noWrap/>
            <w:hideMark/>
          </w:tcPr>
          <w:p w14:paraId="5135846C" w14:textId="77777777" w:rsidR="00D638C2" w:rsidRPr="00D638C2" w:rsidRDefault="00D638C2" w:rsidP="00D638C2">
            <w:pPr>
              <w:spacing w:line="360" w:lineRule="auto"/>
              <w:rPr>
                <w:sz w:val="12"/>
                <w:szCs w:val="12"/>
              </w:rPr>
            </w:pPr>
            <w:r w:rsidRPr="00D638C2">
              <w:rPr>
                <w:sz w:val="12"/>
                <w:szCs w:val="12"/>
              </w:rPr>
              <w:t>2.837</w:t>
            </w:r>
          </w:p>
        </w:tc>
        <w:tc>
          <w:tcPr>
            <w:tcW w:w="960" w:type="dxa"/>
            <w:noWrap/>
            <w:hideMark/>
          </w:tcPr>
          <w:p w14:paraId="0D25F2F6" w14:textId="77777777" w:rsidR="00D638C2" w:rsidRPr="00D638C2" w:rsidRDefault="00D638C2" w:rsidP="00D638C2">
            <w:pPr>
              <w:spacing w:line="360" w:lineRule="auto"/>
              <w:rPr>
                <w:sz w:val="12"/>
                <w:szCs w:val="12"/>
              </w:rPr>
            </w:pPr>
            <w:r w:rsidRPr="00D638C2">
              <w:rPr>
                <w:sz w:val="12"/>
                <w:szCs w:val="12"/>
              </w:rPr>
              <w:t>0.2443</w:t>
            </w:r>
          </w:p>
        </w:tc>
      </w:tr>
      <w:tr w:rsidR="00D638C2" w:rsidRPr="00D638C2" w14:paraId="098F9312" w14:textId="77777777" w:rsidTr="00D638C2">
        <w:trPr>
          <w:trHeight w:val="300"/>
        </w:trPr>
        <w:tc>
          <w:tcPr>
            <w:tcW w:w="4543" w:type="dxa"/>
            <w:noWrap/>
            <w:hideMark/>
          </w:tcPr>
          <w:p w14:paraId="3D8A708E" w14:textId="77777777" w:rsidR="00D638C2" w:rsidRPr="00D638C2" w:rsidRDefault="00D638C2" w:rsidP="00D638C2">
            <w:pPr>
              <w:spacing w:line="360" w:lineRule="auto"/>
              <w:rPr>
                <w:sz w:val="12"/>
                <w:szCs w:val="12"/>
              </w:rPr>
            </w:pPr>
            <w:r w:rsidRPr="00D638C2">
              <w:rPr>
                <w:sz w:val="12"/>
                <w:szCs w:val="12"/>
              </w:rPr>
              <w:t>diltiazem</w:t>
            </w:r>
          </w:p>
        </w:tc>
        <w:tc>
          <w:tcPr>
            <w:tcW w:w="1169" w:type="dxa"/>
            <w:noWrap/>
            <w:hideMark/>
          </w:tcPr>
          <w:p w14:paraId="030CB99A" w14:textId="77777777" w:rsidR="00D638C2" w:rsidRPr="00D638C2" w:rsidRDefault="00D638C2" w:rsidP="00D638C2">
            <w:pPr>
              <w:spacing w:line="360" w:lineRule="auto"/>
              <w:rPr>
                <w:sz w:val="12"/>
                <w:szCs w:val="12"/>
              </w:rPr>
            </w:pPr>
            <w:r w:rsidRPr="00D638C2">
              <w:rPr>
                <w:sz w:val="12"/>
                <w:szCs w:val="12"/>
              </w:rPr>
              <w:t>34933-06-7</w:t>
            </w:r>
          </w:p>
        </w:tc>
        <w:tc>
          <w:tcPr>
            <w:tcW w:w="960" w:type="dxa"/>
            <w:noWrap/>
            <w:hideMark/>
          </w:tcPr>
          <w:p w14:paraId="1A38FD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75DEB3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15F142" w14:textId="77777777" w:rsidR="00D638C2" w:rsidRPr="00D638C2" w:rsidRDefault="00D638C2" w:rsidP="00D638C2">
            <w:pPr>
              <w:spacing w:line="360" w:lineRule="auto"/>
              <w:rPr>
                <w:sz w:val="12"/>
                <w:szCs w:val="12"/>
              </w:rPr>
            </w:pPr>
            <w:r w:rsidRPr="00D638C2">
              <w:rPr>
                <w:sz w:val="12"/>
                <w:szCs w:val="12"/>
              </w:rPr>
              <w:t>12.39</w:t>
            </w:r>
          </w:p>
        </w:tc>
        <w:tc>
          <w:tcPr>
            <w:tcW w:w="998" w:type="dxa"/>
            <w:noWrap/>
            <w:hideMark/>
          </w:tcPr>
          <w:p w14:paraId="29D514A5" w14:textId="77777777" w:rsidR="00D638C2" w:rsidRPr="00D638C2" w:rsidRDefault="00D638C2" w:rsidP="00D638C2">
            <w:pPr>
              <w:spacing w:line="360" w:lineRule="auto"/>
              <w:rPr>
                <w:sz w:val="12"/>
                <w:szCs w:val="12"/>
              </w:rPr>
            </w:pPr>
            <w:r w:rsidRPr="00D638C2">
              <w:rPr>
                <w:sz w:val="12"/>
                <w:szCs w:val="12"/>
              </w:rPr>
              <w:t>-9.811</w:t>
            </w:r>
          </w:p>
        </w:tc>
        <w:tc>
          <w:tcPr>
            <w:tcW w:w="960" w:type="dxa"/>
            <w:noWrap/>
            <w:hideMark/>
          </w:tcPr>
          <w:p w14:paraId="6E85C31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9A8906" w14:textId="77777777" w:rsidR="00D638C2" w:rsidRPr="00D638C2" w:rsidRDefault="00D638C2" w:rsidP="00D638C2">
            <w:pPr>
              <w:spacing w:line="360" w:lineRule="auto"/>
              <w:rPr>
                <w:sz w:val="12"/>
                <w:szCs w:val="12"/>
              </w:rPr>
            </w:pPr>
            <w:r w:rsidRPr="00D638C2">
              <w:rPr>
                <w:sz w:val="12"/>
                <w:szCs w:val="12"/>
              </w:rPr>
              <w:t>2.747</w:t>
            </w:r>
          </w:p>
        </w:tc>
        <w:tc>
          <w:tcPr>
            <w:tcW w:w="960" w:type="dxa"/>
            <w:noWrap/>
            <w:hideMark/>
          </w:tcPr>
          <w:p w14:paraId="6F87773B" w14:textId="77777777" w:rsidR="00D638C2" w:rsidRPr="00D638C2" w:rsidRDefault="00D638C2" w:rsidP="00D638C2">
            <w:pPr>
              <w:spacing w:line="360" w:lineRule="auto"/>
              <w:rPr>
                <w:sz w:val="12"/>
                <w:szCs w:val="12"/>
              </w:rPr>
            </w:pPr>
            <w:r w:rsidRPr="00D638C2">
              <w:rPr>
                <w:sz w:val="12"/>
                <w:szCs w:val="12"/>
              </w:rPr>
              <w:t>3.384</w:t>
            </w:r>
          </w:p>
        </w:tc>
        <w:tc>
          <w:tcPr>
            <w:tcW w:w="960" w:type="dxa"/>
            <w:noWrap/>
            <w:hideMark/>
          </w:tcPr>
          <w:p w14:paraId="3AF5FA49" w14:textId="77777777" w:rsidR="00D638C2" w:rsidRPr="00D638C2" w:rsidRDefault="00D638C2" w:rsidP="00D638C2">
            <w:pPr>
              <w:spacing w:line="360" w:lineRule="auto"/>
              <w:rPr>
                <w:sz w:val="12"/>
                <w:szCs w:val="12"/>
              </w:rPr>
            </w:pPr>
            <w:r w:rsidRPr="00D638C2">
              <w:rPr>
                <w:sz w:val="12"/>
                <w:szCs w:val="12"/>
              </w:rPr>
              <w:t>0.2048</w:t>
            </w:r>
          </w:p>
        </w:tc>
      </w:tr>
      <w:tr w:rsidR="00D638C2" w:rsidRPr="00D638C2" w14:paraId="7829959A" w14:textId="77777777" w:rsidTr="00D638C2">
        <w:trPr>
          <w:trHeight w:val="300"/>
        </w:trPr>
        <w:tc>
          <w:tcPr>
            <w:tcW w:w="4543" w:type="dxa"/>
            <w:noWrap/>
            <w:hideMark/>
          </w:tcPr>
          <w:p w14:paraId="6409D721" w14:textId="77777777" w:rsidR="00D638C2" w:rsidRPr="00D638C2" w:rsidRDefault="00D638C2" w:rsidP="00D638C2">
            <w:pPr>
              <w:spacing w:line="360" w:lineRule="auto"/>
              <w:rPr>
                <w:sz w:val="12"/>
                <w:szCs w:val="12"/>
              </w:rPr>
            </w:pPr>
            <w:r w:rsidRPr="00D638C2">
              <w:rPr>
                <w:sz w:val="12"/>
                <w:szCs w:val="12"/>
              </w:rPr>
              <w:t>dimethenamid</w:t>
            </w:r>
          </w:p>
        </w:tc>
        <w:tc>
          <w:tcPr>
            <w:tcW w:w="1169" w:type="dxa"/>
            <w:noWrap/>
            <w:hideMark/>
          </w:tcPr>
          <w:p w14:paraId="688EF2AA" w14:textId="77777777" w:rsidR="00D638C2" w:rsidRPr="00D638C2" w:rsidRDefault="00D638C2" w:rsidP="00D638C2">
            <w:pPr>
              <w:spacing w:line="360" w:lineRule="auto"/>
              <w:rPr>
                <w:sz w:val="12"/>
                <w:szCs w:val="12"/>
              </w:rPr>
            </w:pPr>
            <w:r w:rsidRPr="00D638C2">
              <w:rPr>
                <w:sz w:val="12"/>
                <w:szCs w:val="12"/>
              </w:rPr>
              <w:t>87674-68-8</w:t>
            </w:r>
          </w:p>
        </w:tc>
        <w:tc>
          <w:tcPr>
            <w:tcW w:w="960" w:type="dxa"/>
            <w:noWrap/>
            <w:hideMark/>
          </w:tcPr>
          <w:p w14:paraId="4F0050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A13A80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F22DDC7" w14:textId="77777777" w:rsidR="00D638C2" w:rsidRPr="00D638C2" w:rsidRDefault="00D638C2" w:rsidP="00D638C2">
            <w:pPr>
              <w:spacing w:line="360" w:lineRule="auto"/>
              <w:rPr>
                <w:sz w:val="12"/>
                <w:szCs w:val="12"/>
              </w:rPr>
            </w:pPr>
            <w:r w:rsidRPr="00D638C2">
              <w:rPr>
                <w:sz w:val="12"/>
                <w:szCs w:val="12"/>
              </w:rPr>
              <w:t>-120.1</w:t>
            </w:r>
          </w:p>
        </w:tc>
        <w:tc>
          <w:tcPr>
            <w:tcW w:w="998" w:type="dxa"/>
            <w:noWrap/>
            <w:hideMark/>
          </w:tcPr>
          <w:p w14:paraId="37A2FA14" w14:textId="77777777" w:rsidR="00D638C2" w:rsidRPr="00D638C2" w:rsidRDefault="00D638C2" w:rsidP="00D638C2">
            <w:pPr>
              <w:spacing w:line="360" w:lineRule="auto"/>
              <w:rPr>
                <w:sz w:val="12"/>
                <w:szCs w:val="12"/>
              </w:rPr>
            </w:pPr>
            <w:r w:rsidRPr="00D638C2">
              <w:rPr>
                <w:sz w:val="12"/>
                <w:szCs w:val="12"/>
              </w:rPr>
              <w:t>-142.7</w:t>
            </w:r>
          </w:p>
        </w:tc>
        <w:tc>
          <w:tcPr>
            <w:tcW w:w="960" w:type="dxa"/>
            <w:noWrap/>
            <w:hideMark/>
          </w:tcPr>
          <w:p w14:paraId="0260A27E"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466B5A" w14:textId="77777777" w:rsidR="00D638C2" w:rsidRPr="00D638C2" w:rsidRDefault="00D638C2" w:rsidP="00D638C2">
            <w:pPr>
              <w:spacing w:line="360" w:lineRule="auto"/>
              <w:rPr>
                <w:sz w:val="12"/>
                <w:szCs w:val="12"/>
              </w:rPr>
            </w:pPr>
            <w:r w:rsidRPr="00D638C2">
              <w:rPr>
                <w:sz w:val="12"/>
                <w:szCs w:val="12"/>
              </w:rPr>
              <w:t>246.7</w:t>
            </w:r>
          </w:p>
        </w:tc>
        <w:tc>
          <w:tcPr>
            <w:tcW w:w="960" w:type="dxa"/>
            <w:noWrap/>
            <w:hideMark/>
          </w:tcPr>
          <w:p w14:paraId="389142A6" w14:textId="77777777" w:rsidR="00D638C2" w:rsidRPr="00D638C2" w:rsidRDefault="00D638C2" w:rsidP="00D638C2">
            <w:pPr>
              <w:spacing w:line="360" w:lineRule="auto"/>
              <w:rPr>
                <w:sz w:val="12"/>
                <w:szCs w:val="12"/>
              </w:rPr>
            </w:pPr>
            <w:r w:rsidRPr="00D638C2">
              <w:rPr>
                <w:sz w:val="12"/>
                <w:szCs w:val="12"/>
              </w:rPr>
              <w:t>2.019</w:t>
            </w:r>
          </w:p>
        </w:tc>
        <w:tc>
          <w:tcPr>
            <w:tcW w:w="960" w:type="dxa"/>
            <w:noWrap/>
            <w:hideMark/>
          </w:tcPr>
          <w:p w14:paraId="37B6BAD0" w14:textId="77777777" w:rsidR="00D638C2" w:rsidRPr="00D638C2" w:rsidRDefault="00D638C2" w:rsidP="00D638C2">
            <w:pPr>
              <w:spacing w:line="360" w:lineRule="auto"/>
              <w:rPr>
                <w:sz w:val="12"/>
                <w:szCs w:val="12"/>
              </w:rPr>
            </w:pPr>
            <w:r w:rsidRPr="00D638C2">
              <w:rPr>
                <w:sz w:val="12"/>
                <w:szCs w:val="12"/>
              </w:rPr>
              <w:t>0.3434</w:t>
            </w:r>
          </w:p>
        </w:tc>
      </w:tr>
      <w:tr w:rsidR="00D638C2" w:rsidRPr="00D638C2" w14:paraId="1A592CFF" w14:textId="77777777" w:rsidTr="00D638C2">
        <w:trPr>
          <w:trHeight w:val="300"/>
        </w:trPr>
        <w:tc>
          <w:tcPr>
            <w:tcW w:w="4543" w:type="dxa"/>
            <w:noWrap/>
            <w:hideMark/>
          </w:tcPr>
          <w:p w14:paraId="6E5D1F31" w14:textId="77777777" w:rsidR="00D638C2" w:rsidRPr="00D638C2" w:rsidRDefault="00D638C2" w:rsidP="00D638C2">
            <w:pPr>
              <w:spacing w:line="360" w:lineRule="auto"/>
              <w:rPr>
                <w:sz w:val="12"/>
                <w:szCs w:val="12"/>
              </w:rPr>
            </w:pPr>
            <w:r w:rsidRPr="00D638C2">
              <w:rPr>
                <w:sz w:val="12"/>
                <w:szCs w:val="12"/>
              </w:rPr>
              <w:t>dl-camphor</w:t>
            </w:r>
          </w:p>
        </w:tc>
        <w:tc>
          <w:tcPr>
            <w:tcW w:w="1169" w:type="dxa"/>
            <w:noWrap/>
            <w:hideMark/>
          </w:tcPr>
          <w:p w14:paraId="05828A86" w14:textId="77777777" w:rsidR="00D638C2" w:rsidRPr="00D638C2" w:rsidRDefault="00D638C2" w:rsidP="00D638C2">
            <w:pPr>
              <w:spacing w:line="360" w:lineRule="auto"/>
              <w:rPr>
                <w:sz w:val="12"/>
                <w:szCs w:val="12"/>
              </w:rPr>
            </w:pPr>
            <w:r w:rsidRPr="00D638C2">
              <w:rPr>
                <w:sz w:val="12"/>
                <w:szCs w:val="12"/>
              </w:rPr>
              <w:t>76-22-2</w:t>
            </w:r>
          </w:p>
        </w:tc>
        <w:tc>
          <w:tcPr>
            <w:tcW w:w="960" w:type="dxa"/>
            <w:noWrap/>
            <w:hideMark/>
          </w:tcPr>
          <w:p w14:paraId="7C08E38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C0EDD95" w14:textId="77777777" w:rsidR="00D638C2" w:rsidRPr="00D638C2" w:rsidRDefault="00D638C2" w:rsidP="00D638C2">
            <w:pPr>
              <w:spacing w:line="360" w:lineRule="auto"/>
              <w:rPr>
                <w:sz w:val="12"/>
                <w:szCs w:val="12"/>
              </w:rPr>
            </w:pPr>
            <w:r w:rsidRPr="00D638C2">
              <w:rPr>
                <w:sz w:val="12"/>
                <w:szCs w:val="12"/>
              </w:rPr>
              <w:t>165</w:t>
            </w:r>
          </w:p>
        </w:tc>
        <w:tc>
          <w:tcPr>
            <w:tcW w:w="998" w:type="dxa"/>
            <w:noWrap/>
            <w:hideMark/>
          </w:tcPr>
          <w:p w14:paraId="6157880D" w14:textId="77777777" w:rsidR="00D638C2" w:rsidRPr="00D638C2" w:rsidRDefault="00D638C2" w:rsidP="00D638C2">
            <w:pPr>
              <w:spacing w:line="360" w:lineRule="auto"/>
              <w:rPr>
                <w:sz w:val="12"/>
                <w:szCs w:val="12"/>
              </w:rPr>
            </w:pPr>
            <w:r w:rsidRPr="00D638C2">
              <w:rPr>
                <w:sz w:val="12"/>
                <w:szCs w:val="12"/>
              </w:rPr>
              <w:t>4.603</w:t>
            </w:r>
          </w:p>
        </w:tc>
        <w:tc>
          <w:tcPr>
            <w:tcW w:w="998" w:type="dxa"/>
            <w:noWrap/>
            <w:hideMark/>
          </w:tcPr>
          <w:p w14:paraId="760B3C5A" w14:textId="77777777" w:rsidR="00D638C2" w:rsidRPr="00D638C2" w:rsidRDefault="00D638C2" w:rsidP="00D638C2">
            <w:pPr>
              <w:spacing w:line="360" w:lineRule="auto"/>
              <w:rPr>
                <w:sz w:val="12"/>
                <w:szCs w:val="12"/>
              </w:rPr>
            </w:pPr>
            <w:r w:rsidRPr="00D638C2">
              <w:rPr>
                <w:sz w:val="12"/>
                <w:szCs w:val="12"/>
              </w:rPr>
              <w:t>-22.82</w:t>
            </w:r>
          </w:p>
        </w:tc>
        <w:tc>
          <w:tcPr>
            <w:tcW w:w="960" w:type="dxa"/>
            <w:noWrap/>
            <w:hideMark/>
          </w:tcPr>
          <w:p w14:paraId="28173C8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E7A26B8" w14:textId="77777777" w:rsidR="00D638C2" w:rsidRPr="00D638C2" w:rsidRDefault="00D638C2" w:rsidP="00D638C2">
            <w:pPr>
              <w:spacing w:line="360" w:lineRule="auto"/>
              <w:rPr>
                <w:sz w:val="12"/>
                <w:szCs w:val="12"/>
              </w:rPr>
            </w:pPr>
            <w:r w:rsidRPr="00D638C2">
              <w:rPr>
                <w:sz w:val="12"/>
                <w:szCs w:val="12"/>
              </w:rPr>
              <w:t>7.166</w:t>
            </w:r>
          </w:p>
        </w:tc>
        <w:tc>
          <w:tcPr>
            <w:tcW w:w="960" w:type="dxa"/>
            <w:noWrap/>
            <w:hideMark/>
          </w:tcPr>
          <w:p w14:paraId="4F2C173E" w14:textId="77777777" w:rsidR="00D638C2" w:rsidRPr="00D638C2" w:rsidRDefault="00D638C2" w:rsidP="00D638C2">
            <w:pPr>
              <w:spacing w:line="360" w:lineRule="auto"/>
              <w:rPr>
                <w:sz w:val="12"/>
                <w:szCs w:val="12"/>
              </w:rPr>
            </w:pPr>
            <w:r w:rsidRPr="00D638C2">
              <w:rPr>
                <w:sz w:val="12"/>
                <w:szCs w:val="12"/>
              </w:rPr>
              <w:t>2.286</w:t>
            </w:r>
          </w:p>
        </w:tc>
        <w:tc>
          <w:tcPr>
            <w:tcW w:w="960" w:type="dxa"/>
            <w:noWrap/>
            <w:hideMark/>
          </w:tcPr>
          <w:p w14:paraId="69847A6A" w14:textId="77777777" w:rsidR="00D638C2" w:rsidRPr="00D638C2" w:rsidRDefault="00D638C2" w:rsidP="00D638C2">
            <w:pPr>
              <w:spacing w:line="360" w:lineRule="auto"/>
              <w:rPr>
                <w:sz w:val="12"/>
                <w:szCs w:val="12"/>
              </w:rPr>
            </w:pPr>
            <w:r w:rsidRPr="00D638C2">
              <w:rPr>
                <w:sz w:val="12"/>
                <w:szCs w:val="12"/>
              </w:rPr>
              <w:t>0.3032</w:t>
            </w:r>
          </w:p>
        </w:tc>
      </w:tr>
      <w:tr w:rsidR="00D638C2" w:rsidRPr="00D638C2" w14:paraId="27641BFB" w14:textId="77777777" w:rsidTr="00D638C2">
        <w:trPr>
          <w:trHeight w:val="300"/>
        </w:trPr>
        <w:tc>
          <w:tcPr>
            <w:tcW w:w="4543" w:type="dxa"/>
            <w:noWrap/>
            <w:hideMark/>
          </w:tcPr>
          <w:p w14:paraId="6A1FE91B" w14:textId="77777777" w:rsidR="00D638C2" w:rsidRPr="00D638C2" w:rsidRDefault="00D638C2" w:rsidP="00D638C2">
            <w:pPr>
              <w:spacing w:line="360" w:lineRule="auto"/>
              <w:rPr>
                <w:sz w:val="12"/>
                <w:szCs w:val="12"/>
              </w:rPr>
            </w:pPr>
            <w:r w:rsidRPr="00D638C2">
              <w:rPr>
                <w:sz w:val="12"/>
                <w:szCs w:val="12"/>
              </w:rPr>
              <w:t>emodin</w:t>
            </w:r>
          </w:p>
        </w:tc>
        <w:tc>
          <w:tcPr>
            <w:tcW w:w="1169" w:type="dxa"/>
            <w:noWrap/>
            <w:hideMark/>
          </w:tcPr>
          <w:p w14:paraId="653EB308" w14:textId="77777777" w:rsidR="00D638C2" w:rsidRPr="00D638C2" w:rsidRDefault="00D638C2" w:rsidP="00D638C2">
            <w:pPr>
              <w:spacing w:line="360" w:lineRule="auto"/>
              <w:rPr>
                <w:sz w:val="12"/>
                <w:szCs w:val="12"/>
              </w:rPr>
            </w:pPr>
            <w:r w:rsidRPr="00D638C2">
              <w:rPr>
                <w:sz w:val="12"/>
                <w:szCs w:val="12"/>
              </w:rPr>
              <w:t>518-82-1</w:t>
            </w:r>
          </w:p>
        </w:tc>
        <w:tc>
          <w:tcPr>
            <w:tcW w:w="960" w:type="dxa"/>
            <w:noWrap/>
            <w:hideMark/>
          </w:tcPr>
          <w:p w14:paraId="31672E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66EA47" w14:textId="77777777" w:rsidR="00D638C2" w:rsidRPr="00D638C2" w:rsidRDefault="00D638C2" w:rsidP="00D638C2">
            <w:pPr>
              <w:spacing w:line="360" w:lineRule="auto"/>
              <w:rPr>
                <w:sz w:val="12"/>
                <w:szCs w:val="12"/>
              </w:rPr>
            </w:pPr>
            <w:r w:rsidRPr="00D638C2">
              <w:rPr>
                <w:sz w:val="12"/>
                <w:szCs w:val="12"/>
              </w:rPr>
              <w:t>160</w:t>
            </w:r>
          </w:p>
        </w:tc>
        <w:tc>
          <w:tcPr>
            <w:tcW w:w="998" w:type="dxa"/>
            <w:noWrap/>
            <w:hideMark/>
          </w:tcPr>
          <w:p w14:paraId="2D367E23" w14:textId="77777777" w:rsidR="00D638C2" w:rsidRPr="00D638C2" w:rsidRDefault="00D638C2" w:rsidP="00D638C2">
            <w:pPr>
              <w:spacing w:line="360" w:lineRule="auto"/>
              <w:rPr>
                <w:sz w:val="12"/>
                <w:szCs w:val="12"/>
              </w:rPr>
            </w:pPr>
            <w:r w:rsidRPr="00D638C2">
              <w:rPr>
                <w:sz w:val="12"/>
                <w:szCs w:val="12"/>
              </w:rPr>
              <w:t>4.277</w:t>
            </w:r>
          </w:p>
        </w:tc>
        <w:tc>
          <w:tcPr>
            <w:tcW w:w="998" w:type="dxa"/>
            <w:noWrap/>
            <w:hideMark/>
          </w:tcPr>
          <w:p w14:paraId="1E91BE1D" w14:textId="77777777" w:rsidR="00D638C2" w:rsidRPr="00D638C2" w:rsidRDefault="00D638C2" w:rsidP="00D638C2">
            <w:pPr>
              <w:spacing w:line="360" w:lineRule="auto"/>
              <w:rPr>
                <w:sz w:val="12"/>
                <w:szCs w:val="12"/>
              </w:rPr>
            </w:pPr>
            <w:r w:rsidRPr="00D638C2">
              <w:rPr>
                <w:sz w:val="12"/>
                <w:szCs w:val="12"/>
              </w:rPr>
              <w:t>7.361</w:t>
            </w:r>
          </w:p>
        </w:tc>
        <w:tc>
          <w:tcPr>
            <w:tcW w:w="960" w:type="dxa"/>
            <w:noWrap/>
            <w:hideMark/>
          </w:tcPr>
          <w:p w14:paraId="5837174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48405B5" w14:textId="77777777" w:rsidR="00D638C2" w:rsidRPr="00D638C2" w:rsidRDefault="00D638C2" w:rsidP="00D638C2">
            <w:pPr>
              <w:spacing w:line="360" w:lineRule="auto"/>
              <w:rPr>
                <w:sz w:val="12"/>
                <w:szCs w:val="12"/>
              </w:rPr>
            </w:pPr>
            <w:r w:rsidRPr="00D638C2">
              <w:rPr>
                <w:sz w:val="12"/>
                <w:szCs w:val="12"/>
              </w:rPr>
              <w:t>0.6335</w:t>
            </w:r>
          </w:p>
        </w:tc>
        <w:tc>
          <w:tcPr>
            <w:tcW w:w="960" w:type="dxa"/>
            <w:noWrap/>
            <w:hideMark/>
          </w:tcPr>
          <w:p w14:paraId="67DBDC93" w14:textId="77777777" w:rsidR="00D638C2" w:rsidRPr="00D638C2" w:rsidRDefault="00D638C2" w:rsidP="00D638C2">
            <w:pPr>
              <w:spacing w:line="360" w:lineRule="auto"/>
              <w:rPr>
                <w:sz w:val="12"/>
                <w:szCs w:val="12"/>
              </w:rPr>
            </w:pPr>
            <w:r w:rsidRPr="00D638C2">
              <w:rPr>
                <w:sz w:val="12"/>
                <w:szCs w:val="12"/>
              </w:rPr>
              <w:t>2.886</w:t>
            </w:r>
          </w:p>
        </w:tc>
        <w:tc>
          <w:tcPr>
            <w:tcW w:w="960" w:type="dxa"/>
            <w:noWrap/>
            <w:hideMark/>
          </w:tcPr>
          <w:p w14:paraId="78A9DBD9" w14:textId="77777777" w:rsidR="00D638C2" w:rsidRPr="00D638C2" w:rsidRDefault="00D638C2" w:rsidP="00D638C2">
            <w:pPr>
              <w:spacing w:line="360" w:lineRule="auto"/>
              <w:rPr>
                <w:sz w:val="12"/>
                <w:szCs w:val="12"/>
              </w:rPr>
            </w:pPr>
            <w:r w:rsidRPr="00D638C2">
              <w:rPr>
                <w:sz w:val="12"/>
                <w:szCs w:val="12"/>
              </w:rPr>
              <w:t>0.2402</w:t>
            </w:r>
          </w:p>
        </w:tc>
      </w:tr>
      <w:tr w:rsidR="00D638C2" w:rsidRPr="00D638C2" w14:paraId="35B76F41" w14:textId="77777777" w:rsidTr="00D638C2">
        <w:trPr>
          <w:trHeight w:val="300"/>
        </w:trPr>
        <w:tc>
          <w:tcPr>
            <w:tcW w:w="4543" w:type="dxa"/>
            <w:noWrap/>
            <w:hideMark/>
          </w:tcPr>
          <w:p w14:paraId="4692214F" w14:textId="77777777" w:rsidR="00D638C2" w:rsidRPr="00D638C2" w:rsidRDefault="00D638C2" w:rsidP="00D638C2">
            <w:pPr>
              <w:spacing w:line="360" w:lineRule="auto"/>
              <w:rPr>
                <w:sz w:val="12"/>
                <w:szCs w:val="12"/>
              </w:rPr>
            </w:pPr>
            <w:r w:rsidRPr="00D638C2">
              <w:rPr>
                <w:sz w:val="12"/>
                <w:szCs w:val="12"/>
              </w:rPr>
              <w:t>etoxazole</w:t>
            </w:r>
          </w:p>
        </w:tc>
        <w:tc>
          <w:tcPr>
            <w:tcW w:w="1169" w:type="dxa"/>
            <w:noWrap/>
            <w:hideMark/>
          </w:tcPr>
          <w:p w14:paraId="6F14A538" w14:textId="77777777" w:rsidR="00D638C2" w:rsidRPr="00D638C2" w:rsidRDefault="00D638C2" w:rsidP="00D638C2">
            <w:pPr>
              <w:spacing w:line="360" w:lineRule="auto"/>
              <w:rPr>
                <w:sz w:val="12"/>
                <w:szCs w:val="12"/>
              </w:rPr>
            </w:pPr>
            <w:r w:rsidRPr="00D638C2">
              <w:rPr>
                <w:sz w:val="12"/>
                <w:szCs w:val="12"/>
              </w:rPr>
              <w:t>153233-91-1</w:t>
            </w:r>
          </w:p>
        </w:tc>
        <w:tc>
          <w:tcPr>
            <w:tcW w:w="960" w:type="dxa"/>
            <w:noWrap/>
            <w:hideMark/>
          </w:tcPr>
          <w:p w14:paraId="0613472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9DC670"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BD288A9" w14:textId="77777777" w:rsidR="00D638C2" w:rsidRPr="00D638C2" w:rsidRDefault="00D638C2" w:rsidP="00D638C2">
            <w:pPr>
              <w:spacing w:line="360" w:lineRule="auto"/>
              <w:rPr>
                <w:sz w:val="12"/>
                <w:szCs w:val="12"/>
              </w:rPr>
            </w:pPr>
            <w:r w:rsidRPr="00D638C2">
              <w:rPr>
                <w:sz w:val="12"/>
                <w:szCs w:val="12"/>
              </w:rPr>
              <w:t>-148.9</w:t>
            </w:r>
          </w:p>
        </w:tc>
        <w:tc>
          <w:tcPr>
            <w:tcW w:w="998" w:type="dxa"/>
            <w:noWrap/>
            <w:hideMark/>
          </w:tcPr>
          <w:p w14:paraId="16D18A4C" w14:textId="77777777" w:rsidR="00D638C2" w:rsidRPr="00D638C2" w:rsidRDefault="00D638C2" w:rsidP="00D638C2">
            <w:pPr>
              <w:spacing w:line="360" w:lineRule="auto"/>
              <w:rPr>
                <w:sz w:val="12"/>
                <w:szCs w:val="12"/>
              </w:rPr>
            </w:pPr>
            <w:r w:rsidRPr="00D638C2">
              <w:rPr>
                <w:sz w:val="12"/>
                <w:szCs w:val="12"/>
              </w:rPr>
              <w:t>-173</w:t>
            </w:r>
          </w:p>
        </w:tc>
        <w:tc>
          <w:tcPr>
            <w:tcW w:w="960" w:type="dxa"/>
            <w:noWrap/>
            <w:hideMark/>
          </w:tcPr>
          <w:p w14:paraId="7FB3435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B2BA0F3" w14:textId="77777777" w:rsidR="00D638C2" w:rsidRPr="00D638C2" w:rsidRDefault="00D638C2" w:rsidP="00D638C2">
            <w:pPr>
              <w:spacing w:line="360" w:lineRule="auto"/>
              <w:rPr>
                <w:sz w:val="12"/>
                <w:szCs w:val="12"/>
              </w:rPr>
            </w:pPr>
            <w:r w:rsidRPr="00D638C2">
              <w:rPr>
                <w:sz w:val="12"/>
                <w:szCs w:val="12"/>
              </w:rPr>
              <w:t>34.3</w:t>
            </w:r>
          </w:p>
        </w:tc>
        <w:tc>
          <w:tcPr>
            <w:tcW w:w="960" w:type="dxa"/>
            <w:noWrap/>
            <w:hideMark/>
          </w:tcPr>
          <w:p w14:paraId="73CA483D" w14:textId="77777777" w:rsidR="00D638C2" w:rsidRPr="00D638C2" w:rsidRDefault="00D638C2" w:rsidP="00D638C2">
            <w:pPr>
              <w:spacing w:line="360" w:lineRule="auto"/>
              <w:rPr>
                <w:sz w:val="12"/>
                <w:szCs w:val="12"/>
              </w:rPr>
            </w:pPr>
            <w:r w:rsidRPr="00D638C2">
              <w:rPr>
                <w:sz w:val="12"/>
                <w:szCs w:val="12"/>
              </w:rPr>
              <w:t>0.6847</w:t>
            </w:r>
          </w:p>
        </w:tc>
        <w:tc>
          <w:tcPr>
            <w:tcW w:w="960" w:type="dxa"/>
            <w:noWrap/>
            <w:hideMark/>
          </w:tcPr>
          <w:p w14:paraId="324254AE" w14:textId="77777777" w:rsidR="00D638C2" w:rsidRPr="00D638C2" w:rsidRDefault="00D638C2" w:rsidP="00D638C2">
            <w:pPr>
              <w:spacing w:line="360" w:lineRule="auto"/>
              <w:rPr>
                <w:sz w:val="12"/>
                <w:szCs w:val="12"/>
              </w:rPr>
            </w:pPr>
            <w:r w:rsidRPr="00D638C2">
              <w:rPr>
                <w:sz w:val="12"/>
                <w:szCs w:val="12"/>
              </w:rPr>
              <w:t>1.012</w:t>
            </w:r>
          </w:p>
        </w:tc>
      </w:tr>
      <w:tr w:rsidR="00D638C2" w:rsidRPr="00D638C2" w14:paraId="6BDC1B81" w14:textId="77777777" w:rsidTr="00D638C2">
        <w:trPr>
          <w:trHeight w:val="300"/>
        </w:trPr>
        <w:tc>
          <w:tcPr>
            <w:tcW w:w="4543" w:type="dxa"/>
            <w:noWrap/>
            <w:hideMark/>
          </w:tcPr>
          <w:p w14:paraId="5933D47F" w14:textId="77777777" w:rsidR="00D638C2" w:rsidRPr="00D638C2" w:rsidRDefault="00D638C2" w:rsidP="00D638C2">
            <w:pPr>
              <w:spacing w:line="360" w:lineRule="auto"/>
              <w:rPr>
                <w:sz w:val="12"/>
                <w:szCs w:val="12"/>
              </w:rPr>
            </w:pPr>
            <w:r w:rsidRPr="00D638C2">
              <w:rPr>
                <w:sz w:val="12"/>
                <w:szCs w:val="12"/>
              </w:rPr>
              <w:t>fenarimol</w:t>
            </w:r>
          </w:p>
        </w:tc>
        <w:tc>
          <w:tcPr>
            <w:tcW w:w="1169" w:type="dxa"/>
            <w:noWrap/>
            <w:hideMark/>
          </w:tcPr>
          <w:p w14:paraId="346BFBB5" w14:textId="77777777" w:rsidR="00D638C2" w:rsidRPr="00D638C2" w:rsidRDefault="00D638C2" w:rsidP="00D638C2">
            <w:pPr>
              <w:spacing w:line="360" w:lineRule="auto"/>
              <w:rPr>
                <w:sz w:val="12"/>
                <w:szCs w:val="12"/>
              </w:rPr>
            </w:pPr>
            <w:r w:rsidRPr="00D638C2">
              <w:rPr>
                <w:sz w:val="12"/>
                <w:szCs w:val="12"/>
              </w:rPr>
              <w:t>60168-88-9</w:t>
            </w:r>
          </w:p>
        </w:tc>
        <w:tc>
          <w:tcPr>
            <w:tcW w:w="960" w:type="dxa"/>
            <w:noWrap/>
            <w:hideMark/>
          </w:tcPr>
          <w:p w14:paraId="2DA413F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9FA4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74E449" w14:textId="77777777" w:rsidR="00D638C2" w:rsidRPr="00D638C2" w:rsidRDefault="00D638C2" w:rsidP="00D638C2">
            <w:pPr>
              <w:spacing w:line="360" w:lineRule="auto"/>
              <w:rPr>
                <w:sz w:val="12"/>
                <w:szCs w:val="12"/>
              </w:rPr>
            </w:pPr>
            <w:r w:rsidRPr="00D638C2">
              <w:rPr>
                <w:sz w:val="12"/>
                <w:szCs w:val="12"/>
              </w:rPr>
              <w:t>-68.23</w:t>
            </w:r>
          </w:p>
        </w:tc>
        <w:tc>
          <w:tcPr>
            <w:tcW w:w="998" w:type="dxa"/>
            <w:noWrap/>
            <w:hideMark/>
          </w:tcPr>
          <w:p w14:paraId="04669ED0" w14:textId="77777777" w:rsidR="00D638C2" w:rsidRPr="00D638C2" w:rsidRDefault="00D638C2" w:rsidP="00D638C2">
            <w:pPr>
              <w:spacing w:line="360" w:lineRule="auto"/>
              <w:rPr>
                <w:sz w:val="12"/>
                <w:szCs w:val="12"/>
              </w:rPr>
            </w:pPr>
            <w:r w:rsidRPr="00D638C2">
              <w:rPr>
                <w:sz w:val="12"/>
                <w:szCs w:val="12"/>
              </w:rPr>
              <w:t>-91.56</w:t>
            </w:r>
          </w:p>
        </w:tc>
        <w:tc>
          <w:tcPr>
            <w:tcW w:w="960" w:type="dxa"/>
            <w:noWrap/>
            <w:hideMark/>
          </w:tcPr>
          <w:p w14:paraId="6FE7405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9B4A75" w14:textId="77777777" w:rsidR="00D638C2" w:rsidRPr="00D638C2" w:rsidRDefault="00D638C2" w:rsidP="00D638C2">
            <w:pPr>
              <w:spacing w:line="360" w:lineRule="auto"/>
              <w:rPr>
                <w:sz w:val="12"/>
                <w:szCs w:val="12"/>
              </w:rPr>
            </w:pPr>
            <w:r w:rsidRPr="00D638C2">
              <w:rPr>
                <w:sz w:val="12"/>
                <w:szCs w:val="12"/>
              </w:rPr>
              <w:t>12.17</w:t>
            </w:r>
          </w:p>
        </w:tc>
        <w:tc>
          <w:tcPr>
            <w:tcW w:w="960" w:type="dxa"/>
            <w:noWrap/>
            <w:hideMark/>
          </w:tcPr>
          <w:p w14:paraId="018414B1" w14:textId="77777777" w:rsidR="00D638C2" w:rsidRPr="00D638C2" w:rsidRDefault="00D638C2" w:rsidP="00D638C2">
            <w:pPr>
              <w:spacing w:line="360" w:lineRule="auto"/>
              <w:rPr>
                <w:sz w:val="12"/>
                <w:szCs w:val="12"/>
              </w:rPr>
            </w:pPr>
            <w:r w:rsidRPr="00D638C2">
              <w:rPr>
                <w:sz w:val="12"/>
                <w:szCs w:val="12"/>
              </w:rPr>
              <w:t>0.3854</w:t>
            </w:r>
          </w:p>
        </w:tc>
        <w:tc>
          <w:tcPr>
            <w:tcW w:w="960" w:type="dxa"/>
            <w:noWrap/>
            <w:hideMark/>
          </w:tcPr>
          <w:p w14:paraId="431A87E4" w14:textId="77777777" w:rsidR="00D638C2" w:rsidRPr="00D638C2" w:rsidRDefault="00D638C2" w:rsidP="00D638C2">
            <w:pPr>
              <w:spacing w:line="360" w:lineRule="auto"/>
              <w:rPr>
                <w:sz w:val="12"/>
                <w:szCs w:val="12"/>
              </w:rPr>
            </w:pPr>
            <w:r w:rsidRPr="00D638C2">
              <w:rPr>
                <w:sz w:val="12"/>
                <w:szCs w:val="12"/>
              </w:rPr>
              <w:t>1.799</w:t>
            </w:r>
          </w:p>
        </w:tc>
      </w:tr>
      <w:tr w:rsidR="00D638C2" w:rsidRPr="00D638C2" w14:paraId="39485B25" w14:textId="77777777" w:rsidTr="00D638C2">
        <w:trPr>
          <w:trHeight w:val="300"/>
        </w:trPr>
        <w:tc>
          <w:tcPr>
            <w:tcW w:w="4543" w:type="dxa"/>
            <w:noWrap/>
            <w:hideMark/>
          </w:tcPr>
          <w:p w14:paraId="76181BD2" w14:textId="77777777" w:rsidR="00D638C2" w:rsidRPr="00D638C2" w:rsidRDefault="00D638C2" w:rsidP="00D638C2">
            <w:pPr>
              <w:spacing w:line="360" w:lineRule="auto"/>
              <w:rPr>
                <w:sz w:val="12"/>
                <w:szCs w:val="12"/>
              </w:rPr>
            </w:pPr>
            <w:r w:rsidRPr="00D638C2">
              <w:rPr>
                <w:sz w:val="12"/>
                <w:szCs w:val="12"/>
              </w:rPr>
              <w:lastRenderedPageBreak/>
              <w:t>flufenacet</w:t>
            </w:r>
          </w:p>
        </w:tc>
        <w:tc>
          <w:tcPr>
            <w:tcW w:w="1169" w:type="dxa"/>
            <w:noWrap/>
            <w:hideMark/>
          </w:tcPr>
          <w:p w14:paraId="15F04027" w14:textId="77777777" w:rsidR="00D638C2" w:rsidRPr="00D638C2" w:rsidRDefault="00D638C2" w:rsidP="00D638C2">
            <w:pPr>
              <w:spacing w:line="360" w:lineRule="auto"/>
              <w:rPr>
                <w:sz w:val="12"/>
                <w:szCs w:val="12"/>
              </w:rPr>
            </w:pPr>
            <w:r w:rsidRPr="00D638C2">
              <w:rPr>
                <w:sz w:val="12"/>
                <w:szCs w:val="12"/>
              </w:rPr>
              <w:t>142459-58-3</w:t>
            </w:r>
          </w:p>
        </w:tc>
        <w:tc>
          <w:tcPr>
            <w:tcW w:w="960" w:type="dxa"/>
            <w:noWrap/>
            <w:hideMark/>
          </w:tcPr>
          <w:p w14:paraId="3CD9CB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550B6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BA2C714" w14:textId="77777777" w:rsidR="00D638C2" w:rsidRPr="00D638C2" w:rsidRDefault="00D638C2" w:rsidP="00D638C2">
            <w:pPr>
              <w:spacing w:line="360" w:lineRule="auto"/>
              <w:rPr>
                <w:sz w:val="12"/>
                <w:szCs w:val="12"/>
              </w:rPr>
            </w:pPr>
            <w:r w:rsidRPr="00D638C2">
              <w:rPr>
                <w:sz w:val="12"/>
                <w:szCs w:val="12"/>
              </w:rPr>
              <w:t>-197.7</w:t>
            </w:r>
          </w:p>
        </w:tc>
        <w:tc>
          <w:tcPr>
            <w:tcW w:w="998" w:type="dxa"/>
            <w:noWrap/>
            <w:hideMark/>
          </w:tcPr>
          <w:p w14:paraId="2EBC3C9C" w14:textId="77777777" w:rsidR="00D638C2" w:rsidRPr="00D638C2" w:rsidRDefault="00D638C2" w:rsidP="00D638C2">
            <w:pPr>
              <w:spacing w:line="360" w:lineRule="auto"/>
              <w:rPr>
                <w:sz w:val="12"/>
                <w:szCs w:val="12"/>
              </w:rPr>
            </w:pPr>
            <w:r w:rsidRPr="00D638C2">
              <w:rPr>
                <w:sz w:val="12"/>
                <w:szCs w:val="12"/>
              </w:rPr>
              <w:t>-195.1</w:t>
            </w:r>
          </w:p>
        </w:tc>
        <w:tc>
          <w:tcPr>
            <w:tcW w:w="960" w:type="dxa"/>
            <w:noWrap/>
            <w:hideMark/>
          </w:tcPr>
          <w:p w14:paraId="066DE75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150D710" w14:textId="77777777" w:rsidR="00D638C2" w:rsidRPr="00D638C2" w:rsidRDefault="00D638C2" w:rsidP="00D638C2">
            <w:pPr>
              <w:spacing w:line="360" w:lineRule="auto"/>
              <w:rPr>
                <w:sz w:val="12"/>
                <w:szCs w:val="12"/>
              </w:rPr>
            </w:pPr>
            <w:r w:rsidRPr="00D638C2">
              <w:rPr>
                <w:sz w:val="12"/>
                <w:szCs w:val="12"/>
              </w:rPr>
              <w:t>58.71</w:t>
            </w:r>
          </w:p>
        </w:tc>
        <w:tc>
          <w:tcPr>
            <w:tcW w:w="960" w:type="dxa"/>
            <w:noWrap/>
            <w:hideMark/>
          </w:tcPr>
          <w:p w14:paraId="55574E36" w14:textId="77777777" w:rsidR="00D638C2" w:rsidRPr="00D638C2" w:rsidRDefault="00D638C2" w:rsidP="00D638C2">
            <w:pPr>
              <w:spacing w:line="360" w:lineRule="auto"/>
              <w:rPr>
                <w:sz w:val="12"/>
                <w:szCs w:val="12"/>
              </w:rPr>
            </w:pPr>
            <w:r w:rsidRPr="00D638C2">
              <w:rPr>
                <w:sz w:val="12"/>
                <w:szCs w:val="12"/>
              </w:rPr>
              <w:t>0.0321</w:t>
            </w:r>
          </w:p>
        </w:tc>
        <w:tc>
          <w:tcPr>
            <w:tcW w:w="960" w:type="dxa"/>
            <w:noWrap/>
            <w:hideMark/>
          </w:tcPr>
          <w:p w14:paraId="11605FD0" w14:textId="77777777" w:rsidR="00D638C2" w:rsidRPr="00D638C2" w:rsidRDefault="00D638C2" w:rsidP="00D638C2">
            <w:pPr>
              <w:spacing w:line="360" w:lineRule="auto"/>
              <w:rPr>
                <w:sz w:val="12"/>
                <w:szCs w:val="12"/>
              </w:rPr>
            </w:pPr>
            <w:r w:rsidRPr="00D638C2">
              <w:rPr>
                <w:sz w:val="12"/>
                <w:szCs w:val="12"/>
              </w:rPr>
              <w:t>21.59</w:t>
            </w:r>
          </w:p>
        </w:tc>
      </w:tr>
      <w:tr w:rsidR="00D638C2" w:rsidRPr="00D638C2" w14:paraId="676AE39B" w14:textId="77777777" w:rsidTr="00D638C2">
        <w:trPr>
          <w:trHeight w:val="300"/>
        </w:trPr>
        <w:tc>
          <w:tcPr>
            <w:tcW w:w="4543" w:type="dxa"/>
            <w:noWrap/>
            <w:hideMark/>
          </w:tcPr>
          <w:p w14:paraId="27DD7734" w14:textId="77777777" w:rsidR="00D638C2" w:rsidRPr="00D638C2" w:rsidRDefault="00D638C2" w:rsidP="00D638C2">
            <w:pPr>
              <w:spacing w:line="360" w:lineRule="auto"/>
              <w:rPr>
                <w:sz w:val="12"/>
                <w:szCs w:val="12"/>
              </w:rPr>
            </w:pPr>
            <w:r w:rsidRPr="00D638C2">
              <w:rPr>
                <w:sz w:val="12"/>
                <w:szCs w:val="12"/>
              </w:rPr>
              <w:t>formamide</w:t>
            </w:r>
          </w:p>
        </w:tc>
        <w:tc>
          <w:tcPr>
            <w:tcW w:w="1169" w:type="dxa"/>
            <w:noWrap/>
            <w:hideMark/>
          </w:tcPr>
          <w:p w14:paraId="7632DAC8" w14:textId="77777777" w:rsidR="00D638C2" w:rsidRPr="00D638C2" w:rsidRDefault="00D638C2" w:rsidP="00D638C2">
            <w:pPr>
              <w:spacing w:line="360" w:lineRule="auto"/>
              <w:rPr>
                <w:sz w:val="12"/>
                <w:szCs w:val="12"/>
              </w:rPr>
            </w:pPr>
            <w:r w:rsidRPr="00D638C2">
              <w:rPr>
                <w:sz w:val="12"/>
                <w:szCs w:val="12"/>
              </w:rPr>
              <w:t>75-12-7</w:t>
            </w:r>
          </w:p>
        </w:tc>
        <w:tc>
          <w:tcPr>
            <w:tcW w:w="960" w:type="dxa"/>
            <w:noWrap/>
            <w:hideMark/>
          </w:tcPr>
          <w:p w14:paraId="1800232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50F8EA" w14:textId="77777777" w:rsidR="00D638C2" w:rsidRPr="00D638C2" w:rsidRDefault="00D638C2" w:rsidP="00D638C2">
            <w:pPr>
              <w:spacing w:line="360" w:lineRule="auto"/>
              <w:rPr>
                <w:sz w:val="12"/>
                <w:szCs w:val="12"/>
              </w:rPr>
            </w:pPr>
            <w:r w:rsidRPr="00D638C2">
              <w:rPr>
                <w:sz w:val="12"/>
                <w:szCs w:val="12"/>
              </w:rPr>
              <w:t>172</w:t>
            </w:r>
          </w:p>
        </w:tc>
        <w:tc>
          <w:tcPr>
            <w:tcW w:w="998" w:type="dxa"/>
            <w:noWrap/>
            <w:hideMark/>
          </w:tcPr>
          <w:p w14:paraId="356A04DF" w14:textId="77777777" w:rsidR="00D638C2" w:rsidRPr="00D638C2" w:rsidRDefault="00D638C2" w:rsidP="00D638C2">
            <w:pPr>
              <w:spacing w:line="360" w:lineRule="auto"/>
              <w:rPr>
                <w:sz w:val="12"/>
                <w:szCs w:val="12"/>
              </w:rPr>
            </w:pPr>
            <w:r w:rsidRPr="00D638C2">
              <w:rPr>
                <w:sz w:val="12"/>
                <w:szCs w:val="12"/>
              </w:rPr>
              <w:t>802.6</w:t>
            </w:r>
          </w:p>
        </w:tc>
        <w:tc>
          <w:tcPr>
            <w:tcW w:w="998" w:type="dxa"/>
            <w:noWrap/>
            <w:hideMark/>
          </w:tcPr>
          <w:p w14:paraId="3F49AD0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7F29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1604751" w14:textId="77777777" w:rsidR="00D638C2" w:rsidRPr="00D638C2" w:rsidRDefault="00D638C2" w:rsidP="00D638C2">
            <w:pPr>
              <w:spacing w:line="360" w:lineRule="auto"/>
              <w:rPr>
                <w:sz w:val="12"/>
                <w:szCs w:val="12"/>
              </w:rPr>
            </w:pPr>
            <w:r w:rsidRPr="00D638C2">
              <w:rPr>
                <w:sz w:val="12"/>
                <w:szCs w:val="12"/>
              </w:rPr>
              <w:t>0.5236</w:t>
            </w:r>
          </w:p>
        </w:tc>
        <w:tc>
          <w:tcPr>
            <w:tcW w:w="960" w:type="dxa"/>
            <w:noWrap/>
            <w:hideMark/>
          </w:tcPr>
          <w:p w14:paraId="359CA7D2" w14:textId="77777777" w:rsidR="00D638C2" w:rsidRPr="00D638C2" w:rsidRDefault="00D638C2" w:rsidP="00D638C2">
            <w:pPr>
              <w:spacing w:line="360" w:lineRule="auto"/>
              <w:rPr>
                <w:sz w:val="12"/>
                <w:szCs w:val="12"/>
              </w:rPr>
            </w:pPr>
            <w:r w:rsidRPr="00D638C2">
              <w:rPr>
                <w:sz w:val="12"/>
                <w:szCs w:val="12"/>
              </w:rPr>
              <w:t>0.03136</w:t>
            </w:r>
          </w:p>
        </w:tc>
        <w:tc>
          <w:tcPr>
            <w:tcW w:w="960" w:type="dxa"/>
            <w:noWrap/>
            <w:hideMark/>
          </w:tcPr>
          <w:p w14:paraId="55DF025F" w14:textId="77777777" w:rsidR="00D638C2" w:rsidRPr="00D638C2" w:rsidRDefault="00D638C2" w:rsidP="00D638C2">
            <w:pPr>
              <w:spacing w:line="360" w:lineRule="auto"/>
              <w:rPr>
                <w:sz w:val="12"/>
                <w:szCs w:val="12"/>
              </w:rPr>
            </w:pPr>
            <w:r w:rsidRPr="00D638C2">
              <w:rPr>
                <w:sz w:val="12"/>
                <w:szCs w:val="12"/>
              </w:rPr>
              <w:t>22.1</w:t>
            </w:r>
          </w:p>
        </w:tc>
      </w:tr>
      <w:tr w:rsidR="00D638C2" w:rsidRPr="00D638C2" w14:paraId="275EE0E6" w14:textId="77777777" w:rsidTr="00D638C2">
        <w:trPr>
          <w:trHeight w:val="300"/>
        </w:trPr>
        <w:tc>
          <w:tcPr>
            <w:tcW w:w="4543" w:type="dxa"/>
            <w:noWrap/>
            <w:hideMark/>
          </w:tcPr>
          <w:p w14:paraId="0AAA9D22" w14:textId="77777777" w:rsidR="00D638C2" w:rsidRPr="00D638C2" w:rsidRDefault="00D638C2" w:rsidP="00D638C2">
            <w:pPr>
              <w:spacing w:line="360" w:lineRule="auto"/>
              <w:rPr>
                <w:sz w:val="12"/>
                <w:szCs w:val="12"/>
              </w:rPr>
            </w:pPr>
            <w:r w:rsidRPr="00D638C2">
              <w:rPr>
                <w:sz w:val="12"/>
                <w:szCs w:val="12"/>
              </w:rPr>
              <w:t>formetanate hydrochloride</w:t>
            </w:r>
          </w:p>
        </w:tc>
        <w:tc>
          <w:tcPr>
            <w:tcW w:w="1169" w:type="dxa"/>
            <w:noWrap/>
            <w:hideMark/>
          </w:tcPr>
          <w:p w14:paraId="4E5AE370" w14:textId="77777777" w:rsidR="00D638C2" w:rsidRPr="00D638C2" w:rsidRDefault="00D638C2" w:rsidP="00D638C2">
            <w:pPr>
              <w:spacing w:line="360" w:lineRule="auto"/>
              <w:rPr>
                <w:sz w:val="12"/>
                <w:szCs w:val="12"/>
              </w:rPr>
            </w:pPr>
            <w:r w:rsidRPr="00D638C2">
              <w:rPr>
                <w:sz w:val="12"/>
                <w:szCs w:val="12"/>
              </w:rPr>
              <w:t>23422-53-9</w:t>
            </w:r>
          </w:p>
        </w:tc>
        <w:tc>
          <w:tcPr>
            <w:tcW w:w="960" w:type="dxa"/>
            <w:noWrap/>
            <w:hideMark/>
          </w:tcPr>
          <w:p w14:paraId="0FD4217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14D4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161B48" w14:textId="77777777" w:rsidR="00D638C2" w:rsidRPr="00D638C2" w:rsidRDefault="00D638C2" w:rsidP="00D638C2">
            <w:pPr>
              <w:spacing w:line="360" w:lineRule="auto"/>
              <w:rPr>
                <w:sz w:val="12"/>
                <w:szCs w:val="12"/>
              </w:rPr>
            </w:pPr>
            <w:r w:rsidRPr="00D638C2">
              <w:rPr>
                <w:sz w:val="12"/>
                <w:szCs w:val="12"/>
              </w:rPr>
              <w:t>-17.95</w:t>
            </w:r>
          </w:p>
        </w:tc>
        <w:tc>
          <w:tcPr>
            <w:tcW w:w="998" w:type="dxa"/>
            <w:noWrap/>
            <w:hideMark/>
          </w:tcPr>
          <w:p w14:paraId="152168BC" w14:textId="77777777" w:rsidR="00D638C2" w:rsidRPr="00D638C2" w:rsidRDefault="00D638C2" w:rsidP="00D638C2">
            <w:pPr>
              <w:spacing w:line="360" w:lineRule="auto"/>
              <w:rPr>
                <w:sz w:val="12"/>
                <w:szCs w:val="12"/>
              </w:rPr>
            </w:pPr>
            <w:r w:rsidRPr="00D638C2">
              <w:rPr>
                <w:sz w:val="12"/>
                <w:szCs w:val="12"/>
              </w:rPr>
              <w:t>-13.95</w:t>
            </w:r>
          </w:p>
        </w:tc>
        <w:tc>
          <w:tcPr>
            <w:tcW w:w="960" w:type="dxa"/>
            <w:noWrap/>
            <w:hideMark/>
          </w:tcPr>
          <w:p w14:paraId="3DBBA40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2906F11" w14:textId="77777777" w:rsidR="00D638C2" w:rsidRPr="00D638C2" w:rsidRDefault="00D638C2" w:rsidP="00D638C2">
            <w:pPr>
              <w:spacing w:line="360" w:lineRule="auto"/>
              <w:rPr>
                <w:sz w:val="12"/>
                <w:szCs w:val="12"/>
              </w:rPr>
            </w:pPr>
            <w:r w:rsidRPr="00D638C2">
              <w:rPr>
                <w:sz w:val="12"/>
                <w:szCs w:val="12"/>
              </w:rPr>
              <w:t>29.4</w:t>
            </w:r>
          </w:p>
        </w:tc>
        <w:tc>
          <w:tcPr>
            <w:tcW w:w="960" w:type="dxa"/>
            <w:noWrap/>
            <w:hideMark/>
          </w:tcPr>
          <w:p w14:paraId="5A01C6CD" w14:textId="77777777" w:rsidR="00D638C2" w:rsidRPr="00D638C2" w:rsidRDefault="00D638C2" w:rsidP="00D638C2">
            <w:pPr>
              <w:spacing w:line="360" w:lineRule="auto"/>
              <w:rPr>
                <w:sz w:val="12"/>
                <w:szCs w:val="12"/>
              </w:rPr>
            </w:pPr>
            <w:r w:rsidRPr="00D638C2">
              <w:rPr>
                <w:sz w:val="12"/>
                <w:szCs w:val="12"/>
              </w:rPr>
              <w:t>1.07E-08</w:t>
            </w:r>
          </w:p>
        </w:tc>
        <w:tc>
          <w:tcPr>
            <w:tcW w:w="960" w:type="dxa"/>
            <w:noWrap/>
            <w:hideMark/>
          </w:tcPr>
          <w:p w14:paraId="11348855" w14:textId="77777777" w:rsidR="00D638C2" w:rsidRPr="00D638C2" w:rsidRDefault="00D638C2" w:rsidP="00D638C2">
            <w:pPr>
              <w:spacing w:line="360" w:lineRule="auto"/>
              <w:rPr>
                <w:sz w:val="12"/>
                <w:szCs w:val="12"/>
              </w:rPr>
            </w:pPr>
            <w:r w:rsidRPr="00D638C2">
              <w:rPr>
                <w:sz w:val="12"/>
                <w:szCs w:val="12"/>
              </w:rPr>
              <w:t>64830000</w:t>
            </w:r>
          </w:p>
        </w:tc>
      </w:tr>
      <w:tr w:rsidR="00D638C2" w:rsidRPr="00D638C2" w14:paraId="7106C577" w14:textId="77777777" w:rsidTr="00D638C2">
        <w:trPr>
          <w:trHeight w:val="300"/>
        </w:trPr>
        <w:tc>
          <w:tcPr>
            <w:tcW w:w="4543" w:type="dxa"/>
            <w:noWrap/>
            <w:hideMark/>
          </w:tcPr>
          <w:p w14:paraId="7DE69DFC" w14:textId="77777777" w:rsidR="00D638C2" w:rsidRPr="00D638C2" w:rsidRDefault="00D638C2" w:rsidP="00D638C2">
            <w:pPr>
              <w:spacing w:line="360" w:lineRule="auto"/>
              <w:rPr>
                <w:sz w:val="12"/>
                <w:szCs w:val="12"/>
              </w:rPr>
            </w:pPr>
            <w:r w:rsidRPr="00D638C2">
              <w:rPr>
                <w:sz w:val="12"/>
                <w:szCs w:val="12"/>
              </w:rPr>
              <w:t>free carbon disulfide</w:t>
            </w:r>
          </w:p>
        </w:tc>
        <w:tc>
          <w:tcPr>
            <w:tcW w:w="1169" w:type="dxa"/>
            <w:noWrap/>
            <w:hideMark/>
          </w:tcPr>
          <w:p w14:paraId="1347C2DD" w14:textId="77777777" w:rsidR="00D638C2" w:rsidRPr="00D638C2" w:rsidRDefault="00D638C2" w:rsidP="00D638C2">
            <w:pPr>
              <w:spacing w:line="360" w:lineRule="auto"/>
              <w:rPr>
                <w:sz w:val="12"/>
                <w:szCs w:val="12"/>
              </w:rPr>
            </w:pPr>
            <w:r w:rsidRPr="00D638C2">
              <w:rPr>
                <w:sz w:val="12"/>
                <w:szCs w:val="12"/>
              </w:rPr>
              <w:t>75-15-0</w:t>
            </w:r>
          </w:p>
        </w:tc>
        <w:tc>
          <w:tcPr>
            <w:tcW w:w="960" w:type="dxa"/>
            <w:noWrap/>
            <w:hideMark/>
          </w:tcPr>
          <w:p w14:paraId="430B449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5255EE" w14:textId="77777777" w:rsidR="00D638C2" w:rsidRPr="00D638C2" w:rsidRDefault="00D638C2" w:rsidP="00D638C2">
            <w:pPr>
              <w:spacing w:line="360" w:lineRule="auto"/>
              <w:rPr>
                <w:sz w:val="12"/>
                <w:szCs w:val="12"/>
              </w:rPr>
            </w:pPr>
            <w:r w:rsidRPr="00D638C2">
              <w:rPr>
                <w:sz w:val="12"/>
                <w:szCs w:val="12"/>
              </w:rPr>
              <w:t>167</w:t>
            </w:r>
          </w:p>
        </w:tc>
        <w:tc>
          <w:tcPr>
            <w:tcW w:w="998" w:type="dxa"/>
            <w:noWrap/>
            <w:hideMark/>
          </w:tcPr>
          <w:p w14:paraId="4BB74A7A" w14:textId="77777777" w:rsidR="00D638C2" w:rsidRPr="00D638C2" w:rsidRDefault="00D638C2" w:rsidP="00D638C2">
            <w:pPr>
              <w:spacing w:line="360" w:lineRule="auto"/>
              <w:rPr>
                <w:sz w:val="12"/>
                <w:szCs w:val="12"/>
              </w:rPr>
            </w:pPr>
            <w:r w:rsidRPr="00D638C2">
              <w:rPr>
                <w:sz w:val="12"/>
                <w:szCs w:val="12"/>
              </w:rPr>
              <w:t>52.7</w:t>
            </w:r>
          </w:p>
        </w:tc>
        <w:tc>
          <w:tcPr>
            <w:tcW w:w="998" w:type="dxa"/>
            <w:noWrap/>
            <w:hideMark/>
          </w:tcPr>
          <w:p w14:paraId="51B0FAF1" w14:textId="77777777" w:rsidR="00D638C2" w:rsidRPr="00D638C2" w:rsidRDefault="00D638C2" w:rsidP="00D638C2">
            <w:pPr>
              <w:spacing w:line="360" w:lineRule="auto"/>
              <w:rPr>
                <w:sz w:val="12"/>
                <w:szCs w:val="12"/>
              </w:rPr>
            </w:pPr>
            <w:r w:rsidRPr="00D638C2">
              <w:rPr>
                <w:sz w:val="12"/>
                <w:szCs w:val="12"/>
              </w:rPr>
              <w:t>33.58</w:t>
            </w:r>
          </w:p>
        </w:tc>
        <w:tc>
          <w:tcPr>
            <w:tcW w:w="960" w:type="dxa"/>
            <w:noWrap/>
            <w:hideMark/>
          </w:tcPr>
          <w:p w14:paraId="0D97DA7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A53584" w14:textId="77777777" w:rsidR="00D638C2" w:rsidRPr="00D638C2" w:rsidRDefault="00D638C2" w:rsidP="00D638C2">
            <w:pPr>
              <w:spacing w:line="360" w:lineRule="auto"/>
              <w:rPr>
                <w:sz w:val="12"/>
                <w:szCs w:val="12"/>
              </w:rPr>
            </w:pPr>
            <w:r w:rsidRPr="00D638C2">
              <w:rPr>
                <w:sz w:val="12"/>
                <w:szCs w:val="12"/>
              </w:rPr>
              <w:t>3.469</w:t>
            </w:r>
          </w:p>
        </w:tc>
        <w:tc>
          <w:tcPr>
            <w:tcW w:w="960" w:type="dxa"/>
            <w:noWrap/>
            <w:hideMark/>
          </w:tcPr>
          <w:p w14:paraId="7E02CF75" w14:textId="77777777" w:rsidR="00D638C2" w:rsidRPr="00D638C2" w:rsidRDefault="00D638C2" w:rsidP="00D638C2">
            <w:pPr>
              <w:spacing w:line="360" w:lineRule="auto"/>
              <w:rPr>
                <w:sz w:val="12"/>
                <w:szCs w:val="12"/>
              </w:rPr>
            </w:pPr>
            <w:r w:rsidRPr="00D638C2">
              <w:rPr>
                <w:sz w:val="12"/>
                <w:szCs w:val="12"/>
              </w:rPr>
              <w:t>6.702</w:t>
            </w:r>
          </w:p>
        </w:tc>
        <w:tc>
          <w:tcPr>
            <w:tcW w:w="960" w:type="dxa"/>
            <w:noWrap/>
            <w:hideMark/>
          </w:tcPr>
          <w:p w14:paraId="4CDDB8C9" w14:textId="77777777" w:rsidR="00D638C2" w:rsidRPr="00D638C2" w:rsidRDefault="00D638C2" w:rsidP="00D638C2">
            <w:pPr>
              <w:spacing w:line="360" w:lineRule="auto"/>
              <w:rPr>
                <w:sz w:val="12"/>
                <w:szCs w:val="12"/>
              </w:rPr>
            </w:pPr>
            <w:r w:rsidRPr="00D638C2">
              <w:rPr>
                <w:sz w:val="12"/>
                <w:szCs w:val="12"/>
              </w:rPr>
              <w:t>0.1034</w:t>
            </w:r>
          </w:p>
        </w:tc>
      </w:tr>
      <w:tr w:rsidR="00D638C2" w:rsidRPr="00D638C2" w14:paraId="6F0AFEE0" w14:textId="77777777" w:rsidTr="00D638C2">
        <w:trPr>
          <w:trHeight w:val="300"/>
        </w:trPr>
        <w:tc>
          <w:tcPr>
            <w:tcW w:w="4543" w:type="dxa"/>
            <w:noWrap/>
            <w:hideMark/>
          </w:tcPr>
          <w:p w14:paraId="2BD26D41" w14:textId="77777777" w:rsidR="00D638C2" w:rsidRPr="00D638C2" w:rsidRDefault="00D638C2" w:rsidP="00D638C2">
            <w:pPr>
              <w:spacing w:line="360" w:lineRule="auto"/>
              <w:rPr>
                <w:sz w:val="12"/>
                <w:szCs w:val="12"/>
              </w:rPr>
            </w:pPr>
            <w:r w:rsidRPr="00D638C2">
              <w:rPr>
                <w:sz w:val="12"/>
                <w:szCs w:val="12"/>
              </w:rPr>
              <w:t>gemfibrozil</w:t>
            </w:r>
          </w:p>
        </w:tc>
        <w:tc>
          <w:tcPr>
            <w:tcW w:w="1169" w:type="dxa"/>
            <w:noWrap/>
            <w:hideMark/>
          </w:tcPr>
          <w:p w14:paraId="42B61661" w14:textId="77777777" w:rsidR="00D638C2" w:rsidRPr="00D638C2" w:rsidRDefault="00D638C2" w:rsidP="00D638C2">
            <w:pPr>
              <w:spacing w:line="360" w:lineRule="auto"/>
              <w:rPr>
                <w:sz w:val="12"/>
                <w:szCs w:val="12"/>
              </w:rPr>
            </w:pPr>
            <w:r w:rsidRPr="00D638C2">
              <w:rPr>
                <w:sz w:val="12"/>
                <w:szCs w:val="12"/>
              </w:rPr>
              <w:t>25812-30-0</w:t>
            </w:r>
          </w:p>
        </w:tc>
        <w:tc>
          <w:tcPr>
            <w:tcW w:w="960" w:type="dxa"/>
            <w:noWrap/>
            <w:hideMark/>
          </w:tcPr>
          <w:p w14:paraId="5E8550D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B7A4A00" w14:textId="77777777" w:rsidR="00D638C2" w:rsidRPr="00D638C2" w:rsidRDefault="00D638C2" w:rsidP="00D638C2">
            <w:pPr>
              <w:spacing w:line="360" w:lineRule="auto"/>
              <w:rPr>
                <w:sz w:val="12"/>
                <w:szCs w:val="12"/>
              </w:rPr>
            </w:pPr>
            <w:r w:rsidRPr="00D638C2">
              <w:rPr>
                <w:sz w:val="12"/>
                <w:szCs w:val="12"/>
              </w:rPr>
              <w:t>163</w:t>
            </w:r>
          </w:p>
        </w:tc>
        <w:tc>
          <w:tcPr>
            <w:tcW w:w="998" w:type="dxa"/>
            <w:noWrap/>
            <w:hideMark/>
          </w:tcPr>
          <w:p w14:paraId="5D75C74D" w14:textId="77777777" w:rsidR="00D638C2" w:rsidRPr="00D638C2" w:rsidRDefault="00D638C2" w:rsidP="00D638C2">
            <w:pPr>
              <w:spacing w:line="360" w:lineRule="auto"/>
              <w:rPr>
                <w:sz w:val="12"/>
                <w:szCs w:val="12"/>
              </w:rPr>
            </w:pPr>
            <w:r w:rsidRPr="00D638C2">
              <w:rPr>
                <w:sz w:val="12"/>
                <w:szCs w:val="12"/>
              </w:rPr>
              <w:t>226.2</w:t>
            </w:r>
          </w:p>
        </w:tc>
        <w:tc>
          <w:tcPr>
            <w:tcW w:w="998" w:type="dxa"/>
            <w:noWrap/>
            <w:hideMark/>
          </w:tcPr>
          <w:p w14:paraId="0A6BC4F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63710CF4"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0ACDD4" w14:textId="77777777" w:rsidR="00D638C2" w:rsidRPr="00D638C2" w:rsidRDefault="00D638C2" w:rsidP="00D638C2">
            <w:pPr>
              <w:spacing w:line="360" w:lineRule="auto"/>
              <w:rPr>
                <w:sz w:val="12"/>
                <w:szCs w:val="12"/>
              </w:rPr>
            </w:pPr>
            <w:r w:rsidRPr="00D638C2">
              <w:rPr>
                <w:sz w:val="12"/>
                <w:szCs w:val="12"/>
              </w:rPr>
              <w:t>0.7988</w:t>
            </w:r>
          </w:p>
        </w:tc>
        <w:tc>
          <w:tcPr>
            <w:tcW w:w="960" w:type="dxa"/>
            <w:noWrap/>
            <w:hideMark/>
          </w:tcPr>
          <w:p w14:paraId="5086E1AE" w14:textId="77777777" w:rsidR="00D638C2" w:rsidRPr="00D638C2" w:rsidRDefault="00D638C2" w:rsidP="00D638C2">
            <w:pPr>
              <w:spacing w:line="360" w:lineRule="auto"/>
              <w:rPr>
                <w:sz w:val="12"/>
                <w:szCs w:val="12"/>
              </w:rPr>
            </w:pPr>
            <w:r w:rsidRPr="00D638C2">
              <w:rPr>
                <w:sz w:val="12"/>
                <w:szCs w:val="12"/>
              </w:rPr>
              <w:t>0.06215</w:t>
            </w:r>
          </w:p>
        </w:tc>
        <w:tc>
          <w:tcPr>
            <w:tcW w:w="960" w:type="dxa"/>
            <w:noWrap/>
            <w:hideMark/>
          </w:tcPr>
          <w:p w14:paraId="618CBBBC" w14:textId="77777777" w:rsidR="00D638C2" w:rsidRPr="00D638C2" w:rsidRDefault="00D638C2" w:rsidP="00D638C2">
            <w:pPr>
              <w:spacing w:line="360" w:lineRule="auto"/>
              <w:rPr>
                <w:sz w:val="12"/>
                <w:szCs w:val="12"/>
              </w:rPr>
            </w:pPr>
            <w:r w:rsidRPr="00D638C2">
              <w:rPr>
                <w:sz w:val="12"/>
                <w:szCs w:val="12"/>
              </w:rPr>
              <w:t>11.15</w:t>
            </w:r>
          </w:p>
        </w:tc>
      </w:tr>
      <w:tr w:rsidR="00D638C2" w:rsidRPr="00D638C2" w14:paraId="34DE35CF" w14:textId="77777777" w:rsidTr="00D638C2">
        <w:trPr>
          <w:trHeight w:val="300"/>
        </w:trPr>
        <w:tc>
          <w:tcPr>
            <w:tcW w:w="4543" w:type="dxa"/>
            <w:noWrap/>
            <w:hideMark/>
          </w:tcPr>
          <w:p w14:paraId="13E0C094" w14:textId="77777777" w:rsidR="00D638C2" w:rsidRPr="00D638C2" w:rsidRDefault="00D638C2" w:rsidP="00D638C2">
            <w:pPr>
              <w:spacing w:line="360" w:lineRule="auto"/>
              <w:rPr>
                <w:sz w:val="12"/>
                <w:szCs w:val="12"/>
              </w:rPr>
            </w:pPr>
            <w:r w:rsidRPr="00D638C2">
              <w:rPr>
                <w:sz w:val="12"/>
                <w:szCs w:val="12"/>
              </w:rPr>
              <w:t>glyoxylic acid monohydrate</w:t>
            </w:r>
          </w:p>
        </w:tc>
        <w:tc>
          <w:tcPr>
            <w:tcW w:w="1169" w:type="dxa"/>
            <w:noWrap/>
            <w:hideMark/>
          </w:tcPr>
          <w:p w14:paraId="3048A224" w14:textId="77777777" w:rsidR="00D638C2" w:rsidRPr="00D638C2" w:rsidRDefault="00D638C2" w:rsidP="00D638C2">
            <w:pPr>
              <w:spacing w:line="360" w:lineRule="auto"/>
              <w:rPr>
                <w:sz w:val="12"/>
                <w:szCs w:val="12"/>
              </w:rPr>
            </w:pPr>
            <w:r w:rsidRPr="00D638C2">
              <w:rPr>
                <w:sz w:val="12"/>
                <w:szCs w:val="12"/>
              </w:rPr>
              <w:t>563-96-2</w:t>
            </w:r>
          </w:p>
        </w:tc>
        <w:tc>
          <w:tcPr>
            <w:tcW w:w="960" w:type="dxa"/>
            <w:noWrap/>
            <w:hideMark/>
          </w:tcPr>
          <w:p w14:paraId="6D8117A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C74E33F" w14:textId="77777777" w:rsidR="00D638C2" w:rsidRPr="00D638C2" w:rsidRDefault="00D638C2" w:rsidP="00D638C2">
            <w:pPr>
              <w:spacing w:line="360" w:lineRule="auto"/>
              <w:rPr>
                <w:sz w:val="12"/>
                <w:szCs w:val="12"/>
              </w:rPr>
            </w:pPr>
            <w:r w:rsidRPr="00D638C2">
              <w:rPr>
                <w:sz w:val="12"/>
                <w:szCs w:val="12"/>
              </w:rPr>
              <w:t>156</w:t>
            </w:r>
          </w:p>
        </w:tc>
        <w:tc>
          <w:tcPr>
            <w:tcW w:w="998" w:type="dxa"/>
            <w:noWrap/>
            <w:hideMark/>
          </w:tcPr>
          <w:p w14:paraId="7B3E9451" w14:textId="77777777" w:rsidR="00D638C2" w:rsidRPr="00D638C2" w:rsidRDefault="00D638C2" w:rsidP="00D638C2">
            <w:pPr>
              <w:spacing w:line="360" w:lineRule="auto"/>
              <w:rPr>
                <w:sz w:val="12"/>
                <w:szCs w:val="12"/>
              </w:rPr>
            </w:pPr>
            <w:r w:rsidRPr="00D638C2">
              <w:rPr>
                <w:sz w:val="12"/>
                <w:szCs w:val="12"/>
              </w:rPr>
              <w:t>59.3</w:t>
            </w:r>
          </w:p>
        </w:tc>
        <w:tc>
          <w:tcPr>
            <w:tcW w:w="998" w:type="dxa"/>
            <w:noWrap/>
            <w:hideMark/>
          </w:tcPr>
          <w:p w14:paraId="2ACCDC9E" w14:textId="77777777" w:rsidR="00D638C2" w:rsidRPr="00D638C2" w:rsidRDefault="00D638C2" w:rsidP="00D638C2">
            <w:pPr>
              <w:spacing w:line="360" w:lineRule="auto"/>
              <w:rPr>
                <w:sz w:val="12"/>
                <w:szCs w:val="12"/>
              </w:rPr>
            </w:pPr>
            <w:r w:rsidRPr="00D638C2">
              <w:rPr>
                <w:sz w:val="12"/>
                <w:szCs w:val="12"/>
              </w:rPr>
              <w:t>18.78</w:t>
            </w:r>
          </w:p>
        </w:tc>
        <w:tc>
          <w:tcPr>
            <w:tcW w:w="960" w:type="dxa"/>
            <w:noWrap/>
            <w:hideMark/>
          </w:tcPr>
          <w:p w14:paraId="103850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B68795B" w14:textId="77777777" w:rsidR="00D638C2" w:rsidRPr="00D638C2" w:rsidRDefault="00D638C2" w:rsidP="00D638C2">
            <w:pPr>
              <w:spacing w:line="360" w:lineRule="auto"/>
              <w:rPr>
                <w:sz w:val="12"/>
                <w:szCs w:val="12"/>
              </w:rPr>
            </w:pPr>
            <w:r w:rsidRPr="00D638C2">
              <w:rPr>
                <w:sz w:val="12"/>
                <w:szCs w:val="12"/>
              </w:rPr>
              <w:t>0.5298</w:t>
            </w:r>
          </w:p>
        </w:tc>
        <w:tc>
          <w:tcPr>
            <w:tcW w:w="960" w:type="dxa"/>
            <w:noWrap/>
            <w:hideMark/>
          </w:tcPr>
          <w:p w14:paraId="52047BF0" w14:textId="77777777" w:rsidR="00D638C2" w:rsidRPr="00D638C2" w:rsidRDefault="00D638C2" w:rsidP="00D638C2">
            <w:pPr>
              <w:spacing w:line="360" w:lineRule="auto"/>
              <w:rPr>
                <w:sz w:val="12"/>
                <w:szCs w:val="12"/>
              </w:rPr>
            </w:pPr>
            <w:r w:rsidRPr="00D638C2">
              <w:rPr>
                <w:sz w:val="12"/>
                <w:szCs w:val="12"/>
              </w:rPr>
              <w:t>19.34</w:t>
            </w:r>
          </w:p>
        </w:tc>
        <w:tc>
          <w:tcPr>
            <w:tcW w:w="960" w:type="dxa"/>
            <w:noWrap/>
            <w:hideMark/>
          </w:tcPr>
          <w:p w14:paraId="111384E6" w14:textId="77777777" w:rsidR="00D638C2" w:rsidRPr="00D638C2" w:rsidRDefault="00D638C2" w:rsidP="00D638C2">
            <w:pPr>
              <w:spacing w:line="360" w:lineRule="auto"/>
              <w:rPr>
                <w:sz w:val="12"/>
                <w:szCs w:val="12"/>
              </w:rPr>
            </w:pPr>
            <w:r w:rsidRPr="00D638C2">
              <w:rPr>
                <w:sz w:val="12"/>
                <w:szCs w:val="12"/>
              </w:rPr>
              <w:t>0.03584</w:t>
            </w:r>
          </w:p>
        </w:tc>
      </w:tr>
      <w:tr w:rsidR="00D638C2" w:rsidRPr="00D638C2" w14:paraId="489EF7F5" w14:textId="77777777" w:rsidTr="00D638C2">
        <w:trPr>
          <w:trHeight w:val="300"/>
        </w:trPr>
        <w:tc>
          <w:tcPr>
            <w:tcW w:w="4543" w:type="dxa"/>
            <w:noWrap/>
            <w:hideMark/>
          </w:tcPr>
          <w:p w14:paraId="4BC32043" w14:textId="77777777" w:rsidR="00D638C2" w:rsidRPr="00D638C2" w:rsidRDefault="00D638C2" w:rsidP="00D638C2">
            <w:pPr>
              <w:spacing w:line="360" w:lineRule="auto"/>
              <w:rPr>
                <w:sz w:val="12"/>
                <w:szCs w:val="12"/>
              </w:rPr>
            </w:pPr>
            <w:r w:rsidRPr="00D638C2">
              <w:rPr>
                <w:sz w:val="12"/>
                <w:szCs w:val="12"/>
              </w:rPr>
              <w:t>hexachlorobenzene</w:t>
            </w:r>
          </w:p>
        </w:tc>
        <w:tc>
          <w:tcPr>
            <w:tcW w:w="1169" w:type="dxa"/>
            <w:noWrap/>
            <w:hideMark/>
          </w:tcPr>
          <w:p w14:paraId="17B990EB" w14:textId="77777777" w:rsidR="00D638C2" w:rsidRPr="00D638C2" w:rsidRDefault="00D638C2" w:rsidP="00D638C2">
            <w:pPr>
              <w:spacing w:line="360" w:lineRule="auto"/>
              <w:rPr>
                <w:sz w:val="12"/>
                <w:szCs w:val="12"/>
              </w:rPr>
            </w:pPr>
            <w:r w:rsidRPr="00D638C2">
              <w:rPr>
                <w:sz w:val="12"/>
                <w:szCs w:val="12"/>
              </w:rPr>
              <w:t>118-74-1</w:t>
            </w:r>
          </w:p>
        </w:tc>
        <w:tc>
          <w:tcPr>
            <w:tcW w:w="960" w:type="dxa"/>
            <w:noWrap/>
            <w:hideMark/>
          </w:tcPr>
          <w:p w14:paraId="44F954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279C68" w14:textId="77777777" w:rsidR="00D638C2" w:rsidRPr="00D638C2" w:rsidRDefault="00D638C2" w:rsidP="00D638C2">
            <w:pPr>
              <w:spacing w:line="360" w:lineRule="auto"/>
              <w:rPr>
                <w:sz w:val="12"/>
                <w:szCs w:val="12"/>
              </w:rPr>
            </w:pPr>
            <w:r w:rsidRPr="00D638C2">
              <w:rPr>
                <w:sz w:val="12"/>
                <w:szCs w:val="12"/>
              </w:rPr>
              <w:t>174, 180</w:t>
            </w:r>
          </w:p>
        </w:tc>
        <w:tc>
          <w:tcPr>
            <w:tcW w:w="998" w:type="dxa"/>
            <w:noWrap/>
            <w:hideMark/>
          </w:tcPr>
          <w:p w14:paraId="06A802F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7686BEFB" w14:textId="77777777" w:rsidR="00D638C2" w:rsidRPr="00D638C2" w:rsidRDefault="00D638C2" w:rsidP="00D638C2">
            <w:pPr>
              <w:spacing w:line="360" w:lineRule="auto"/>
              <w:rPr>
                <w:sz w:val="12"/>
                <w:szCs w:val="12"/>
              </w:rPr>
            </w:pPr>
            <w:r w:rsidRPr="00D638C2">
              <w:rPr>
                <w:sz w:val="12"/>
                <w:szCs w:val="12"/>
              </w:rPr>
              <w:t>-242.2</w:t>
            </w:r>
          </w:p>
        </w:tc>
        <w:tc>
          <w:tcPr>
            <w:tcW w:w="960" w:type="dxa"/>
            <w:noWrap/>
            <w:hideMark/>
          </w:tcPr>
          <w:p w14:paraId="2A5989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03EAFF" w14:textId="77777777" w:rsidR="00D638C2" w:rsidRPr="00D638C2" w:rsidRDefault="00D638C2" w:rsidP="00D638C2">
            <w:pPr>
              <w:spacing w:line="360" w:lineRule="auto"/>
              <w:rPr>
                <w:sz w:val="12"/>
                <w:szCs w:val="12"/>
              </w:rPr>
            </w:pPr>
            <w:r w:rsidRPr="00D638C2">
              <w:rPr>
                <w:sz w:val="12"/>
                <w:szCs w:val="12"/>
              </w:rPr>
              <w:t>7.088</w:t>
            </w:r>
          </w:p>
        </w:tc>
        <w:tc>
          <w:tcPr>
            <w:tcW w:w="960" w:type="dxa"/>
            <w:noWrap/>
            <w:hideMark/>
          </w:tcPr>
          <w:p w14:paraId="595B0C1B" w14:textId="77777777" w:rsidR="00D638C2" w:rsidRPr="00D638C2" w:rsidRDefault="00D638C2" w:rsidP="00D638C2">
            <w:pPr>
              <w:spacing w:line="360" w:lineRule="auto"/>
              <w:rPr>
                <w:sz w:val="12"/>
                <w:szCs w:val="12"/>
              </w:rPr>
            </w:pPr>
            <w:r w:rsidRPr="00D638C2">
              <w:rPr>
                <w:sz w:val="12"/>
                <w:szCs w:val="12"/>
              </w:rPr>
              <w:t>0.002409</w:t>
            </w:r>
          </w:p>
        </w:tc>
        <w:tc>
          <w:tcPr>
            <w:tcW w:w="960" w:type="dxa"/>
            <w:noWrap/>
            <w:hideMark/>
          </w:tcPr>
          <w:p w14:paraId="14EC4EFD" w14:textId="77777777" w:rsidR="00D638C2" w:rsidRPr="00D638C2" w:rsidRDefault="00D638C2" w:rsidP="00D638C2">
            <w:pPr>
              <w:spacing w:line="360" w:lineRule="auto"/>
              <w:rPr>
                <w:sz w:val="12"/>
                <w:szCs w:val="12"/>
              </w:rPr>
            </w:pPr>
            <w:r w:rsidRPr="00D638C2">
              <w:rPr>
                <w:sz w:val="12"/>
                <w:szCs w:val="12"/>
              </w:rPr>
              <w:t>287.7</w:t>
            </w:r>
          </w:p>
        </w:tc>
      </w:tr>
      <w:tr w:rsidR="00D638C2" w:rsidRPr="00D638C2" w14:paraId="336B61CD" w14:textId="77777777" w:rsidTr="00D638C2">
        <w:trPr>
          <w:trHeight w:val="300"/>
        </w:trPr>
        <w:tc>
          <w:tcPr>
            <w:tcW w:w="4543" w:type="dxa"/>
            <w:noWrap/>
            <w:hideMark/>
          </w:tcPr>
          <w:p w14:paraId="159B46C0" w14:textId="77777777" w:rsidR="00D638C2" w:rsidRPr="00D638C2" w:rsidRDefault="00D638C2" w:rsidP="00D638C2">
            <w:pPr>
              <w:spacing w:line="360" w:lineRule="auto"/>
              <w:rPr>
                <w:sz w:val="12"/>
                <w:szCs w:val="12"/>
              </w:rPr>
            </w:pPr>
            <w:r w:rsidRPr="00D638C2">
              <w:rPr>
                <w:sz w:val="12"/>
                <w:szCs w:val="12"/>
              </w:rPr>
              <w:t>hexobarbital</w:t>
            </w:r>
          </w:p>
        </w:tc>
        <w:tc>
          <w:tcPr>
            <w:tcW w:w="1169" w:type="dxa"/>
            <w:noWrap/>
            <w:hideMark/>
          </w:tcPr>
          <w:p w14:paraId="00F5F7F0" w14:textId="77777777" w:rsidR="00D638C2" w:rsidRPr="00D638C2" w:rsidRDefault="00D638C2" w:rsidP="00D638C2">
            <w:pPr>
              <w:spacing w:line="360" w:lineRule="auto"/>
              <w:rPr>
                <w:sz w:val="12"/>
                <w:szCs w:val="12"/>
              </w:rPr>
            </w:pPr>
            <w:r w:rsidRPr="00D638C2">
              <w:rPr>
                <w:sz w:val="12"/>
                <w:szCs w:val="12"/>
              </w:rPr>
              <w:t>15307-86-5</w:t>
            </w:r>
          </w:p>
        </w:tc>
        <w:tc>
          <w:tcPr>
            <w:tcW w:w="960" w:type="dxa"/>
            <w:noWrap/>
            <w:hideMark/>
          </w:tcPr>
          <w:p w14:paraId="773570E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39290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3E7F87E" w14:textId="77777777" w:rsidR="00D638C2" w:rsidRPr="00D638C2" w:rsidRDefault="00D638C2" w:rsidP="00D638C2">
            <w:pPr>
              <w:spacing w:line="360" w:lineRule="auto"/>
              <w:rPr>
                <w:sz w:val="12"/>
                <w:szCs w:val="12"/>
              </w:rPr>
            </w:pPr>
            <w:r w:rsidRPr="00D638C2">
              <w:rPr>
                <w:sz w:val="12"/>
                <w:szCs w:val="12"/>
              </w:rPr>
              <w:t>222.2</w:t>
            </w:r>
          </w:p>
        </w:tc>
        <w:tc>
          <w:tcPr>
            <w:tcW w:w="998" w:type="dxa"/>
            <w:noWrap/>
            <w:hideMark/>
          </w:tcPr>
          <w:p w14:paraId="1534B26C" w14:textId="77777777" w:rsidR="00D638C2" w:rsidRPr="00D638C2" w:rsidRDefault="00D638C2" w:rsidP="00D638C2">
            <w:pPr>
              <w:spacing w:line="360" w:lineRule="auto"/>
              <w:rPr>
                <w:sz w:val="12"/>
                <w:szCs w:val="12"/>
              </w:rPr>
            </w:pPr>
            <w:r w:rsidRPr="00D638C2">
              <w:rPr>
                <w:sz w:val="12"/>
                <w:szCs w:val="12"/>
              </w:rPr>
              <w:t>492.2</w:t>
            </w:r>
          </w:p>
        </w:tc>
        <w:tc>
          <w:tcPr>
            <w:tcW w:w="960" w:type="dxa"/>
            <w:noWrap/>
            <w:hideMark/>
          </w:tcPr>
          <w:p w14:paraId="21AD990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BD35E95" w14:textId="77777777" w:rsidR="00D638C2" w:rsidRPr="00D638C2" w:rsidRDefault="00D638C2" w:rsidP="00D638C2">
            <w:pPr>
              <w:spacing w:line="360" w:lineRule="auto"/>
              <w:rPr>
                <w:sz w:val="12"/>
                <w:szCs w:val="12"/>
              </w:rPr>
            </w:pPr>
            <w:r w:rsidRPr="00D638C2">
              <w:rPr>
                <w:sz w:val="12"/>
                <w:szCs w:val="12"/>
              </w:rPr>
              <w:t>0.4199</w:t>
            </w:r>
          </w:p>
        </w:tc>
        <w:tc>
          <w:tcPr>
            <w:tcW w:w="960" w:type="dxa"/>
            <w:noWrap/>
            <w:hideMark/>
          </w:tcPr>
          <w:p w14:paraId="16E03BD8" w14:textId="77777777" w:rsidR="00D638C2" w:rsidRPr="00D638C2" w:rsidRDefault="00D638C2" w:rsidP="00D638C2">
            <w:pPr>
              <w:spacing w:line="360" w:lineRule="auto"/>
              <w:rPr>
                <w:sz w:val="12"/>
                <w:szCs w:val="12"/>
              </w:rPr>
            </w:pPr>
            <w:r w:rsidRPr="00D638C2">
              <w:rPr>
                <w:sz w:val="12"/>
                <w:szCs w:val="12"/>
              </w:rPr>
              <w:t>4.003</w:t>
            </w:r>
          </w:p>
        </w:tc>
        <w:tc>
          <w:tcPr>
            <w:tcW w:w="960" w:type="dxa"/>
            <w:noWrap/>
            <w:hideMark/>
          </w:tcPr>
          <w:p w14:paraId="33648C69" w14:textId="77777777" w:rsidR="00D638C2" w:rsidRPr="00D638C2" w:rsidRDefault="00D638C2" w:rsidP="00D638C2">
            <w:pPr>
              <w:spacing w:line="360" w:lineRule="auto"/>
              <w:rPr>
                <w:sz w:val="12"/>
                <w:szCs w:val="12"/>
              </w:rPr>
            </w:pPr>
            <w:r w:rsidRPr="00D638C2">
              <w:rPr>
                <w:sz w:val="12"/>
                <w:szCs w:val="12"/>
              </w:rPr>
              <w:t>0.1732</w:t>
            </w:r>
          </w:p>
        </w:tc>
      </w:tr>
      <w:tr w:rsidR="00D638C2" w:rsidRPr="00D638C2" w14:paraId="7E9DBB3E" w14:textId="77777777" w:rsidTr="00D638C2">
        <w:trPr>
          <w:trHeight w:val="300"/>
        </w:trPr>
        <w:tc>
          <w:tcPr>
            <w:tcW w:w="4543" w:type="dxa"/>
            <w:noWrap/>
            <w:hideMark/>
          </w:tcPr>
          <w:p w14:paraId="3993BE27" w14:textId="77777777" w:rsidR="00D638C2" w:rsidRPr="00D638C2" w:rsidRDefault="00D638C2" w:rsidP="00D638C2">
            <w:pPr>
              <w:spacing w:line="360" w:lineRule="auto"/>
              <w:rPr>
                <w:sz w:val="12"/>
                <w:szCs w:val="12"/>
              </w:rPr>
            </w:pPr>
            <w:r w:rsidRPr="00D638C2">
              <w:rPr>
                <w:sz w:val="12"/>
                <w:szCs w:val="12"/>
              </w:rPr>
              <w:t>ibuprofen</w:t>
            </w:r>
          </w:p>
        </w:tc>
        <w:tc>
          <w:tcPr>
            <w:tcW w:w="1169" w:type="dxa"/>
            <w:noWrap/>
            <w:hideMark/>
          </w:tcPr>
          <w:p w14:paraId="73F2BF59" w14:textId="77777777" w:rsidR="00D638C2" w:rsidRPr="00D638C2" w:rsidRDefault="00D638C2" w:rsidP="00D638C2">
            <w:pPr>
              <w:spacing w:line="360" w:lineRule="auto"/>
              <w:rPr>
                <w:sz w:val="12"/>
                <w:szCs w:val="12"/>
              </w:rPr>
            </w:pPr>
            <w:r w:rsidRPr="00D638C2">
              <w:rPr>
                <w:sz w:val="12"/>
                <w:szCs w:val="12"/>
              </w:rPr>
              <w:t>15687-27-1</w:t>
            </w:r>
          </w:p>
        </w:tc>
        <w:tc>
          <w:tcPr>
            <w:tcW w:w="960" w:type="dxa"/>
            <w:noWrap/>
            <w:hideMark/>
          </w:tcPr>
          <w:p w14:paraId="42A3A9B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BB309B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891783" w14:textId="77777777" w:rsidR="00D638C2" w:rsidRPr="00D638C2" w:rsidRDefault="00D638C2" w:rsidP="00D638C2">
            <w:pPr>
              <w:spacing w:line="360" w:lineRule="auto"/>
              <w:rPr>
                <w:sz w:val="12"/>
                <w:szCs w:val="12"/>
              </w:rPr>
            </w:pPr>
            <w:r w:rsidRPr="00D638C2">
              <w:rPr>
                <w:sz w:val="12"/>
                <w:szCs w:val="12"/>
              </w:rPr>
              <w:t>118.4</w:t>
            </w:r>
          </w:p>
        </w:tc>
        <w:tc>
          <w:tcPr>
            <w:tcW w:w="998" w:type="dxa"/>
            <w:noWrap/>
            <w:hideMark/>
          </w:tcPr>
          <w:p w14:paraId="2C57C87E" w14:textId="77777777" w:rsidR="00D638C2" w:rsidRPr="00D638C2" w:rsidRDefault="00D638C2" w:rsidP="00D638C2">
            <w:pPr>
              <w:spacing w:line="360" w:lineRule="auto"/>
              <w:rPr>
                <w:sz w:val="12"/>
                <w:szCs w:val="12"/>
              </w:rPr>
            </w:pPr>
            <w:r w:rsidRPr="00D638C2">
              <w:rPr>
                <w:sz w:val="12"/>
                <w:szCs w:val="12"/>
              </w:rPr>
              <w:t>92.01</w:t>
            </w:r>
          </w:p>
        </w:tc>
        <w:tc>
          <w:tcPr>
            <w:tcW w:w="960" w:type="dxa"/>
            <w:noWrap/>
            <w:hideMark/>
          </w:tcPr>
          <w:p w14:paraId="3EB363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042F95" w14:textId="77777777" w:rsidR="00D638C2" w:rsidRPr="00D638C2" w:rsidRDefault="00D638C2" w:rsidP="00D638C2">
            <w:pPr>
              <w:spacing w:line="360" w:lineRule="auto"/>
              <w:rPr>
                <w:sz w:val="12"/>
                <w:szCs w:val="12"/>
              </w:rPr>
            </w:pPr>
            <w:r w:rsidRPr="00D638C2">
              <w:rPr>
                <w:sz w:val="12"/>
                <w:szCs w:val="12"/>
              </w:rPr>
              <w:t>0.687</w:t>
            </w:r>
          </w:p>
        </w:tc>
        <w:tc>
          <w:tcPr>
            <w:tcW w:w="960" w:type="dxa"/>
            <w:noWrap/>
            <w:hideMark/>
          </w:tcPr>
          <w:p w14:paraId="52A21609" w14:textId="77777777" w:rsidR="00D638C2" w:rsidRPr="00D638C2" w:rsidRDefault="00D638C2" w:rsidP="00D638C2">
            <w:pPr>
              <w:spacing w:line="360" w:lineRule="auto"/>
              <w:rPr>
                <w:sz w:val="12"/>
                <w:szCs w:val="12"/>
              </w:rPr>
            </w:pPr>
            <w:r w:rsidRPr="00D638C2">
              <w:rPr>
                <w:sz w:val="12"/>
                <w:szCs w:val="12"/>
              </w:rPr>
              <w:t>0.8539</w:t>
            </w:r>
          </w:p>
        </w:tc>
        <w:tc>
          <w:tcPr>
            <w:tcW w:w="960" w:type="dxa"/>
            <w:noWrap/>
            <w:hideMark/>
          </w:tcPr>
          <w:p w14:paraId="2F3425DF" w14:textId="77777777" w:rsidR="00D638C2" w:rsidRPr="00D638C2" w:rsidRDefault="00D638C2" w:rsidP="00D638C2">
            <w:pPr>
              <w:spacing w:line="360" w:lineRule="auto"/>
              <w:rPr>
                <w:sz w:val="12"/>
                <w:szCs w:val="12"/>
              </w:rPr>
            </w:pPr>
            <w:r w:rsidRPr="00D638C2">
              <w:rPr>
                <w:sz w:val="12"/>
                <w:szCs w:val="12"/>
              </w:rPr>
              <w:t>0.8118</w:t>
            </w:r>
          </w:p>
        </w:tc>
      </w:tr>
      <w:tr w:rsidR="00D638C2" w:rsidRPr="00D638C2" w14:paraId="474A8B8B" w14:textId="77777777" w:rsidTr="00D638C2">
        <w:trPr>
          <w:trHeight w:val="300"/>
        </w:trPr>
        <w:tc>
          <w:tcPr>
            <w:tcW w:w="4543" w:type="dxa"/>
            <w:noWrap/>
            <w:hideMark/>
          </w:tcPr>
          <w:p w14:paraId="0425348F" w14:textId="77777777" w:rsidR="00D638C2" w:rsidRPr="00D638C2" w:rsidRDefault="00D638C2" w:rsidP="00D638C2">
            <w:pPr>
              <w:spacing w:line="360" w:lineRule="auto"/>
              <w:rPr>
                <w:sz w:val="12"/>
                <w:szCs w:val="12"/>
              </w:rPr>
            </w:pPr>
            <w:r w:rsidRPr="00D638C2">
              <w:rPr>
                <w:sz w:val="12"/>
                <w:szCs w:val="12"/>
              </w:rPr>
              <w:t>imazalil</w:t>
            </w:r>
          </w:p>
        </w:tc>
        <w:tc>
          <w:tcPr>
            <w:tcW w:w="1169" w:type="dxa"/>
            <w:noWrap/>
            <w:hideMark/>
          </w:tcPr>
          <w:p w14:paraId="225E0F51" w14:textId="77777777" w:rsidR="00D638C2" w:rsidRPr="00D638C2" w:rsidRDefault="00D638C2" w:rsidP="00D638C2">
            <w:pPr>
              <w:spacing w:line="360" w:lineRule="auto"/>
              <w:rPr>
                <w:sz w:val="12"/>
                <w:szCs w:val="12"/>
              </w:rPr>
            </w:pPr>
            <w:r w:rsidRPr="00D638C2">
              <w:rPr>
                <w:sz w:val="12"/>
                <w:szCs w:val="12"/>
              </w:rPr>
              <w:t>35554-44-0</w:t>
            </w:r>
          </w:p>
        </w:tc>
        <w:tc>
          <w:tcPr>
            <w:tcW w:w="960" w:type="dxa"/>
            <w:noWrap/>
            <w:hideMark/>
          </w:tcPr>
          <w:p w14:paraId="0D7E673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549E20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70D97F" w14:textId="77777777" w:rsidR="00D638C2" w:rsidRPr="00D638C2" w:rsidRDefault="00D638C2" w:rsidP="00D638C2">
            <w:pPr>
              <w:spacing w:line="360" w:lineRule="auto"/>
              <w:rPr>
                <w:sz w:val="12"/>
                <w:szCs w:val="12"/>
              </w:rPr>
            </w:pPr>
            <w:r w:rsidRPr="00D638C2">
              <w:rPr>
                <w:sz w:val="12"/>
                <w:szCs w:val="12"/>
              </w:rPr>
              <w:t>-54.53</w:t>
            </w:r>
          </w:p>
        </w:tc>
        <w:tc>
          <w:tcPr>
            <w:tcW w:w="998" w:type="dxa"/>
            <w:noWrap/>
            <w:hideMark/>
          </w:tcPr>
          <w:p w14:paraId="0A54A466" w14:textId="77777777" w:rsidR="00D638C2" w:rsidRPr="00D638C2" w:rsidRDefault="00D638C2" w:rsidP="00D638C2">
            <w:pPr>
              <w:spacing w:line="360" w:lineRule="auto"/>
              <w:rPr>
                <w:sz w:val="12"/>
                <w:szCs w:val="12"/>
              </w:rPr>
            </w:pPr>
            <w:r w:rsidRPr="00D638C2">
              <w:rPr>
                <w:sz w:val="12"/>
                <w:szCs w:val="12"/>
              </w:rPr>
              <w:t>-91.25</w:t>
            </w:r>
          </w:p>
        </w:tc>
        <w:tc>
          <w:tcPr>
            <w:tcW w:w="960" w:type="dxa"/>
            <w:noWrap/>
            <w:hideMark/>
          </w:tcPr>
          <w:p w14:paraId="6C33869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FBE3448" w14:textId="77777777" w:rsidR="00D638C2" w:rsidRPr="00D638C2" w:rsidRDefault="00D638C2" w:rsidP="00D638C2">
            <w:pPr>
              <w:spacing w:line="360" w:lineRule="auto"/>
              <w:rPr>
                <w:sz w:val="12"/>
                <w:szCs w:val="12"/>
              </w:rPr>
            </w:pPr>
            <w:r w:rsidRPr="00D638C2">
              <w:rPr>
                <w:sz w:val="12"/>
                <w:szCs w:val="12"/>
              </w:rPr>
              <w:t>10.4</w:t>
            </w:r>
          </w:p>
        </w:tc>
        <w:tc>
          <w:tcPr>
            <w:tcW w:w="960" w:type="dxa"/>
            <w:noWrap/>
            <w:hideMark/>
          </w:tcPr>
          <w:p w14:paraId="0EE86C46" w14:textId="77777777" w:rsidR="00D638C2" w:rsidRPr="00D638C2" w:rsidRDefault="00D638C2" w:rsidP="00D638C2">
            <w:pPr>
              <w:spacing w:line="360" w:lineRule="auto"/>
              <w:rPr>
                <w:sz w:val="12"/>
                <w:szCs w:val="12"/>
              </w:rPr>
            </w:pPr>
            <w:r w:rsidRPr="00D638C2">
              <w:rPr>
                <w:sz w:val="12"/>
                <w:szCs w:val="12"/>
              </w:rPr>
              <w:t>5.226</w:t>
            </w:r>
          </w:p>
        </w:tc>
        <w:tc>
          <w:tcPr>
            <w:tcW w:w="960" w:type="dxa"/>
            <w:noWrap/>
            <w:hideMark/>
          </w:tcPr>
          <w:p w14:paraId="058E832A" w14:textId="77777777" w:rsidR="00D638C2" w:rsidRPr="00D638C2" w:rsidRDefault="00D638C2" w:rsidP="00D638C2">
            <w:pPr>
              <w:spacing w:line="360" w:lineRule="auto"/>
              <w:rPr>
                <w:sz w:val="12"/>
                <w:szCs w:val="12"/>
              </w:rPr>
            </w:pPr>
            <w:r w:rsidRPr="00D638C2">
              <w:rPr>
                <w:sz w:val="12"/>
                <w:szCs w:val="12"/>
              </w:rPr>
              <w:t>0.1326</w:t>
            </w:r>
          </w:p>
        </w:tc>
      </w:tr>
      <w:tr w:rsidR="00D638C2" w:rsidRPr="00D638C2" w14:paraId="5A6788BB" w14:textId="77777777" w:rsidTr="00D638C2">
        <w:trPr>
          <w:trHeight w:val="300"/>
        </w:trPr>
        <w:tc>
          <w:tcPr>
            <w:tcW w:w="4543" w:type="dxa"/>
            <w:noWrap/>
            <w:hideMark/>
          </w:tcPr>
          <w:p w14:paraId="11D8308F" w14:textId="77777777" w:rsidR="00D638C2" w:rsidRPr="00D638C2" w:rsidRDefault="00D638C2" w:rsidP="00D638C2">
            <w:pPr>
              <w:spacing w:line="360" w:lineRule="auto"/>
              <w:rPr>
                <w:sz w:val="12"/>
                <w:szCs w:val="12"/>
              </w:rPr>
            </w:pPr>
            <w:r w:rsidRPr="00D638C2">
              <w:rPr>
                <w:sz w:val="12"/>
                <w:szCs w:val="12"/>
              </w:rPr>
              <w:t>imipramine</w:t>
            </w:r>
          </w:p>
        </w:tc>
        <w:tc>
          <w:tcPr>
            <w:tcW w:w="1169" w:type="dxa"/>
            <w:noWrap/>
            <w:hideMark/>
          </w:tcPr>
          <w:p w14:paraId="2DCBA85B" w14:textId="77777777" w:rsidR="00D638C2" w:rsidRPr="00D638C2" w:rsidRDefault="00D638C2" w:rsidP="00D638C2">
            <w:pPr>
              <w:spacing w:line="360" w:lineRule="auto"/>
              <w:rPr>
                <w:sz w:val="12"/>
                <w:szCs w:val="12"/>
              </w:rPr>
            </w:pPr>
            <w:r w:rsidRPr="00D638C2">
              <w:rPr>
                <w:sz w:val="12"/>
                <w:szCs w:val="12"/>
              </w:rPr>
              <w:t>50-49-7</w:t>
            </w:r>
          </w:p>
        </w:tc>
        <w:tc>
          <w:tcPr>
            <w:tcW w:w="960" w:type="dxa"/>
            <w:noWrap/>
            <w:hideMark/>
          </w:tcPr>
          <w:p w14:paraId="79066CB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84C7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ED318DA" w14:textId="77777777" w:rsidR="00D638C2" w:rsidRPr="00D638C2" w:rsidRDefault="00D638C2" w:rsidP="00D638C2">
            <w:pPr>
              <w:spacing w:line="360" w:lineRule="auto"/>
              <w:rPr>
                <w:sz w:val="12"/>
                <w:szCs w:val="12"/>
              </w:rPr>
            </w:pPr>
            <w:r w:rsidRPr="00D638C2">
              <w:rPr>
                <w:sz w:val="12"/>
                <w:szCs w:val="12"/>
              </w:rPr>
              <w:t>-0.5092</w:t>
            </w:r>
          </w:p>
        </w:tc>
        <w:tc>
          <w:tcPr>
            <w:tcW w:w="998" w:type="dxa"/>
            <w:noWrap/>
            <w:hideMark/>
          </w:tcPr>
          <w:p w14:paraId="736D3277" w14:textId="77777777" w:rsidR="00D638C2" w:rsidRPr="00D638C2" w:rsidRDefault="00D638C2" w:rsidP="00D638C2">
            <w:pPr>
              <w:spacing w:line="360" w:lineRule="auto"/>
              <w:rPr>
                <w:sz w:val="12"/>
                <w:szCs w:val="12"/>
              </w:rPr>
            </w:pPr>
            <w:r w:rsidRPr="00D638C2">
              <w:rPr>
                <w:sz w:val="12"/>
                <w:szCs w:val="12"/>
              </w:rPr>
              <w:t>-20.95</w:t>
            </w:r>
          </w:p>
        </w:tc>
        <w:tc>
          <w:tcPr>
            <w:tcW w:w="960" w:type="dxa"/>
            <w:noWrap/>
            <w:hideMark/>
          </w:tcPr>
          <w:p w14:paraId="3F3606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697CB6F" w14:textId="77777777" w:rsidR="00D638C2" w:rsidRPr="00D638C2" w:rsidRDefault="00D638C2" w:rsidP="00D638C2">
            <w:pPr>
              <w:spacing w:line="360" w:lineRule="auto"/>
              <w:rPr>
                <w:sz w:val="12"/>
                <w:szCs w:val="12"/>
              </w:rPr>
            </w:pPr>
            <w:r w:rsidRPr="00D638C2">
              <w:rPr>
                <w:sz w:val="12"/>
                <w:szCs w:val="12"/>
              </w:rPr>
              <w:t>45.44</w:t>
            </w:r>
          </w:p>
        </w:tc>
        <w:tc>
          <w:tcPr>
            <w:tcW w:w="960" w:type="dxa"/>
            <w:noWrap/>
            <w:hideMark/>
          </w:tcPr>
          <w:p w14:paraId="5864280E" w14:textId="77777777" w:rsidR="00D638C2" w:rsidRPr="00D638C2" w:rsidRDefault="00D638C2" w:rsidP="00D638C2">
            <w:pPr>
              <w:spacing w:line="360" w:lineRule="auto"/>
              <w:rPr>
                <w:sz w:val="12"/>
                <w:szCs w:val="12"/>
              </w:rPr>
            </w:pPr>
            <w:r w:rsidRPr="00D638C2">
              <w:rPr>
                <w:sz w:val="12"/>
                <w:szCs w:val="12"/>
              </w:rPr>
              <w:t>0.2763</w:t>
            </w:r>
          </w:p>
        </w:tc>
        <w:tc>
          <w:tcPr>
            <w:tcW w:w="960" w:type="dxa"/>
            <w:noWrap/>
            <w:hideMark/>
          </w:tcPr>
          <w:p w14:paraId="15618CE9" w14:textId="77777777" w:rsidR="00D638C2" w:rsidRPr="00D638C2" w:rsidRDefault="00D638C2" w:rsidP="00D638C2">
            <w:pPr>
              <w:spacing w:line="360" w:lineRule="auto"/>
              <w:rPr>
                <w:sz w:val="12"/>
                <w:szCs w:val="12"/>
              </w:rPr>
            </w:pPr>
            <w:r w:rsidRPr="00D638C2">
              <w:rPr>
                <w:sz w:val="12"/>
                <w:szCs w:val="12"/>
              </w:rPr>
              <w:t>2.509</w:t>
            </w:r>
          </w:p>
        </w:tc>
      </w:tr>
      <w:tr w:rsidR="00D638C2" w:rsidRPr="00D638C2" w14:paraId="124134A0" w14:textId="77777777" w:rsidTr="00D638C2">
        <w:trPr>
          <w:trHeight w:val="300"/>
        </w:trPr>
        <w:tc>
          <w:tcPr>
            <w:tcW w:w="4543" w:type="dxa"/>
            <w:noWrap/>
            <w:hideMark/>
          </w:tcPr>
          <w:p w14:paraId="50F54FB7" w14:textId="77777777" w:rsidR="00D638C2" w:rsidRPr="00D638C2" w:rsidRDefault="00D638C2" w:rsidP="00D638C2">
            <w:pPr>
              <w:spacing w:line="360" w:lineRule="auto"/>
              <w:rPr>
                <w:sz w:val="12"/>
                <w:szCs w:val="12"/>
              </w:rPr>
            </w:pPr>
            <w:r w:rsidRPr="00D638C2">
              <w:rPr>
                <w:sz w:val="12"/>
                <w:szCs w:val="12"/>
              </w:rPr>
              <w:t>isoeugenol</w:t>
            </w:r>
          </w:p>
        </w:tc>
        <w:tc>
          <w:tcPr>
            <w:tcW w:w="1169" w:type="dxa"/>
            <w:noWrap/>
            <w:hideMark/>
          </w:tcPr>
          <w:p w14:paraId="6DFFFAE4" w14:textId="77777777" w:rsidR="00D638C2" w:rsidRPr="00D638C2" w:rsidRDefault="00D638C2" w:rsidP="00D638C2">
            <w:pPr>
              <w:spacing w:line="360" w:lineRule="auto"/>
              <w:rPr>
                <w:sz w:val="12"/>
                <w:szCs w:val="12"/>
              </w:rPr>
            </w:pPr>
            <w:r w:rsidRPr="00D638C2">
              <w:rPr>
                <w:sz w:val="12"/>
                <w:szCs w:val="12"/>
              </w:rPr>
              <w:t>97-54-1</w:t>
            </w:r>
          </w:p>
        </w:tc>
        <w:tc>
          <w:tcPr>
            <w:tcW w:w="960" w:type="dxa"/>
            <w:noWrap/>
            <w:hideMark/>
          </w:tcPr>
          <w:p w14:paraId="1048EDC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D58809" w14:textId="77777777" w:rsidR="00D638C2" w:rsidRPr="00D638C2" w:rsidRDefault="00D638C2" w:rsidP="00D638C2">
            <w:pPr>
              <w:spacing w:line="360" w:lineRule="auto"/>
              <w:rPr>
                <w:sz w:val="12"/>
                <w:szCs w:val="12"/>
              </w:rPr>
            </w:pPr>
            <w:r w:rsidRPr="00D638C2">
              <w:rPr>
                <w:sz w:val="12"/>
                <w:szCs w:val="12"/>
              </w:rPr>
              <w:t>157</w:t>
            </w:r>
          </w:p>
        </w:tc>
        <w:tc>
          <w:tcPr>
            <w:tcW w:w="998" w:type="dxa"/>
            <w:noWrap/>
            <w:hideMark/>
          </w:tcPr>
          <w:p w14:paraId="12D09E55" w14:textId="77777777" w:rsidR="00D638C2" w:rsidRPr="00D638C2" w:rsidRDefault="00D638C2" w:rsidP="00D638C2">
            <w:pPr>
              <w:spacing w:line="360" w:lineRule="auto"/>
              <w:rPr>
                <w:sz w:val="12"/>
                <w:szCs w:val="12"/>
              </w:rPr>
            </w:pPr>
            <w:r w:rsidRPr="00D638C2">
              <w:rPr>
                <w:sz w:val="12"/>
                <w:szCs w:val="12"/>
              </w:rPr>
              <w:t>28.35</w:t>
            </w:r>
          </w:p>
        </w:tc>
        <w:tc>
          <w:tcPr>
            <w:tcW w:w="998" w:type="dxa"/>
            <w:noWrap/>
            <w:hideMark/>
          </w:tcPr>
          <w:p w14:paraId="6856ED48" w14:textId="77777777" w:rsidR="00D638C2" w:rsidRPr="00D638C2" w:rsidRDefault="00D638C2" w:rsidP="00D638C2">
            <w:pPr>
              <w:spacing w:line="360" w:lineRule="auto"/>
              <w:rPr>
                <w:sz w:val="12"/>
                <w:szCs w:val="12"/>
              </w:rPr>
            </w:pPr>
            <w:r w:rsidRPr="00D638C2">
              <w:rPr>
                <w:sz w:val="12"/>
                <w:szCs w:val="12"/>
              </w:rPr>
              <w:t>-56.77</w:t>
            </w:r>
          </w:p>
        </w:tc>
        <w:tc>
          <w:tcPr>
            <w:tcW w:w="960" w:type="dxa"/>
            <w:noWrap/>
            <w:hideMark/>
          </w:tcPr>
          <w:p w14:paraId="69D9CB2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539BDD" w14:textId="77777777" w:rsidR="00D638C2" w:rsidRPr="00D638C2" w:rsidRDefault="00D638C2" w:rsidP="00D638C2">
            <w:pPr>
              <w:spacing w:line="360" w:lineRule="auto"/>
              <w:rPr>
                <w:sz w:val="12"/>
                <w:szCs w:val="12"/>
              </w:rPr>
            </w:pPr>
            <w:r w:rsidRPr="00D638C2">
              <w:rPr>
                <w:sz w:val="12"/>
                <w:szCs w:val="12"/>
              </w:rPr>
              <w:t>27.95</w:t>
            </w:r>
          </w:p>
        </w:tc>
        <w:tc>
          <w:tcPr>
            <w:tcW w:w="960" w:type="dxa"/>
            <w:noWrap/>
            <w:hideMark/>
          </w:tcPr>
          <w:p w14:paraId="198F616D" w14:textId="77777777" w:rsidR="00D638C2" w:rsidRPr="00D638C2" w:rsidRDefault="00D638C2" w:rsidP="00D638C2">
            <w:pPr>
              <w:spacing w:line="360" w:lineRule="auto"/>
              <w:rPr>
                <w:sz w:val="12"/>
                <w:szCs w:val="12"/>
              </w:rPr>
            </w:pPr>
            <w:r w:rsidRPr="00D638C2">
              <w:rPr>
                <w:sz w:val="12"/>
                <w:szCs w:val="12"/>
              </w:rPr>
              <w:t>2.59</w:t>
            </w:r>
          </w:p>
        </w:tc>
        <w:tc>
          <w:tcPr>
            <w:tcW w:w="960" w:type="dxa"/>
            <w:noWrap/>
            <w:hideMark/>
          </w:tcPr>
          <w:p w14:paraId="2C995AE8" w14:textId="77777777" w:rsidR="00D638C2" w:rsidRPr="00D638C2" w:rsidRDefault="00D638C2" w:rsidP="00D638C2">
            <w:pPr>
              <w:spacing w:line="360" w:lineRule="auto"/>
              <w:rPr>
                <w:sz w:val="12"/>
                <w:szCs w:val="12"/>
              </w:rPr>
            </w:pPr>
            <w:r w:rsidRPr="00D638C2">
              <w:rPr>
                <w:sz w:val="12"/>
                <w:szCs w:val="12"/>
              </w:rPr>
              <w:t>0.2676</w:t>
            </w:r>
          </w:p>
        </w:tc>
      </w:tr>
      <w:tr w:rsidR="00D638C2" w:rsidRPr="00D638C2" w14:paraId="54C67165" w14:textId="77777777" w:rsidTr="00D638C2">
        <w:trPr>
          <w:trHeight w:val="300"/>
        </w:trPr>
        <w:tc>
          <w:tcPr>
            <w:tcW w:w="4543" w:type="dxa"/>
            <w:noWrap/>
            <w:hideMark/>
          </w:tcPr>
          <w:p w14:paraId="6A8C9665" w14:textId="77777777" w:rsidR="00D638C2" w:rsidRPr="00D638C2" w:rsidRDefault="00D638C2" w:rsidP="00D638C2">
            <w:pPr>
              <w:spacing w:line="360" w:lineRule="auto"/>
              <w:rPr>
                <w:sz w:val="12"/>
                <w:szCs w:val="12"/>
              </w:rPr>
            </w:pPr>
            <w:r w:rsidRPr="00D638C2">
              <w:rPr>
                <w:sz w:val="12"/>
                <w:szCs w:val="12"/>
              </w:rPr>
              <w:t>l-ephedrine</w:t>
            </w:r>
          </w:p>
        </w:tc>
        <w:tc>
          <w:tcPr>
            <w:tcW w:w="1169" w:type="dxa"/>
            <w:noWrap/>
            <w:hideMark/>
          </w:tcPr>
          <w:p w14:paraId="2E728A57" w14:textId="77777777" w:rsidR="00D638C2" w:rsidRPr="00D638C2" w:rsidRDefault="00D638C2" w:rsidP="00D638C2">
            <w:pPr>
              <w:spacing w:line="360" w:lineRule="auto"/>
              <w:rPr>
                <w:sz w:val="12"/>
                <w:szCs w:val="12"/>
              </w:rPr>
            </w:pPr>
            <w:r w:rsidRPr="00D638C2">
              <w:rPr>
                <w:sz w:val="12"/>
                <w:szCs w:val="12"/>
              </w:rPr>
              <w:t>299-42-3</w:t>
            </w:r>
          </w:p>
        </w:tc>
        <w:tc>
          <w:tcPr>
            <w:tcW w:w="960" w:type="dxa"/>
            <w:noWrap/>
            <w:hideMark/>
          </w:tcPr>
          <w:p w14:paraId="7B3209C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AE7096" w14:textId="77777777" w:rsidR="00D638C2" w:rsidRPr="00D638C2" w:rsidRDefault="00D638C2" w:rsidP="00D638C2">
            <w:pPr>
              <w:spacing w:line="360" w:lineRule="auto"/>
              <w:rPr>
                <w:sz w:val="12"/>
                <w:szCs w:val="12"/>
              </w:rPr>
            </w:pPr>
            <w:r w:rsidRPr="00D638C2">
              <w:rPr>
                <w:sz w:val="12"/>
                <w:szCs w:val="12"/>
              </w:rPr>
              <w:t>136</w:t>
            </w:r>
          </w:p>
        </w:tc>
        <w:tc>
          <w:tcPr>
            <w:tcW w:w="998" w:type="dxa"/>
            <w:noWrap/>
            <w:hideMark/>
          </w:tcPr>
          <w:p w14:paraId="4421FB0A" w14:textId="77777777" w:rsidR="00D638C2" w:rsidRPr="00D638C2" w:rsidRDefault="00D638C2" w:rsidP="00D638C2">
            <w:pPr>
              <w:spacing w:line="360" w:lineRule="auto"/>
              <w:rPr>
                <w:sz w:val="12"/>
                <w:szCs w:val="12"/>
              </w:rPr>
            </w:pPr>
            <w:r w:rsidRPr="00D638C2">
              <w:rPr>
                <w:sz w:val="12"/>
                <w:szCs w:val="12"/>
              </w:rPr>
              <w:t>-36.84</w:t>
            </w:r>
          </w:p>
        </w:tc>
        <w:tc>
          <w:tcPr>
            <w:tcW w:w="998" w:type="dxa"/>
            <w:noWrap/>
            <w:hideMark/>
          </w:tcPr>
          <w:p w14:paraId="66A89296" w14:textId="77777777" w:rsidR="00D638C2" w:rsidRPr="00D638C2" w:rsidRDefault="00D638C2" w:rsidP="00D638C2">
            <w:pPr>
              <w:spacing w:line="360" w:lineRule="auto"/>
              <w:rPr>
                <w:sz w:val="12"/>
                <w:szCs w:val="12"/>
              </w:rPr>
            </w:pPr>
            <w:r w:rsidRPr="00D638C2">
              <w:rPr>
                <w:sz w:val="12"/>
                <w:szCs w:val="12"/>
              </w:rPr>
              <w:t>-65.5</w:t>
            </w:r>
          </w:p>
        </w:tc>
        <w:tc>
          <w:tcPr>
            <w:tcW w:w="960" w:type="dxa"/>
            <w:noWrap/>
            <w:hideMark/>
          </w:tcPr>
          <w:p w14:paraId="6C0C6A2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51E01E"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670FB956" w14:textId="77777777" w:rsidR="00D638C2" w:rsidRPr="00D638C2" w:rsidRDefault="00D638C2" w:rsidP="00D638C2">
            <w:pPr>
              <w:spacing w:line="360" w:lineRule="auto"/>
              <w:rPr>
                <w:sz w:val="12"/>
                <w:szCs w:val="12"/>
              </w:rPr>
            </w:pPr>
            <w:r w:rsidRPr="00D638C2">
              <w:rPr>
                <w:sz w:val="12"/>
                <w:szCs w:val="12"/>
              </w:rPr>
              <w:t>0.9385</w:t>
            </w:r>
          </w:p>
        </w:tc>
        <w:tc>
          <w:tcPr>
            <w:tcW w:w="960" w:type="dxa"/>
            <w:noWrap/>
            <w:hideMark/>
          </w:tcPr>
          <w:p w14:paraId="6145FB4C" w14:textId="77777777" w:rsidR="00D638C2" w:rsidRPr="00D638C2" w:rsidRDefault="00D638C2" w:rsidP="00D638C2">
            <w:pPr>
              <w:spacing w:line="360" w:lineRule="auto"/>
              <w:rPr>
                <w:sz w:val="12"/>
                <w:szCs w:val="12"/>
              </w:rPr>
            </w:pPr>
            <w:r w:rsidRPr="00D638C2">
              <w:rPr>
                <w:sz w:val="12"/>
                <w:szCs w:val="12"/>
              </w:rPr>
              <w:t>0.7385</w:t>
            </w:r>
          </w:p>
        </w:tc>
      </w:tr>
      <w:tr w:rsidR="00D638C2" w:rsidRPr="00D638C2" w14:paraId="656F2F92" w14:textId="77777777" w:rsidTr="00D638C2">
        <w:trPr>
          <w:trHeight w:val="300"/>
        </w:trPr>
        <w:tc>
          <w:tcPr>
            <w:tcW w:w="4543" w:type="dxa"/>
            <w:noWrap/>
            <w:hideMark/>
          </w:tcPr>
          <w:p w14:paraId="5BF900EA" w14:textId="77777777" w:rsidR="00D638C2" w:rsidRPr="00D638C2" w:rsidRDefault="00D638C2" w:rsidP="00D638C2">
            <w:pPr>
              <w:spacing w:line="360" w:lineRule="auto"/>
              <w:rPr>
                <w:sz w:val="12"/>
                <w:szCs w:val="12"/>
              </w:rPr>
            </w:pPr>
            <w:r w:rsidRPr="00D638C2">
              <w:rPr>
                <w:sz w:val="12"/>
                <w:szCs w:val="12"/>
              </w:rPr>
              <w:t>methanol</w:t>
            </w:r>
          </w:p>
        </w:tc>
        <w:tc>
          <w:tcPr>
            <w:tcW w:w="1169" w:type="dxa"/>
            <w:noWrap/>
            <w:hideMark/>
          </w:tcPr>
          <w:p w14:paraId="7AA4E6F3" w14:textId="77777777" w:rsidR="00D638C2" w:rsidRPr="00D638C2" w:rsidRDefault="00D638C2" w:rsidP="00D638C2">
            <w:pPr>
              <w:spacing w:line="360" w:lineRule="auto"/>
              <w:rPr>
                <w:sz w:val="12"/>
                <w:szCs w:val="12"/>
              </w:rPr>
            </w:pPr>
            <w:r w:rsidRPr="00D638C2">
              <w:rPr>
                <w:sz w:val="12"/>
                <w:szCs w:val="12"/>
              </w:rPr>
              <w:t>67-56-1</w:t>
            </w:r>
          </w:p>
        </w:tc>
        <w:tc>
          <w:tcPr>
            <w:tcW w:w="960" w:type="dxa"/>
            <w:noWrap/>
            <w:hideMark/>
          </w:tcPr>
          <w:p w14:paraId="233CDF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14CA416" w14:textId="77777777" w:rsidR="00D638C2" w:rsidRPr="00D638C2" w:rsidRDefault="00D638C2" w:rsidP="00D638C2">
            <w:pPr>
              <w:spacing w:line="360" w:lineRule="auto"/>
              <w:rPr>
                <w:sz w:val="12"/>
                <w:szCs w:val="12"/>
              </w:rPr>
            </w:pPr>
            <w:r w:rsidRPr="00D638C2">
              <w:rPr>
                <w:sz w:val="12"/>
                <w:szCs w:val="12"/>
              </w:rPr>
              <w:t>17</w:t>
            </w:r>
          </w:p>
        </w:tc>
        <w:tc>
          <w:tcPr>
            <w:tcW w:w="998" w:type="dxa"/>
            <w:noWrap/>
            <w:hideMark/>
          </w:tcPr>
          <w:p w14:paraId="243FCF0A" w14:textId="77777777" w:rsidR="00D638C2" w:rsidRPr="00D638C2" w:rsidRDefault="00D638C2" w:rsidP="00D638C2">
            <w:pPr>
              <w:spacing w:line="360" w:lineRule="auto"/>
              <w:rPr>
                <w:sz w:val="12"/>
                <w:szCs w:val="12"/>
              </w:rPr>
            </w:pPr>
            <w:r w:rsidRPr="00D638C2">
              <w:rPr>
                <w:sz w:val="12"/>
                <w:szCs w:val="12"/>
              </w:rPr>
              <w:t>46.39</w:t>
            </w:r>
          </w:p>
        </w:tc>
        <w:tc>
          <w:tcPr>
            <w:tcW w:w="998" w:type="dxa"/>
            <w:noWrap/>
            <w:hideMark/>
          </w:tcPr>
          <w:p w14:paraId="3EF66D9A" w14:textId="77777777" w:rsidR="00D638C2" w:rsidRPr="00D638C2" w:rsidRDefault="00D638C2" w:rsidP="00D638C2">
            <w:pPr>
              <w:spacing w:line="360" w:lineRule="auto"/>
              <w:rPr>
                <w:sz w:val="12"/>
                <w:szCs w:val="12"/>
              </w:rPr>
            </w:pPr>
            <w:r w:rsidRPr="00D638C2">
              <w:rPr>
                <w:sz w:val="12"/>
                <w:szCs w:val="12"/>
              </w:rPr>
              <w:t>47.83</w:t>
            </w:r>
          </w:p>
        </w:tc>
        <w:tc>
          <w:tcPr>
            <w:tcW w:w="960" w:type="dxa"/>
            <w:noWrap/>
            <w:hideMark/>
          </w:tcPr>
          <w:p w14:paraId="0ED784E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D12C1EC" w14:textId="77777777" w:rsidR="00D638C2" w:rsidRPr="00D638C2" w:rsidRDefault="00D638C2" w:rsidP="00D638C2">
            <w:pPr>
              <w:spacing w:line="360" w:lineRule="auto"/>
              <w:rPr>
                <w:sz w:val="12"/>
                <w:szCs w:val="12"/>
              </w:rPr>
            </w:pPr>
            <w:r w:rsidRPr="00D638C2">
              <w:rPr>
                <w:sz w:val="12"/>
                <w:szCs w:val="12"/>
              </w:rPr>
              <w:t>0.992</w:t>
            </w:r>
          </w:p>
        </w:tc>
        <w:tc>
          <w:tcPr>
            <w:tcW w:w="960" w:type="dxa"/>
            <w:noWrap/>
            <w:hideMark/>
          </w:tcPr>
          <w:p w14:paraId="53A66E6C" w14:textId="77777777" w:rsidR="00D638C2" w:rsidRPr="00D638C2" w:rsidRDefault="00D638C2" w:rsidP="00D638C2">
            <w:pPr>
              <w:spacing w:line="360" w:lineRule="auto"/>
              <w:rPr>
                <w:sz w:val="12"/>
                <w:szCs w:val="12"/>
              </w:rPr>
            </w:pPr>
            <w:r w:rsidRPr="00D638C2">
              <w:rPr>
                <w:sz w:val="12"/>
                <w:szCs w:val="12"/>
              </w:rPr>
              <w:t>0.3046</w:t>
            </w:r>
          </w:p>
        </w:tc>
        <w:tc>
          <w:tcPr>
            <w:tcW w:w="960" w:type="dxa"/>
            <w:noWrap/>
            <w:hideMark/>
          </w:tcPr>
          <w:p w14:paraId="32E71075" w14:textId="77777777" w:rsidR="00D638C2" w:rsidRPr="00D638C2" w:rsidRDefault="00D638C2" w:rsidP="00D638C2">
            <w:pPr>
              <w:spacing w:line="360" w:lineRule="auto"/>
              <w:rPr>
                <w:sz w:val="12"/>
                <w:szCs w:val="12"/>
              </w:rPr>
            </w:pPr>
            <w:r w:rsidRPr="00D638C2">
              <w:rPr>
                <w:sz w:val="12"/>
                <w:szCs w:val="12"/>
              </w:rPr>
              <w:t>2.275</w:t>
            </w:r>
          </w:p>
        </w:tc>
      </w:tr>
      <w:tr w:rsidR="00D638C2" w:rsidRPr="00D638C2" w14:paraId="63B4643C" w14:textId="77777777" w:rsidTr="00D638C2">
        <w:trPr>
          <w:trHeight w:val="300"/>
        </w:trPr>
        <w:tc>
          <w:tcPr>
            <w:tcW w:w="4543" w:type="dxa"/>
            <w:noWrap/>
            <w:hideMark/>
          </w:tcPr>
          <w:p w14:paraId="7580D06C" w14:textId="77777777" w:rsidR="00D638C2" w:rsidRPr="00D638C2" w:rsidRDefault="00D638C2" w:rsidP="00D638C2">
            <w:pPr>
              <w:spacing w:line="360" w:lineRule="auto"/>
              <w:rPr>
                <w:sz w:val="12"/>
                <w:szCs w:val="12"/>
              </w:rPr>
            </w:pPr>
            <w:r w:rsidRPr="00D638C2">
              <w:rPr>
                <w:sz w:val="12"/>
                <w:szCs w:val="12"/>
              </w:rPr>
              <w:t>methyl tert-butyl ether</w:t>
            </w:r>
          </w:p>
        </w:tc>
        <w:tc>
          <w:tcPr>
            <w:tcW w:w="1169" w:type="dxa"/>
            <w:noWrap/>
            <w:hideMark/>
          </w:tcPr>
          <w:p w14:paraId="69C8BE03" w14:textId="77777777" w:rsidR="00D638C2" w:rsidRPr="00D638C2" w:rsidRDefault="00D638C2" w:rsidP="00D638C2">
            <w:pPr>
              <w:spacing w:line="360" w:lineRule="auto"/>
              <w:rPr>
                <w:sz w:val="12"/>
                <w:szCs w:val="12"/>
              </w:rPr>
            </w:pPr>
            <w:r w:rsidRPr="00D638C2">
              <w:rPr>
                <w:sz w:val="12"/>
                <w:szCs w:val="12"/>
              </w:rPr>
              <w:t>1634-04-4</w:t>
            </w:r>
          </w:p>
        </w:tc>
        <w:tc>
          <w:tcPr>
            <w:tcW w:w="960" w:type="dxa"/>
            <w:noWrap/>
            <w:hideMark/>
          </w:tcPr>
          <w:p w14:paraId="552E5FD1"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6F1EAFE3"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074E84F0" w14:textId="77777777" w:rsidR="00D638C2" w:rsidRPr="00D638C2" w:rsidRDefault="00D638C2" w:rsidP="00D638C2">
            <w:pPr>
              <w:spacing w:line="360" w:lineRule="auto"/>
              <w:rPr>
                <w:sz w:val="12"/>
                <w:szCs w:val="12"/>
              </w:rPr>
            </w:pPr>
            <w:r w:rsidRPr="00D638C2">
              <w:rPr>
                <w:sz w:val="12"/>
                <w:szCs w:val="12"/>
              </w:rPr>
              <w:t>-134.9</w:t>
            </w:r>
          </w:p>
        </w:tc>
        <w:tc>
          <w:tcPr>
            <w:tcW w:w="998" w:type="dxa"/>
            <w:noWrap/>
            <w:hideMark/>
          </w:tcPr>
          <w:p w14:paraId="6A4EAD32"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6757585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E4E124" w14:textId="77777777" w:rsidR="00D638C2" w:rsidRPr="00D638C2" w:rsidRDefault="00D638C2" w:rsidP="00D638C2">
            <w:pPr>
              <w:spacing w:line="360" w:lineRule="auto"/>
              <w:rPr>
                <w:sz w:val="12"/>
                <w:szCs w:val="12"/>
              </w:rPr>
            </w:pPr>
            <w:r w:rsidRPr="00D638C2">
              <w:rPr>
                <w:sz w:val="12"/>
                <w:szCs w:val="12"/>
              </w:rPr>
              <w:t>0.8526</w:t>
            </w:r>
          </w:p>
        </w:tc>
        <w:tc>
          <w:tcPr>
            <w:tcW w:w="960" w:type="dxa"/>
            <w:noWrap/>
            <w:hideMark/>
          </w:tcPr>
          <w:p w14:paraId="139DEC43" w14:textId="77777777" w:rsidR="00D638C2" w:rsidRPr="00D638C2" w:rsidRDefault="00D638C2" w:rsidP="00D638C2">
            <w:pPr>
              <w:spacing w:line="360" w:lineRule="auto"/>
              <w:rPr>
                <w:sz w:val="12"/>
                <w:szCs w:val="12"/>
              </w:rPr>
            </w:pPr>
            <w:r w:rsidRPr="00D638C2">
              <w:rPr>
                <w:sz w:val="12"/>
                <w:szCs w:val="12"/>
              </w:rPr>
              <w:t>1.356</w:t>
            </w:r>
          </w:p>
        </w:tc>
        <w:tc>
          <w:tcPr>
            <w:tcW w:w="960" w:type="dxa"/>
            <w:noWrap/>
            <w:hideMark/>
          </w:tcPr>
          <w:p w14:paraId="2C7D7313" w14:textId="77777777" w:rsidR="00D638C2" w:rsidRPr="00D638C2" w:rsidRDefault="00D638C2" w:rsidP="00D638C2">
            <w:pPr>
              <w:spacing w:line="360" w:lineRule="auto"/>
              <w:rPr>
                <w:sz w:val="12"/>
                <w:szCs w:val="12"/>
              </w:rPr>
            </w:pPr>
            <w:r w:rsidRPr="00D638C2">
              <w:rPr>
                <w:sz w:val="12"/>
                <w:szCs w:val="12"/>
              </w:rPr>
              <w:t>0.511</w:t>
            </w:r>
          </w:p>
        </w:tc>
      </w:tr>
      <w:tr w:rsidR="00D638C2" w:rsidRPr="00D638C2" w14:paraId="43B69BA0" w14:textId="77777777" w:rsidTr="00D638C2">
        <w:trPr>
          <w:trHeight w:val="300"/>
        </w:trPr>
        <w:tc>
          <w:tcPr>
            <w:tcW w:w="4543" w:type="dxa"/>
            <w:noWrap/>
            <w:hideMark/>
          </w:tcPr>
          <w:p w14:paraId="1A7644D0" w14:textId="77777777" w:rsidR="00D638C2" w:rsidRPr="00D638C2" w:rsidRDefault="00D638C2" w:rsidP="00D638C2">
            <w:pPr>
              <w:spacing w:line="360" w:lineRule="auto"/>
              <w:rPr>
                <w:sz w:val="12"/>
                <w:szCs w:val="12"/>
              </w:rPr>
            </w:pPr>
            <w:r w:rsidRPr="00D638C2">
              <w:rPr>
                <w:sz w:val="12"/>
                <w:szCs w:val="12"/>
              </w:rPr>
              <w:t>methylene chloride</w:t>
            </w:r>
          </w:p>
        </w:tc>
        <w:tc>
          <w:tcPr>
            <w:tcW w:w="1169" w:type="dxa"/>
            <w:noWrap/>
            <w:hideMark/>
          </w:tcPr>
          <w:p w14:paraId="463AB26F" w14:textId="77777777" w:rsidR="00D638C2" w:rsidRPr="00D638C2" w:rsidRDefault="00D638C2" w:rsidP="00D638C2">
            <w:pPr>
              <w:spacing w:line="360" w:lineRule="auto"/>
              <w:rPr>
                <w:sz w:val="12"/>
                <w:szCs w:val="12"/>
              </w:rPr>
            </w:pPr>
            <w:r w:rsidRPr="00D638C2">
              <w:rPr>
                <w:sz w:val="12"/>
                <w:szCs w:val="12"/>
              </w:rPr>
              <w:t>75-09-2</w:t>
            </w:r>
          </w:p>
        </w:tc>
        <w:tc>
          <w:tcPr>
            <w:tcW w:w="960" w:type="dxa"/>
            <w:noWrap/>
            <w:hideMark/>
          </w:tcPr>
          <w:p w14:paraId="54DC22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C15B1EA"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07572FC2" w14:textId="77777777" w:rsidR="00D638C2" w:rsidRPr="00D638C2" w:rsidRDefault="00D638C2" w:rsidP="00D638C2">
            <w:pPr>
              <w:spacing w:line="360" w:lineRule="auto"/>
              <w:rPr>
                <w:sz w:val="12"/>
                <w:szCs w:val="12"/>
              </w:rPr>
            </w:pPr>
            <w:r w:rsidRPr="00D638C2">
              <w:rPr>
                <w:sz w:val="12"/>
                <w:szCs w:val="12"/>
              </w:rPr>
              <w:t>312.7</w:t>
            </w:r>
          </w:p>
        </w:tc>
        <w:tc>
          <w:tcPr>
            <w:tcW w:w="998" w:type="dxa"/>
            <w:noWrap/>
            <w:hideMark/>
          </w:tcPr>
          <w:p w14:paraId="36CFDF79" w14:textId="77777777" w:rsidR="00D638C2" w:rsidRPr="00D638C2" w:rsidRDefault="00D638C2" w:rsidP="00D638C2">
            <w:pPr>
              <w:spacing w:line="360" w:lineRule="auto"/>
              <w:rPr>
                <w:sz w:val="12"/>
                <w:szCs w:val="12"/>
              </w:rPr>
            </w:pPr>
            <w:r w:rsidRPr="00D638C2">
              <w:rPr>
                <w:sz w:val="12"/>
                <w:szCs w:val="12"/>
              </w:rPr>
              <w:t>313.7</w:t>
            </w:r>
          </w:p>
        </w:tc>
        <w:tc>
          <w:tcPr>
            <w:tcW w:w="960" w:type="dxa"/>
            <w:noWrap/>
            <w:hideMark/>
          </w:tcPr>
          <w:p w14:paraId="5FBCEF0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E2C04F0" w14:textId="77777777" w:rsidR="00D638C2" w:rsidRPr="00D638C2" w:rsidRDefault="00D638C2" w:rsidP="00D638C2">
            <w:pPr>
              <w:spacing w:line="360" w:lineRule="auto"/>
              <w:rPr>
                <w:sz w:val="12"/>
                <w:szCs w:val="12"/>
              </w:rPr>
            </w:pPr>
            <w:r w:rsidRPr="00D638C2">
              <w:rPr>
                <w:sz w:val="12"/>
                <w:szCs w:val="12"/>
              </w:rPr>
              <w:t>1.883</w:t>
            </w:r>
          </w:p>
        </w:tc>
        <w:tc>
          <w:tcPr>
            <w:tcW w:w="960" w:type="dxa"/>
            <w:noWrap/>
            <w:hideMark/>
          </w:tcPr>
          <w:p w14:paraId="29C65A02" w14:textId="77777777" w:rsidR="00D638C2" w:rsidRPr="00D638C2" w:rsidRDefault="00D638C2" w:rsidP="00D638C2">
            <w:pPr>
              <w:spacing w:line="360" w:lineRule="auto"/>
              <w:rPr>
                <w:sz w:val="12"/>
                <w:szCs w:val="12"/>
              </w:rPr>
            </w:pPr>
            <w:r w:rsidRPr="00D638C2">
              <w:rPr>
                <w:sz w:val="12"/>
                <w:szCs w:val="12"/>
              </w:rPr>
              <w:t>0.4908</w:t>
            </w:r>
          </w:p>
        </w:tc>
        <w:tc>
          <w:tcPr>
            <w:tcW w:w="960" w:type="dxa"/>
            <w:noWrap/>
            <w:hideMark/>
          </w:tcPr>
          <w:p w14:paraId="3977CB14" w14:textId="77777777" w:rsidR="00D638C2" w:rsidRPr="00D638C2" w:rsidRDefault="00D638C2" w:rsidP="00D638C2">
            <w:pPr>
              <w:spacing w:line="360" w:lineRule="auto"/>
              <w:rPr>
                <w:sz w:val="12"/>
                <w:szCs w:val="12"/>
              </w:rPr>
            </w:pPr>
            <w:r w:rsidRPr="00D638C2">
              <w:rPr>
                <w:sz w:val="12"/>
                <w:szCs w:val="12"/>
              </w:rPr>
              <w:t>1.412</w:t>
            </w:r>
          </w:p>
        </w:tc>
      </w:tr>
      <w:tr w:rsidR="00D638C2" w:rsidRPr="00D638C2" w14:paraId="7E1ACE29" w14:textId="77777777" w:rsidTr="00D638C2">
        <w:trPr>
          <w:trHeight w:val="300"/>
        </w:trPr>
        <w:tc>
          <w:tcPr>
            <w:tcW w:w="4543" w:type="dxa"/>
            <w:noWrap/>
            <w:hideMark/>
          </w:tcPr>
          <w:p w14:paraId="4F7D2F67" w14:textId="77777777" w:rsidR="00D638C2" w:rsidRPr="00D638C2" w:rsidRDefault="00D638C2" w:rsidP="00D638C2">
            <w:pPr>
              <w:spacing w:line="360" w:lineRule="auto"/>
              <w:rPr>
                <w:sz w:val="12"/>
                <w:szCs w:val="12"/>
              </w:rPr>
            </w:pPr>
            <w:r w:rsidRPr="00D638C2">
              <w:rPr>
                <w:sz w:val="12"/>
                <w:szCs w:val="12"/>
              </w:rPr>
              <w:t>methyleugenol</w:t>
            </w:r>
          </w:p>
        </w:tc>
        <w:tc>
          <w:tcPr>
            <w:tcW w:w="1169" w:type="dxa"/>
            <w:noWrap/>
            <w:hideMark/>
          </w:tcPr>
          <w:p w14:paraId="109059F0" w14:textId="77777777" w:rsidR="00D638C2" w:rsidRPr="00D638C2" w:rsidRDefault="00D638C2" w:rsidP="00D638C2">
            <w:pPr>
              <w:spacing w:line="360" w:lineRule="auto"/>
              <w:rPr>
                <w:sz w:val="12"/>
                <w:szCs w:val="12"/>
              </w:rPr>
            </w:pPr>
            <w:r w:rsidRPr="00D638C2">
              <w:rPr>
                <w:sz w:val="12"/>
                <w:szCs w:val="12"/>
              </w:rPr>
              <w:t>93-15-2</w:t>
            </w:r>
          </w:p>
        </w:tc>
        <w:tc>
          <w:tcPr>
            <w:tcW w:w="960" w:type="dxa"/>
            <w:noWrap/>
            <w:hideMark/>
          </w:tcPr>
          <w:p w14:paraId="0CD705A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000E416" w14:textId="77777777" w:rsidR="00D638C2" w:rsidRPr="00D638C2" w:rsidRDefault="00D638C2" w:rsidP="00D638C2">
            <w:pPr>
              <w:spacing w:line="360" w:lineRule="auto"/>
              <w:rPr>
                <w:sz w:val="12"/>
                <w:szCs w:val="12"/>
              </w:rPr>
            </w:pPr>
            <w:r w:rsidRPr="00D638C2">
              <w:rPr>
                <w:sz w:val="12"/>
                <w:szCs w:val="12"/>
              </w:rPr>
              <w:t>158, 170</w:t>
            </w:r>
          </w:p>
        </w:tc>
        <w:tc>
          <w:tcPr>
            <w:tcW w:w="998" w:type="dxa"/>
            <w:noWrap/>
            <w:hideMark/>
          </w:tcPr>
          <w:p w14:paraId="2D3AE29B"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7141A24" w14:textId="77777777" w:rsidR="00D638C2" w:rsidRPr="00D638C2" w:rsidRDefault="00D638C2" w:rsidP="00D638C2">
            <w:pPr>
              <w:spacing w:line="360" w:lineRule="auto"/>
              <w:rPr>
                <w:sz w:val="12"/>
                <w:szCs w:val="12"/>
              </w:rPr>
            </w:pPr>
            <w:r w:rsidRPr="00D638C2">
              <w:rPr>
                <w:sz w:val="12"/>
                <w:szCs w:val="12"/>
              </w:rPr>
              <w:t>-5.438</w:t>
            </w:r>
          </w:p>
        </w:tc>
        <w:tc>
          <w:tcPr>
            <w:tcW w:w="960" w:type="dxa"/>
            <w:noWrap/>
            <w:hideMark/>
          </w:tcPr>
          <w:p w14:paraId="693BBC0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A865E7" w14:textId="77777777" w:rsidR="00D638C2" w:rsidRPr="00D638C2" w:rsidRDefault="00D638C2" w:rsidP="00D638C2">
            <w:pPr>
              <w:spacing w:line="360" w:lineRule="auto"/>
              <w:rPr>
                <w:sz w:val="12"/>
                <w:szCs w:val="12"/>
              </w:rPr>
            </w:pPr>
            <w:r w:rsidRPr="00D638C2">
              <w:rPr>
                <w:sz w:val="12"/>
                <w:szCs w:val="12"/>
              </w:rPr>
              <w:t>8.303</w:t>
            </w:r>
          </w:p>
        </w:tc>
        <w:tc>
          <w:tcPr>
            <w:tcW w:w="960" w:type="dxa"/>
            <w:noWrap/>
            <w:hideMark/>
          </w:tcPr>
          <w:p w14:paraId="5E5A2C34" w14:textId="77777777" w:rsidR="00D638C2" w:rsidRPr="00D638C2" w:rsidRDefault="00D638C2" w:rsidP="00D638C2">
            <w:pPr>
              <w:spacing w:line="360" w:lineRule="auto"/>
              <w:rPr>
                <w:sz w:val="12"/>
                <w:szCs w:val="12"/>
              </w:rPr>
            </w:pPr>
            <w:r w:rsidRPr="00D638C2">
              <w:rPr>
                <w:sz w:val="12"/>
                <w:szCs w:val="12"/>
              </w:rPr>
              <w:t>3.048</w:t>
            </w:r>
          </w:p>
        </w:tc>
        <w:tc>
          <w:tcPr>
            <w:tcW w:w="960" w:type="dxa"/>
            <w:noWrap/>
            <w:hideMark/>
          </w:tcPr>
          <w:p w14:paraId="445EA633" w14:textId="77777777" w:rsidR="00D638C2" w:rsidRPr="00D638C2" w:rsidRDefault="00D638C2" w:rsidP="00D638C2">
            <w:pPr>
              <w:spacing w:line="360" w:lineRule="auto"/>
              <w:rPr>
                <w:sz w:val="12"/>
                <w:szCs w:val="12"/>
              </w:rPr>
            </w:pPr>
            <w:r w:rsidRPr="00D638C2">
              <w:rPr>
                <w:sz w:val="12"/>
                <w:szCs w:val="12"/>
              </w:rPr>
              <w:t>0.2274</w:t>
            </w:r>
          </w:p>
        </w:tc>
      </w:tr>
      <w:tr w:rsidR="00D638C2" w:rsidRPr="00D638C2" w14:paraId="1A314FE9" w14:textId="77777777" w:rsidTr="00D638C2">
        <w:trPr>
          <w:trHeight w:val="300"/>
        </w:trPr>
        <w:tc>
          <w:tcPr>
            <w:tcW w:w="4543" w:type="dxa"/>
            <w:noWrap/>
            <w:hideMark/>
          </w:tcPr>
          <w:p w14:paraId="656400B7" w14:textId="77777777" w:rsidR="00D638C2" w:rsidRPr="00D638C2" w:rsidRDefault="00D638C2" w:rsidP="00D638C2">
            <w:pPr>
              <w:spacing w:line="360" w:lineRule="auto"/>
              <w:rPr>
                <w:sz w:val="12"/>
                <w:szCs w:val="12"/>
              </w:rPr>
            </w:pPr>
            <w:r w:rsidRPr="00D638C2">
              <w:rPr>
                <w:sz w:val="12"/>
                <w:szCs w:val="12"/>
              </w:rPr>
              <w:t>midazolam</w:t>
            </w:r>
          </w:p>
        </w:tc>
        <w:tc>
          <w:tcPr>
            <w:tcW w:w="1169" w:type="dxa"/>
            <w:noWrap/>
            <w:hideMark/>
          </w:tcPr>
          <w:p w14:paraId="487C5634" w14:textId="77777777" w:rsidR="00D638C2" w:rsidRPr="00D638C2" w:rsidRDefault="00D638C2" w:rsidP="00D638C2">
            <w:pPr>
              <w:spacing w:line="360" w:lineRule="auto"/>
              <w:rPr>
                <w:sz w:val="12"/>
                <w:szCs w:val="12"/>
              </w:rPr>
            </w:pPr>
            <w:r w:rsidRPr="00D638C2">
              <w:rPr>
                <w:sz w:val="12"/>
                <w:szCs w:val="12"/>
              </w:rPr>
              <w:t>59467-70-8</w:t>
            </w:r>
          </w:p>
        </w:tc>
        <w:tc>
          <w:tcPr>
            <w:tcW w:w="960" w:type="dxa"/>
            <w:noWrap/>
            <w:hideMark/>
          </w:tcPr>
          <w:p w14:paraId="6503EE0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2CFFE1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0531630" w14:textId="77777777" w:rsidR="00D638C2" w:rsidRPr="00D638C2" w:rsidRDefault="00D638C2" w:rsidP="00D638C2">
            <w:pPr>
              <w:spacing w:line="360" w:lineRule="auto"/>
              <w:rPr>
                <w:sz w:val="12"/>
                <w:szCs w:val="12"/>
              </w:rPr>
            </w:pPr>
            <w:r w:rsidRPr="00D638C2">
              <w:rPr>
                <w:sz w:val="12"/>
                <w:szCs w:val="12"/>
              </w:rPr>
              <w:t>-36.58</w:t>
            </w:r>
          </w:p>
        </w:tc>
        <w:tc>
          <w:tcPr>
            <w:tcW w:w="998" w:type="dxa"/>
            <w:noWrap/>
            <w:hideMark/>
          </w:tcPr>
          <w:p w14:paraId="6E870FDE" w14:textId="77777777" w:rsidR="00D638C2" w:rsidRPr="00D638C2" w:rsidRDefault="00D638C2" w:rsidP="00D638C2">
            <w:pPr>
              <w:spacing w:line="360" w:lineRule="auto"/>
              <w:rPr>
                <w:sz w:val="12"/>
                <w:szCs w:val="12"/>
              </w:rPr>
            </w:pPr>
            <w:r w:rsidRPr="00D638C2">
              <w:rPr>
                <w:sz w:val="12"/>
                <w:szCs w:val="12"/>
              </w:rPr>
              <w:t>-49.41</w:t>
            </w:r>
          </w:p>
        </w:tc>
        <w:tc>
          <w:tcPr>
            <w:tcW w:w="960" w:type="dxa"/>
            <w:noWrap/>
            <w:hideMark/>
          </w:tcPr>
          <w:p w14:paraId="4E78AF1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6E1A727" w14:textId="77777777" w:rsidR="00D638C2" w:rsidRPr="00D638C2" w:rsidRDefault="00D638C2" w:rsidP="00D638C2">
            <w:pPr>
              <w:spacing w:line="360" w:lineRule="auto"/>
              <w:rPr>
                <w:sz w:val="12"/>
                <w:szCs w:val="12"/>
              </w:rPr>
            </w:pPr>
            <w:r w:rsidRPr="00D638C2">
              <w:rPr>
                <w:sz w:val="12"/>
                <w:szCs w:val="12"/>
              </w:rPr>
              <w:t>3.487</w:t>
            </w:r>
          </w:p>
        </w:tc>
        <w:tc>
          <w:tcPr>
            <w:tcW w:w="960" w:type="dxa"/>
            <w:noWrap/>
            <w:hideMark/>
          </w:tcPr>
          <w:p w14:paraId="19D63393" w14:textId="77777777" w:rsidR="00D638C2" w:rsidRPr="00D638C2" w:rsidRDefault="00D638C2" w:rsidP="00D638C2">
            <w:pPr>
              <w:spacing w:line="360" w:lineRule="auto"/>
              <w:rPr>
                <w:sz w:val="12"/>
                <w:szCs w:val="12"/>
              </w:rPr>
            </w:pPr>
            <w:r w:rsidRPr="00D638C2">
              <w:rPr>
                <w:sz w:val="12"/>
                <w:szCs w:val="12"/>
              </w:rPr>
              <w:t>3.998</w:t>
            </w:r>
          </w:p>
        </w:tc>
        <w:tc>
          <w:tcPr>
            <w:tcW w:w="960" w:type="dxa"/>
            <w:noWrap/>
            <w:hideMark/>
          </w:tcPr>
          <w:p w14:paraId="49854EEA" w14:textId="77777777" w:rsidR="00D638C2" w:rsidRPr="00D638C2" w:rsidRDefault="00D638C2" w:rsidP="00D638C2">
            <w:pPr>
              <w:spacing w:line="360" w:lineRule="auto"/>
              <w:rPr>
                <w:sz w:val="12"/>
                <w:szCs w:val="12"/>
              </w:rPr>
            </w:pPr>
            <w:r w:rsidRPr="00D638C2">
              <w:rPr>
                <w:sz w:val="12"/>
                <w:szCs w:val="12"/>
              </w:rPr>
              <w:t>0.1734</w:t>
            </w:r>
          </w:p>
        </w:tc>
      </w:tr>
      <w:tr w:rsidR="00D638C2" w:rsidRPr="00D638C2" w14:paraId="4EFE5A78" w14:textId="77777777" w:rsidTr="00D638C2">
        <w:trPr>
          <w:trHeight w:val="300"/>
        </w:trPr>
        <w:tc>
          <w:tcPr>
            <w:tcW w:w="4543" w:type="dxa"/>
            <w:noWrap/>
            <w:hideMark/>
          </w:tcPr>
          <w:p w14:paraId="70D35C82" w14:textId="77777777" w:rsidR="00D638C2" w:rsidRPr="00D638C2" w:rsidRDefault="00D638C2" w:rsidP="00D638C2">
            <w:pPr>
              <w:spacing w:line="360" w:lineRule="auto"/>
              <w:rPr>
                <w:sz w:val="12"/>
                <w:szCs w:val="12"/>
              </w:rPr>
            </w:pPr>
            <w:r w:rsidRPr="00D638C2">
              <w:rPr>
                <w:sz w:val="12"/>
                <w:szCs w:val="12"/>
              </w:rPr>
              <w:t>nilvadipine</w:t>
            </w:r>
          </w:p>
        </w:tc>
        <w:tc>
          <w:tcPr>
            <w:tcW w:w="1169" w:type="dxa"/>
            <w:noWrap/>
            <w:hideMark/>
          </w:tcPr>
          <w:p w14:paraId="7790D046" w14:textId="77777777" w:rsidR="00D638C2" w:rsidRPr="00D638C2" w:rsidRDefault="00D638C2" w:rsidP="00D638C2">
            <w:pPr>
              <w:spacing w:line="360" w:lineRule="auto"/>
              <w:rPr>
                <w:sz w:val="12"/>
                <w:szCs w:val="12"/>
              </w:rPr>
            </w:pPr>
            <w:r w:rsidRPr="00D638C2">
              <w:rPr>
                <w:sz w:val="12"/>
                <w:szCs w:val="12"/>
              </w:rPr>
              <w:t>75530-68-6</w:t>
            </w:r>
          </w:p>
        </w:tc>
        <w:tc>
          <w:tcPr>
            <w:tcW w:w="960" w:type="dxa"/>
            <w:noWrap/>
            <w:hideMark/>
          </w:tcPr>
          <w:p w14:paraId="099300B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79067D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EC95BF" w14:textId="77777777" w:rsidR="00D638C2" w:rsidRPr="00D638C2" w:rsidRDefault="00D638C2" w:rsidP="00D638C2">
            <w:pPr>
              <w:spacing w:line="360" w:lineRule="auto"/>
              <w:rPr>
                <w:sz w:val="12"/>
                <w:szCs w:val="12"/>
              </w:rPr>
            </w:pPr>
            <w:r w:rsidRPr="00D638C2">
              <w:rPr>
                <w:sz w:val="12"/>
                <w:szCs w:val="12"/>
              </w:rPr>
              <w:t>-93.6</w:t>
            </w:r>
          </w:p>
        </w:tc>
        <w:tc>
          <w:tcPr>
            <w:tcW w:w="998" w:type="dxa"/>
            <w:noWrap/>
            <w:hideMark/>
          </w:tcPr>
          <w:p w14:paraId="743996C7" w14:textId="77777777" w:rsidR="00D638C2" w:rsidRPr="00D638C2" w:rsidRDefault="00D638C2" w:rsidP="00D638C2">
            <w:pPr>
              <w:spacing w:line="360" w:lineRule="auto"/>
              <w:rPr>
                <w:sz w:val="12"/>
                <w:szCs w:val="12"/>
              </w:rPr>
            </w:pPr>
            <w:r w:rsidRPr="00D638C2">
              <w:rPr>
                <w:sz w:val="12"/>
                <w:szCs w:val="12"/>
              </w:rPr>
              <w:t>-113.4</w:t>
            </w:r>
          </w:p>
        </w:tc>
        <w:tc>
          <w:tcPr>
            <w:tcW w:w="960" w:type="dxa"/>
            <w:noWrap/>
            <w:hideMark/>
          </w:tcPr>
          <w:p w14:paraId="605A3AB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08A6F72" w14:textId="77777777" w:rsidR="00D638C2" w:rsidRPr="00D638C2" w:rsidRDefault="00D638C2" w:rsidP="00D638C2">
            <w:pPr>
              <w:spacing w:line="360" w:lineRule="auto"/>
              <w:rPr>
                <w:sz w:val="12"/>
                <w:szCs w:val="12"/>
              </w:rPr>
            </w:pPr>
            <w:r w:rsidRPr="00D638C2">
              <w:rPr>
                <w:sz w:val="12"/>
                <w:szCs w:val="12"/>
              </w:rPr>
              <w:t>10.74</w:t>
            </w:r>
          </w:p>
        </w:tc>
        <w:tc>
          <w:tcPr>
            <w:tcW w:w="960" w:type="dxa"/>
            <w:noWrap/>
            <w:hideMark/>
          </w:tcPr>
          <w:p w14:paraId="59E22568" w14:textId="77777777" w:rsidR="00D638C2" w:rsidRPr="00D638C2" w:rsidRDefault="00D638C2" w:rsidP="00D638C2">
            <w:pPr>
              <w:spacing w:line="360" w:lineRule="auto"/>
              <w:rPr>
                <w:sz w:val="12"/>
                <w:szCs w:val="12"/>
              </w:rPr>
            </w:pPr>
            <w:r w:rsidRPr="00D638C2">
              <w:rPr>
                <w:sz w:val="12"/>
                <w:szCs w:val="12"/>
              </w:rPr>
              <w:t>1.03</w:t>
            </w:r>
          </w:p>
        </w:tc>
        <w:tc>
          <w:tcPr>
            <w:tcW w:w="960" w:type="dxa"/>
            <w:noWrap/>
            <w:hideMark/>
          </w:tcPr>
          <w:p w14:paraId="53C1DB13" w14:textId="77777777" w:rsidR="00D638C2" w:rsidRPr="00D638C2" w:rsidRDefault="00D638C2" w:rsidP="00D638C2">
            <w:pPr>
              <w:spacing w:line="360" w:lineRule="auto"/>
              <w:rPr>
                <w:sz w:val="12"/>
                <w:szCs w:val="12"/>
              </w:rPr>
            </w:pPr>
            <w:r w:rsidRPr="00D638C2">
              <w:rPr>
                <w:sz w:val="12"/>
                <w:szCs w:val="12"/>
              </w:rPr>
              <w:t>0.673</w:t>
            </w:r>
          </w:p>
        </w:tc>
      </w:tr>
      <w:tr w:rsidR="00D638C2" w:rsidRPr="00D638C2" w14:paraId="217BF199" w14:textId="77777777" w:rsidTr="00D638C2">
        <w:trPr>
          <w:trHeight w:val="300"/>
        </w:trPr>
        <w:tc>
          <w:tcPr>
            <w:tcW w:w="4543" w:type="dxa"/>
            <w:noWrap/>
            <w:hideMark/>
          </w:tcPr>
          <w:p w14:paraId="0EE17D05" w14:textId="77777777" w:rsidR="00D638C2" w:rsidRPr="00D638C2" w:rsidRDefault="00D638C2" w:rsidP="00D638C2">
            <w:pPr>
              <w:spacing w:line="360" w:lineRule="auto"/>
              <w:rPr>
                <w:sz w:val="12"/>
                <w:szCs w:val="12"/>
              </w:rPr>
            </w:pPr>
            <w:r w:rsidRPr="00D638C2">
              <w:rPr>
                <w:sz w:val="12"/>
                <w:szCs w:val="12"/>
              </w:rPr>
              <w:t>nitrite</w:t>
            </w:r>
          </w:p>
        </w:tc>
        <w:tc>
          <w:tcPr>
            <w:tcW w:w="1169" w:type="dxa"/>
            <w:noWrap/>
            <w:hideMark/>
          </w:tcPr>
          <w:p w14:paraId="7B85F0F8" w14:textId="77777777" w:rsidR="00D638C2" w:rsidRPr="00D638C2" w:rsidRDefault="00D638C2" w:rsidP="00D638C2">
            <w:pPr>
              <w:spacing w:line="360" w:lineRule="auto"/>
              <w:rPr>
                <w:sz w:val="12"/>
                <w:szCs w:val="12"/>
              </w:rPr>
            </w:pPr>
            <w:r w:rsidRPr="00D638C2">
              <w:rPr>
                <w:sz w:val="12"/>
                <w:szCs w:val="12"/>
              </w:rPr>
              <w:t>14797-65-0</w:t>
            </w:r>
          </w:p>
        </w:tc>
        <w:tc>
          <w:tcPr>
            <w:tcW w:w="960" w:type="dxa"/>
            <w:noWrap/>
            <w:hideMark/>
          </w:tcPr>
          <w:p w14:paraId="5C7A573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C710CBB" w14:textId="77777777" w:rsidR="00D638C2" w:rsidRPr="00D638C2" w:rsidRDefault="00D638C2" w:rsidP="00D638C2">
            <w:pPr>
              <w:spacing w:line="360" w:lineRule="auto"/>
              <w:rPr>
                <w:sz w:val="12"/>
                <w:szCs w:val="12"/>
              </w:rPr>
            </w:pPr>
            <w:r w:rsidRPr="00D638C2">
              <w:rPr>
                <w:sz w:val="12"/>
                <w:szCs w:val="12"/>
              </w:rPr>
              <w:t>137</w:t>
            </w:r>
          </w:p>
        </w:tc>
        <w:tc>
          <w:tcPr>
            <w:tcW w:w="998" w:type="dxa"/>
            <w:noWrap/>
            <w:hideMark/>
          </w:tcPr>
          <w:p w14:paraId="780258C4" w14:textId="77777777" w:rsidR="00D638C2" w:rsidRPr="00D638C2" w:rsidRDefault="00D638C2" w:rsidP="00D638C2">
            <w:pPr>
              <w:spacing w:line="360" w:lineRule="auto"/>
              <w:rPr>
                <w:sz w:val="12"/>
                <w:szCs w:val="12"/>
              </w:rPr>
            </w:pPr>
            <w:r w:rsidRPr="00D638C2">
              <w:rPr>
                <w:sz w:val="12"/>
                <w:szCs w:val="12"/>
              </w:rPr>
              <w:t>121.8</w:t>
            </w:r>
          </w:p>
        </w:tc>
        <w:tc>
          <w:tcPr>
            <w:tcW w:w="998" w:type="dxa"/>
            <w:noWrap/>
            <w:hideMark/>
          </w:tcPr>
          <w:p w14:paraId="0D145A8E" w14:textId="77777777" w:rsidR="00D638C2" w:rsidRPr="00D638C2" w:rsidRDefault="00D638C2" w:rsidP="00D638C2">
            <w:pPr>
              <w:spacing w:line="360" w:lineRule="auto"/>
              <w:rPr>
                <w:sz w:val="12"/>
                <w:szCs w:val="12"/>
              </w:rPr>
            </w:pPr>
            <w:r w:rsidRPr="00D638C2">
              <w:rPr>
                <w:sz w:val="12"/>
                <w:szCs w:val="12"/>
              </w:rPr>
              <w:t>124.2</w:t>
            </w:r>
          </w:p>
        </w:tc>
        <w:tc>
          <w:tcPr>
            <w:tcW w:w="960" w:type="dxa"/>
            <w:noWrap/>
            <w:hideMark/>
          </w:tcPr>
          <w:p w14:paraId="60E2BD1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7D34CE" w14:textId="77777777" w:rsidR="00D638C2" w:rsidRPr="00D638C2" w:rsidRDefault="00D638C2" w:rsidP="00D638C2">
            <w:pPr>
              <w:spacing w:line="360" w:lineRule="auto"/>
              <w:rPr>
                <w:sz w:val="12"/>
                <w:szCs w:val="12"/>
              </w:rPr>
            </w:pPr>
            <w:r w:rsidRPr="00D638C2">
              <w:rPr>
                <w:sz w:val="12"/>
                <w:szCs w:val="12"/>
              </w:rPr>
              <w:t>2.528</w:t>
            </w:r>
          </w:p>
        </w:tc>
        <w:tc>
          <w:tcPr>
            <w:tcW w:w="960" w:type="dxa"/>
            <w:noWrap/>
            <w:hideMark/>
          </w:tcPr>
          <w:p w14:paraId="5F5FC309" w14:textId="77777777" w:rsidR="00D638C2" w:rsidRPr="00D638C2" w:rsidRDefault="00D638C2" w:rsidP="00D638C2">
            <w:pPr>
              <w:spacing w:line="360" w:lineRule="auto"/>
              <w:rPr>
                <w:sz w:val="12"/>
                <w:szCs w:val="12"/>
              </w:rPr>
            </w:pPr>
            <w:r w:rsidRPr="00D638C2">
              <w:rPr>
                <w:sz w:val="12"/>
                <w:szCs w:val="12"/>
              </w:rPr>
              <w:t>0.3789</w:t>
            </w:r>
          </w:p>
        </w:tc>
        <w:tc>
          <w:tcPr>
            <w:tcW w:w="960" w:type="dxa"/>
            <w:noWrap/>
            <w:hideMark/>
          </w:tcPr>
          <w:p w14:paraId="77CA2860" w14:textId="77777777" w:rsidR="00D638C2" w:rsidRPr="00D638C2" w:rsidRDefault="00D638C2" w:rsidP="00D638C2">
            <w:pPr>
              <w:spacing w:line="360" w:lineRule="auto"/>
              <w:rPr>
                <w:sz w:val="12"/>
                <w:szCs w:val="12"/>
              </w:rPr>
            </w:pPr>
            <w:r w:rsidRPr="00D638C2">
              <w:rPr>
                <w:sz w:val="12"/>
                <w:szCs w:val="12"/>
              </w:rPr>
              <w:t>1.829</w:t>
            </w:r>
          </w:p>
        </w:tc>
      </w:tr>
      <w:tr w:rsidR="00D638C2" w:rsidRPr="00D638C2" w14:paraId="13C01DDC" w14:textId="77777777" w:rsidTr="00D638C2">
        <w:trPr>
          <w:trHeight w:val="300"/>
        </w:trPr>
        <w:tc>
          <w:tcPr>
            <w:tcW w:w="4543" w:type="dxa"/>
            <w:noWrap/>
            <w:hideMark/>
          </w:tcPr>
          <w:p w14:paraId="2AF044D6" w14:textId="77777777" w:rsidR="00D638C2" w:rsidRPr="00D638C2" w:rsidRDefault="00D638C2" w:rsidP="00D638C2">
            <w:pPr>
              <w:spacing w:line="360" w:lineRule="auto"/>
              <w:rPr>
                <w:sz w:val="12"/>
                <w:szCs w:val="12"/>
              </w:rPr>
            </w:pPr>
            <w:r w:rsidRPr="00D638C2">
              <w:rPr>
                <w:sz w:val="12"/>
                <w:szCs w:val="12"/>
              </w:rPr>
              <w:t>novaluron</w:t>
            </w:r>
          </w:p>
        </w:tc>
        <w:tc>
          <w:tcPr>
            <w:tcW w:w="1169" w:type="dxa"/>
            <w:noWrap/>
            <w:hideMark/>
          </w:tcPr>
          <w:p w14:paraId="5E8D9FCE" w14:textId="77777777" w:rsidR="00D638C2" w:rsidRPr="00D638C2" w:rsidRDefault="00D638C2" w:rsidP="00D638C2">
            <w:pPr>
              <w:spacing w:line="360" w:lineRule="auto"/>
              <w:rPr>
                <w:sz w:val="12"/>
                <w:szCs w:val="12"/>
              </w:rPr>
            </w:pPr>
            <w:r w:rsidRPr="00D638C2">
              <w:rPr>
                <w:sz w:val="12"/>
                <w:szCs w:val="12"/>
              </w:rPr>
              <w:t>116714-46-6</w:t>
            </w:r>
          </w:p>
        </w:tc>
        <w:tc>
          <w:tcPr>
            <w:tcW w:w="960" w:type="dxa"/>
            <w:noWrap/>
            <w:hideMark/>
          </w:tcPr>
          <w:p w14:paraId="7A38886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5D6178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151B21E" w14:textId="77777777" w:rsidR="00D638C2" w:rsidRPr="00D638C2" w:rsidRDefault="00D638C2" w:rsidP="00D638C2">
            <w:pPr>
              <w:spacing w:line="360" w:lineRule="auto"/>
              <w:rPr>
                <w:sz w:val="12"/>
                <w:szCs w:val="12"/>
              </w:rPr>
            </w:pPr>
            <w:r w:rsidRPr="00D638C2">
              <w:rPr>
                <w:sz w:val="12"/>
                <w:szCs w:val="12"/>
              </w:rPr>
              <w:t>-82.71</w:t>
            </w:r>
          </w:p>
        </w:tc>
        <w:tc>
          <w:tcPr>
            <w:tcW w:w="998" w:type="dxa"/>
            <w:noWrap/>
            <w:hideMark/>
          </w:tcPr>
          <w:p w14:paraId="162B1074" w14:textId="77777777" w:rsidR="00D638C2" w:rsidRPr="00D638C2" w:rsidRDefault="00D638C2" w:rsidP="00D638C2">
            <w:pPr>
              <w:spacing w:line="360" w:lineRule="auto"/>
              <w:rPr>
                <w:sz w:val="12"/>
                <w:szCs w:val="12"/>
              </w:rPr>
            </w:pPr>
            <w:r w:rsidRPr="00D638C2">
              <w:rPr>
                <w:sz w:val="12"/>
                <w:szCs w:val="12"/>
              </w:rPr>
              <w:t>-102.7</w:t>
            </w:r>
          </w:p>
        </w:tc>
        <w:tc>
          <w:tcPr>
            <w:tcW w:w="960" w:type="dxa"/>
            <w:noWrap/>
            <w:hideMark/>
          </w:tcPr>
          <w:p w14:paraId="0D22E6A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EF7EE43" w14:textId="77777777" w:rsidR="00D638C2" w:rsidRPr="00D638C2" w:rsidRDefault="00D638C2" w:rsidP="00D638C2">
            <w:pPr>
              <w:spacing w:line="360" w:lineRule="auto"/>
              <w:rPr>
                <w:sz w:val="12"/>
                <w:szCs w:val="12"/>
              </w:rPr>
            </w:pPr>
            <w:r w:rsidRPr="00D638C2">
              <w:rPr>
                <w:sz w:val="12"/>
                <w:szCs w:val="12"/>
              </w:rPr>
              <w:t>7.068</w:t>
            </w:r>
          </w:p>
        </w:tc>
        <w:tc>
          <w:tcPr>
            <w:tcW w:w="960" w:type="dxa"/>
            <w:noWrap/>
            <w:hideMark/>
          </w:tcPr>
          <w:p w14:paraId="587C4666" w14:textId="77777777" w:rsidR="00D638C2" w:rsidRPr="00D638C2" w:rsidRDefault="00D638C2" w:rsidP="00D638C2">
            <w:pPr>
              <w:spacing w:line="360" w:lineRule="auto"/>
              <w:rPr>
                <w:sz w:val="12"/>
                <w:szCs w:val="12"/>
              </w:rPr>
            </w:pPr>
            <w:r w:rsidRPr="00D638C2">
              <w:rPr>
                <w:sz w:val="12"/>
                <w:szCs w:val="12"/>
              </w:rPr>
              <w:t>0.07823</w:t>
            </w:r>
          </w:p>
        </w:tc>
        <w:tc>
          <w:tcPr>
            <w:tcW w:w="960" w:type="dxa"/>
            <w:noWrap/>
            <w:hideMark/>
          </w:tcPr>
          <w:p w14:paraId="32A58A87" w14:textId="77777777" w:rsidR="00D638C2" w:rsidRPr="00D638C2" w:rsidRDefault="00D638C2" w:rsidP="00D638C2">
            <w:pPr>
              <w:spacing w:line="360" w:lineRule="auto"/>
              <w:rPr>
                <w:sz w:val="12"/>
                <w:szCs w:val="12"/>
              </w:rPr>
            </w:pPr>
            <w:r w:rsidRPr="00D638C2">
              <w:rPr>
                <w:sz w:val="12"/>
                <w:szCs w:val="12"/>
              </w:rPr>
              <w:t>8.861</w:t>
            </w:r>
          </w:p>
        </w:tc>
      </w:tr>
      <w:tr w:rsidR="00D638C2" w:rsidRPr="00D638C2" w14:paraId="153E39F1" w14:textId="77777777" w:rsidTr="00D638C2">
        <w:trPr>
          <w:trHeight w:val="300"/>
        </w:trPr>
        <w:tc>
          <w:tcPr>
            <w:tcW w:w="4543" w:type="dxa"/>
            <w:noWrap/>
            <w:hideMark/>
          </w:tcPr>
          <w:p w14:paraId="4C4638F8" w14:textId="77777777" w:rsidR="00D638C2" w:rsidRPr="00D638C2" w:rsidRDefault="00D638C2" w:rsidP="00D638C2">
            <w:pPr>
              <w:spacing w:line="360" w:lineRule="auto"/>
              <w:rPr>
                <w:sz w:val="12"/>
                <w:szCs w:val="12"/>
              </w:rPr>
            </w:pPr>
            <w:r w:rsidRPr="00D638C2">
              <w:rPr>
                <w:sz w:val="12"/>
                <w:szCs w:val="12"/>
              </w:rPr>
              <w:t>octylphenol</w:t>
            </w:r>
          </w:p>
        </w:tc>
        <w:tc>
          <w:tcPr>
            <w:tcW w:w="1169" w:type="dxa"/>
            <w:noWrap/>
            <w:hideMark/>
          </w:tcPr>
          <w:p w14:paraId="3D0456D7" w14:textId="77777777" w:rsidR="00D638C2" w:rsidRPr="00D638C2" w:rsidRDefault="00D638C2" w:rsidP="00D638C2">
            <w:pPr>
              <w:spacing w:line="360" w:lineRule="auto"/>
              <w:rPr>
                <w:sz w:val="12"/>
                <w:szCs w:val="12"/>
              </w:rPr>
            </w:pPr>
            <w:r w:rsidRPr="00D638C2">
              <w:rPr>
                <w:sz w:val="12"/>
                <w:szCs w:val="12"/>
              </w:rPr>
              <w:t>140-66-9</w:t>
            </w:r>
          </w:p>
        </w:tc>
        <w:tc>
          <w:tcPr>
            <w:tcW w:w="960" w:type="dxa"/>
            <w:noWrap/>
            <w:hideMark/>
          </w:tcPr>
          <w:p w14:paraId="6A843A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BD0DF5" w14:textId="77777777" w:rsidR="00D638C2" w:rsidRPr="00D638C2" w:rsidRDefault="00D638C2" w:rsidP="00D638C2">
            <w:pPr>
              <w:spacing w:line="360" w:lineRule="auto"/>
              <w:rPr>
                <w:sz w:val="12"/>
                <w:szCs w:val="12"/>
              </w:rPr>
            </w:pPr>
            <w:r w:rsidRPr="00D638C2">
              <w:rPr>
                <w:sz w:val="12"/>
                <w:szCs w:val="12"/>
              </w:rPr>
              <w:t>60</w:t>
            </w:r>
          </w:p>
        </w:tc>
        <w:tc>
          <w:tcPr>
            <w:tcW w:w="998" w:type="dxa"/>
            <w:noWrap/>
            <w:hideMark/>
          </w:tcPr>
          <w:p w14:paraId="08CD717C" w14:textId="77777777" w:rsidR="00D638C2" w:rsidRPr="00D638C2" w:rsidRDefault="00D638C2" w:rsidP="00D638C2">
            <w:pPr>
              <w:spacing w:line="360" w:lineRule="auto"/>
              <w:rPr>
                <w:sz w:val="12"/>
                <w:szCs w:val="12"/>
              </w:rPr>
            </w:pPr>
            <w:r w:rsidRPr="00D638C2">
              <w:rPr>
                <w:sz w:val="12"/>
                <w:szCs w:val="12"/>
              </w:rPr>
              <w:t>-207.3</w:t>
            </w:r>
          </w:p>
        </w:tc>
        <w:tc>
          <w:tcPr>
            <w:tcW w:w="998" w:type="dxa"/>
            <w:noWrap/>
            <w:hideMark/>
          </w:tcPr>
          <w:p w14:paraId="4C8750BA" w14:textId="77777777" w:rsidR="00D638C2" w:rsidRPr="00D638C2" w:rsidRDefault="00D638C2" w:rsidP="00D638C2">
            <w:pPr>
              <w:spacing w:line="360" w:lineRule="auto"/>
              <w:rPr>
                <w:sz w:val="12"/>
                <w:szCs w:val="12"/>
              </w:rPr>
            </w:pPr>
            <w:r w:rsidRPr="00D638C2">
              <w:rPr>
                <w:sz w:val="12"/>
                <w:szCs w:val="12"/>
              </w:rPr>
              <w:t>-299.5</w:t>
            </w:r>
          </w:p>
        </w:tc>
        <w:tc>
          <w:tcPr>
            <w:tcW w:w="960" w:type="dxa"/>
            <w:noWrap/>
            <w:hideMark/>
          </w:tcPr>
          <w:p w14:paraId="7E30CFA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9A2815" w14:textId="77777777" w:rsidR="00D638C2" w:rsidRPr="00D638C2" w:rsidRDefault="00D638C2" w:rsidP="00D638C2">
            <w:pPr>
              <w:spacing w:line="360" w:lineRule="auto"/>
              <w:rPr>
                <w:sz w:val="12"/>
                <w:szCs w:val="12"/>
              </w:rPr>
            </w:pPr>
            <w:r w:rsidRPr="00D638C2">
              <w:rPr>
                <w:sz w:val="12"/>
                <w:szCs w:val="12"/>
              </w:rPr>
              <w:t>49.92</w:t>
            </w:r>
          </w:p>
        </w:tc>
        <w:tc>
          <w:tcPr>
            <w:tcW w:w="960" w:type="dxa"/>
            <w:noWrap/>
            <w:hideMark/>
          </w:tcPr>
          <w:p w14:paraId="02008A52" w14:textId="77777777" w:rsidR="00D638C2" w:rsidRPr="00D638C2" w:rsidRDefault="00D638C2" w:rsidP="00D638C2">
            <w:pPr>
              <w:spacing w:line="360" w:lineRule="auto"/>
              <w:rPr>
                <w:sz w:val="12"/>
                <w:szCs w:val="12"/>
              </w:rPr>
            </w:pPr>
            <w:r w:rsidRPr="00D638C2">
              <w:rPr>
                <w:sz w:val="12"/>
                <w:szCs w:val="12"/>
              </w:rPr>
              <w:t>0.3106</w:t>
            </w:r>
          </w:p>
        </w:tc>
        <w:tc>
          <w:tcPr>
            <w:tcW w:w="960" w:type="dxa"/>
            <w:noWrap/>
            <w:hideMark/>
          </w:tcPr>
          <w:p w14:paraId="69C71359" w14:textId="77777777" w:rsidR="00D638C2" w:rsidRPr="00D638C2" w:rsidRDefault="00D638C2" w:rsidP="00D638C2">
            <w:pPr>
              <w:spacing w:line="360" w:lineRule="auto"/>
              <w:rPr>
                <w:sz w:val="12"/>
                <w:szCs w:val="12"/>
              </w:rPr>
            </w:pPr>
            <w:r w:rsidRPr="00D638C2">
              <w:rPr>
                <w:sz w:val="12"/>
                <w:szCs w:val="12"/>
              </w:rPr>
              <w:t>2.231</w:t>
            </w:r>
          </w:p>
        </w:tc>
      </w:tr>
      <w:tr w:rsidR="00D638C2" w:rsidRPr="00D638C2" w14:paraId="447CD0CF" w14:textId="77777777" w:rsidTr="00D638C2">
        <w:trPr>
          <w:trHeight w:val="300"/>
        </w:trPr>
        <w:tc>
          <w:tcPr>
            <w:tcW w:w="4543" w:type="dxa"/>
            <w:noWrap/>
            <w:hideMark/>
          </w:tcPr>
          <w:p w14:paraId="0F419FA8" w14:textId="77777777" w:rsidR="00D638C2" w:rsidRPr="00D638C2" w:rsidRDefault="00D638C2" w:rsidP="00D638C2">
            <w:pPr>
              <w:spacing w:line="360" w:lineRule="auto"/>
              <w:rPr>
                <w:sz w:val="12"/>
                <w:szCs w:val="12"/>
              </w:rPr>
            </w:pPr>
            <w:r w:rsidRPr="00D638C2">
              <w:rPr>
                <w:sz w:val="12"/>
                <w:szCs w:val="12"/>
              </w:rPr>
              <w:t>oxazepam</w:t>
            </w:r>
          </w:p>
        </w:tc>
        <w:tc>
          <w:tcPr>
            <w:tcW w:w="1169" w:type="dxa"/>
            <w:noWrap/>
            <w:hideMark/>
          </w:tcPr>
          <w:p w14:paraId="63969FFC" w14:textId="77777777" w:rsidR="00D638C2" w:rsidRPr="00D638C2" w:rsidRDefault="00D638C2" w:rsidP="00D638C2">
            <w:pPr>
              <w:spacing w:line="360" w:lineRule="auto"/>
              <w:rPr>
                <w:sz w:val="12"/>
                <w:szCs w:val="12"/>
              </w:rPr>
            </w:pPr>
            <w:r w:rsidRPr="00D638C2">
              <w:rPr>
                <w:sz w:val="12"/>
                <w:szCs w:val="12"/>
              </w:rPr>
              <w:t>604-75-1</w:t>
            </w:r>
          </w:p>
        </w:tc>
        <w:tc>
          <w:tcPr>
            <w:tcW w:w="960" w:type="dxa"/>
            <w:noWrap/>
            <w:hideMark/>
          </w:tcPr>
          <w:p w14:paraId="248469F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E27716" w14:textId="77777777" w:rsidR="00D638C2" w:rsidRPr="00D638C2" w:rsidRDefault="00D638C2" w:rsidP="00D638C2">
            <w:pPr>
              <w:spacing w:line="360" w:lineRule="auto"/>
              <w:rPr>
                <w:sz w:val="12"/>
                <w:szCs w:val="12"/>
              </w:rPr>
            </w:pPr>
            <w:r w:rsidRPr="00D638C2">
              <w:rPr>
                <w:sz w:val="12"/>
                <w:szCs w:val="12"/>
              </w:rPr>
              <w:t>159</w:t>
            </w:r>
          </w:p>
        </w:tc>
        <w:tc>
          <w:tcPr>
            <w:tcW w:w="998" w:type="dxa"/>
            <w:noWrap/>
            <w:hideMark/>
          </w:tcPr>
          <w:p w14:paraId="38FF439C" w14:textId="77777777" w:rsidR="00D638C2" w:rsidRPr="00D638C2" w:rsidRDefault="00D638C2" w:rsidP="00D638C2">
            <w:pPr>
              <w:spacing w:line="360" w:lineRule="auto"/>
              <w:rPr>
                <w:sz w:val="12"/>
                <w:szCs w:val="12"/>
              </w:rPr>
            </w:pPr>
            <w:r w:rsidRPr="00D638C2">
              <w:rPr>
                <w:sz w:val="12"/>
                <w:szCs w:val="12"/>
              </w:rPr>
              <w:t>146</w:t>
            </w:r>
          </w:p>
        </w:tc>
        <w:tc>
          <w:tcPr>
            <w:tcW w:w="998" w:type="dxa"/>
            <w:noWrap/>
            <w:hideMark/>
          </w:tcPr>
          <w:p w14:paraId="33D18F7D"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097A83C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C1D58AF" w14:textId="77777777" w:rsidR="00D638C2" w:rsidRPr="00D638C2" w:rsidRDefault="00D638C2" w:rsidP="00D638C2">
            <w:pPr>
              <w:spacing w:line="360" w:lineRule="auto"/>
              <w:rPr>
                <w:sz w:val="12"/>
                <w:szCs w:val="12"/>
              </w:rPr>
            </w:pPr>
            <w:r w:rsidRPr="00D638C2">
              <w:rPr>
                <w:sz w:val="12"/>
                <w:szCs w:val="12"/>
              </w:rPr>
              <w:t>16.9</w:t>
            </w:r>
          </w:p>
        </w:tc>
        <w:tc>
          <w:tcPr>
            <w:tcW w:w="960" w:type="dxa"/>
            <w:noWrap/>
            <w:hideMark/>
          </w:tcPr>
          <w:p w14:paraId="4CDFF5AF" w14:textId="77777777" w:rsidR="00D638C2" w:rsidRPr="00D638C2" w:rsidRDefault="00D638C2" w:rsidP="00D638C2">
            <w:pPr>
              <w:spacing w:line="360" w:lineRule="auto"/>
              <w:rPr>
                <w:sz w:val="12"/>
                <w:szCs w:val="12"/>
              </w:rPr>
            </w:pPr>
            <w:r w:rsidRPr="00D638C2">
              <w:rPr>
                <w:sz w:val="12"/>
                <w:szCs w:val="12"/>
              </w:rPr>
              <w:t>0.05402</w:t>
            </w:r>
          </w:p>
        </w:tc>
        <w:tc>
          <w:tcPr>
            <w:tcW w:w="960" w:type="dxa"/>
            <w:noWrap/>
            <w:hideMark/>
          </w:tcPr>
          <w:p w14:paraId="46E118AF" w14:textId="77777777" w:rsidR="00D638C2" w:rsidRPr="00D638C2" w:rsidRDefault="00D638C2" w:rsidP="00D638C2">
            <w:pPr>
              <w:spacing w:line="360" w:lineRule="auto"/>
              <w:rPr>
                <w:sz w:val="12"/>
                <w:szCs w:val="12"/>
              </w:rPr>
            </w:pPr>
            <w:r w:rsidRPr="00D638C2">
              <w:rPr>
                <w:sz w:val="12"/>
                <w:szCs w:val="12"/>
              </w:rPr>
              <w:t>12.83</w:t>
            </w:r>
          </w:p>
        </w:tc>
      </w:tr>
      <w:tr w:rsidR="00D638C2" w:rsidRPr="00D638C2" w14:paraId="2C8C2DE3" w14:textId="77777777" w:rsidTr="00D638C2">
        <w:trPr>
          <w:trHeight w:val="300"/>
        </w:trPr>
        <w:tc>
          <w:tcPr>
            <w:tcW w:w="4543" w:type="dxa"/>
            <w:noWrap/>
            <w:hideMark/>
          </w:tcPr>
          <w:p w14:paraId="036369DF" w14:textId="77777777" w:rsidR="00D638C2" w:rsidRPr="00D638C2" w:rsidRDefault="00D638C2" w:rsidP="00D638C2">
            <w:pPr>
              <w:spacing w:line="360" w:lineRule="auto"/>
              <w:rPr>
                <w:sz w:val="12"/>
                <w:szCs w:val="12"/>
              </w:rPr>
            </w:pPr>
            <w:r w:rsidRPr="00D638C2">
              <w:rPr>
                <w:sz w:val="12"/>
                <w:szCs w:val="12"/>
              </w:rPr>
              <w:t>oxymetholone</w:t>
            </w:r>
          </w:p>
        </w:tc>
        <w:tc>
          <w:tcPr>
            <w:tcW w:w="1169" w:type="dxa"/>
            <w:noWrap/>
            <w:hideMark/>
          </w:tcPr>
          <w:p w14:paraId="17E14D3B" w14:textId="77777777" w:rsidR="00D638C2" w:rsidRPr="00D638C2" w:rsidRDefault="00D638C2" w:rsidP="00D638C2">
            <w:pPr>
              <w:spacing w:line="360" w:lineRule="auto"/>
              <w:rPr>
                <w:sz w:val="12"/>
                <w:szCs w:val="12"/>
              </w:rPr>
            </w:pPr>
            <w:r w:rsidRPr="00D638C2">
              <w:rPr>
                <w:sz w:val="12"/>
                <w:szCs w:val="12"/>
              </w:rPr>
              <w:t>434-07-1</w:t>
            </w:r>
          </w:p>
        </w:tc>
        <w:tc>
          <w:tcPr>
            <w:tcW w:w="960" w:type="dxa"/>
            <w:noWrap/>
            <w:hideMark/>
          </w:tcPr>
          <w:p w14:paraId="395C93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F8A98CE" w14:textId="77777777" w:rsidR="00D638C2" w:rsidRPr="00D638C2" w:rsidRDefault="00D638C2" w:rsidP="00D638C2">
            <w:pPr>
              <w:spacing w:line="360" w:lineRule="auto"/>
              <w:rPr>
                <w:sz w:val="12"/>
                <w:szCs w:val="12"/>
              </w:rPr>
            </w:pPr>
            <w:r w:rsidRPr="00D638C2">
              <w:rPr>
                <w:sz w:val="12"/>
                <w:szCs w:val="12"/>
              </w:rPr>
              <w:t>168</w:t>
            </w:r>
          </w:p>
        </w:tc>
        <w:tc>
          <w:tcPr>
            <w:tcW w:w="998" w:type="dxa"/>
            <w:noWrap/>
            <w:hideMark/>
          </w:tcPr>
          <w:p w14:paraId="7314EF66" w14:textId="77777777" w:rsidR="00D638C2" w:rsidRPr="00D638C2" w:rsidRDefault="00D638C2" w:rsidP="00D638C2">
            <w:pPr>
              <w:spacing w:line="360" w:lineRule="auto"/>
              <w:rPr>
                <w:sz w:val="12"/>
                <w:szCs w:val="12"/>
              </w:rPr>
            </w:pPr>
            <w:r w:rsidRPr="00D638C2">
              <w:rPr>
                <w:sz w:val="12"/>
                <w:szCs w:val="12"/>
              </w:rPr>
              <w:t>67.48</w:t>
            </w:r>
          </w:p>
        </w:tc>
        <w:tc>
          <w:tcPr>
            <w:tcW w:w="998" w:type="dxa"/>
            <w:noWrap/>
            <w:hideMark/>
          </w:tcPr>
          <w:p w14:paraId="053110B9" w14:textId="77777777" w:rsidR="00D638C2" w:rsidRPr="00D638C2" w:rsidRDefault="00D638C2" w:rsidP="00D638C2">
            <w:pPr>
              <w:spacing w:line="360" w:lineRule="auto"/>
              <w:rPr>
                <w:sz w:val="12"/>
                <w:szCs w:val="12"/>
              </w:rPr>
            </w:pPr>
            <w:r w:rsidRPr="00D638C2">
              <w:rPr>
                <w:sz w:val="12"/>
                <w:szCs w:val="12"/>
              </w:rPr>
              <w:t>30.16</w:t>
            </w:r>
          </w:p>
        </w:tc>
        <w:tc>
          <w:tcPr>
            <w:tcW w:w="960" w:type="dxa"/>
            <w:noWrap/>
            <w:hideMark/>
          </w:tcPr>
          <w:p w14:paraId="465B35A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25A367" w14:textId="77777777" w:rsidR="00D638C2" w:rsidRPr="00D638C2" w:rsidRDefault="00D638C2" w:rsidP="00D638C2">
            <w:pPr>
              <w:spacing w:line="360" w:lineRule="auto"/>
              <w:rPr>
                <w:sz w:val="12"/>
                <w:szCs w:val="12"/>
              </w:rPr>
            </w:pPr>
            <w:r w:rsidRPr="00D638C2">
              <w:rPr>
                <w:sz w:val="12"/>
                <w:szCs w:val="12"/>
              </w:rPr>
              <w:t>8.674</w:t>
            </w:r>
          </w:p>
        </w:tc>
        <w:tc>
          <w:tcPr>
            <w:tcW w:w="960" w:type="dxa"/>
            <w:noWrap/>
            <w:hideMark/>
          </w:tcPr>
          <w:p w14:paraId="22FA838E" w14:textId="77777777" w:rsidR="00D638C2" w:rsidRPr="00D638C2" w:rsidRDefault="00D638C2" w:rsidP="00D638C2">
            <w:pPr>
              <w:spacing w:line="360" w:lineRule="auto"/>
              <w:rPr>
                <w:sz w:val="12"/>
                <w:szCs w:val="12"/>
              </w:rPr>
            </w:pPr>
            <w:r w:rsidRPr="00D638C2">
              <w:rPr>
                <w:sz w:val="12"/>
                <w:szCs w:val="12"/>
              </w:rPr>
              <w:t>3.082</w:t>
            </w:r>
          </w:p>
        </w:tc>
        <w:tc>
          <w:tcPr>
            <w:tcW w:w="960" w:type="dxa"/>
            <w:noWrap/>
            <w:hideMark/>
          </w:tcPr>
          <w:p w14:paraId="7F95AFF4" w14:textId="77777777" w:rsidR="00D638C2" w:rsidRPr="00D638C2" w:rsidRDefault="00D638C2" w:rsidP="00D638C2">
            <w:pPr>
              <w:spacing w:line="360" w:lineRule="auto"/>
              <w:rPr>
                <w:sz w:val="12"/>
                <w:szCs w:val="12"/>
              </w:rPr>
            </w:pPr>
            <w:r w:rsidRPr="00D638C2">
              <w:rPr>
                <w:sz w:val="12"/>
                <w:szCs w:val="12"/>
              </w:rPr>
              <w:t>0.2249</w:t>
            </w:r>
          </w:p>
        </w:tc>
      </w:tr>
      <w:tr w:rsidR="00D638C2" w:rsidRPr="00D638C2" w14:paraId="1E94A004" w14:textId="77777777" w:rsidTr="00D638C2">
        <w:trPr>
          <w:trHeight w:val="300"/>
        </w:trPr>
        <w:tc>
          <w:tcPr>
            <w:tcW w:w="4543" w:type="dxa"/>
            <w:noWrap/>
            <w:hideMark/>
          </w:tcPr>
          <w:p w14:paraId="18C915E3" w14:textId="77777777" w:rsidR="00D638C2" w:rsidRPr="00D638C2" w:rsidRDefault="00D638C2" w:rsidP="00D638C2">
            <w:pPr>
              <w:spacing w:line="360" w:lineRule="auto"/>
              <w:rPr>
                <w:sz w:val="12"/>
                <w:szCs w:val="12"/>
              </w:rPr>
            </w:pPr>
            <w:r w:rsidRPr="00D638C2">
              <w:rPr>
                <w:sz w:val="12"/>
                <w:szCs w:val="12"/>
              </w:rPr>
              <w:t>pentachlorophenol, purified</w:t>
            </w:r>
          </w:p>
        </w:tc>
        <w:tc>
          <w:tcPr>
            <w:tcW w:w="1169" w:type="dxa"/>
            <w:noWrap/>
            <w:hideMark/>
          </w:tcPr>
          <w:p w14:paraId="755976AF" w14:textId="77777777" w:rsidR="00D638C2" w:rsidRPr="00D638C2" w:rsidRDefault="00D638C2" w:rsidP="00D638C2">
            <w:pPr>
              <w:spacing w:line="360" w:lineRule="auto"/>
              <w:rPr>
                <w:sz w:val="12"/>
                <w:szCs w:val="12"/>
              </w:rPr>
            </w:pPr>
            <w:r w:rsidRPr="00D638C2">
              <w:rPr>
                <w:sz w:val="12"/>
                <w:szCs w:val="12"/>
              </w:rPr>
              <w:t>87-86-5</w:t>
            </w:r>
          </w:p>
        </w:tc>
        <w:tc>
          <w:tcPr>
            <w:tcW w:w="960" w:type="dxa"/>
            <w:noWrap/>
            <w:hideMark/>
          </w:tcPr>
          <w:p w14:paraId="042B13E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A685C5" w14:textId="77777777" w:rsidR="00D638C2" w:rsidRPr="00D638C2" w:rsidRDefault="00D638C2" w:rsidP="00D638C2">
            <w:pPr>
              <w:spacing w:line="360" w:lineRule="auto"/>
              <w:rPr>
                <w:sz w:val="12"/>
                <w:szCs w:val="12"/>
              </w:rPr>
            </w:pPr>
            <w:r w:rsidRPr="00D638C2">
              <w:rPr>
                <w:sz w:val="12"/>
                <w:szCs w:val="12"/>
              </w:rPr>
              <w:t>161</w:t>
            </w:r>
          </w:p>
        </w:tc>
        <w:tc>
          <w:tcPr>
            <w:tcW w:w="998" w:type="dxa"/>
            <w:noWrap/>
            <w:hideMark/>
          </w:tcPr>
          <w:p w14:paraId="266680AE" w14:textId="77777777" w:rsidR="00D638C2" w:rsidRPr="00D638C2" w:rsidRDefault="00D638C2" w:rsidP="00D638C2">
            <w:pPr>
              <w:spacing w:line="360" w:lineRule="auto"/>
              <w:rPr>
                <w:sz w:val="12"/>
                <w:szCs w:val="12"/>
              </w:rPr>
            </w:pPr>
            <w:r w:rsidRPr="00D638C2">
              <w:rPr>
                <w:sz w:val="12"/>
                <w:szCs w:val="12"/>
              </w:rPr>
              <w:t>519.8</w:t>
            </w:r>
          </w:p>
        </w:tc>
        <w:tc>
          <w:tcPr>
            <w:tcW w:w="998" w:type="dxa"/>
            <w:noWrap/>
            <w:hideMark/>
          </w:tcPr>
          <w:p w14:paraId="456349D5" w14:textId="77777777" w:rsidR="00D638C2" w:rsidRPr="00D638C2" w:rsidRDefault="00D638C2" w:rsidP="00D638C2">
            <w:pPr>
              <w:spacing w:line="360" w:lineRule="auto"/>
              <w:rPr>
                <w:sz w:val="12"/>
                <w:szCs w:val="12"/>
              </w:rPr>
            </w:pPr>
            <w:r w:rsidRPr="00D638C2">
              <w:rPr>
                <w:sz w:val="12"/>
                <w:szCs w:val="12"/>
              </w:rPr>
              <w:t>522.2</w:t>
            </w:r>
          </w:p>
        </w:tc>
        <w:tc>
          <w:tcPr>
            <w:tcW w:w="960" w:type="dxa"/>
            <w:noWrap/>
            <w:hideMark/>
          </w:tcPr>
          <w:p w14:paraId="0D145A2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0D45C78" w14:textId="77777777" w:rsidR="00D638C2" w:rsidRPr="00D638C2" w:rsidRDefault="00D638C2" w:rsidP="00D638C2">
            <w:pPr>
              <w:spacing w:line="360" w:lineRule="auto"/>
              <w:rPr>
                <w:sz w:val="12"/>
                <w:szCs w:val="12"/>
              </w:rPr>
            </w:pPr>
            <w:r w:rsidRPr="00D638C2">
              <w:rPr>
                <w:sz w:val="12"/>
                <w:szCs w:val="12"/>
              </w:rPr>
              <w:t>0.0887</w:t>
            </w:r>
          </w:p>
        </w:tc>
        <w:tc>
          <w:tcPr>
            <w:tcW w:w="960" w:type="dxa"/>
            <w:noWrap/>
            <w:hideMark/>
          </w:tcPr>
          <w:p w14:paraId="4DEC458E" w14:textId="77777777" w:rsidR="00D638C2" w:rsidRPr="00D638C2" w:rsidRDefault="00D638C2" w:rsidP="00D638C2">
            <w:pPr>
              <w:spacing w:line="360" w:lineRule="auto"/>
              <w:rPr>
                <w:sz w:val="12"/>
                <w:szCs w:val="12"/>
              </w:rPr>
            </w:pPr>
            <w:r w:rsidRPr="00D638C2">
              <w:rPr>
                <w:sz w:val="12"/>
                <w:szCs w:val="12"/>
              </w:rPr>
              <w:t>0.08031</w:t>
            </w:r>
          </w:p>
        </w:tc>
        <w:tc>
          <w:tcPr>
            <w:tcW w:w="960" w:type="dxa"/>
            <w:noWrap/>
            <w:hideMark/>
          </w:tcPr>
          <w:p w14:paraId="7C3529E1" w14:textId="77777777" w:rsidR="00D638C2" w:rsidRPr="00D638C2" w:rsidRDefault="00D638C2" w:rsidP="00D638C2">
            <w:pPr>
              <w:spacing w:line="360" w:lineRule="auto"/>
              <w:rPr>
                <w:sz w:val="12"/>
                <w:szCs w:val="12"/>
              </w:rPr>
            </w:pPr>
            <w:r w:rsidRPr="00D638C2">
              <w:rPr>
                <w:sz w:val="12"/>
                <w:szCs w:val="12"/>
              </w:rPr>
              <w:t>8.631</w:t>
            </w:r>
          </w:p>
        </w:tc>
      </w:tr>
      <w:tr w:rsidR="00D638C2" w:rsidRPr="00D638C2" w14:paraId="2DDA9B31" w14:textId="77777777" w:rsidTr="00D638C2">
        <w:trPr>
          <w:trHeight w:val="300"/>
        </w:trPr>
        <w:tc>
          <w:tcPr>
            <w:tcW w:w="4543" w:type="dxa"/>
            <w:noWrap/>
            <w:hideMark/>
          </w:tcPr>
          <w:p w14:paraId="46CB75EC" w14:textId="77777777" w:rsidR="00D638C2" w:rsidRPr="00D638C2" w:rsidRDefault="00D638C2" w:rsidP="00D638C2">
            <w:pPr>
              <w:spacing w:line="360" w:lineRule="auto"/>
              <w:rPr>
                <w:sz w:val="12"/>
                <w:szCs w:val="12"/>
              </w:rPr>
            </w:pPr>
            <w:r w:rsidRPr="00D638C2">
              <w:rPr>
                <w:sz w:val="12"/>
                <w:szCs w:val="12"/>
              </w:rPr>
              <w:t>perfluorodecanoic acid</w:t>
            </w:r>
          </w:p>
        </w:tc>
        <w:tc>
          <w:tcPr>
            <w:tcW w:w="1169" w:type="dxa"/>
            <w:noWrap/>
            <w:hideMark/>
          </w:tcPr>
          <w:p w14:paraId="0677A89E" w14:textId="77777777" w:rsidR="00D638C2" w:rsidRPr="00D638C2" w:rsidRDefault="00D638C2" w:rsidP="00D638C2">
            <w:pPr>
              <w:spacing w:line="360" w:lineRule="auto"/>
              <w:rPr>
                <w:sz w:val="12"/>
                <w:szCs w:val="12"/>
              </w:rPr>
            </w:pPr>
            <w:r w:rsidRPr="00D638C2">
              <w:rPr>
                <w:sz w:val="12"/>
                <w:szCs w:val="12"/>
              </w:rPr>
              <w:t>335-76-2</w:t>
            </w:r>
          </w:p>
        </w:tc>
        <w:tc>
          <w:tcPr>
            <w:tcW w:w="960" w:type="dxa"/>
            <w:noWrap/>
            <w:hideMark/>
          </w:tcPr>
          <w:p w14:paraId="378C6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12FE495" w14:textId="77777777" w:rsidR="00D638C2" w:rsidRPr="00D638C2" w:rsidRDefault="00D638C2" w:rsidP="00D638C2">
            <w:pPr>
              <w:spacing w:line="360" w:lineRule="auto"/>
              <w:rPr>
                <w:sz w:val="12"/>
                <w:szCs w:val="12"/>
              </w:rPr>
            </w:pPr>
            <w:r w:rsidRPr="00D638C2">
              <w:rPr>
                <w:sz w:val="12"/>
                <w:szCs w:val="12"/>
              </w:rPr>
              <w:t>147</w:t>
            </w:r>
          </w:p>
        </w:tc>
        <w:tc>
          <w:tcPr>
            <w:tcW w:w="998" w:type="dxa"/>
            <w:noWrap/>
            <w:hideMark/>
          </w:tcPr>
          <w:p w14:paraId="4560F348" w14:textId="77777777" w:rsidR="00D638C2" w:rsidRPr="00D638C2" w:rsidRDefault="00D638C2" w:rsidP="00D638C2">
            <w:pPr>
              <w:spacing w:line="360" w:lineRule="auto"/>
              <w:rPr>
                <w:sz w:val="12"/>
                <w:szCs w:val="12"/>
              </w:rPr>
            </w:pPr>
            <w:r w:rsidRPr="00D638C2">
              <w:rPr>
                <w:sz w:val="12"/>
                <w:szCs w:val="12"/>
              </w:rPr>
              <w:t>293.3</w:t>
            </w:r>
          </w:p>
        </w:tc>
        <w:tc>
          <w:tcPr>
            <w:tcW w:w="998" w:type="dxa"/>
            <w:noWrap/>
            <w:hideMark/>
          </w:tcPr>
          <w:p w14:paraId="3361F21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F921E0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969DB4" w14:textId="77777777" w:rsidR="00D638C2" w:rsidRPr="00D638C2" w:rsidRDefault="00D638C2" w:rsidP="00D638C2">
            <w:pPr>
              <w:spacing w:line="360" w:lineRule="auto"/>
              <w:rPr>
                <w:sz w:val="12"/>
                <w:szCs w:val="12"/>
              </w:rPr>
            </w:pPr>
            <w:r w:rsidRPr="00D638C2">
              <w:rPr>
                <w:sz w:val="12"/>
                <w:szCs w:val="12"/>
              </w:rPr>
              <w:t>0.2088</w:t>
            </w:r>
          </w:p>
        </w:tc>
        <w:tc>
          <w:tcPr>
            <w:tcW w:w="960" w:type="dxa"/>
            <w:noWrap/>
            <w:hideMark/>
          </w:tcPr>
          <w:p w14:paraId="342CCDD8" w14:textId="77777777" w:rsidR="00D638C2" w:rsidRPr="00D638C2" w:rsidRDefault="00D638C2" w:rsidP="00D638C2">
            <w:pPr>
              <w:spacing w:line="360" w:lineRule="auto"/>
              <w:rPr>
                <w:sz w:val="12"/>
                <w:szCs w:val="12"/>
              </w:rPr>
            </w:pPr>
            <w:r w:rsidRPr="00D638C2">
              <w:rPr>
                <w:sz w:val="12"/>
                <w:szCs w:val="12"/>
              </w:rPr>
              <w:t>0.001265</w:t>
            </w:r>
          </w:p>
        </w:tc>
        <w:tc>
          <w:tcPr>
            <w:tcW w:w="960" w:type="dxa"/>
            <w:noWrap/>
            <w:hideMark/>
          </w:tcPr>
          <w:p w14:paraId="35E1ADF0" w14:textId="77777777" w:rsidR="00D638C2" w:rsidRPr="00D638C2" w:rsidRDefault="00D638C2" w:rsidP="00D638C2">
            <w:pPr>
              <w:spacing w:line="360" w:lineRule="auto"/>
              <w:rPr>
                <w:sz w:val="12"/>
                <w:szCs w:val="12"/>
              </w:rPr>
            </w:pPr>
            <w:r w:rsidRPr="00D638C2">
              <w:rPr>
                <w:sz w:val="12"/>
                <w:szCs w:val="12"/>
              </w:rPr>
              <w:t>548</w:t>
            </w:r>
          </w:p>
        </w:tc>
      </w:tr>
      <w:tr w:rsidR="00D638C2" w:rsidRPr="00D638C2" w14:paraId="70CA1069" w14:textId="77777777" w:rsidTr="00D638C2">
        <w:trPr>
          <w:trHeight w:val="300"/>
        </w:trPr>
        <w:tc>
          <w:tcPr>
            <w:tcW w:w="4543" w:type="dxa"/>
            <w:noWrap/>
            <w:hideMark/>
          </w:tcPr>
          <w:p w14:paraId="368079D2" w14:textId="77777777" w:rsidR="00D638C2" w:rsidRPr="00D638C2" w:rsidRDefault="00D638C2" w:rsidP="00D638C2">
            <w:pPr>
              <w:spacing w:line="360" w:lineRule="auto"/>
              <w:rPr>
                <w:sz w:val="12"/>
                <w:szCs w:val="12"/>
              </w:rPr>
            </w:pPr>
            <w:r w:rsidRPr="00D638C2">
              <w:rPr>
                <w:sz w:val="12"/>
                <w:szCs w:val="12"/>
              </w:rPr>
              <w:t>perfluorohexane-1-sulphonic acid – potassium salt</w:t>
            </w:r>
          </w:p>
        </w:tc>
        <w:tc>
          <w:tcPr>
            <w:tcW w:w="1169" w:type="dxa"/>
            <w:noWrap/>
            <w:hideMark/>
          </w:tcPr>
          <w:p w14:paraId="79CE5104" w14:textId="77777777" w:rsidR="00D638C2" w:rsidRPr="00D638C2" w:rsidRDefault="00D638C2" w:rsidP="00D638C2">
            <w:pPr>
              <w:spacing w:line="360" w:lineRule="auto"/>
              <w:rPr>
                <w:sz w:val="12"/>
                <w:szCs w:val="12"/>
              </w:rPr>
            </w:pPr>
            <w:r w:rsidRPr="00D638C2">
              <w:rPr>
                <w:sz w:val="12"/>
                <w:szCs w:val="12"/>
              </w:rPr>
              <w:t>3871-99-6</w:t>
            </w:r>
          </w:p>
        </w:tc>
        <w:tc>
          <w:tcPr>
            <w:tcW w:w="960" w:type="dxa"/>
            <w:noWrap/>
            <w:hideMark/>
          </w:tcPr>
          <w:p w14:paraId="7B06FD9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3B5C80" w14:textId="77777777" w:rsidR="00D638C2" w:rsidRPr="00D638C2" w:rsidRDefault="00D638C2" w:rsidP="00D638C2">
            <w:pPr>
              <w:spacing w:line="360" w:lineRule="auto"/>
              <w:rPr>
                <w:sz w:val="12"/>
                <w:szCs w:val="12"/>
              </w:rPr>
            </w:pPr>
            <w:r w:rsidRPr="00D638C2">
              <w:rPr>
                <w:sz w:val="12"/>
                <w:szCs w:val="12"/>
              </w:rPr>
              <w:t>143</w:t>
            </w:r>
          </w:p>
        </w:tc>
        <w:tc>
          <w:tcPr>
            <w:tcW w:w="998" w:type="dxa"/>
            <w:noWrap/>
            <w:hideMark/>
          </w:tcPr>
          <w:p w14:paraId="3E5881D4" w14:textId="77777777" w:rsidR="00D638C2" w:rsidRPr="00D638C2" w:rsidRDefault="00D638C2" w:rsidP="00D638C2">
            <w:pPr>
              <w:spacing w:line="360" w:lineRule="auto"/>
              <w:rPr>
                <w:sz w:val="12"/>
                <w:szCs w:val="12"/>
              </w:rPr>
            </w:pPr>
            <w:r w:rsidRPr="00D638C2">
              <w:rPr>
                <w:sz w:val="12"/>
                <w:szCs w:val="12"/>
              </w:rPr>
              <w:t>464.4</w:t>
            </w:r>
          </w:p>
        </w:tc>
        <w:tc>
          <w:tcPr>
            <w:tcW w:w="998" w:type="dxa"/>
            <w:noWrap/>
            <w:hideMark/>
          </w:tcPr>
          <w:p w14:paraId="647967F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2097948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228DDCB" w14:textId="77777777" w:rsidR="00D638C2" w:rsidRPr="00D638C2" w:rsidRDefault="00D638C2" w:rsidP="00D638C2">
            <w:pPr>
              <w:spacing w:line="360" w:lineRule="auto"/>
              <w:rPr>
                <w:sz w:val="12"/>
                <w:szCs w:val="12"/>
              </w:rPr>
            </w:pPr>
            <w:r w:rsidRPr="00D638C2">
              <w:rPr>
                <w:sz w:val="12"/>
                <w:szCs w:val="12"/>
              </w:rPr>
              <w:t>0.2362</w:t>
            </w:r>
          </w:p>
        </w:tc>
        <w:tc>
          <w:tcPr>
            <w:tcW w:w="960" w:type="dxa"/>
            <w:noWrap/>
            <w:hideMark/>
          </w:tcPr>
          <w:p w14:paraId="24D1B925" w14:textId="77777777" w:rsidR="00D638C2" w:rsidRPr="00D638C2" w:rsidRDefault="00D638C2" w:rsidP="00D638C2">
            <w:pPr>
              <w:spacing w:line="360" w:lineRule="auto"/>
              <w:rPr>
                <w:sz w:val="12"/>
                <w:szCs w:val="12"/>
              </w:rPr>
            </w:pPr>
            <w:r w:rsidRPr="00D638C2">
              <w:rPr>
                <w:sz w:val="12"/>
                <w:szCs w:val="12"/>
              </w:rPr>
              <w:t>0.001256</w:t>
            </w:r>
          </w:p>
        </w:tc>
        <w:tc>
          <w:tcPr>
            <w:tcW w:w="960" w:type="dxa"/>
            <w:noWrap/>
            <w:hideMark/>
          </w:tcPr>
          <w:p w14:paraId="1CB898C9" w14:textId="77777777" w:rsidR="00D638C2" w:rsidRPr="00D638C2" w:rsidRDefault="00D638C2" w:rsidP="00D638C2">
            <w:pPr>
              <w:spacing w:line="360" w:lineRule="auto"/>
              <w:rPr>
                <w:sz w:val="12"/>
                <w:szCs w:val="12"/>
              </w:rPr>
            </w:pPr>
            <w:r w:rsidRPr="00D638C2">
              <w:rPr>
                <w:sz w:val="12"/>
                <w:szCs w:val="12"/>
              </w:rPr>
              <w:t>552</w:t>
            </w:r>
          </w:p>
        </w:tc>
      </w:tr>
      <w:tr w:rsidR="00D638C2" w:rsidRPr="00D638C2" w14:paraId="294CB546" w14:textId="77777777" w:rsidTr="00D638C2">
        <w:trPr>
          <w:trHeight w:val="300"/>
        </w:trPr>
        <w:tc>
          <w:tcPr>
            <w:tcW w:w="4543" w:type="dxa"/>
            <w:noWrap/>
            <w:hideMark/>
          </w:tcPr>
          <w:p w14:paraId="12E49198" w14:textId="77777777" w:rsidR="00D638C2" w:rsidRPr="00D638C2" w:rsidRDefault="00D638C2" w:rsidP="00D638C2">
            <w:pPr>
              <w:spacing w:line="360" w:lineRule="auto"/>
              <w:rPr>
                <w:sz w:val="12"/>
                <w:szCs w:val="12"/>
              </w:rPr>
            </w:pPr>
            <w:r w:rsidRPr="00D638C2">
              <w:rPr>
                <w:sz w:val="12"/>
                <w:szCs w:val="12"/>
              </w:rPr>
              <w:t>perfluorooctane sulfonate</w:t>
            </w:r>
          </w:p>
        </w:tc>
        <w:tc>
          <w:tcPr>
            <w:tcW w:w="1169" w:type="dxa"/>
            <w:noWrap/>
            <w:hideMark/>
          </w:tcPr>
          <w:p w14:paraId="65B23B06" w14:textId="77777777" w:rsidR="00D638C2" w:rsidRPr="00D638C2" w:rsidRDefault="00D638C2" w:rsidP="00D638C2">
            <w:pPr>
              <w:spacing w:line="360" w:lineRule="auto"/>
              <w:rPr>
                <w:sz w:val="12"/>
                <w:szCs w:val="12"/>
              </w:rPr>
            </w:pPr>
            <w:r w:rsidRPr="00D638C2">
              <w:rPr>
                <w:sz w:val="12"/>
                <w:szCs w:val="12"/>
              </w:rPr>
              <w:t>45298-90-6</w:t>
            </w:r>
          </w:p>
        </w:tc>
        <w:tc>
          <w:tcPr>
            <w:tcW w:w="960" w:type="dxa"/>
            <w:noWrap/>
            <w:hideMark/>
          </w:tcPr>
          <w:p w14:paraId="018F47F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0C8D96C" w14:textId="77777777" w:rsidR="00D638C2" w:rsidRPr="00D638C2" w:rsidRDefault="00D638C2" w:rsidP="00D638C2">
            <w:pPr>
              <w:spacing w:line="360" w:lineRule="auto"/>
              <w:rPr>
                <w:sz w:val="12"/>
                <w:szCs w:val="12"/>
              </w:rPr>
            </w:pPr>
            <w:r w:rsidRPr="00D638C2">
              <w:rPr>
                <w:sz w:val="12"/>
                <w:szCs w:val="12"/>
              </w:rPr>
              <w:t>148</w:t>
            </w:r>
          </w:p>
        </w:tc>
        <w:tc>
          <w:tcPr>
            <w:tcW w:w="998" w:type="dxa"/>
            <w:noWrap/>
            <w:hideMark/>
          </w:tcPr>
          <w:p w14:paraId="6449E664" w14:textId="77777777" w:rsidR="00D638C2" w:rsidRPr="00D638C2" w:rsidRDefault="00D638C2" w:rsidP="00D638C2">
            <w:pPr>
              <w:spacing w:line="360" w:lineRule="auto"/>
              <w:rPr>
                <w:sz w:val="12"/>
                <w:szCs w:val="12"/>
              </w:rPr>
            </w:pPr>
            <w:r w:rsidRPr="00D638C2">
              <w:rPr>
                <w:sz w:val="12"/>
                <w:szCs w:val="12"/>
              </w:rPr>
              <w:t>173.9</w:t>
            </w:r>
          </w:p>
        </w:tc>
        <w:tc>
          <w:tcPr>
            <w:tcW w:w="998" w:type="dxa"/>
            <w:noWrap/>
            <w:hideMark/>
          </w:tcPr>
          <w:p w14:paraId="02186DC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E3786BC"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38E3A5" w14:textId="77777777" w:rsidR="00D638C2" w:rsidRPr="00D638C2" w:rsidRDefault="00D638C2" w:rsidP="00D638C2">
            <w:pPr>
              <w:spacing w:line="360" w:lineRule="auto"/>
              <w:rPr>
                <w:sz w:val="12"/>
                <w:szCs w:val="12"/>
              </w:rPr>
            </w:pPr>
            <w:r w:rsidRPr="00D638C2">
              <w:rPr>
                <w:sz w:val="12"/>
                <w:szCs w:val="12"/>
              </w:rPr>
              <w:t>0.2185</w:t>
            </w:r>
          </w:p>
        </w:tc>
        <w:tc>
          <w:tcPr>
            <w:tcW w:w="960" w:type="dxa"/>
            <w:noWrap/>
            <w:hideMark/>
          </w:tcPr>
          <w:p w14:paraId="2881F966" w14:textId="77777777" w:rsidR="00D638C2" w:rsidRPr="00D638C2" w:rsidRDefault="00D638C2" w:rsidP="00D638C2">
            <w:pPr>
              <w:spacing w:line="360" w:lineRule="auto"/>
              <w:rPr>
                <w:sz w:val="12"/>
                <w:szCs w:val="12"/>
              </w:rPr>
            </w:pPr>
            <w:r w:rsidRPr="00D638C2">
              <w:rPr>
                <w:sz w:val="12"/>
                <w:szCs w:val="12"/>
              </w:rPr>
              <w:t>0.000885</w:t>
            </w:r>
          </w:p>
        </w:tc>
        <w:tc>
          <w:tcPr>
            <w:tcW w:w="960" w:type="dxa"/>
            <w:noWrap/>
            <w:hideMark/>
          </w:tcPr>
          <w:p w14:paraId="1D498A56" w14:textId="77777777" w:rsidR="00D638C2" w:rsidRPr="00D638C2" w:rsidRDefault="00D638C2" w:rsidP="00D638C2">
            <w:pPr>
              <w:spacing w:line="360" w:lineRule="auto"/>
              <w:rPr>
                <w:sz w:val="12"/>
                <w:szCs w:val="12"/>
              </w:rPr>
            </w:pPr>
            <w:r w:rsidRPr="00D638C2">
              <w:rPr>
                <w:sz w:val="12"/>
                <w:szCs w:val="12"/>
              </w:rPr>
              <w:t>782.9</w:t>
            </w:r>
          </w:p>
        </w:tc>
      </w:tr>
      <w:tr w:rsidR="00D638C2" w:rsidRPr="00D638C2" w14:paraId="06F91343" w14:textId="77777777" w:rsidTr="00D638C2">
        <w:trPr>
          <w:trHeight w:val="300"/>
        </w:trPr>
        <w:tc>
          <w:tcPr>
            <w:tcW w:w="4543" w:type="dxa"/>
            <w:noWrap/>
            <w:hideMark/>
          </w:tcPr>
          <w:p w14:paraId="7ED30276" w14:textId="77777777" w:rsidR="00D638C2" w:rsidRPr="00D638C2" w:rsidRDefault="00D638C2" w:rsidP="00D638C2">
            <w:pPr>
              <w:spacing w:line="360" w:lineRule="auto"/>
              <w:rPr>
                <w:sz w:val="12"/>
                <w:szCs w:val="12"/>
              </w:rPr>
            </w:pPr>
            <w:r w:rsidRPr="00D638C2">
              <w:rPr>
                <w:sz w:val="12"/>
                <w:szCs w:val="12"/>
              </w:rPr>
              <w:t>perfluorooctanoic acid</w:t>
            </w:r>
          </w:p>
        </w:tc>
        <w:tc>
          <w:tcPr>
            <w:tcW w:w="1169" w:type="dxa"/>
            <w:noWrap/>
            <w:hideMark/>
          </w:tcPr>
          <w:p w14:paraId="00126660" w14:textId="77777777" w:rsidR="00D638C2" w:rsidRPr="00D638C2" w:rsidRDefault="00D638C2" w:rsidP="00D638C2">
            <w:pPr>
              <w:spacing w:line="360" w:lineRule="auto"/>
              <w:rPr>
                <w:sz w:val="12"/>
                <w:szCs w:val="12"/>
              </w:rPr>
            </w:pPr>
            <w:r w:rsidRPr="00D638C2">
              <w:rPr>
                <w:sz w:val="12"/>
                <w:szCs w:val="12"/>
              </w:rPr>
              <w:t>335-67-1</w:t>
            </w:r>
          </w:p>
        </w:tc>
        <w:tc>
          <w:tcPr>
            <w:tcW w:w="960" w:type="dxa"/>
            <w:noWrap/>
            <w:hideMark/>
          </w:tcPr>
          <w:p w14:paraId="5CEE2DF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6551D1" w14:textId="77777777" w:rsidR="00D638C2" w:rsidRPr="00D638C2" w:rsidRDefault="00D638C2" w:rsidP="00D638C2">
            <w:pPr>
              <w:spacing w:line="360" w:lineRule="auto"/>
              <w:rPr>
                <w:sz w:val="12"/>
                <w:szCs w:val="12"/>
              </w:rPr>
            </w:pPr>
            <w:r w:rsidRPr="00D638C2">
              <w:rPr>
                <w:sz w:val="12"/>
                <w:szCs w:val="12"/>
              </w:rPr>
              <w:t>146, 192</w:t>
            </w:r>
          </w:p>
        </w:tc>
        <w:tc>
          <w:tcPr>
            <w:tcW w:w="998" w:type="dxa"/>
            <w:noWrap/>
            <w:hideMark/>
          </w:tcPr>
          <w:p w14:paraId="2200892F" w14:textId="77777777" w:rsidR="00D638C2" w:rsidRPr="00D638C2" w:rsidRDefault="00D638C2" w:rsidP="00D638C2">
            <w:pPr>
              <w:spacing w:line="360" w:lineRule="auto"/>
              <w:rPr>
                <w:sz w:val="12"/>
                <w:szCs w:val="12"/>
              </w:rPr>
            </w:pPr>
            <w:r w:rsidRPr="00D638C2">
              <w:rPr>
                <w:sz w:val="12"/>
                <w:szCs w:val="12"/>
              </w:rPr>
              <w:t>1075</w:t>
            </w:r>
          </w:p>
        </w:tc>
        <w:tc>
          <w:tcPr>
            <w:tcW w:w="998" w:type="dxa"/>
            <w:noWrap/>
            <w:hideMark/>
          </w:tcPr>
          <w:p w14:paraId="099B83C7" w14:textId="77777777" w:rsidR="00D638C2" w:rsidRPr="00D638C2" w:rsidRDefault="00D638C2" w:rsidP="00D638C2">
            <w:pPr>
              <w:spacing w:line="360" w:lineRule="auto"/>
              <w:rPr>
                <w:sz w:val="12"/>
                <w:szCs w:val="12"/>
              </w:rPr>
            </w:pPr>
            <w:r w:rsidRPr="00D638C2">
              <w:rPr>
                <w:sz w:val="12"/>
                <w:szCs w:val="12"/>
              </w:rPr>
              <w:t>1012</w:t>
            </w:r>
          </w:p>
        </w:tc>
        <w:tc>
          <w:tcPr>
            <w:tcW w:w="960" w:type="dxa"/>
            <w:noWrap/>
            <w:hideMark/>
          </w:tcPr>
          <w:p w14:paraId="2E1B298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142D40" w14:textId="77777777" w:rsidR="00D638C2" w:rsidRPr="00D638C2" w:rsidRDefault="00D638C2" w:rsidP="00D638C2">
            <w:pPr>
              <w:spacing w:line="360" w:lineRule="auto"/>
              <w:rPr>
                <w:sz w:val="12"/>
                <w:szCs w:val="12"/>
              </w:rPr>
            </w:pPr>
            <w:r w:rsidRPr="00D638C2">
              <w:rPr>
                <w:sz w:val="12"/>
                <w:szCs w:val="12"/>
              </w:rPr>
              <w:t>46.58</w:t>
            </w:r>
          </w:p>
        </w:tc>
        <w:tc>
          <w:tcPr>
            <w:tcW w:w="960" w:type="dxa"/>
            <w:noWrap/>
            <w:hideMark/>
          </w:tcPr>
          <w:p w14:paraId="1818E5F7" w14:textId="77777777" w:rsidR="00D638C2" w:rsidRPr="00D638C2" w:rsidRDefault="00D638C2" w:rsidP="00D638C2">
            <w:pPr>
              <w:spacing w:line="360" w:lineRule="auto"/>
              <w:rPr>
                <w:sz w:val="12"/>
                <w:szCs w:val="12"/>
              </w:rPr>
            </w:pPr>
            <w:r w:rsidRPr="00D638C2">
              <w:rPr>
                <w:sz w:val="12"/>
                <w:szCs w:val="12"/>
              </w:rPr>
              <w:t>1.43E-07</w:t>
            </w:r>
          </w:p>
        </w:tc>
        <w:tc>
          <w:tcPr>
            <w:tcW w:w="960" w:type="dxa"/>
            <w:noWrap/>
            <w:hideMark/>
          </w:tcPr>
          <w:p w14:paraId="0E3AF5EC" w14:textId="77777777" w:rsidR="00D638C2" w:rsidRPr="00D638C2" w:rsidRDefault="00D638C2" w:rsidP="00D638C2">
            <w:pPr>
              <w:spacing w:line="360" w:lineRule="auto"/>
              <w:rPr>
                <w:sz w:val="12"/>
                <w:szCs w:val="12"/>
              </w:rPr>
            </w:pPr>
            <w:r w:rsidRPr="00D638C2">
              <w:rPr>
                <w:sz w:val="12"/>
                <w:szCs w:val="12"/>
              </w:rPr>
              <w:t>4843000</w:t>
            </w:r>
          </w:p>
        </w:tc>
      </w:tr>
      <w:tr w:rsidR="00D638C2" w:rsidRPr="00D638C2" w14:paraId="34F3AA01" w14:textId="77777777" w:rsidTr="00D638C2">
        <w:trPr>
          <w:trHeight w:val="300"/>
        </w:trPr>
        <w:tc>
          <w:tcPr>
            <w:tcW w:w="4543" w:type="dxa"/>
            <w:noWrap/>
            <w:hideMark/>
          </w:tcPr>
          <w:p w14:paraId="1C64B17B" w14:textId="77777777" w:rsidR="00D638C2" w:rsidRPr="00D638C2" w:rsidRDefault="00D638C2" w:rsidP="00D638C2">
            <w:pPr>
              <w:spacing w:line="360" w:lineRule="auto"/>
              <w:rPr>
                <w:sz w:val="12"/>
                <w:szCs w:val="12"/>
              </w:rPr>
            </w:pPr>
            <w:r w:rsidRPr="00D638C2">
              <w:rPr>
                <w:sz w:val="12"/>
                <w:szCs w:val="12"/>
              </w:rPr>
              <w:t>phenacetin</w:t>
            </w:r>
          </w:p>
        </w:tc>
        <w:tc>
          <w:tcPr>
            <w:tcW w:w="1169" w:type="dxa"/>
            <w:noWrap/>
            <w:hideMark/>
          </w:tcPr>
          <w:p w14:paraId="5DF981BD" w14:textId="77777777" w:rsidR="00D638C2" w:rsidRPr="00D638C2" w:rsidRDefault="00D638C2" w:rsidP="00D638C2">
            <w:pPr>
              <w:spacing w:line="360" w:lineRule="auto"/>
              <w:rPr>
                <w:sz w:val="12"/>
                <w:szCs w:val="12"/>
              </w:rPr>
            </w:pPr>
            <w:r w:rsidRPr="00D638C2">
              <w:rPr>
                <w:sz w:val="12"/>
                <w:szCs w:val="12"/>
              </w:rPr>
              <w:t>62-44-2</w:t>
            </w:r>
          </w:p>
        </w:tc>
        <w:tc>
          <w:tcPr>
            <w:tcW w:w="960" w:type="dxa"/>
            <w:noWrap/>
            <w:hideMark/>
          </w:tcPr>
          <w:p w14:paraId="47F3297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8BADF3" w14:textId="77777777" w:rsidR="00D638C2" w:rsidRPr="00D638C2" w:rsidRDefault="00D638C2" w:rsidP="00D638C2">
            <w:pPr>
              <w:spacing w:line="360" w:lineRule="auto"/>
              <w:rPr>
                <w:sz w:val="12"/>
                <w:szCs w:val="12"/>
              </w:rPr>
            </w:pPr>
            <w:r w:rsidRPr="00D638C2">
              <w:rPr>
                <w:sz w:val="12"/>
                <w:szCs w:val="12"/>
              </w:rPr>
              <w:t>1, 192, 62, 63, 67</w:t>
            </w:r>
          </w:p>
        </w:tc>
        <w:tc>
          <w:tcPr>
            <w:tcW w:w="998" w:type="dxa"/>
            <w:noWrap/>
            <w:hideMark/>
          </w:tcPr>
          <w:p w14:paraId="479D21B0" w14:textId="77777777" w:rsidR="00D638C2" w:rsidRPr="00D638C2" w:rsidRDefault="00D638C2" w:rsidP="00D638C2">
            <w:pPr>
              <w:spacing w:line="360" w:lineRule="auto"/>
              <w:rPr>
                <w:sz w:val="12"/>
                <w:szCs w:val="12"/>
              </w:rPr>
            </w:pPr>
            <w:r w:rsidRPr="00D638C2">
              <w:rPr>
                <w:sz w:val="12"/>
                <w:szCs w:val="12"/>
              </w:rPr>
              <w:t>265.4</w:t>
            </w:r>
          </w:p>
        </w:tc>
        <w:tc>
          <w:tcPr>
            <w:tcW w:w="998" w:type="dxa"/>
            <w:noWrap/>
            <w:hideMark/>
          </w:tcPr>
          <w:p w14:paraId="722231AE" w14:textId="77777777" w:rsidR="00D638C2" w:rsidRPr="00D638C2" w:rsidRDefault="00D638C2" w:rsidP="00D638C2">
            <w:pPr>
              <w:spacing w:line="360" w:lineRule="auto"/>
              <w:rPr>
                <w:sz w:val="12"/>
                <w:szCs w:val="12"/>
              </w:rPr>
            </w:pPr>
            <w:r w:rsidRPr="00D638C2">
              <w:rPr>
                <w:sz w:val="12"/>
                <w:szCs w:val="12"/>
              </w:rPr>
              <w:t>215.2</w:t>
            </w:r>
          </w:p>
        </w:tc>
        <w:tc>
          <w:tcPr>
            <w:tcW w:w="960" w:type="dxa"/>
            <w:noWrap/>
            <w:hideMark/>
          </w:tcPr>
          <w:p w14:paraId="24D8CAC3"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E759B5" w14:textId="77777777" w:rsidR="00D638C2" w:rsidRPr="00D638C2" w:rsidRDefault="00D638C2" w:rsidP="00D638C2">
            <w:pPr>
              <w:spacing w:line="360" w:lineRule="auto"/>
              <w:rPr>
                <w:sz w:val="12"/>
                <w:szCs w:val="12"/>
              </w:rPr>
            </w:pPr>
            <w:r w:rsidRPr="00D638C2">
              <w:rPr>
                <w:sz w:val="12"/>
                <w:szCs w:val="12"/>
              </w:rPr>
              <w:t>1.599</w:t>
            </w:r>
          </w:p>
        </w:tc>
        <w:tc>
          <w:tcPr>
            <w:tcW w:w="960" w:type="dxa"/>
            <w:noWrap/>
            <w:hideMark/>
          </w:tcPr>
          <w:p w14:paraId="65693770" w14:textId="77777777" w:rsidR="00D638C2" w:rsidRPr="00D638C2" w:rsidRDefault="00D638C2" w:rsidP="00D638C2">
            <w:pPr>
              <w:spacing w:line="360" w:lineRule="auto"/>
              <w:rPr>
                <w:sz w:val="12"/>
                <w:szCs w:val="12"/>
              </w:rPr>
            </w:pPr>
            <w:r w:rsidRPr="00D638C2">
              <w:rPr>
                <w:sz w:val="12"/>
                <w:szCs w:val="12"/>
              </w:rPr>
              <w:t>0.7362</w:t>
            </w:r>
          </w:p>
        </w:tc>
        <w:tc>
          <w:tcPr>
            <w:tcW w:w="960" w:type="dxa"/>
            <w:noWrap/>
            <w:hideMark/>
          </w:tcPr>
          <w:p w14:paraId="1080B6DB" w14:textId="77777777" w:rsidR="00D638C2" w:rsidRPr="00D638C2" w:rsidRDefault="00D638C2" w:rsidP="00D638C2">
            <w:pPr>
              <w:spacing w:line="360" w:lineRule="auto"/>
              <w:rPr>
                <w:sz w:val="12"/>
                <w:szCs w:val="12"/>
              </w:rPr>
            </w:pPr>
            <w:r w:rsidRPr="00D638C2">
              <w:rPr>
                <w:sz w:val="12"/>
                <w:szCs w:val="12"/>
              </w:rPr>
              <w:t>0.9415</w:t>
            </w:r>
          </w:p>
        </w:tc>
      </w:tr>
      <w:tr w:rsidR="00D638C2" w:rsidRPr="00D638C2" w14:paraId="3426A88D" w14:textId="77777777" w:rsidTr="00D638C2">
        <w:trPr>
          <w:trHeight w:val="300"/>
        </w:trPr>
        <w:tc>
          <w:tcPr>
            <w:tcW w:w="4543" w:type="dxa"/>
            <w:noWrap/>
            <w:hideMark/>
          </w:tcPr>
          <w:p w14:paraId="02CDB5EB" w14:textId="77777777" w:rsidR="00D638C2" w:rsidRPr="00D638C2" w:rsidRDefault="00D638C2" w:rsidP="00D638C2">
            <w:pPr>
              <w:spacing w:line="360" w:lineRule="auto"/>
              <w:rPr>
                <w:sz w:val="12"/>
                <w:szCs w:val="12"/>
              </w:rPr>
            </w:pPr>
            <w:r w:rsidRPr="00D638C2">
              <w:rPr>
                <w:sz w:val="12"/>
                <w:szCs w:val="12"/>
              </w:rPr>
              <w:t>phenytoin</w:t>
            </w:r>
          </w:p>
        </w:tc>
        <w:tc>
          <w:tcPr>
            <w:tcW w:w="1169" w:type="dxa"/>
            <w:noWrap/>
            <w:hideMark/>
          </w:tcPr>
          <w:p w14:paraId="28C8ABC6" w14:textId="77777777" w:rsidR="00D638C2" w:rsidRPr="00D638C2" w:rsidRDefault="00D638C2" w:rsidP="00D638C2">
            <w:pPr>
              <w:spacing w:line="360" w:lineRule="auto"/>
              <w:rPr>
                <w:sz w:val="12"/>
                <w:szCs w:val="12"/>
              </w:rPr>
            </w:pPr>
            <w:r w:rsidRPr="00D638C2">
              <w:rPr>
                <w:sz w:val="12"/>
                <w:szCs w:val="12"/>
              </w:rPr>
              <w:t>57-41-0</w:t>
            </w:r>
          </w:p>
        </w:tc>
        <w:tc>
          <w:tcPr>
            <w:tcW w:w="960" w:type="dxa"/>
            <w:noWrap/>
            <w:hideMark/>
          </w:tcPr>
          <w:p w14:paraId="357295A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7E35C5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5B46EF" w14:textId="77777777" w:rsidR="00D638C2" w:rsidRPr="00D638C2" w:rsidRDefault="00D638C2" w:rsidP="00D638C2">
            <w:pPr>
              <w:spacing w:line="360" w:lineRule="auto"/>
              <w:rPr>
                <w:sz w:val="12"/>
                <w:szCs w:val="12"/>
              </w:rPr>
            </w:pPr>
            <w:r w:rsidRPr="00D638C2">
              <w:rPr>
                <w:sz w:val="12"/>
                <w:szCs w:val="12"/>
              </w:rPr>
              <w:t>228.4</w:t>
            </w:r>
          </w:p>
        </w:tc>
        <w:tc>
          <w:tcPr>
            <w:tcW w:w="998" w:type="dxa"/>
            <w:noWrap/>
            <w:hideMark/>
          </w:tcPr>
          <w:p w14:paraId="20BD0EE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FF2543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96A690"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5480CC8F" w14:textId="77777777" w:rsidR="00D638C2" w:rsidRPr="00D638C2" w:rsidRDefault="00D638C2" w:rsidP="00D638C2">
            <w:pPr>
              <w:spacing w:line="360" w:lineRule="auto"/>
              <w:rPr>
                <w:sz w:val="12"/>
                <w:szCs w:val="12"/>
              </w:rPr>
            </w:pPr>
            <w:r w:rsidRPr="00D638C2">
              <w:rPr>
                <w:sz w:val="12"/>
                <w:szCs w:val="12"/>
              </w:rPr>
              <w:t>0.2112</w:t>
            </w:r>
          </w:p>
        </w:tc>
        <w:tc>
          <w:tcPr>
            <w:tcW w:w="960" w:type="dxa"/>
            <w:noWrap/>
            <w:hideMark/>
          </w:tcPr>
          <w:p w14:paraId="6C347984" w14:textId="77777777" w:rsidR="00D638C2" w:rsidRPr="00D638C2" w:rsidRDefault="00D638C2" w:rsidP="00D638C2">
            <w:pPr>
              <w:spacing w:line="360" w:lineRule="auto"/>
              <w:rPr>
                <w:sz w:val="12"/>
                <w:szCs w:val="12"/>
              </w:rPr>
            </w:pPr>
            <w:r w:rsidRPr="00D638C2">
              <w:rPr>
                <w:sz w:val="12"/>
                <w:szCs w:val="12"/>
              </w:rPr>
              <w:t>3.282</w:t>
            </w:r>
          </w:p>
        </w:tc>
      </w:tr>
      <w:tr w:rsidR="00D638C2" w:rsidRPr="00D638C2" w14:paraId="311887E2" w14:textId="77777777" w:rsidTr="00D638C2">
        <w:trPr>
          <w:trHeight w:val="300"/>
        </w:trPr>
        <w:tc>
          <w:tcPr>
            <w:tcW w:w="4543" w:type="dxa"/>
            <w:noWrap/>
            <w:hideMark/>
          </w:tcPr>
          <w:p w14:paraId="4A1CFCC4" w14:textId="77777777" w:rsidR="00D638C2" w:rsidRPr="00D638C2" w:rsidRDefault="00D638C2" w:rsidP="00D638C2">
            <w:pPr>
              <w:spacing w:line="360" w:lineRule="auto"/>
              <w:rPr>
                <w:sz w:val="12"/>
                <w:szCs w:val="12"/>
              </w:rPr>
            </w:pPr>
            <w:r w:rsidRPr="00D638C2">
              <w:rPr>
                <w:sz w:val="12"/>
                <w:szCs w:val="12"/>
              </w:rPr>
              <w:t>potassium perfluorobutane sulfonate</w:t>
            </w:r>
          </w:p>
        </w:tc>
        <w:tc>
          <w:tcPr>
            <w:tcW w:w="1169" w:type="dxa"/>
            <w:noWrap/>
            <w:hideMark/>
          </w:tcPr>
          <w:p w14:paraId="5519D959" w14:textId="77777777" w:rsidR="00D638C2" w:rsidRPr="00D638C2" w:rsidRDefault="00D638C2" w:rsidP="00D638C2">
            <w:pPr>
              <w:spacing w:line="360" w:lineRule="auto"/>
              <w:rPr>
                <w:sz w:val="12"/>
                <w:szCs w:val="12"/>
              </w:rPr>
            </w:pPr>
            <w:r w:rsidRPr="00D638C2">
              <w:rPr>
                <w:sz w:val="12"/>
                <w:szCs w:val="12"/>
              </w:rPr>
              <w:t>29420-49-3</w:t>
            </w:r>
          </w:p>
        </w:tc>
        <w:tc>
          <w:tcPr>
            <w:tcW w:w="960" w:type="dxa"/>
            <w:noWrap/>
            <w:hideMark/>
          </w:tcPr>
          <w:p w14:paraId="5BB405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4879E2" w14:textId="77777777" w:rsidR="00D638C2" w:rsidRPr="00D638C2" w:rsidRDefault="00D638C2" w:rsidP="00D638C2">
            <w:pPr>
              <w:spacing w:line="360" w:lineRule="auto"/>
              <w:rPr>
                <w:sz w:val="12"/>
                <w:szCs w:val="12"/>
              </w:rPr>
            </w:pPr>
            <w:r w:rsidRPr="00D638C2">
              <w:rPr>
                <w:sz w:val="12"/>
                <w:szCs w:val="12"/>
              </w:rPr>
              <w:t>144</w:t>
            </w:r>
          </w:p>
        </w:tc>
        <w:tc>
          <w:tcPr>
            <w:tcW w:w="998" w:type="dxa"/>
            <w:noWrap/>
            <w:hideMark/>
          </w:tcPr>
          <w:p w14:paraId="0B7893C5" w14:textId="77777777" w:rsidR="00D638C2" w:rsidRPr="00D638C2" w:rsidRDefault="00D638C2" w:rsidP="00D638C2">
            <w:pPr>
              <w:spacing w:line="360" w:lineRule="auto"/>
              <w:rPr>
                <w:sz w:val="12"/>
                <w:szCs w:val="12"/>
              </w:rPr>
            </w:pPr>
            <w:r w:rsidRPr="00D638C2">
              <w:rPr>
                <w:sz w:val="12"/>
                <w:szCs w:val="12"/>
              </w:rPr>
              <w:t>330.5</w:t>
            </w:r>
          </w:p>
        </w:tc>
        <w:tc>
          <w:tcPr>
            <w:tcW w:w="998" w:type="dxa"/>
            <w:noWrap/>
            <w:hideMark/>
          </w:tcPr>
          <w:p w14:paraId="2BC996AD" w14:textId="77777777" w:rsidR="00D638C2" w:rsidRPr="00D638C2" w:rsidRDefault="00D638C2" w:rsidP="00D638C2">
            <w:pPr>
              <w:spacing w:line="360" w:lineRule="auto"/>
              <w:rPr>
                <w:sz w:val="12"/>
                <w:szCs w:val="12"/>
              </w:rPr>
            </w:pPr>
            <w:r w:rsidRPr="00D638C2">
              <w:rPr>
                <w:sz w:val="12"/>
                <w:szCs w:val="12"/>
              </w:rPr>
              <w:t>318</w:t>
            </w:r>
          </w:p>
        </w:tc>
        <w:tc>
          <w:tcPr>
            <w:tcW w:w="960" w:type="dxa"/>
            <w:noWrap/>
            <w:hideMark/>
          </w:tcPr>
          <w:p w14:paraId="6FA647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91EA02D" w14:textId="77777777" w:rsidR="00D638C2" w:rsidRPr="00D638C2" w:rsidRDefault="00D638C2" w:rsidP="00D638C2">
            <w:pPr>
              <w:spacing w:line="360" w:lineRule="auto"/>
              <w:rPr>
                <w:sz w:val="12"/>
                <w:szCs w:val="12"/>
              </w:rPr>
            </w:pPr>
            <w:r w:rsidRPr="00D638C2">
              <w:rPr>
                <w:sz w:val="12"/>
                <w:szCs w:val="12"/>
              </w:rPr>
              <w:t>0.2398</w:t>
            </w:r>
          </w:p>
        </w:tc>
        <w:tc>
          <w:tcPr>
            <w:tcW w:w="960" w:type="dxa"/>
            <w:noWrap/>
            <w:hideMark/>
          </w:tcPr>
          <w:p w14:paraId="06F3CA79" w14:textId="77777777" w:rsidR="00D638C2" w:rsidRPr="00D638C2" w:rsidRDefault="00D638C2" w:rsidP="00D638C2">
            <w:pPr>
              <w:spacing w:line="360" w:lineRule="auto"/>
              <w:rPr>
                <w:sz w:val="12"/>
                <w:szCs w:val="12"/>
              </w:rPr>
            </w:pPr>
            <w:r w:rsidRPr="00D638C2">
              <w:rPr>
                <w:sz w:val="12"/>
                <w:szCs w:val="12"/>
              </w:rPr>
              <w:t>0.1955</w:t>
            </w:r>
          </w:p>
        </w:tc>
        <w:tc>
          <w:tcPr>
            <w:tcW w:w="960" w:type="dxa"/>
            <w:noWrap/>
            <w:hideMark/>
          </w:tcPr>
          <w:p w14:paraId="51AB3B8E" w14:textId="77777777" w:rsidR="00D638C2" w:rsidRPr="00D638C2" w:rsidRDefault="00D638C2" w:rsidP="00D638C2">
            <w:pPr>
              <w:spacing w:line="360" w:lineRule="auto"/>
              <w:rPr>
                <w:sz w:val="12"/>
                <w:szCs w:val="12"/>
              </w:rPr>
            </w:pPr>
            <w:r w:rsidRPr="00D638C2">
              <w:rPr>
                <w:sz w:val="12"/>
                <w:szCs w:val="12"/>
              </w:rPr>
              <w:t>3.545</w:t>
            </w:r>
          </w:p>
        </w:tc>
      </w:tr>
      <w:tr w:rsidR="00D638C2" w:rsidRPr="00D638C2" w14:paraId="25EA17D1" w14:textId="77777777" w:rsidTr="00D638C2">
        <w:trPr>
          <w:trHeight w:val="300"/>
        </w:trPr>
        <w:tc>
          <w:tcPr>
            <w:tcW w:w="4543" w:type="dxa"/>
            <w:noWrap/>
            <w:hideMark/>
          </w:tcPr>
          <w:p w14:paraId="1521C604" w14:textId="77777777" w:rsidR="00D638C2" w:rsidRPr="00D638C2" w:rsidRDefault="00D638C2" w:rsidP="00D638C2">
            <w:pPr>
              <w:spacing w:line="360" w:lineRule="auto"/>
              <w:rPr>
                <w:sz w:val="12"/>
                <w:szCs w:val="12"/>
              </w:rPr>
            </w:pPr>
            <w:r w:rsidRPr="00D638C2">
              <w:rPr>
                <w:sz w:val="12"/>
                <w:szCs w:val="12"/>
              </w:rPr>
              <w:t>primidone</w:t>
            </w:r>
          </w:p>
        </w:tc>
        <w:tc>
          <w:tcPr>
            <w:tcW w:w="1169" w:type="dxa"/>
            <w:noWrap/>
            <w:hideMark/>
          </w:tcPr>
          <w:p w14:paraId="4BB643EB" w14:textId="77777777" w:rsidR="00D638C2" w:rsidRPr="00D638C2" w:rsidRDefault="00D638C2" w:rsidP="00D638C2">
            <w:pPr>
              <w:spacing w:line="360" w:lineRule="auto"/>
              <w:rPr>
                <w:sz w:val="12"/>
                <w:szCs w:val="12"/>
              </w:rPr>
            </w:pPr>
            <w:r w:rsidRPr="00D638C2">
              <w:rPr>
                <w:sz w:val="12"/>
                <w:szCs w:val="12"/>
              </w:rPr>
              <w:t>125-33-7</w:t>
            </w:r>
          </w:p>
        </w:tc>
        <w:tc>
          <w:tcPr>
            <w:tcW w:w="960" w:type="dxa"/>
            <w:noWrap/>
            <w:hideMark/>
          </w:tcPr>
          <w:p w14:paraId="2A587E9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E2A9F" w14:textId="77777777" w:rsidR="00D638C2" w:rsidRPr="00D638C2" w:rsidRDefault="00D638C2" w:rsidP="00D638C2">
            <w:pPr>
              <w:spacing w:line="360" w:lineRule="auto"/>
              <w:rPr>
                <w:sz w:val="12"/>
                <w:szCs w:val="12"/>
              </w:rPr>
            </w:pPr>
            <w:r w:rsidRPr="00D638C2">
              <w:rPr>
                <w:sz w:val="12"/>
                <w:szCs w:val="12"/>
              </w:rPr>
              <w:t>140</w:t>
            </w:r>
          </w:p>
        </w:tc>
        <w:tc>
          <w:tcPr>
            <w:tcW w:w="998" w:type="dxa"/>
            <w:noWrap/>
            <w:hideMark/>
          </w:tcPr>
          <w:p w14:paraId="74B5EA94" w14:textId="77777777" w:rsidR="00D638C2" w:rsidRPr="00D638C2" w:rsidRDefault="00D638C2" w:rsidP="00D638C2">
            <w:pPr>
              <w:spacing w:line="360" w:lineRule="auto"/>
              <w:rPr>
                <w:sz w:val="12"/>
                <w:szCs w:val="12"/>
              </w:rPr>
            </w:pPr>
            <w:r w:rsidRPr="00D638C2">
              <w:rPr>
                <w:sz w:val="12"/>
                <w:szCs w:val="12"/>
              </w:rPr>
              <w:t>125.7</w:t>
            </w:r>
          </w:p>
        </w:tc>
        <w:tc>
          <w:tcPr>
            <w:tcW w:w="998" w:type="dxa"/>
            <w:noWrap/>
            <w:hideMark/>
          </w:tcPr>
          <w:p w14:paraId="01F52149" w14:textId="77777777" w:rsidR="00D638C2" w:rsidRPr="00D638C2" w:rsidRDefault="00D638C2" w:rsidP="00D638C2">
            <w:pPr>
              <w:spacing w:line="360" w:lineRule="auto"/>
              <w:rPr>
                <w:sz w:val="12"/>
                <w:szCs w:val="12"/>
              </w:rPr>
            </w:pPr>
            <w:r w:rsidRPr="00D638C2">
              <w:rPr>
                <w:sz w:val="12"/>
                <w:szCs w:val="12"/>
              </w:rPr>
              <w:t>129.7</w:t>
            </w:r>
          </w:p>
        </w:tc>
        <w:tc>
          <w:tcPr>
            <w:tcW w:w="960" w:type="dxa"/>
            <w:noWrap/>
            <w:hideMark/>
          </w:tcPr>
          <w:p w14:paraId="340AA83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7E31BE6" w14:textId="77777777" w:rsidR="00D638C2" w:rsidRPr="00D638C2" w:rsidRDefault="00D638C2" w:rsidP="00D638C2">
            <w:pPr>
              <w:spacing w:line="360" w:lineRule="auto"/>
              <w:rPr>
                <w:sz w:val="12"/>
                <w:szCs w:val="12"/>
              </w:rPr>
            </w:pPr>
            <w:r w:rsidRPr="00D638C2">
              <w:rPr>
                <w:sz w:val="12"/>
                <w:szCs w:val="12"/>
              </w:rPr>
              <w:t>1.107</w:t>
            </w:r>
          </w:p>
        </w:tc>
        <w:tc>
          <w:tcPr>
            <w:tcW w:w="960" w:type="dxa"/>
            <w:noWrap/>
            <w:hideMark/>
          </w:tcPr>
          <w:p w14:paraId="7EB20498" w14:textId="77777777" w:rsidR="00D638C2" w:rsidRPr="00D638C2" w:rsidRDefault="00D638C2" w:rsidP="00D638C2">
            <w:pPr>
              <w:spacing w:line="360" w:lineRule="auto"/>
              <w:rPr>
                <w:sz w:val="12"/>
                <w:szCs w:val="12"/>
              </w:rPr>
            </w:pPr>
            <w:r w:rsidRPr="00D638C2">
              <w:rPr>
                <w:sz w:val="12"/>
                <w:szCs w:val="12"/>
              </w:rPr>
              <w:t>0.1883</w:t>
            </w:r>
          </w:p>
        </w:tc>
        <w:tc>
          <w:tcPr>
            <w:tcW w:w="960" w:type="dxa"/>
            <w:noWrap/>
            <w:hideMark/>
          </w:tcPr>
          <w:p w14:paraId="0E672459" w14:textId="77777777" w:rsidR="00D638C2" w:rsidRPr="00D638C2" w:rsidRDefault="00D638C2" w:rsidP="00D638C2">
            <w:pPr>
              <w:spacing w:line="360" w:lineRule="auto"/>
              <w:rPr>
                <w:sz w:val="12"/>
                <w:szCs w:val="12"/>
              </w:rPr>
            </w:pPr>
            <w:r w:rsidRPr="00D638C2">
              <w:rPr>
                <w:sz w:val="12"/>
                <w:szCs w:val="12"/>
              </w:rPr>
              <w:t>3.68</w:t>
            </w:r>
          </w:p>
        </w:tc>
      </w:tr>
      <w:tr w:rsidR="00D638C2" w:rsidRPr="00D638C2" w14:paraId="675B25E3" w14:textId="77777777" w:rsidTr="00D638C2">
        <w:trPr>
          <w:trHeight w:val="300"/>
        </w:trPr>
        <w:tc>
          <w:tcPr>
            <w:tcW w:w="4543" w:type="dxa"/>
            <w:noWrap/>
            <w:hideMark/>
          </w:tcPr>
          <w:p w14:paraId="20A06A38" w14:textId="77777777" w:rsidR="00D638C2" w:rsidRPr="00D638C2" w:rsidRDefault="00D638C2" w:rsidP="00D638C2">
            <w:pPr>
              <w:spacing w:line="360" w:lineRule="auto"/>
              <w:rPr>
                <w:sz w:val="12"/>
                <w:szCs w:val="12"/>
              </w:rPr>
            </w:pPr>
            <w:r w:rsidRPr="00D638C2">
              <w:rPr>
                <w:sz w:val="12"/>
                <w:szCs w:val="12"/>
              </w:rPr>
              <w:t>propamocarb hydrochloride</w:t>
            </w:r>
          </w:p>
        </w:tc>
        <w:tc>
          <w:tcPr>
            <w:tcW w:w="1169" w:type="dxa"/>
            <w:noWrap/>
            <w:hideMark/>
          </w:tcPr>
          <w:p w14:paraId="4517B026" w14:textId="77777777" w:rsidR="00D638C2" w:rsidRPr="00D638C2" w:rsidRDefault="00D638C2" w:rsidP="00D638C2">
            <w:pPr>
              <w:spacing w:line="360" w:lineRule="auto"/>
              <w:rPr>
                <w:sz w:val="12"/>
                <w:szCs w:val="12"/>
              </w:rPr>
            </w:pPr>
            <w:r w:rsidRPr="00D638C2">
              <w:rPr>
                <w:sz w:val="12"/>
                <w:szCs w:val="12"/>
              </w:rPr>
              <w:t>25606-41-1</w:t>
            </w:r>
          </w:p>
        </w:tc>
        <w:tc>
          <w:tcPr>
            <w:tcW w:w="960" w:type="dxa"/>
            <w:noWrap/>
            <w:hideMark/>
          </w:tcPr>
          <w:p w14:paraId="38CD786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D91A02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BAA921" w14:textId="77777777" w:rsidR="00D638C2" w:rsidRPr="00D638C2" w:rsidRDefault="00D638C2" w:rsidP="00D638C2">
            <w:pPr>
              <w:spacing w:line="360" w:lineRule="auto"/>
              <w:rPr>
                <w:sz w:val="12"/>
                <w:szCs w:val="12"/>
              </w:rPr>
            </w:pPr>
            <w:r w:rsidRPr="00D638C2">
              <w:rPr>
                <w:sz w:val="12"/>
                <w:szCs w:val="12"/>
              </w:rPr>
              <w:t>-68.01</w:t>
            </w:r>
          </w:p>
        </w:tc>
        <w:tc>
          <w:tcPr>
            <w:tcW w:w="998" w:type="dxa"/>
            <w:noWrap/>
            <w:hideMark/>
          </w:tcPr>
          <w:p w14:paraId="11F7151B" w14:textId="77777777" w:rsidR="00D638C2" w:rsidRPr="00D638C2" w:rsidRDefault="00D638C2" w:rsidP="00D638C2">
            <w:pPr>
              <w:spacing w:line="360" w:lineRule="auto"/>
              <w:rPr>
                <w:sz w:val="12"/>
                <w:szCs w:val="12"/>
              </w:rPr>
            </w:pPr>
            <w:r w:rsidRPr="00D638C2">
              <w:rPr>
                <w:sz w:val="12"/>
                <w:szCs w:val="12"/>
              </w:rPr>
              <w:t>-95.77</w:t>
            </w:r>
          </w:p>
        </w:tc>
        <w:tc>
          <w:tcPr>
            <w:tcW w:w="960" w:type="dxa"/>
            <w:noWrap/>
            <w:hideMark/>
          </w:tcPr>
          <w:p w14:paraId="4EF1768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05D5BC9" w14:textId="77777777" w:rsidR="00D638C2" w:rsidRPr="00D638C2" w:rsidRDefault="00D638C2" w:rsidP="00D638C2">
            <w:pPr>
              <w:spacing w:line="360" w:lineRule="auto"/>
              <w:rPr>
                <w:sz w:val="12"/>
                <w:szCs w:val="12"/>
              </w:rPr>
            </w:pPr>
            <w:r w:rsidRPr="00D638C2">
              <w:rPr>
                <w:sz w:val="12"/>
                <w:szCs w:val="12"/>
              </w:rPr>
              <w:t>8.131</w:t>
            </w:r>
          </w:p>
        </w:tc>
        <w:tc>
          <w:tcPr>
            <w:tcW w:w="960" w:type="dxa"/>
            <w:noWrap/>
            <w:hideMark/>
          </w:tcPr>
          <w:p w14:paraId="3896E4B8" w14:textId="77777777" w:rsidR="00D638C2" w:rsidRPr="00D638C2" w:rsidRDefault="00D638C2" w:rsidP="00D638C2">
            <w:pPr>
              <w:spacing w:line="360" w:lineRule="auto"/>
              <w:rPr>
                <w:sz w:val="12"/>
                <w:szCs w:val="12"/>
              </w:rPr>
            </w:pPr>
            <w:r w:rsidRPr="00D638C2">
              <w:rPr>
                <w:sz w:val="12"/>
                <w:szCs w:val="12"/>
              </w:rPr>
              <w:t>3.207</w:t>
            </w:r>
          </w:p>
        </w:tc>
        <w:tc>
          <w:tcPr>
            <w:tcW w:w="960" w:type="dxa"/>
            <w:noWrap/>
            <w:hideMark/>
          </w:tcPr>
          <w:p w14:paraId="0FD13140" w14:textId="77777777" w:rsidR="00D638C2" w:rsidRPr="00D638C2" w:rsidRDefault="00D638C2" w:rsidP="00D638C2">
            <w:pPr>
              <w:spacing w:line="360" w:lineRule="auto"/>
              <w:rPr>
                <w:sz w:val="12"/>
                <w:szCs w:val="12"/>
              </w:rPr>
            </w:pPr>
            <w:r w:rsidRPr="00D638C2">
              <w:rPr>
                <w:sz w:val="12"/>
                <w:szCs w:val="12"/>
              </w:rPr>
              <w:t>0.2161</w:t>
            </w:r>
          </w:p>
        </w:tc>
      </w:tr>
      <w:tr w:rsidR="00D638C2" w:rsidRPr="00D638C2" w14:paraId="76E4651E" w14:textId="77777777" w:rsidTr="00D638C2">
        <w:trPr>
          <w:trHeight w:val="300"/>
        </w:trPr>
        <w:tc>
          <w:tcPr>
            <w:tcW w:w="4543" w:type="dxa"/>
            <w:noWrap/>
            <w:hideMark/>
          </w:tcPr>
          <w:p w14:paraId="2EC953CD" w14:textId="77777777" w:rsidR="00D638C2" w:rsidRPr="00D638C2" w:rsidRDefault="00D638C2" w:rsidP="00D638C2">
            <w:pPr>
              <w:spacing w:line="360" w:lineRule="auto"/>
              <w:rPr>
                <w:sz w:val="12"/>
                <w:szCs w:val="12"/>
              </w:rPr>
            </w:pPr>
            <w:r w:rsidRPr="00D638C2">
              <w:rPr>
                <w:sz w:val="12"/>
                <w:szCs w:val="12"/>
              </w:rPr>
              <w:t>propylparaben</w:t>
            </w:r>
          </w:p>
        </w:tc>
        <w:tc>
          <w:tcPr>
            <w:tcW w:w="1169" w:type="dxa"/>
            <w:noWrap/>
            <w:hideMark/>
          </w:tcPr>
          <w:p w14:paraId="7CA0AD3F" w14:textId="77777777" w:rsidR="00D638C2" w:rsidRPr="00D638C2" w:rsidRDefault="00D638C2" w:rsidP="00D638C2">
            <w:pPr>
              <w:spacing w:line="360" w:lineRule="auto"/>
              <w:rPr>
                <w:sz w:val="12"/>
                <w:szCs w:val="12"/>
              </w:rPr>
            </w:pPr>
            <w:r w:rsidRPr="00D638C2">
              <w:rPr>
                <w:sz w:val="12"/>
                <w:szCs w:val="12"/>
              </w:rPr>
              <w:t>94-13-3</w:t>
            </w:r>
          </w:p>
        </w:tc>
        <w:tc>
          <w:tcPr>
            <w:tcW w:w="960" w:type="dxa"/>
            <w:noWrap/>
            <w:hideMark/>
          </w:tcPr>
          <w:p w14:paraId="3B2338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13D845D" w14:textId="77777777" w:rsidR="00D638C2" w:rsidRPr="00D638C2" w:rsidRDefault="00D638C2" w:rsidP="00D638C2">
            <w:pPr>
              <w:spacing w:line="360" w:lineRule="auto"/>
              <w:rPr>
                <w:sz w:val="12"/>
                <w:szCs w:val="12"/>
              </w:rPr>
            </w:pPr>
            <w:r w:rsidRPr="00D638C2">
              <w:rPr>
                <w:sz w:val="12"/>
                <w:szCs w:val="12"/>
              </w:rPr>
              <w:t>64</w:t>
            </w:r>
          </w:p>
        </w:tc>
        <w:tc>
          <w:tcPr>
            <w:tcW w:w="998" w:type="dxa"/>
            <w:noWrap/>
            <w:hideMark/>
          </w:tcPr>
          <w:p w14:paraId="400BC963" w14:textId="77777777" w:rsidR="00D638C2" w:rsidRPr="00D638C2" w:rsidRDefault="00D638C2" w:rsidP="00D638C2">
            <w:pPr>
              <w:spacing w:line="360" w:lineRule="auto"/>
              <w:rPr>
                <w:sz w:val="12"/>
                <w:szCs w:val="12"/>
              </w:rPr>
            </w:pPr>
            <w:r w:rsidRPr="00D638C2">
              <w:rPr>
                <w:sz w:val="12"/>
                <w:szCs w:val="12"/>
              </w:rPr>
              <w:t>139.9</w:t>
            </w:r>
          </w:p>
        </w:tc>
        <w:tc>
          <w:tcPr>
            <w:tcW w:w="998" w:type="dxa"/>
            <w:noWrap/>
            <w:hideMark/>
          </w:tcPr>
          <w:p w14:paraId="1F39C07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59A805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33A1F90" w14:textId="77777777" w:rsidR="00D638C2" w:rsidRPr="00D638C2" w:rsidRDefault="00D638C2" w:rsidP="00D638C2">
            <w:pPr>
              <w:spacing w:line="360" w:lineRule="auto"/>
              <w:rPr>
                <w:sz w:val="12"/>
                <w:szCs w:val="12"/>
              </w:rPr>
            </w:pPr>
            <w:r w:rsidRPr="00D638C2">
              <w:rPr>
                <w:sz w:val="12"/>
                <w:szCs w:val="12"/>
              </w:rPr>
              <w:t>0.03969</w:t>
            </w:r>
          </w:p>
        </w:tc>
        <w:tc>
          <w:tcPr>
            <w:tcW w:w="960" w:type="dxa"/>
            <w:noWrap/>
            <w:hideMark/>
          </w:tcPr>
          <w:p w14:paraId="37D99342" w14:textId="77777777" w:rsidR="00D638C2" w:rsidRPr="00D638C2" w:rsidRDefault="00D638C2" w:rsidP="00D638C2">
            <w:pPr>
              <w:spacing w:line="360" w:lineRule="auto"/>
              <w:rPr>
                <w:sz w:val="12"/>
                <w:szCs w:val="12"/>
              </w:rPr>
            </w:pPr>
            <w:r w:rsidRPr="00D638C2">
              <w:rPr>
                <w:sz w:val="12"/>
                <w:szCs w:val="12"/>
              </w:rPr>
              <w:t>333.2</w:t>
            </w:r>
          </w:p>
        </w:tc>
        <w:tc>
          <w:tcPr>
            <w:tcW w:w="960" w:type="dxa"/>
            <w:noWrap/>
            <w:hideMark/>
          </w:tcPr>
          <w:p w14:paraId="30F30A71" w14:textId="77777777" w:rsidR="00D638C2" w:rsidRPr="00D638C2" w:rsidRDefault="00D638C2" w:rsidP="00D638C2">
            <w:pPr>
              <w:spacing w:line="360" w:lineRule="auto"/>
              <w:rPr>
                <w:sz w:val="12"/>
                <w:szCs w:val="12"/>
              </w:rPr>
            </w:pPr>
            <w:r w:rsidRPr="00D638C2">
              <w:rPr>
                <w:sz w:val="12"/>
                <w:szCs w:val="12"/>
              </w:rPr>
              <w:t>0.00208</w:t>
            </w:r>
          </w:p>
        </w:tc>
      </w:tr>
      <w:tr w:rsidR="00D638C2" w:rsidRPr="00D638C2" w14:paraId="421EE0B8" w14:textId="77777777" w:rsidTr="00D638C2">
        <w:trPr>
          <w:trHeight w:val="300"/>
        </w:trPr>
        <w:tc>
          <w:tcPr>
            <w:tcW w:w="4543" w:type="dxa"/>
            <w:noWrap/>
            <w:hideMark/>
          </w:tcPr>
          <w:p w14:paraId="33082876" w14:textId="77777777" w:rsidR="00D638C2" w:rsidRPr="00D638C2" w:rsidRDefault="00D638C2" w:rsidP="00D638C2">
            <w:pPr>
              <w:spacing w:line="360" w:lineRule="auto"/>
              <w:rPr>
                <w:sz w:val="12"/>
                <w:szCs w:val="12"/>
              </w:rPr>
            </w:pPr>
            <w:r w:rsidRPr="00D638C2">
              <w:rPr>
                <w:sz w:val="12"/>
                <w:szCs w:val="12"/>
              </w:rPr>
              <w:t>propyzamide</w:t>
            </w:r>
          </w:p>
        </w:tc>
        <w:tc>
          <w:tcPr>
            <w:tcW w:w="1169" w:type="dxa"/>
            <w:noWrap/>
            <w:hideMark/>
          </w:tcPr>
          <w:p w14:paraId="5B04F462" w14:textId="77777777" w:rsidR="00D638C2" w:rsidRPr="00D638C2" w:rsidRDefault="00D638C2" w:rsidP="00D638C2">
            <w:pPr>
              <w:spacing w:line="360" w:lineRule="auto"/>
              <w:rPr>
                <w:sz w:val="12"/>
                <w:szCs w:val="12"/>
              </w:rPr>
            </w:pPr>
            <w:r w:rsidRPr="00D638C2">
              <w:rPr>
                <w:sz w:val="12"/>
                <w:szCs w:val="12"/>
              </w:rPr>
              <w:t>23950-58-5</w:t>
            </w:r>
          </w:p>
        </w:tc>
        <w:tc>
          <w:tcPr>
            <w:tcW w:w="960" w:type="dxa"/>
            <w:noWrap/>
            <w:hideMark/>
          </w:tcPr>
          <w:p w14:paraId="6820324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636F15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4D48A7D"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18D1C3F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2588E0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A4CDF68" w14:textId="77777777" w:rsidR="00D638C2" w:rsidRPr="00D638C2" w:rsidRDefault="00D638C2" w:rsidP="00D638C2">
            <w:pPr>
              <w:spacing w:line="360" w:lineRule="auto"/>
              <w:rPr>
                <w:sz w:val="12"/>
                <w:szCs w:val="12"/>
              </w:rPr>
            </w:pPr>
            <w:r w:rsidRPr="00D638C2">
              <w:rPr>
                <w:sz w:val="12"/>
                <w:szCs w:val="12"/>
              </w:rPr>
              <w:t>11.09</w:t>
            </w:r>
          </w:p>
        </w:tc>
        <w:tc>
          <w:tcPr>
            <w:tcW w:w="960" w:type="dxa"/>
            <w:noWrap/>
            <w:hideMark/>
          </w:tcPr>
          <w:p w14:paraId="52237C36" w14:textId="77777777" w:rsidR="00D638C2" w:rsidRPr="00D638C2" w:rsidRDefault="00D638C2" w:rsidP="00D638C2">
            <w:pPr>
              <w:spacing w:line="360" w:lineRule="auto"/>
              <w:rPr>
                <w:sz w:val="12"/>
                <w:szCs w:val="12"/>
              </w:rPr>
            </w:pPr>
            <w:r w:rsidRPr="00D638C2">
              <w:rPr>
                <w:sz w:val="12"/>
                <w:szCs w:val="12"/>
              </w:rPr>
              <w:t>0.09099</w:t>
            </w:r>
          </w:p>
        </w:tc>
        <w:tc>
          <w:tcPr>
            <w:tcW w:w="960" w:type="dxa"/>
            <w:noWrap/>
            <w:hideMark/>
          </w:tcPr>
          <w:p w14:paraId="3660FEE1" w14:textId="77777777" w:rsidR="00D638C2" w:rsidRPr="00D638C2" w:rsidRDefault="00D638C2" w:rsidP="00D638C2">
            <w:pPr>
              <w:spacing w:line="360" w:lineRule="auto"/>
              <w:rPr>
                <w:sz w:val="12"/>
                <w:szCs w:val="12"/>
              </w:rPr>
            </w:pPr>
            <w:r w:rsidRPr="00D638C2">
              <w:rPr>
                <w:sz w:val="12"/>
                <w:szCs w:val="12"/>
              </w:rPr>
              <w:t>7.618</w:t>
            </w:r>
          </w:p>
        </w:tc>
      </w:tr>
      <w:tr w:rsidR="00D638C2" w:rsidRPr="00D638C2" w14:paraId="08F5F874" w14:textId="77777777" w:rsidTr="00D638C2">
        <w:trPr>
          <w:trHeight w:val="300"/>
        </w:trPr>
        <w:tc>
          <w:tcPr>
            <w:tcW w:w="4543" w:type="dxa"/>
            <w:noWrap/>
            <w:hideMark/>
          </w:tcPr>
          <w:p w14:paraId="359FCAA9" w14:textId="77777777" w:rsidR="00D638C2" w:rsidRPr="00D638C2" w:rsidRDefault="00D638C2" w:rsidP="00D638C2">
            <w:pPr>
              <w:spacing w:line="360" w:lineRule="auto"/>
              <w:rPr>
                <w:sz w:val="12"/>
                <w:szCs w:val="12"/>
              </w:rPr>
            </w:pPr>
            <w:r w:rsidRPr="00D638C2">
              <w:rPr>
                <w:sz w:val="12"/>
                <w:szCs w:val="12"/>
              </w:rPr>
              <w:t>pyridine</w:t>
            </w:r>
          </w:p>
        </w:tc>
        <w:tc>
          <w:tcPr>
            <w:tcW w:w="1169" w:type="dxa"/>
            <w:noWrap/>
            <w:hideMark/>
          </w:tcPr>
          <w:p w14:paraId="4E2E8ABD" w14:textId="77777777" w:rsidR="00D638C2" w:rsidRPr="00D638C2" w:rsidRDefault="00D638C2" w:rsidP="00D638C2">
            <w:pPr>
              <w:spacing w:line="360" w:lineRule="auto"/>
              <w:rPr>
                <w:sz w:val="12"/>
                <w:szCs w:val="12"/>
              </w:rPr>
            </w:pPr>
            <w:r w:rsidRPr="00D638C2">
              <w:rPr>
                <w:sz w:val="12"/>
                <w:szCs w:val="12"/>
              </w:rPr>
              <w:t>110-86-1</w:t>
            </w:r>
          </w:p>
        </w:tc>
        <w:tc>
          <w:tcPr>
            <w:tcW w:w="960" w:type="dxa"/>
            <w:noWrap/>
            <w:hideMark/>
          </w:tcPr>
          <w:p w14:paraId="6A8D4A3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657D8B" w14:textId="77777777" w:rsidR="00D638C2" w:rsidRPr="00D638C2" w:rsidRDefault="00D638C2" w:rsidP="00D638C2">
            <w:pPr>
              <w:spacing w:line="360" w:lineRule="auto"/>
              <w:rPr>
                <w:sz w:val="12"/>
                <w:szCs w:val="12"/>
              </w:rPr>
            </w:pPr>
            <w:r w:rsidRPr="00D638C2">
              <w:rPr>
                <w:sz w:val="12"/>
                <w:szCs w:val="12"/>
              </w:rPr>
              <w:t>149, 162</w:t>
            </w:r>
          </w:p>
        </w:tc>
        <w:tc>
          <w:tcPr>
            <w:tcW w:w="998" w:type="dxa"/>
            <w:noWrap/>
            <w:hideMark/>
          </w:tcPr>
          <w:p w14:paraId="558E1B9B" w14:textId="77777777" w:rsidR="00D638C2" w:rsidRPr="00D638C2" w:rsidRDefault="00D638C2" w:rsidP="00D638C2">
            <w:pPr>
              <w:spacing w:line="360" w:lineRule="auto"/>
              <w:rPr>
                <w:sz w:val="12"/>
                <w:szCs w:val="12"/>
              </w:rPr>
            </w:pPr>
            <w:r w:rsidRPr="00D638C2">
              <w:rPr>
                <w:sz w:val="12"/>
                <w:szCs w:val="12"/>
              </w:rPr>
              <w:t>516.2</w:t>
            </w:r>
          </w:p>
        </w:tc>
        <w:tc>
          <w:tcPr>
            <w:tcW w:w="998" w:type="dxa"/>
            <w:noWrap/>
            <w:hideMark/>
          </w:tcPr>
          <w:p w14:paraId="47C5E88B" w14:textId="77777777" w:rsidR="00D638C2" w:rsidRPr="00D638C2" w:rsidRDefault="00D638C2" w:rsidP="00D638C2">
            <w:pPr>
              <w:spacing w:line="360" w:lineRule="auto"/>
              <w:rPr>
                <w:sz w:val="12"/>
                <w:szCs w:val="12"/>
              </w:rPr>
            </w:pPr>
            <w:r w:rsidRPr="00D638C2">
              <w:rPr>
                <w:sz w:val="12"/>
                <w:szCs w:val="12"/>
              </w:rPr>
              <w:t>516.4</w:t>
            </w:r>
          </w:p>
        </w:tc>
        <w:tc>
          <w:tcPr>
            <w:tcW w:w="960" w:type="dxa"/>
            <w:noWrap/>
            <w:hideMark/>
          </w:tcPr>
          <w:p w14:paraId="0E76F12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40EBBD7" w14:textId="77777777" w:rsidR="00D638C2" w:rsidRPr="00D638C2" w:rsidRDefault="00D638C2" w:rsidP="00D638C2">
            <w:pPr>
              <w:spacing w:line="360" w:lineRule="auto"/>
              <w:rPr>
                <w:sz w:val="12"/>
                <w:szCs w:val="12"/>
              </w:rPr>
            </w:pPr>
            <w:r w:rsidRPr="00D638C2">
              <w:rPr>
                <w:sz w:val="12"/>
                <w:szCs w:val="12"/>
              </w:rPr>
              <w:t>1.241</w:t>
            </w:r>
          </w:p>
        </w:tc>
        <w:tc>
          <w:tcPr>
            <w:tcW w:w="960" w:type="dxa"/>
            <w:noWrap/>
            <w:hideMark/>
          </w:tcPr>
          <w:p w14:paraId="4448E9F1" w14:textId="77777777" w:rsidR="00D638C2" w:rsidRPr="00D638C2" w:rsidRDefault="00D638C2" w:rsidP="00D638C2">
            <w:pPr>
              <w:spacing w:line="360" w:lineRule="auto"/>
              <w:rPr>
                <w:sz w:val="12"/>
                <w:szCs w:val="12"/>
              </w:rPr>
            </w:pPr>
            <w:r w:rsidRPr="00D638C2">
              <w:rPr>
                <w:sz w:val="12"/>
                <w:szCs w:val="12"/>
              </w:rPr>
              <w:t>0.07107</w:t>
            </w:r>
          </w:p>
        </w:tc>
        <w:tc>
          <w:tcPr>
            <w:tcW w:w="960" w:type="dxa"/>
            <w:noWrap/>
            <w:hideMark/>
          </w:tcPr>
          <w:p w14:paraId="3C439D4A" w14:textId="77777777" w:rsidR="00D638C2" w:rsidRPr="00D638C2" w:rsidRDefault="00D638C2" w:rsidP="00D638C2">
            <w:pPr>
              <w:spacing w:line="360" w:lineRule="auto"/>
              <w:rPr>
                <w:sz w:val="12"/>
                <w:szCs w:val="12"/>
              </w:rPr>
            </w:pPr>
            <w:r w:rsidRPr="00D638C2">
              <w:rPr>
                <w:sz w:val="12"/>
                <w:szCs w:val="12"/>
              </w:rPr>
              <w:t>9.753</w:t>
            </w:r>
          </w:p>
        </w:tc>
      </w:tr>
      <w:tr w:rsidR="00D638C2" w:rsidRPr="00D638C2" w14:paraId="5109F027" w14:textId="77777777" w:rsidTr="00D638C2">
        <w:trPr>
          <w:trHeight w:val="300"/>
        </w:trPr>
        <w:tc>
          <w:tcPr>
            <w:tcW w:w="4543" w:type="dxa"/>
            <w:noWrap/>
            <w:hideMark/>
          </w:tcPr>
          <w:p w14:paraId="5F492213" w14:textId="77777777" w:rsidR="00D638C2" w:rsidRPr="00D638C2" w:rsidRDefault="00D638C2" w:rsidP="00D638C2">
            <w:pPr>
              <w:spacing w:line="360" w:lineRule="auto"/>
              <w:rPr>
                <w:sz w:val="12"/>
                <w:szCs w:val="12"/>
              </w:rPr>
            </w:pPr>
            <w:r w:rsidRPr="00D638C2">
              <w:rPr>
                <w:sz w:val="12"/>
                <w:szCs w:val="12"/>
              </w:rPr>
              <w:t>pyrithiobac sodium</w:t>
            </w:r>
          </w:p>
        </w:tc>
        <w:tc>
          <w:tcPr>
            <w:tcW w:w="1169" w:type="dxa"/>
            <w:noWrap/>
            <w:hideMark/>
          </w:tcPr>
          <w:p w14:paraId="13AD2BFD" w14:textId="77777777" w:rsidR="00D638C2" w:rsidRPr="00D638C2" w:rsidRDefault="00D638C2" w:rsidP="00D638C2">
            <w:pPr>
              <w:spacing w:line="360" w:lineRule="auto"/>
              <w:rPr>
                <w:sz w:val="12"/>
                <w:szCs w:val="12"/>
              </w:rPr>
            </w:pPr>
            <w:r w:rsidRPr="00D638C2">
              <w:rPr>
                <w:sz w:val="12"/>
                <w:szCs w:val="12"/>
              </w:rPr>
              <w:t>123343-16-8</w:t>
            </w:r>
          </w:p>
        </w:tc>
        <w:tc>
          <w:tcPr>
            <w:tcW w:w="960" w:type="dxa"/>
            <w:noWrap/>
            <w:hideMark/>
          </w:tcPr>
          <w:p w14:paraId="757D50C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39050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6B9004" w14:textId="77777777" w:rsidR="00D638C2" w:rsidRPr="00D638C2" w:rsidRDefault="00D638C2" w:rsidP="00D638C2">
            <w:pPr>
              <w:spacing w:line="360" w:lineRule="auto"/>
              <w:rPr>
                <w:sz w:val="12"/>
                <w:szCs w:val="12"/>
              </w:rPr>
            </w:pPr>
            <w:r w:rsidRPr="00D638C2">
              <w:rPr>
                <w:sz w:val="12"/>
                <w:szCs w:val="12"/>
              </w:rPr>
              <w:t>-6.596</w:t>
            </w:r>
          </w:p>
        </w:tc>
        <w:tc>
          <w:tcPr>
            <w:tcW w:w="998" w:type="dxa"/>
            <w:noWrap/>
            <w:hideMark/>
          </w:tcPr>
          <w:p w14:paraId="6380B86D" w14:textId="77777777" w:rsidR="00D638C2" w:rsidRPr="00D638C2" w:rsidRDefault="00D638C2" w:rsidP="00D638C2">
            <w:pPr>
              <w:spacing w:line="360" w:lineRule="auto"/>
              <w:rPr>
                <w:sz w:val="12"/>
                <w:szCs w:val="12"/>
              </w:rPr>
            </w:pPr>
            <w:r w:rsidRPr="00D638C2">
              <w:rPr>
                <w:sz w:val="12"/>
                <w:szCs w:val="12"/>
              </w:rPr>
              <w:t>-2.142</w:t>
            </w:r>
          </w:p>
        </w:tc>
        <w:tc>
          <w:tcPr>
            <w:tcW w:w="960" w:type="dxa"/>
            <w:noWrap/>
            <w:hideMark/>
          </w:tcPr>
          <w:p w14:paraId="5C3018A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C2F479D" w14:textId="77777777" w:rsidR="00D638C2" w:rsidRPr="00D638C2" w:rsidRDefault="00D638C2" w:rsidP="00D638C2">
            <w:pPr>
              <w:spacing w:line="360" w:lineRule="auto"/>
              <w:rPr>
                <w:sz w:val="12"/>
                <w:szCs w:val="12"/>
              </w:rPr>
            </w:pPr>
            <w:r w:rsidRPr="00D638C2">
              <w:rPr>
                <w:sz w:val="12"/>
                <w:szCs w:val="12"/>
              </w:rPr>
              <w:t>1.09</w:t>
            </w:r>
          </w:p>
        </w:tc>
        <w:tc>
          <w:tcPr>
            <w:tcW w:w="960" w:type="dxa"/>
            <w:noWrap/>
            <w:hideMark/>
          </w:tcPr>
          <w:p w14:paraId="7CDB36A9" w14:textId="77777777" w:rsidR="00D638C2" w:rsidRPr="00D638C2" w:rsidRDefault="00D638C2" w:rsidP="00D638C2">
            <w:pPr>
              <w:spacing w:line="360" w:lineRule="auto"/>
              <w:rPr>
                <w:sz w:val="12"/>
                <w:szCs w:val="12"/>
              </w:rPr>
            </w:pPr>
            <w:r w:rsidRPr="00D638C2">
              <w:rPr>
                <w:sz w:val="12"/>
                <w:szCs w:val="12"/>
              </w:rPr>
              <w:t>0.08863</w:t>
            </w:r>
          </w:p>
        </w:tc>
        <w:tc>
          <w:tcPr>
            <w:tcW w:w="960" w:type="dxa"/>
            <w:noWrap/>
            <w:hideMark/>
          </w:tcPr>
          <w:p w14:paraId="00CCEF6E" w14:textId="77777777" w:rsidR="00D638C2" w:rsidRPr="00D638C2" w:rsidRDefault="00D638C2" w:rsidP="00D638C2">
            <w:pPr>
              <w:spacing w:line="360" w:lineRule="auto"/>
              <w:rPr>
                <w:sz w:val="12"/>
                <w:szCs w:val="12"/>
              </w:rPr>
            </w:pPr>
            <w:r w:rsidRPr="00D638C2">
              <w:rPr>
                <w:sz w:val="12"/>
                <w:szCs w:val="12"/>
              </w:rPr>
              <w:t>7.821</w:t>
            </w:r>
          </w:p>
        </w:tc>
      </w:tr>
      <w:tr w:rsidR="00D638C2" w:rsidRPr="00D638C2" w14:paraId="47AFDDA9" w14:textId="77777777" w:rsidTr="00D638C2">
        <w:trPr>
          <w:trHeight w:val="300"/>
        </w:trPr>
        <w:tc>
          <w:tcPr>
            <w:tcW w:w="4543" w:type="dxa"/>
            <w:noWrap/>
            <w:hideMark/>
          </w:tcPr>
          <w:p w14:paraId="054EF3EC" w14:textId="77777777" w:rsidR="00D638C2" w:rsidRPr="00D638C2" w:rsidRDefault="00D638C2" w:rsidP="00D638C2">
            <w:pPr>
              <w:spacing w:line="360" w:lineRule="auto"/>
              <w:rPr>
                <w:sz w:val="12"/>
                <w:szCs w:val="12"/>
              </w:rPr>
            </w:pPr>
            <w:r w:rsidRPr="00D638C2">
              <w:rPr>
                <w:sz w:val="12"/>
                <w:szCs w:val="12"/>
              </w:rPr>
              <w:t>resmethrin</w:t>
            </w:r>
          </w:p>
        </w:tc>
        <w:tc>
          <w:tcPr>
            <w:tcW w:w="1169" w:type="dxa"/>
            <w:noWrap/>
            <w:hideMark/>
          </w:tcPr>
          <w:p w14:paraId="40F044F4" w14:textId="77777777" w:rsidR="00D638C2" w:rsidRPr="00D638C2" w:rsidRDefault="00D638C2" w:rsidP="00D638C2">
            <w:pPr>
              <w:spacing w:line="360" w:lineRule="auto"/>
              <w:rPr>
                <w:sz w:val="12"/>
                <w:szCs w:val="12"/>
              </w:rPr>
            </w:pPr>
            <w:r w:rsidRPr="00D638C2">
              <w:rPr>
                <w:sz w:val="12"/>
                <w:szCs w:val="12"/>
              </w:rPr>
              <w:t>10453-86-8</w:t>
            </w:r>
          </w:p>
        </w:tc>
        <w:tc>
          <w:tcPr>
            <w:tcW w:w="960" w:type="dxa"/>
            <w:noWrap/>
            <w:hideMark/>
          </w:tcPr>
          <w:p w14:paraId="5C92228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35F5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4CAEA08B" w14:textId="77777777" w:rsidR="00D638C2" w:rsidRPr="00D638C2" w:rsidRDefault="00D638C2" w:rsidP="00D638C2">
            <w:pPr>
              <w:spacing w:line="360" w:lineRule="auto"/>
              <w:rPr>
                <w:sz w:val="12"/>
                <w:szCs w:val="12"/>
              </w:rPr>
            </w:pPr>
            <w:r w:rsidRPr="00D638C2">
              <w:rPr>
                <w:sz w:val="12"/>
                <w:szCs w:val="12"/>
              </w:rPr>
              <w:t>-70.11</w:t>
            </w:r>
          </w:p>
        </w:tc>
        <w:tc>
          <w:tcPr>
            <w:tcW w:w="998" w:type="dxa"/>
            <w:noWrap/>
            <w:hideMark/>
          </w:tcPr>
          <w:p w14:paraId="6251D706"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8B2FBE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57707B8" w14:textId="77777777" w:rsidR="00D638C2" w:rsidRPr="00D638C2" w:rsidRDefault="00D638C2" w:rsidP="00D638C2">
            <w:pPr>
              <w:spacing w:line="360" w:lineRule="auto"/>
              <w:rPr>
                <w:sz w:val="12"/>
                <w:szCs w:val="12"/>
              </w:rPr>
            </w:pPr>
            <w:r w:rsidRPr="00D638C2">
              <w:rPr>
                <w:sz w:val="12"/>
                <w:szCs w:val="12"/>
              </w:rPr>
              <w:t>59.95</w:t>
            </w:r>
          </w:p>
        </w:tc>
        <w:tc>
          <w:tcPr>
            <w:tcW w:w="960" w:type="dxa"/>
            <w:noWrap/>
            <w:hideMark/>
          </w:tcPr>
          <w:p w14:paraId="426FCAE0" w14:textId="77777777" w:rsidR="00D638C2" w:rsidRPr="00D638C2" w:rsidRDefault="00D638C2" w:rsidP="00D638C2">
            <w:pPr>
              <w:spacing w:line="360" w:lineRule="auto"/>
              <w:rPr>
                <w:sz w:val="12"/>
                <w:szCs w:val="12"/>
              </w:rPr>
            </w:pPr>
            <w:r w:rsidRPr="00D638C2">
              <w:rPr>
                <w:sz w:val="12"/>
                <w:szCs w:val="12"/>
              </w:rPr>
              <w:t>0.2174</w:t>
            </w:r>
          </w:p>
        </w:tc>
        <w:tc>
          <w:tcPr>
            <w:tcW w:w="960" w:type="dxa"/>
            <w:noWrap/>
            <w:hideMark/>
          </w:tcPr>
          <w:p w14:paraId="55C6D395" w14:textId="77777777" w:rsidR="00D638C2" w:rsidRPr="00D638C2" w:rsidRDefault="00D638C2" w:rsidP="00D638C2">
            <w:pPr>
              <w:spacing w:line="360" w:lineRule="auto"/>
              <w:rPr>
                <w:sz w:val="12"/>
                <w:szCs w:val="12"/>
              </w:rPr>
            </w:pPr>
            <w:r w:rsidRPr="00D638C2">
              <w:rPr>
                <w:sz w:val="12"/>
                <w:szCs w:val="12"/>
              </w:rPr>
              <w:t>3.189</w:t>
            </w:r>
          </w:p>
        </w:tc>
      </w:tr>
      <w:tr w:rsidR="00D638C2" w:rsidRPr="00D638C2" w14:paraId="643F1BD0" w14:textId="77777777" w:rsidTr="00D638C2">
        <w:trPr>
          <w:trHeight w:val="300"/>
        </w:trPr>
        <w:tc>
          <w:tcPr>
            <w:tcW w:w="4543" w:type="dxa"/>
            <w:noWrap/>
            <w:hideMark/>
          </w:tcPr>
          <w:p w14:paraId="40D770C4" w14:textId="77777777" w:rsidR="00D638C2" w:rsidRPr="00D638C2" w:rsidRDefault="00D638C2" w:rsidP="00D638C2">
            <w:pPr>
              <w:spacing w:line="360" w:lineRule="auto"/>
              <w:rPr>
                <w:sz w:val="12"/>
                <w:szCs w:val="12"/>
              </w:rPr>
            </w:pPr>
            <w:r w:rsidRPr="00D638C2">
              <w:rPr>
                <w:sz w:val="12"/>
                <w:szCs w:val="12"/>
              </w:rPr>
              <w:lastRenderedPageBreak/>
              <w:t>s-bioallethrin</w:t>
            </w:r>
          </w:p>
        </w:tc>
        <w:tc>
          <w:tcPr>
            <w:tcW w:w="1169" w:type="dxa"/>
            <w:noWrap/>
            <w:hideMark/>
          </w:tcPr>
          <w:p w14:paraId="240DD6E9" w14:textId="77777777" w:rsidR="00D638C2" w:rsidRPr="00D638C2" w:rsidRDefault="00D638C2" w:rsidP="00D638C2">
            <w:pPr>
              <w:spacing w:line="360" w:lineRule="auto"/>
              <w:rPr>
                <w:sz w:val="12"/>
                <w:szCs w:val="12"/>
              </w:rPr>
            </w:pPr>
            <w:r w:rsidRPr="00D638C2">
              <w:rPr>
                <w:sz w:val="12"/>
                <w:szCs w:val="12"/>
              </w:rPr>
              <w:t>28434-00-6</w:t>
            </w:r>
          </w:p>
        </w:tc>
        <w:tc>
          <w:tcPr>
            <w:tcW w:w="960" w:type="dxa"/>
            <w:noWrap/>
            <w:hideMark/>
          </w:tcPr>
          <w:p w14:paraId="41FA7BF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1728BF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2708FBE" w14:textId="77777777" w:rsidR="00D638C2" w:rsidRPr="00D638C2" w:rsidRDefault="00D638C2" w:rsidP="00D638C2">
            <w:pPr>
              <w:spacing w:line="360" w:lineRule="auto"/>
              <w:rPr>
                <w:sz w:val="12"/>
                <w:szCs w:val="12"/>
              </w:rPr>
            </w:pPr>
            <w:r w:rsidRPr="00D638C2">
              <w:rPr>
                <w:sz w:val="12"/>
                <w:szCs w:val="12"/>
              </w:rPr>
              <w:t>-77.36</w:t>
            </w:r>
          </w:p>
        </w:tc>
        <w:tc>
          <w:tcPr>
            <w:tcW w:w="998" w:type="dxa"/>
            <w:noWrap/>
            <w:hideMark/>
          </w:tcPr>
          <w:p w14:paraId="13476662" w14:textId="77777777" w:rsidR="00D638C2" w:rsidRPr="00D638C2" w:rsidRDefault="00D638C2" w:rsidP="00D638C2">
            <w:pPr>
              <w:spacing w:line="360" w:lineRule="auto"/>
              <w:rPr>
                <w:sz w:val="12"/>
                <w:szCs w:val="12"/>
              </w:rPr>
            </w:pPr>
            <w:r w:rsidRPr="00D638C2">
              <w:rPr>
                <w:sz w:val="12"/>
                <w:szCs w:val="12"/>
              </w:rPr>
              <w:t>-83.84</w:t>
            </w:r>
          </w:p>
        </w:tc>
        <w:tc>
          <w:tcPr>
            <w:tcW w:w="960" w:type="dxa"/>
            <w:noWrap/>
            <w:hideMark/>
          </w:tcPr>
          <w:p w14:paraId="352F88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BA114F0" w14:textId="77777777" w:rsidR="00D638C2" w:rsidRPr="00D638C2" w:rsidRDefault="00D638C2" w:rsidP="00D638C2">
            <w:pPr>
              <w:spacing w:line="360" w:lineRule="auto"/>
              <w:rPr>
                <w:sz w:val="12"/>
                <w:szCs w:val="12"/>
              </w:rPr>
            </w:pPr>
            <w:r w:rsidRPr="00D638C2">
              <w:rPr>
                <w:sz w:val="12"/>
                <w:szCs w:val="12"/>
              </w:rPr>
              <w:t>47.54</w:t>
            </w:r>
          </w:p>
        </w:tc>
        <w:tc>
          <w:tcPr>
            <w:tcW w:w="960" w:type="dxa"/>
            <w:noWrap/>
            <w:hideMark/>
          </w:tcPr>
          <w:p w14:paraId="6DAD38EA" w14:textId="77777777" w:rsidR="00D638C2" w:rsidRPr="00D638C2" w:rsidRDefault="00D638C2" w:rsidP="00D638C2">
            <w:pPr>
              <w:spacing w:line="360" w:lineRule="auto"/>
              <w:rPr>
                <w:sz w:val="12"/>
                <w:szCs w:val="12"/>
              </w:rPr>
            </w:pPr>
            <w:r w:rsidRPr="00D638C2">
              <w:rPr>
                <w:sz w:val="12"/>
                <w:szCs w:val="12"/>
              </w:rPr>
              <w:t>0.831</w:t>
            </w:r>
          </w:p>
        </w:tc>
        <w:tc>
          <w:tcPr>
            <w:tcW w:w="960" w:type="dxa"/>
            <w:noWrap/>
            <w:hideMark/>
          </w:tcPr>
          <w:p w14:paraId="296D616B" w14:textId="77777777" w:rsidR="00D638C2" w:rsidRPr="00D638C2" w:rsidRDefault="00D638C2" w:rsidP="00D638C2">
            <w:pPr>
              <w:spacing w:line="360" w:lineRule="auto"/>
              <w:rPr>
                <w:sz w:val="12"/>
                <w:szCs w:val="12"/>
              </w:rPr>
            </w:pPr>
            <w:r w:rsidRPr="00D638C2">
              <w:rPr>
                <w:sz w:val="12"/>
                <w:szCs w:val="12"/>
              </w:rPr>
              <w:t>0.8341</w:t>
            </w:r>
          </w:p>
        </w:tc>
      </w:tr>
      <w:tr w:rsidR="00D638C2" w:rsidRPr="00D638C2" w14:paraId="6D84063B" w14:textId="77777777" w:rsidTr="00D638C2">
        <w:trPr>
          <w:trHeight w:val="300"/>
        </w:trPr>
        <w:tc>
          <w:tcPr>
            <w:tcW w:w="4543" w:type="dxa"/>
            <w:noWrap/>
            <w:hideMark/>
          </w:tcPr>
          <w:p w14:paraId="641AE183" w14:textId="77777777" w:rsidR="00D638C2" w:rsidRPr="00D638C2" w:rsidRDefault="00D638C2" w:rsidP="00D638C2">
            <w:pPr>
              <w:spacing w:line="360" w:lineRule="auto"/>
              <w:rPr>
                <w:sz w:val="12"/>
                <w:szCs w:val="12"/>
              </w:rPr>
            </w:pPr>
            <w:r w:rsidRPr="00D638C2">
              <w:rPr>
                <w:sz w:val="12"/>
                <w:szCs w:val="12"/>
              </w:rPr>
              <w:t>simazine</w:t>
            </w:r>
          </w:p>
        </w:tc>
        <w:tc>
          <w:tcPr>
            <w:tcW w:w="1169" w:type="dxa"/>
            <w:noWrap/>
            <w:hideMark/>
          </w:tcPr>
          <w:p w14:paraId="764A4E74" w14:textId="77777777" w:rsidR="00D638C2" w:rsidRPr="00D638C2" w:rsidRDefault="00D638C2" w:rsidP="00D638C2">
            <w:pPr>
              <w:spacing w:line="360" w:lineRule="auto"/>
              <w:rPr>
                <w:sz w:val="12"/>
                <w:szCs w:val="12"/>
              </w:rPr>
            </w:pPr>
            <w:r w:rsidRPr="00D638C2">
              <w:rPr>
                <w:sz w:val="12"/>
                <w:szCs w:val="12"/>
              </w:rPr>
              <w:t>122-34-9</w:t>
            </w:r>
          </w:p>
        </w:tc>
        <w:tc>
          <w:tcPr>
            <w:tcW w:w="960" w:type="dxa"/>
            <w:noWrap/>
            <w:hideMark/>
          </w:tcPr>
          <w:p w14:paraId="1BB0BF9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B3AD1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04615D" w14:textId="77777777" w:rsidR="00D638C2" w:rsidRPr="00D638C2" w:rsidRDefault="00D638C2" w:rsidP="00D638C2">
            <w:pPr>
              <w:spacing w:line="360" w:lineRule="auto"/>
              <w:rPr>
                <w:sz w:val="12"/>
                <w:szCs w:val="12"/>
              </w:rPr>
            </w:pPr>
            <w:r w:rsidRPr="00D638C2">
              <w:rPr>
                <w:sz w:val="12"/>
                <w:szCs w:val="12"/>
              </w:rPr>
              <w:t>-64.68</w:t>
            </w:r>
          </w:p>
        </w:tc>
        <w:tc>
          <w:tcPr>
            <w:tcW w:w="998" w:type="dxa"/>
            <w:noWrap/>
            <w:hideMark/>
          </w:tcPr>
          <w:p w14:paraId="4117F8FD" w14:textId="77777777" w:rsidR="00D638C2" w:rsidRPr="00D638C2" w:rsidRDefault="00D638C2" w:rsidP="00D638C2">
            <w:pPr>
              <w:spacing w:line="360" w:lineRule="auto"/>
              <w:rPr>
                <w:sz w:val="12"/>
                <w:szCs w:val="12"/>
              </w:rPr>
            </w:pPr>
            <w:r w:rsidRPr="00D638C2">
              <w:rPr>
                <w:sz w:val="12"/>
                <w:szCs w:val="12"/>
              </w:rPr>
              <w:t>-62.89</w:t>
            </w:r>
          </w:p>
        </w:tc>
        <w:tc>
          <w:tcPr>
            <w:tcW w:w="960" w:type="dxa"/>
            <w:noWrap/>
            <w:hideMark/>
          </w:tcPr>
          <w:p w14:paraId="4FB7D15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9E69866" w14:textId="77777777" w:rsidR="00D638C2" w:rsidRPr="00D638C2" w:rsidRDefault="00D638C2" w:rsidP="00D638C2">
            <w:pPr>
              <w:spacing w:line="360" w:lineRule="auto"/>
              <w:rPr>
                <w:sz w:val="12"/>
                <w:szCs w:val="12"/>
              </w:rPr>
            </w:pPr>
            <w:r w:rsidRPr="00D638C2">
              <w:rPr>
                <w:sz w:val="12"/>
                <w:szCs w:val="12"/>
              </w:rPr>
              <w:t>3.532</w:t>
            </w:r>
          </w:p>
        </w:tc>
        <w:tc>
          <w:tcPr>
            <w:tcW w:w="960" w:type="dxa"/>
            <w:noWrap/>
            <w:hideMark/>
          </w:tcPr>
          <w:p w14:paraId="7E7157D1" w14:textId="77777777" w:rsidR="00D638C2" w:rsidRPr="00D638C2" w:rsidRDefault="00D638C2" w:rsidP="00D638C2">
            <w:pPr>
              <w:spacing w:line="360" w:lineRule="auto"/>
              <w:rPr>
                <w:sz w:val="12"/>
                <w:szCs w:val="12"/>
              </w:rPr>
            </w:pPr>
            <w:r w:rsidRPr="00D638C2">
              <w:rPr>
                <w:sz w:val="12"/>
                <w:szCs w:val="12"/>
              </w:rPr>
              <w:t>1.992</w:t>
            </w:r>
          </w:p>
        </w:tc>
        <w:tc>
          <w:tcPr>
            <w:tcW w:w="960" w:type="dxa"/>
            <w:noWrap/>
            <w:hideMark/>
          </w:tcPr>
          <w:p w14:paraId="5D42FA2A" w14:textId="77777777" w:rsidR="00D638C2" w:rsidRPr="00D638C2" w:rsidRDefault="00D638C2" w:rsidP="00D638C2">
            <w:pPr>
              <w:spacing w:line="360" w:lineRule="auto"/>
              <w:rPr>
                <w:sz w:val="12"/>
                <w:szCs w:val="12"/>
              </w:rPr>
            </w:pPr>
            <w:r w:rsidRPr="00D638C2">
              <w:rPr>
                <w:sz w:val="12"/>
                <w:szCs w:val="12"/>
              </w:rPr>
              <w:t>0.348</w:t>
            </w:r>
          </w:p>
        </w:tc>
      </w:tr>
      <w:tr w:rsidR="00D638C2" w:rsidRPr="00D638C2" w14:paraId="56A8A120" w14:textId="77777777" w:rsidTr="00D638C2">
        <w:trPr>
          <w:trHeight w:val="300"/>
        </w:trPr>
        <w:tc>
          <w:tcPr>
            <w:tcW w:w="4543" w:type="dxa"/>
            <w:noWrap/>
            <w:hideMark/>
          </w:tcPr>
          <w:p w14:paraId="7CEFF1A0" w14:textId="77777777" w:rsidR="00D638C2" w:rsidRPr="00D638C2" w:rsidRDefault="00D638C2" w:rsidP="00D638C2">
            <w:pPr>
              <w:spacing w:line="360" w:lineRule="auto"/>
              <w:rPr>
                <w:sz w:val="12"/>
                <w:szCs w:val="12"/>
              </w:rPr>
            </w:pPr>
            <w:r w:rsidRPr="00D638C2">
              <w:rPr>
                <w:sz w:val="12"/>
                <w:szCs w:val="12"/>
              </w:rPr>
              <w:t>solvent red1</w:t>
            </w:r>
          </w:p>
        </w:tc>
        <w:tc>
          <w:tcPr>
            <w:tcW w:w="1169" w:type="dxa"/>
            <w:noWrap/>
            <w:hideMark/>
          </w:tcPr>
          <w:p w14:paraId="1C15926B" w14:textId="77777777" w:rsidR="00D638C2" w:rsidRPr="00D638C2" w:rsidRDefault="00D638C2" w:rsidP="00D638C2">
            <w:pPr>
              <w:spacing w:line="360" w:lineRule="auto"/>
              <w:rPr>
                <w:sz w:val="12"/>
                <w:szCs w:val="12"/>
              </w:rPr>
            </w:pPr>
            <w:r w:rsidRPr="00D638C2">
              <w:rPr>
                <w:sz w:val="12"/>
                <w:szCs w:val="12"/>
              </w:rPr>
              <w:t>1229-55-6</w:t>
            </w:r>
          </w:p>
        </w:tc>
        <w:tc>
          <w:tcPr>
            <w:tcW w:w="960" w:type="dxa"/>
            <w:noWrap/>
            <w:hideMark/>
          </w:tcPr>
          <w:p w14:paraId="029EE02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08E985" w14:textId="77777777" w:rsidR="00D638C2" w:rsidRPr="00D638C2" w:rsidRDefault="00D638C2" w:rsidP="00D638C2">
            <w:pPr>
              <w:spacing w:line="360" w:lineRule="auto"/>
              <w:rPr>
                <w:sz w:val="12"/>
                <w:szCs w:val="12"/>
              </w:rPr>
            </w:pPr>
            <w:r w:rsidRPr="00D638C2">
              <w:rPr>
                <w:sz w:val="12"/>
                <w:szCs w:val="12"/>
              </w:rPr>
              <w:t>66</w:t>
            </w:r>
          </w:p>
        </w:tc>
        <w:tc>
          <w:tcPr>
            <w:tcW w:w="998" w:type="dxa"/>
            <w:noWrap/>
            <w:hideMark/>
          </w:tcPr>
          <w:p w14:paraId="04F34826" w14:textId="77777777" w:rsidR="00D638C2" w:rsidRPr="00D638C2" w:rsidRDefault="00D638C2" w:rsidP="00D638C2">
            <w:pPr>
              <w:spacing w:line="360" w:lineRule="auto"/>
              <w:rPr>
                <w:sz w:val="12"/>
                <w:szCs w:val="12"/>
              </w:rPr>
            </w:pPr>
            <w:r w:rsidRPr="00D638C2">
              <w:rPr>
                <w:sz w:val="12"/>
                <w:szCs w:val="12"/>
              </w:rPr>
              <w:t>-54.87</w:t>
            </w:r>
          </w:p>
        </w:tc>
        <w:tc>
          <w:tcPr>
            <w:tcW w:w="998" w:type="dxa"/>
            <w:noWrap/>
            <w:hideMark/>
          </w:tcPr>
          <w:p w14:paraId="04238019" w14:textId="77777777" w:rsidR="00D638C2" w:rsidRPr="00D638C2" w:rsidRDefault="00D638C2" w:rsidP="00D638C2">
            <w:pPr>
              <w:spacing w:line="360" w:lineRule="auto"/>
              <w:rPr>
                <w:sz w:val="12"/>
                <w:szCs w:val="12"/>
              </w:rPr>
            </w:pPr>
            <w:r w:rsidRPr="00D638C2">
              <w:rPr>
                <w:sz w:val="12"/>
                <w:szCs w:val="12"/>
              </w:rPr>
              <w:t>-60</w:t>
            </w:r>
          </w:p>
        </w:tc>
        <w:tc>
          <w:tcPr>
            <w:tcW w:w="960" w:type="dxa"/>
            <w:noWrap/>
            <w:hideMark/>
          </w:tcPr>
          <w:p w14:paraId="60F5EB9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5BD5A6" w14:textId="77777777" w:rsidR="00D638C2" w:rsidRPr="00D638C2" w:rsidRDefault="00D638C2" w:rsidP="00D638C2">
            <w:pPr>
              <w:spacing w:line="360" w:lineRule="auto"/>
              <w:rPr>
                <w:sz w:val="12"/>
                <w:szCs w:val="12"/>
              </w:rPr>
            </w:pPr>
            <w:r w:rsidRPr="00D638C2">
              <w:rPr>
                <w:sz w:val="12"/>
                <w:szCs w:val="12"/>
              </w:rPr>
              <w:t>1.875</w:t>
            </w:r>
          </w:p>
        </w:tc>
        <w:tc>
          <w:tcPr>
            <w:tcW w:w="960" w:type="dxa"/>
            <w:noWrap/>
            <w:hideMark/>
          </w:tcPr>
          <w:p w14:paraId="3F201A52" w14:textId="77777777" w:rsidR="00D638C2" w:rsidRPr="00D638C2" w:rsidRDefault="00D638C2" w:rsidP="00D638C2">
            <w:pPr>
              <w:spacing w:line="360" w:lineRule="auto"/>
              <w:rPr>
                <w:sz w:val="12"/>
                <w:szCs w:val="12"/>
              </w:rPr>
            </w:pPr>
            <w:r w:rsidRPr="00D638C2">
              <w:rPr>
                <w:sz w:val="12"/>
                <w:szCs w:val="12"/>
              </w:rPr>
              <w:t>1.066</w:t>
            </w:r>
          </w:p>
        </w:tc>
        <w:tc>
          <w:tcPr>
            <w:tcW w:w="960" w:type="dxa"/>
            <w:noWrap/>
            <w:hideMark/>
          </w:tcPr>
          <w:p w14:paraId="4D9E8D89" w14:textId="77777777" w:rsidR="00D638C2" w:rsidRPr="00D638C2" w:rsidRDefault="00D638C2" w:rsidP="00D638C2">
            <w:pPr>
              <w:spacing w:line="360" w:lineRule="auto"/>
              <w:rPr>
                <w:sz w:val="12"/>
                <w:szCs w:val="12"/>
              </w:rPr>
            </w:pPr>
            <w:r w:rsidRPr="00D638C2">
              <w:rPr>
                <w:sz w:val="12"/>
                <w:szCs w:val="12"/>
              </w:rPr>
              <w:t>0.6502</w:t>
            </w:r>
          </w:p>
        </w:tc>
      </w:tr>
      <w:tr w:rsidR="00D638C2" w:rsidRPr="00D638C2" w14:paraId="376D6280" w14:textId="77777777" w:rsidTr="00D638C2">
        <w:trPr>
          <w:trHeight w:val="300"/>
        </w:trPr>
        <w:tc>
          <w:tcPr>
            <w:tcW w:w="4543" w:type="dxa"/>
            <w:noWrap/>
            <w:hideMark/>
          </w:tcPr>
          <w:p w14:paraId="1E3A3918" w14:textId="77777777" w:rsidR="00D638C2" w:rsidRPr="00D638C2" w:rsidRDefault="00D638C2" w:rsidP="00D638C2">
            <w:pPr>
              <w:spacing w:line="360" w:lineRule="auto"/>
              <w:rPr>
                <w:sz w:val="12"/>
                <w:szCs w:val="12"/>
              </w:rPr>
            </w:pPr>
            <w:r w:rsidRPr="00D638C2">
              <w:rPr>
                <w:sz w:val="12"/>
                <w:szCs w:val="12"/>
              </w:rPr>
              <w:t>tamoxifen</w:t>
            </w:r>
          </w:p>
        </w:tc>
        <w:tc>
          <w:tcPr>
            <w:tcW w:w="1169" w:type="dxa"/>
            <w:noWrap/>
            <w:hideMark/>
          </w:tcPr>
          <w:p w14:paraId="3AAD19D9" w14:textId="77777777" w:rsidR="00D638C2" w:rsidRPr="00D638C2" w:rsidRDefault="00D638C2" w:rsidP="00D638C2">
            <w:pPr>
              <w:spacing w:line="360" w:lineRule="auto"/>
              <w:rPr>
                <w:sz w:val="12"/>
                <w:szCs w:val="12"/>
              </w:rPr>
            </w:pPr>
            <w:r w:rsidRPr="00D638C2">
              <w:rPr>
                <w:sz w:val="12"/>
                <w:szCs w:val="12"/>
              </w:rPr>
              <w:t>10540-29-1</w:t>
            </w:r>
          </w:p>
        </w:tc>
        <w:tc>
          <w:tcPr>
            <w:tcW w:w="960" w:type="dxa"/>
            <w:noWrap/>
            <w:hideMark/>
          </w:tcPr>
          <w:p w14:paraId="1DC562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587D29" w14:textId="77777777" w:rsidR="00D638C2" w:rsidRPr="00D638C2" w:rsidRDefault="00D638C2" w:rsidP="00D638C2">
            <w:pPr>
              <w:spacing w:line="360" w:lineRule="auto"/>
              <w:rPr>
                <w:sz w:val="12"/>
                <w:szCs w:val="12"/>
              </w:rPr>
            </w:pPr>
            <w:r w:rsidRPr="00D638C2">
              <w:rPr>
                <w:sz w:val="12"/>
                <w:szCs w:val="12"/>
              </w:rPr>
              <w:t>141</w:t>
            </w:r>
          </w:p>
        </w:tc>
        <w:tc>
          <w:tcPr>
            <w:tcW w:w="998" w:type="dxa"/>
            <w:noWrap/>
            <w:hideMark/>
          </w:tcPr>
          <w:p w14:paraId="35C6644A" w14:textId="77777777" w:rsidR="00D638C2" w:rsidRPr="00D638C2" w:rsidRDefault="00D638C2" w:rsidP="00D638C2">
            <w:pPr>
              <w:spacing w:line="360" w:lineRule="auto"/>
              <w:rPr>
                <w:sz w:val="12"/>
                <w:szCs w:val="12"/>
              </w:rPr>
            </w:pPr>
            <w:r w:rsidRPr="00D638C2">
              <w:rPr>
                <w:sz w:val="12"/>
                <w:szCs w:val="12"/>
              </w:rPr>
              <w:t>-26.92</w:t>
            </w:r>
          </w:p>
        </w:tc>
        <w:tc>
          <w:tcPr>
            <w:tcW w:w="998" w:type="dxa"/>
            <w:noWrap/>
            <w:hideMark/>
          </w:tcPr>
          <w:p w14:paraId="17022EEC" w14:textId="77777777" w:rsidR="00D638C2" w:rsidRPr="00D638C2" w:rsidRDefault="00D638C2" w:rsidP="00D638C2">
            <w:pPr>
              <w:spacing w:line="360" w:lineRule="auto"/>
              <w:rPr>
                <w:sz w:val="12"/>
                <w:szCs w:val="12"/>
              </w:rPr>
            </w:pPr>
            <w:r w:rsidRPr="00D638C2">
              <w:rPr>
                <w:sz w:val="12"/>
                <w:szCs w:val="12"/>
              </w:rPr>
              <w:t>-26.42</w:t>
            </w:r>
          </w:p>
        </w:tc>
        <w:tc>
          <w:tcPr>
            <w:tcW w:w="960" w:type="dxa"/>
            <w:noWrap/>
            <w:hideMark/>
          </w:tcPr>
          <w:p w14:paraId="49CEC48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C55B8F2" w14:textId="77777777" w:rsidR="00D638C2" w:rsidRPr="00D638C2" w:rsidRDefault="00D638C2" w:rsidP="00D638C2">
            <w:pPr>
              <w:spacing w:line="360" w:lineRule="auto"/>
              <w:rPr>
                <w:sz w:val="12"/>
                <w:szCs w:val="12"/>
              </w:rPr>
            </w:pPr>
            <w:r w:rsidRPr="00D638C2">
              <w:rPr>
                <w:sz w:val="12"/>
                <w:szCs w:val="12"/>
              </w:rPr>
              <w:t>37050</w:t>
            </w:r>
          </w:p>
        </w:tc>
        <w:tc>
          <w:tcPr>
            <w:tcW w:w="960" w:type="dxa"/>
            <w:noWrap/>
            <w:hideMark/>
          </w:tcPr>
          <w:p w14:paraId="1FA4F036" w14:textId="77777777" w:rsidR="00D638C2" w:rsidRPr="00D638C2" w:rsidRDefault="00D638C2" w:rsidP="00D638C2">
            <w:pPr>
              <w:spacing w:line="360" w:lineRule="auto"/>
              <w:rPr>
                <w:sz w:val="12"/>
                <w:szCs w:val="12"/>
              </w:rPr>
            </w:pPr>
            <w:r w:rsidRPr="00D638C2">
              <w:rPr>
                <w:sz w:val="12"/>
                <w:szCs w:val="12"/>
              </w:rPr>
              <w:t>0.07607</w:t>
            </w:r>
          </w:p>
        </w:tc>
        <w:tc>
          <w:tcPr>
            <w:tcW w:w="960" w:type="dxa"/>
            <w:noWrap/>
            <w:hideMark/>
          </w:tcPr>
          <w:p w14:paraId="15A0085C" w14:textId="77777777" w:rsidR="00D638C2" w:rsidRPr="00D638C2" w:rsidRDefault="00D638C2" w:rsidP="00D638C2">
            <w:pPr>
              <w:spacing w:line="360" w:lineRule="auto"/>
              <w:rPr>
                <w:sz w:val="12"/>
                <w:szCs w:val="12"/>
              </w:rPr>
            </w:pPr>
            <w:r w:rsidRPr="00D638C2">
              <w:rPr>
                <w:sz w:val="12"/>
                <w:szCs w:val="12"/>
              </w:rPr>
              <w:t>9.112</w:t>
            </w:r>
          </w:p>
        </w:tc>
      </w:tr>
      <w:tr w:rsidR="00D638C2" w:rsidRPr="00D638C2" w14:paraId="130FD63E" w14:textId="77777777" w:rsidTr="00D638C2">
        <w:trPr>
          <w:trHeight w:val="300"/>
        </w:trPr>
        <w:tc>
          <w:tcPr>
            <w:tcW w:w="4543" w:type="dxa"/>
            <w:noWrap/>
            <w:hideMark/>
          </w:tcPr>
          <w:p w14:paraId="7A68A15D" w14:textId="77777777" w:rsidR="00D638C2" w:rsidRPr="00D638C2" w:rsidRDefault="00D638C2" w:rsidP="00D638C2">
            <w:pPr>
              <w:spacing w:line="360" w:lineRule="auto"/>
              <w:rPr>
                <w:sz w:val="12"/>
                <w:szCs w:val="12"/>
              </w:rPr>
            </w:pPr>
            <w:r w:rsidRPr="00D638C2">
              <w:rPr>
                <w:sz w:val="12"/>
                <w:szCs w:val="12"/>
              </w:rPr>
              <w:t>tert-amyl methyl ether</w:t>
            </w:r>
          </w:p>
        </w:tc>
        <w:tc>
          <w:tcPr>
            <w:tcW w:w="1169" w:type="dxa"/>
            <w:noWrap/>
            <w:hideMark/>
          </w:tcPr>
          <w:p w14:paraId="1B0356F6" w14:textId="77777777" w:rsidR="00D638C2" w:rsidRPr="00D638C2" w:rsidRDefault="00D638C2" w:rsidP="00D638C2">
            <w:pPr>
              <w:spacing w:line="360" w:lineRule="auto"/>
              <w:rPr>
                <w:sz w:val="12"/>
                <w:szCs w:val="12"/>
              </w:rPr>
            </w:pPr>
            <w:r w:rsidRPr="00D638C2">
              <w:rPr>
                <w:sz w:val="12"/>
                <w:szCs w:val="12"/>
              </w:rPr>
              <w:t>994-05-8</w:t>
            </w:r>
          </w:p>
        </w:tc>
        <w:tc>
          <w:tcPr>
            <w:tcW w:w="960" w:type="dxa"/>
            <w:noWrap/>
            <w:hideMark/>
          </w:tcPr>
          <w:p w14:paraId="6A2BDDAD"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2FE42C89"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5F8D52D1" w14:textId="77777777" w:rsidR="00D638C2" w:rsidRPr="00D638C2" w:rsidRDefault="00D638C2" w:rsidP="00D638C2">
            <w:pPr>
              <w:spacing w:line="360" w:lineRule="auto"/>
              <w:rPr>
                <w:sz w:val="12"/>
                <w:szCs w:val="12"/>
              </w:rPr>
            </w:pPr>
            <w:r w:rsidRPr="00D638C2">
              <w:rPr>
                <w:sz w:val="12"/>
                <w:szCs w:val="12"/>
              </w:rPr>
              <w:t>-149.4</w:t>
            </w:r>
          </w:p>
        </w:tc>
        <w:tc>
          <w:tcPr>
            <w:tcW w:w="998" w:type="dxa"/>
            <w:noWrap/>
            <w:hideMark/>
          </w:tcPr>
          <w:p w14:paraId="4BAF0DF7" w14:textId="77777777" w:rsidR="00D638C2" w:rsidRPr="00D638C2" w:rsidRDefault="00D638C2" w:rsidP="00D638C2">
            <w:pPr>
              <w:spacing w:line="360" w:lineRule="auto"/>
              <w:rPr>
                <w:sz w:val="12"/>
                <w:szCs w:val="12"/>
              </w:rPr>
            </w:pPr>
            <w:r w:rsidRPr="00D638C2">
              <w:rPr>
                <w:sz w:val="12"/>
                <w:szCs w:val="12"/>
              </w:rPr>
              <w:t>-172.1</w:t>
            </w:r>
          </w:p>
        </w:tc>
        <w:tc>
          <w:tcPr>
            <w:tcW w:w="960" w:type="dxa"/>
            <w:noWrap/>
            <w:hideMark/>
          </w:tcPr>
          <w:p w14:paraId="15B7A81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1B8D273" w14:textId="77777777" w:rsidR="00D638C2" w:rsidRPr="00D638C2" w:rsidRDefault="00D638C2" w:rsidP="00D638C2">
            <w:pPr>
              <w:spacing w:line="360" w:lineRule="auto"/>
              <w:rPr>
                <w:sz w:val="12"/>
                <w:szCs w:val="12"/>
              </w:rPr>
            </w:pPr>
            <w:r w:rsidRPr="00D638C2">
              <w:rPr>
                <w:sz w:val="12"/>
                <w:szCs w:val="12"/>
              </w:rPr>
              <w:t>2.608</w:t>
            </w:r>
          </w:p>
        </w:tc>
        <w:tc>
          <w:tcPr>
            <w:tcW w:w="960" w:type="dxa"/>
            <w:noWrap/>
            <w:hideMark/>
          </w:tcPr>
          <w:p w14:paraId="6A6E59EB" w14:textId="77777777" w:rsidR="00D638C2" w:rsidRPr="00D638C2" w:rsidRDefault="00D638C2" w:rsidP="00D638C2">
            <w:pPr>
              <w:spacing w:line="360" w:lineRule="auto"/>
              <w:rPr>
                <w:sz w:val="12"/>
                <w:szCs w:val="12"/>
              </w:rPr>
            </w:pPr>
            <w:r w:rsidRPr="00D638C2">
              <w:rPr>
                <w:sz w:val="12"/>
                <w:szCs w:val="12"/>
              </w:rPr>
              <w:t>1.342</w:t>
            </w:r>
          </w:p>
        </w:tc>
        <w:tc>
          <w:tcPr>
            <w:tcW w:w="960" w:type="dxa"/>
            <w:noWrap/>
            <w:hideMark/>
          </w:tcPr>
          <w:p w14:paraId="267C8BE7" w14:textId="77777777" w:rsidR="00D638C2" w:rsidRPr="00D638C2" w:rsidRDefault="00D638C2" w:rsidP="00D638C2">
            <w:pPr>
              <w:spacing w:line="360" w:lineRule="auto"/>
              <w:rPr>
                <w:sz w:val="12"/>
                <w:szCs w:val="12"/>
              </w:rPr>
            </w:pPr>
            <w:r w:rsidRPr="00D638C2">
              <w:rPr>
                <w:sz w:val="12"/>
                <w:szCs w:val="12"/>
              </w:rPr>
              <w:t>0.5167</w:t>
            </w:r>
          </w:p>
        </w:tc>
      </w:tr>
      <w:tr w:rsidR="00D638C2" w:rsidRPr="00D638C2" w14:paraId="66923F10" w14:textId="77777777" w:rsidTr="00D638C2">
        <w:trPr>
          <w:trHeight w:val="300"/>
        </w:trPr>
        <w:tc>
          <w:tcPr>
            <w:tcW w:w="4543" w:type="dxa"/>
            <w:noWrap/>
            <w:hideMark/>
          </w:tcPr>
          <w:p w14:paraId="619ABA46" w14:textId="77777777" w:rsidR="00D638C2" w:rsidRPr="00D638C2" w:rsidRDefault="00D638C2" w:rsidP="00D638C2">
            <w:pPr>
              <w:spacing w:line="360" w:lineRule="auto"/>
              <w:rPr>
                <w:sz w:val="12"/>
                <w:szCs w:val="12"/>
              </w:rPr>
            </w:pPr>
            <w:r w:rsidRPr="00D638C2">
              <w:rPr>
                <w:sz w:val="12"/>
                <w:szCs w:val="12"/>
              </w:rPr>
              <w:t>tetrachloroethylene</w:t>
            </w:r>
          </w:p>
        </w:tc>
        <w:tc>
          <w:tcPr>
            <w:tcW w:w="1169" w:type="dxa"/>
            <w:noWrap/>
            <w:hideMark/>
          </w:tcPr>
          <w:p w14:paraId="07E900A6" w14:textId="77777777" w:rsidR="00D638C2" w:rsidRPr="00D638C2" w:rsidRDefault="00D638C2" w:rsidP="00D638C2">
            <w:pPr>
              <w:spacing w:line="360" w:lineRule="auto"/>
              <w:rPr>
                <w:sz w:val="12"/>
                <w:szCs w:val="12"/>
              </w:rPr>
            </w:pPr>
            <w:r w:rsidRPr="00D638C2">
              <w:rPr>
                <w:sz w:val="12"/>
                <w:szCs w:val="12"/>
              </w:rPr>
              <w:t>127-18-4</w:t>
            </w:r>
          </w:p>
        </w:tc>
        <w:tc>
          <w:tcPr>
            <w:tcW w:w="960" w:type="dxa"/>
            <w:noWrap/>
            <w:hideMark/>
          </w:tcPr>
          <w:p w14:paraId="10CAA56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37B2F0" w14:textId="77777777" w:rsidR="00D638C2" w:rsidRPr="00D638C2" w:rsidRDefault="00D638C2" w:rsidP="00D638C2">
            <w:pPr>
              <w:spacing w:line="360" w:lineRule="auto"/>
              <w:rPr>
                <w:sz w:val="12"/>
                <w:szCs w:val="12"/>
              </w:rPr>
            </w:pPr>
            <w:r w:rsidRPr="00D638C2">
              <w:rPr>
                <w:sz w:val="12"/>
                <w:szCs w:val="12"/>
              </w:rPr>
              <w:t>4</w:t>
            </w:r>
          </w:p>
        </w:tc>
        <w:tc>
          <w:tcPr>
            <w:tcW w:w="998" w:type="dxa"/>
            <w:noWrap/>
            <w:hideMark/>
          </w:tcPr>
          <w:p w14:paraId="78D87135" w14:textId="77777777" w:rsidR="00D638C2" w:rsidRPr="00D638C2" w:rsidRDefault="00D638C2" w:rsidP="00D638C2">
            <w:pPr>
              <w:spacing w:line="360" w:lineRule="auto"/>
              <w:rPr>
                <w:sz w:val="12"/>
                <w:szCs w:val="12"/>
              </w:rPr>
            </w:pPr>
            <w:r w:rsidRPr="00D638C2">
              <w:rPr>
                <w:sz w:val="12"/>
                <w:szCs w:val="12"/>
              </w:rPr>
              <w:t>70.07</w:t>
            </w:r>
          </w:p>
        </w:tc>
        <w:tc>
          <w:tcPr>
            <w:tcW w:w="998" w:type="dxa"/>
            <w:noWrap/>
            <w:hideMark/>
          </w:tcPr>
          <w:p w14:paraId="227BFE29" w14:textId="77777777" w:rsidR="00D638C2" w:rsidRPr="00D638C2" w:rsidRDefault="00D638C2" w:rsidP="00D638C2">
            <w:pPr>
              <w:spacing w:line="360" w:lineRule="auto"/>
              <w:rPr>
                <w:sz w:val="12"/>
                <w:szCs w:val="12"/>
              </w:rPr>
            </w:pPr>
            <w:r w:rsidRPr="00D638C2">
              <w:rPr>
                <w:sz w:val="12"/>
                <w:szCs w:val="12"/>
              </w:rPr>
              <w:t>72.5</w:t>
            </w:r>
          </w:p>
        </w:tc>
        <w:tc>
          <w:tcPr>
            <w:tcW w:w="960" w:type="dxa"/>
            <w:noWrap/>
            <w:hideMark/>
          </w:tcPr>
          <w:p w14:paraId="09D220C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D3FF00B"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78E8C4F6" w14:textId="77777777" w:rsidR="00D638C2" w:rsidRPr="00D638C2" w:rsidRDefault="00D638C2" w:rsidP="00D638C2">
            <w:pPr>
              <w:spacing w:line="360" w:lineRule="auto"/>
              <w:rPr>
                <w:sz w:val="12"/>
                <w:szCs w:val="12"/>
              </w:rPr>
            </w:pPr>
            <w:r w:rsidRPr="00D638C2">
              <w:rPr>
                <w:sz w:val="12"/>
                <w:szCs w:val="12"/>
              </w:rPr>
              <w:t>0.08628</w:t>
            </w:r>
          </w:p>
        </w:tc>
        <w:tc>
          <w:tcPr>
            <w:tcW w:w="960" w:type="dxa"/>
            <w:noWrap/>
            <w:hideMark/>
          </w:tcPr>
          <w:p w14:paraId="14D911F2" w14:textId="77777777" w:rsidR="00D638C2" w:rsidRPr="00D638C2" w:rsidRDefault="00D638C2" w:rsidP="00D638C2">
            <w:pPr>
              <w:spacing w:line="360" w:lineRule="auto"/>
              <w:rPr>
                <w:sz w:val="12"/>
                <w:szCs w:val="12"/>
              </w:rPr>
            </w:pPr>
            <w:r w:rsidRPr="00D638C2">
              <w:rPr>
                <w:sz w:val="12"/>
                <w:szCs w:val="12"/>
              </w:rPr>
              <w:t>8.034</w:t>
            </w:r>
          </w:p>
        </w:tc>
      </w:tr>
      <w:tr w:rsidR="00D638C2" w:rsidRPr="00D638C2" w14:paraId="329C90BA" w14:textId="77777777" w:rsidTr="00D638C2">
        <w:trPr>
          <w:trHeight w:val="300"/>
        </w:trPr>
        <w:tc>
          <w:tcPr>
            <w:tcW w:w="4543" w:type="dxa"/>
            <w:noWrap/>
            <w:hideMark/>
          </w:tcPr>
          <w:p w14:paraId="138A33F7" w14:textId="77777777" w:rsidR="00D638C2" w:rsidRPr="00D638C2" w:rsidRDefault="00D638C2" w:rsidP="00D638C2">
            <w:pPr>
              <w:spacing w:line="360" w:lineRule="auto"/>
              <w:rPr>
                <w:sz w:val="12"/>
                <w:szCs w:val="12"/>
              </w:rPr>
            </w:pPr>
            <w:r w:rsidRPr="00D638C2">
              <w:rPr>
                <w:sz w:val="12"/>
                <w:szCs w:val="12"/>
              </w:rPr>
              <w:t>thiodiglycolic acid</w:t>
            </w:r>
          </w:p>
        </w:tc>
        <w:tc>
          <w:tcPr>
            <w:tcW w:w="1169" w:type="dxa"/>
            <w:noWrap/>
            <w:hideMark/>
          </w:tcPr>
          <w:p w14:paraId="37F83477" w14:textId="77777777" w:rsidR="00D638C2" w:rsidRPr="00D638C2" w:rsidRDefault="00D638C2" w:rsidP="00D638C2">
            <w:pPr>
              <w:spacing w:line="360" w:lineRule="auto"/>
              <w:rPr>
                <w:sz w:val="12"/>
                <w:szCs w:val="12"/>
              </w:rPr>
            </w:pPr>
            <w:r w:rsidRPr="00D638C2">
              <w:rPr>
                <w:sz w:val="12"/>
                <w:szCs w:val="12"/>
              </w:rPr>
              <w:t>123-93-3</w:t>
            </w:r>
          </w:p>
        </w:tc>
        <w:tc>
          <w:tcPr>
            <w:tcW w:w="960" w:type="dxa"/>
            <w:noWrap/>
            <w:hideMark/>
          </w:tcPr>
          <w:p w14:paraId="480199B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073BFB5"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738E2046" w14:textId="77777777" w:rsidR="00D638C2" w:rsidRPr="00D638C2" w:rsidRDefault="00D638C2" w:rsidP="00D638C2">
            <w:pPr>
              <w:spacing w:line="360" w:lineRule="auto"/>
              <w:rPr>
                <w:sz w:val="12"/>
                <w:szCs w:val="12"/>
              </w:rPr>
            </w:pPr>
            <w:r w:rsidRPr="00D638C2">
              <w:rPr>
                <w:sz w:val="12"/>
                <w:szCs w:val="12"/>
              </w:rPr>
              <w:t>43.13</w:t>
            </w:r>
          </w:p>
        </w:tc>
        <w:tc>
          <w:tcPr>
            <w:tcW w:w="998" w:type="dxa"/>
            <w:noWrap/>
            <w:hideMark/>
          </w:tcPr>
          <w:p w14:paraId="2E790D00" w14:textId="77777777" w:rsidR="00D638C2" w:rsidRPr="00D638C2" w:rsidRDefault="00D638C2" w:rsidP="00D638C2">
            <w:pPr>
              <w:spacing w:line="360" w:lineRule="auto"/>
              <w:rPr>
                <w:sz w:val="12"/>
                <w:szCs w:val="12"/>
              </w:rPr>
            </w:pPr>
            <w:r w:rsidRPr="00D638C2">
              <w:rPr>
                <w:sz w:val="12"/>
                <w:szCs w:val="12"/>
              </w:rPr>
              <w:t>20.29</w:t>
            </w:r>
          </w:p>
        </w:tc>
        <w:tc>
          <w:tcPr>
            <w:tcW w:w="960" w:type="dxa"/>
            <w:noWrap/>
            <w:hideMark/>
          </w:tcPr>
          <w:p w14:paraId="74F489D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459234B" w14:textId="77777777" w:rsidR="00D638C2" w:rsidRPr="00D638C2" w:rsidRDefault="00D638C2" w:rsidP="00D638C2">
            <w:pPr>
              <w:spacing w:line="360" w:lineRule="auto"/>
              <w:rPr>
                <w:sz w:val="12"/>
                <w:szCs w:val="12"/>
              </w:rPr>
            </w:pPr>
            <w:r w:rsidRPr="00D638C2">
              <w:rPr>
                <w:sz w:val="12"/>
                <w:szCs w:val="12"/>
              </w:rPr>
              <w:t>0.7874</w:t>
            </w:r>
          </w:p>
        </w:tc>
        <w:tc>
          <w:tcPr>
            <w:tcW w:w="960" w:type="dxa"/>
            <w:noWrap/>
            <w:hideMark/>
          </w:tcPr>
          <w:p w14:paraId="4AABEFF4" w14:textId="77777777" w:rsidR="00D638C2" w:rsidRPr="00D638C2" w:rsidRDefault="00D638C2" w:rsidP="00D638C2">
            <w:pPr>
              <w:spacing w:line="360" w:lineRule="auto"/>
              <w:rPr>
                <w:sz w:val="12"/>
                <w:szCs w:val="12"/>
              </w:rPr>
            </w:pPr>
            <w:r w:rsidRPr="00D638C2">
              <w:rPr>
                <w:sz w:val="12"/>
                <w:szCs w:val="12"/>
              </w:rPr>
              <w:t>5.729</w:t>
            </w:r>
          </w:p>
        </w:tc>
        <w:tc>
          <w:tcPr>
            <w:tcW w:w="960" w:type="dxa"/>
            <w:noWrap/>
            <w:hideMark/>
          </w:tcPr>
          <w:p w14:paraId="41213936" w14:textId="77777777" w:rsidR="00D638C2" w:rsidRPr="00D638C2" w:rsidRDefault="00D638C2" w:rsidP="00D638C2">
            <w:pPr>
              <w:spacing w:line="360" w:lineRule="auto"/>
              <w:rPr>
                <w:sz w:val="12"/>
                <w:szCs w:val="12"/>
              </w:rPr>
            </w:pPr>
            <w:r w:rsidRPr="00D638C2">
              <w:rPr>
                <w:sz w:val="12"/>
                <w:szCs w:val="12"/>
              </w:rPr>
              <w:t>0.121</w:t>
            </w:r>
          </w:p>
        </w:tc>
      </w:tr>
      <w:tr w:rsidR="00D638C2" w:rsidRPr="00D638C2" w14:paraId="4E6DA341" w14:textId="77777777" w:rsidTr="00D638C2">
        <w:trPr>
          <w:trHeight w:val="300"/>
        </w:trPr>
        <w:tc>
          <w:tcPr>
            <w:tcW w:w="4543" w:type="dxa"/>
            <w:noWrap/>
            <w:hideMark/>
          </w:tcPr>
          <w:p w14:paraId="3B690DAE" w14:textId="77777777" w:rsidR="00D638C2" w:rsidRPr="00D638C2" w:rsidRDefault="00D638C2" w:rsidP="00D638C2">
            <w:pPr>
              <w:spacing w:line="360" w:lineRule="auto"/>
              <w:rPr>
                <w:sz w:val="12"/>
                <w:szCs w:val="12"/>
              </w:rPr>
            </w:pPr>
            <w:r w:rsidRPr="00D638C2">
              <w:rPr>
                <w:sz w:val="12"/>
                <w:szCs w:val="12"/>
              </w:rPr>
              <w:t>trichloroethylene</w:t>
            </w:r>
          </w:p>
        </w:tc>
        <w:tc>
          <w:tcPr>
            <w:tcW w:w="1169" w:type="dxa"/>
            <w:noWrap/>
            <w:hideMark/>
          </w:tcPr>
          <w:p w14:paraId="483EAB72" w14:textId="77777777" w:rsidR="00D638C2" w:rsidRPr="00D638C2" w:rsidRDefault="00D638C2" w:rsidP="00D638C2">
            <w:pPr>
              <w:spacing w:line="360" w:lineRule="auto"/>
              <w:rPr>
                <w:sz w:val="12"/>
                <w:szCs w:val="12"/>
              </w:rPr>
            </w:pPr>
            <w:r w:rsidRPr="00D638C2">
              <w:rPr>
                <w:sz w:val="12"/>
                <w:szCs w:val="12"/>
              </w:rPr>
              <w:t>79-01-6</w:t>
            </w:r>
          </w:p>
        </w:tc>
        <w:tc>
          <w:tcPr>
            <w:tcW w:w="960" w:type="dxa"/>
            <w:noWrap/>
            <w:hideMark/>
          </w:tcPr>
          <w:p w14:paraId="2744091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81D4E35" w14:textId="77777777" w:rsidR="00D638C2" w:rsidRPr="00D638C2" w:rsidRDefault="00D638C2" w:rsidP="00D638C2">
            <w:pPr>
              <w:spacing w:line="360" w:lineRule="auto"/>
              <w:rPr>
                <w:sz w:val="12"/>
                <w:szCs w:val="12"/>
              </w:rPr>
            </w:pPr>
            <w:r w:rsidRPr="00D638C2">
              <w:rPr>
                <w:sz w:val="12"/>
                <w:szCs w:val="12"/>
              </w:rPr>
              <w:t>18, 29</w:t>
            </w:r>
          </w:p>
        </w:tc>
        <w:tc>
          <w:tcPr>
            <w:tcW w:w="998" w:type="dxa"/>
            <w:noWrap/>
            <w:hideMark/>
          </w:tcPr>
          <w:p w14:paraId="174E3075" w14:textId="77777777" w:rsidR="00D638C2" w:rsidRPr="00D638C2" w:rsidRDefault="00D638C2" w:rsidP="00D638C2">
            <w:pPr>
              <w:spacing w:line="360" w:lineRule="auto"/>
              <w:rPr>
                <w:sz w:val="12"/>
                <w:szCs w:val="12"/>
              </w:rPr>
            </w:pPr>
            <w:r w:rsidRPr="00D638C2">
              <w:rPr>
                <w:sz w:val="12"/>
                <w:szCs w:val="12"/>
              </w:rPr>
              <w:t>80.68</w:t>
            </w:r>
          </w:p>
        </w:tc>
        <w:tc>
          <w:tcPr>
            <w:tcW w:w="998" w:type="dxa"/>
            <w:noWrap/>
            <w:hideMark/>
          </w:tcPr>
          <w:p w14:paraId="2DA5ACE1" w14:textId="77777777" w:rsidR="00D638C2" w:rsidRPr="00D638C2" w:rsidRDefault="00D638C2" w:rsidP="00D638C2">
            <w:pPr>
              <w:spacing w:line="360" w:lineRule="auto"/>
              <w:rPr>
                <w:sz w:val="12"/>
                <w:szCs w:val="12"/>
              </w:rPr>
            </w:pPr>
            <w:r w:rsidRPr="00D638C2">
              <w:rPr>
                <w:sz w:val="12"/>
                <w:szCs w:val="12"/>
              </w:rPr>
              <w:t>1508</w:t>
            </w:r>
          </w:p>
        </w:tc>
        <w:tc>
          <w:tcPr>
            <w:tcW w:w="960" w:type="dxa"/>
            <w:noWrap/>
            <w:hideMark/>
          </w:tcPr>
          <w:p w14:paraId="47E60C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F72DAA2" w14:textId="77777777" w:rsidR="00D638C2" w:rsidRPr="00D638C2" w:rsidRDefault="00D638C2" w:rsidP="00D638C2">
            <w:pPr>
              <w:spacing w:line="360" w:lineRule="auto"/>
              <w:rPr>
                <w:sz w:val="12"/>
                <w:szCs w:val="12"/>
              </w:rPr>
            </w:pPr>
            <w:r w:rsidRPr="00D638C2">
              <w:rPr>
                <w:sz w:val="12"/>
                <w:szCs w:val="12"/>
              </w:rPr>
              <w:t>2.565</w:t>
            </w:r>
          </w:p>
        </w:tc>
        <w:tc>
          <w:tcPr>
            <w:tcW w:w="960" w:type="dxa"/>
            <w:noWrap/>
            <w:hideMark/>
          </w:tcPr>
          <w:p w14:paraId="543A71EF" w14:textId="77777777" w:rsidR="00D638C2" w:rsidRPr="00D638C2" w:rsidRDefault="00D638C2" w:rsidP="00D638C2">
            <w:pPr>
              <w:spacing w:line="360" w:lineRule="auto"/>
              <w:rPr>
                <w:sz w:val="12"/>
                <w:szCs w:val="12"/>
              </w:rPr>
            </w:pPr>
            <w:r w:rsidRPr="00D638C2">
              <w:rPr>
                <w:sz w:val="12"/>
                <w:szCs w:val="12"/>
              </w:rPr>
              <w:t>0.8173</w:t>
            </w:r>
          </w:p>
        </w:tc>
        <w:tc>
          <w:tcPr>
            <w:tcW w:w="960" w:type="dxa"/>
            <w:noWrap/>
            <w:hideMark/>
          </w:tcPr>
          <w:p w14:paraId="6131CC0B" w14:textId="77777777" w:rsidR="00D638C2" w:rsidRPr="00D638C2" w:rsidRDefault="00D638C2" w:rsidP="00D638C2">
            <w:pPr>
              <w:spacing w:line="360" w:lineRule="auto"/>
              <w:rPr>
                <w:sz w:val="12"/>
                <w:szCs w:val="12"/>
              </w:rPr>
            </w:pPr>
            <w:r w:rsidRPr="00D638C2">
              <w:rPr>
                <w:sz w:val="12"/>
                <w:szCs w:val="12"/>
              </w:rPr>
              <w:t>0.8481</w:t>
            </w:r>
          </w:p>
        </w:tc>
      </w:tr>
      <w:tr w:rsidR="00D638C2" w:rsidRPr="00D638C2" w14:paraId="71B0BAAF" w14:textId="77777777" w:rsidTr="00D638C2">
        <w:trPr>
          <w:trHeight w:val="300"/>
        </w:trPr>
        <w:tc>
          <w:tcPr>
            <w:tcW w:w="4543" w:type="dxa"/>
            <w:noWrap/>
            <w:hideMark/>
          </w:tcPr>
          <w:p w14:paraId="5F1CC59C" w14:textId="77777777" w:rsidR="00D638C2" w:rsidRPr="00D638C2" w:rsidRDefault="00D638C2" w:rsidP="00D638C2">
            <w:pPr>
              <w:spacing w:line="360" w:lineRule="auto"/>
              <w:rPr>
                <w:sz w:val="12"/>
                <w:szCs w:val="12"/>
              </w:rPr>
            </w:pPr>
            <w:r w:rsidRPr="00D638C2">
              <w:rPr>
                <w:sz w:val="12"/>
                <w:szCs w:val="12"/>
              </w:rPr>
              <w:t>valproic acid</w:t>
            </w:r>
          </w:p>
        </w:tc>
        <w:tc>
          <w:tcPr>
            <w:tcW w:w="1169" w:type="dxa"/>
            <w:noWrap/>
            <w:hideMark/>
          </w:tcPr>
          <w:p w14:paraId="6DD5D912" w14:textId="77777777" w:rsidR="00D638C2" w:rsidRPr="00D638C2" w:rsidRDefault="00D638C2" w:rsidP="00D638C2">
            <w:pPr>
              <w:spacing w:line="360" w:lineRule="auto"/>
              <w:rPr>
                <w:sz w:val="12"/>
                <w:szCs w:val="12"/>
              </w:rPr>
            </w:pPr>
            <w:r w:rsidRPr="00D638C2">
              <w:rPr>
                <w:sz w:val="12"/>
                <w:szCs w:val="12"/>
              </w:rPr>
              <w:t>99-66-1</w:t>
            </w:r>
          </w:p>
        </w:tc>
        <w:tc>
          <w:tcPr>
            <w:tcW w:w="960" w:type="dxa"/>
            <w:noWrap/>
            <w:hideMark/>
          </w:tcPr>
          <w:p w14:paraId="3FF57AD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76EC0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4921BB" w14:textId="77777777" w:rsidR="00D638C2" w:rsidRPr="00D638C2" w:rsidRDefault="00D638C2" w:rsidP="00D638C2">
            <w:pPr>
              <w:spacing w:line="360" w:lineRule="auto"/>
              <w:rPr>
                <w:sz w:val="12"/>
                <w:szCs w:val="12"/>
              </w:rPr>
            </w:pPr>
            <w:r w:rsidRPr="00D638C2">
              <w:rPr>
                <w:sz w:val="12"/>
                <w:szCs w:val="12"/>
              </w:rPr>
              <w:t>432.8</w:t>
            </w:r>
          </w:p>
        </w:tc>
        <w:tc>
          <w:tcPr>
            <w:tcW w:w="998" w:type="dxa"/>
            <w:noWrap/>
            <w:hideMark/>
          </w:tcPr>
          <w:p w14:paraId="689FD953" w14:textId="77777777" w:rsidR="00D638C2" w:rsidRPr="00D638C2" w:rsidRDefault="00D638C2" w:rsidP="00D638C2">
            <w:pPr>
              <w:spacing w:line="360" w:lineRule="auto"/>
              <w:rPr>
                <w:sz w:val="12"/>
                <w:szCs w:val="12"/>
              </w:rPr>
            </w:pPr>
            <w:r w:rsidRPr="00D638C2">
              <w:rPr>
                <w:sz w:val="12"/>
                <w:szCs w:val="12"/>
              </w:rPr>
              <w:t>430.5</w:t>
            </w:r>
          </w:p>
        </w:tc>
        <w:tc>
          <w:tcPr>
            <w:tcW w:w="960" w:type="dxa"/>
            <w:noWrap/>
            <w:hideMark/>
          </w:tcPr>
          <w:p w14:paraId="57612F8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66A0B5D" w14:textId="77777777" w:rsidR="00D638C2" w:rsidRPr="00D638C2" w:rsidRDefault="00D638C2" w:rsidP="00D638C2">
            <w:pPr>
              <w:spacing w:line="360" w:lineRule="auto"/>
              <w:rPr>
                <w:sz w:val="12"/>
                <w:szCs w:val="12"/>
              </w:rPr>
            </w:pPr>
            <w:r w:rsidRPr="00D638C2">
              <w:rPr>
                <w:sz w:val="12"/>
                <w:szCs w:val="12"/>
              </w:rPr>
              <w:t>0.574</w:t>
            </w:r>
          </w:p>
        </w:tc>
        <w:tc>
          <w:tcPr>
            <w:tcW w:w="960" w:type="dxa"/>
            <w:noWrap/>
            <w:hideMark/>
          </w:tcPr>
          <w:p w14:paraId="6D42D223" w14:textId="77777777" w:rsidR="00D638C2" w:rsidRPr="00D638C2" w:rsidRDefault="00D638C2" w:rsidP="00D638C2">
            <w:pPr>
              <w:spacing w:line="360" w:lineRule="auto"/>
              <w:rPr>
                <w:sz w:val="12"/>
                <w:szCs w:val="12"/>
              </w:rPr>
            </w:pPr>
            <w:r w:rsidRPr="00D638C2">
              <w:rPr>
                <w:sz w:val="12"/>
                <w:szCs w:val="12"/>
              </w:rPr>
              <w:t>0.7342</w:t>
            </w:r>
          </w:p>
        </w:tc>
        <w:tc>
          <w:tcPr>
            <w:tcW w:w="960" w:type="dxa"/>
            <w:noWrap/>
            <w:hideMark/>
          </w:tcPr>
          <w:p w14:paraId="37848360" w14:textId="77777777" w:rsidR="00D638C2" w:rsidRPr="00D638C2" w:rsidRDefault="00D638C2" w:rsidP="00D638C2">
            <w:pPr>
              <w:spacing w:line="360" w:lineRule="auto"/>
              <w:rPr>
                <w:sz w:val="12"/>
                <w:szCs w:val="12"/>
              </w:rPr>
            </w:pPr>
            <w:r w:rsidRPr="00D638C2">
              <w:rPr>
                <w:sz w:val="12"/>
                <w:szCs w:val="12"/>
              </w:rPr>
              <w:t>0.9441</w:t>
            </w:r>
          </w:p>
        </w:tc>
      </w:tr>
      <w:tr w:rsidR="00D638C2" w:rsidRPr="00D638C2" w14:paraId="3A29FCE5" w14:textId="77777777" w:rsidTr="00D638C2">
        <w:trPr>
          <w:trHeight w:val="300"/>
        </w:trPr>
        <w:tc>
          <w:tcPr>
            <w:tcW w:w="4543" w:type="dxa"/>
            <w:noWrap/>
            <w:hideMark/>
          </w:tcPr>
          <w:p w14:paraId="23F6D059" w14:textId="77777777" w:rsidR="00D638C2" w:rsidRPr="00D638C2" w:rsidRDefault="00D638C2" w:rsidP="00D638C2">
            <w:pPr>
              <w:spacing w:line="360" w:lineRule="auto"/>
              <w:rPr>
                <w:sz w:val="12"/>
                <w:szCs w:val="12"/>
              </w:rPr>
            </w:pPr>
            <w:r w:rsidRPr="00D638C2">
              <w:rPr>
                <w:sz w:val="12"/>
                <w:szCs w:val="12"/>
              </w:rPr>
              <w:t>wyeth-14643</w:t>
            </w:r>
          </w:p>
        </w:tc>
        <w:tc>
          <w:tcPr>
            <w:tcW w:w="1169" w:type="dxa"/>
            <w:noWrap/>
            <w:hideMark/>
          </w:tcPr>
          <w:p w14:paraId="4EA3BB13" w14:textId="77777777" w:rsidR="00D638C2" w:rsidRPr="00D638C2" w:rsidRDefault="00D638C2" w:rsidP="00D638C2">
            <w:pPr>
              <w:spacing w:line="360" w:lineRule="auto"/>
              <w:rPr>
                <w:sz w:val="12"/>
                <w:szCs w:val="12"/>
              </w:rPr>
            </w:pPr>
            <w:r w:rsidRPr="00D638C2">
              <w:rPr>
                <w:sz w:val="12"/>
                <w:szCs w:val="12"/>
              </w:rPr>
              <w:t>50892-23-4</w:t>
            </w:r>
          </w:p>
        </w:tc>
        <w:tc>
          <w:tcPr>
            <w:tcW w:w="960" w:type="dxa"/>
            <w:noWrap/>
            <w:hideMark/>
          </w:tcPr>
          <w:p w14:paraId="7A4CB27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66CADA" w14:textId="77777777" w:rsidR="00D638C2" w:rsidRPr="00D638C2" w:rsidRDefault="00D638C2" w:rsidP="00D638C2">
            <w:pPr>
              <w:spacing w:line="360" w:lineRule="auto"/>
              <w:rPr>
                <w:sz w:val="12"/>
                <w:szCs w:val="12"/>
              </w:rPr>
            </w:pPr>
            <w:r w:rsidRPr="00D638C2">
              <w:rPr>
                <w:sz w:val="12"/>
                <w:szCs w:val="12"/>
              </w:rPr>
              <w:t>173</w:t>
            </w:r>
          </w:p>
        </w:tc>
        <w:tc>
          <w:tcPr>
            <w:tcW w:w="998" w:type="dxa"/>
            <w:noWrap/>
            <w:hideMark/>
          </w:tcPr>
          <w:p w14:paraId="61810EBF"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2F1F917A"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691CB1D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CE03C23" w14:textId="77777777" w:rsidR="00D638C2" w:rsidRPr="00D638C2" w:rsidRDefault="00D638C2" w:rsidP="00D638C2">
            <w:pPr>
              <w:spacing w:line="360" w:lineRule="auto"/>
              <w:rPr>
                <w:sz w:val="12"/>
                <w:szCs w:val="12"/>
              </w:rPr>
            </w:pPr>
            <w:r w:rsidRPr="00D638C2">
              <w:rPr>
                <w:sz w:val="12"/>
                <w:szCs w:val="12"/>
              </w:rPr>
              <w:t>0.4481</w:t>
            </w:r>
          </w:p>
        </w:tc>
        <w:tc>
          <w:tcPr>
            <w:tcW w:w="960" w:type="dxa"/>
            <w:noWrap/>
            <w:hideMark/>
          </w:tcPr>
          <w:p w14:paraId="116FBDD2" w14:textId="77777777" w:rsidR="00D638C2" w:rsidRPr="00D638C2" w:rsidRDefault="00D638C2" w:rsidP="00D638C2">
            <w:pPr>
              <w:spacing w:line="360" w:lineRule="auto"/>
              <w:rPr>
                <w:sz w:val="12"/>
                <w:szCs w:val="12"/>
              </w:rPr>
            </w:pPr>
            <w:r w:rsidRPr="00D638C2">
              <w:rPr>
                <w:sz w:val="12"/>
                <w:szCs w:val="12"/>
              </w:rPr>
              <w:t>0.6937</w:t>
            </w:r>
          </w:p>
        </w:tc>
        <w:tc>
          <w:tcPr>
            <w:tcW w:w="960" w:type="dxa"/>
            <w:noWrap/>
            <w:hideMark/>
          </w:tcPr>
          <w:p w14:paraId="06D1D020" w14:textId="77777777" w:rsidR="00D638C2" w:rsidRPr="00D638C2" w:rsidRDefault="00D638C2" w:rsidP="00D638C2">
            <w:pPr>
              <w:spacing w:line="360" w:lineRule="auto"/>
              <w:rPr>
                <w:sz w:val="12"/>
                <w:szCs w:val="12"/>
              </w:rPr>
            </w:pPr>
            <w:r w:rsidRPr="00D638C2">
              <w:rPr>
                <w:sz w:val="12"/>
                <w:szCs w:val="12"/>
              </w:rPr>
              <w:t>0.9992</w:t>
            </w:r>
          </w:p>
        </w:tc>
      </w:tr>
      <w:tr w:rsidR="00D638C2" w:rsidRPr="00D638C2" w14:paraId="4C392B9C" w14:textId="77777777" w:rsidTr="00D638C2">
        <w:trPr>
          <w:trHeight w:val="300"/>
        </w:trPr>
        <w:tc>
          <w:tcPr>
            <w:tcW w:w="4543" w:type="dxa"/>
            <w:noWrap/>
            <w:hideMark/>
          </w:tcPr>
          <w:p w14:paraId="77D7A98A" w14:textId="77777777" w:rsidR="00D638C2" w:rsidRPr="00D638C2" w:rsidRDefault="00D638C2" w:rsidP="00D638C2">
            <w:pPr>
              <w:spacing w:line="360" w:lineRule="auto"/>
              <w:rPr>
                <w:sz w:val="12"/>
                <w:szCs w:val="12"/>
              </w:rPr>
            </w:pPr>
            <w:r w:rsidRPr="00D638C2">
              <w:rPr>
                <w:sz w:val="12"/>
                <w:szCs w:val="12"/>
              </w:rPr>
              <w:t>bis 2-chloroethoxy methane</w:t>
            </w:r>
          </w:p>
        </w:tc>
        <w:tc>
          <w:tcPr>
            <w:tcW w:w="1169" w:type="dxa"/>
            <w:noWrap/>
            <w:hideMark/>
          </w:tcPr>
          <w:p w14:paraId="279016DC" w14:textId="77777777" w:rsidR="00D638C2" w:rsidRPr="00D638C2" w:rsidRDefault="00D638C2" w:rsidP="00D638C2">
            <w:pPr>
              <w:spacing w:line="360" w:lineRule="auto"/>
              <w:rPr>
                <w:sz w:val="12"/>
                <w:szCs w:val="12"/>
              </w:rPr>
            </w:pPr>
            <w:r w:rsidRPr="00D638C2">
              <w:rPr>
                <w:sz w:val="12"/>
                <w:szCs w:val="12"/>
              </w:rPr>
              <w:t>111-91-1</w:t>
            </w:r>
          </w:p>
        </w:tc>
        <w:tc>
          <w:tcPr>
            <w:tcW w:w="960" w:type="dxa"/>
            <w:noWrap/>
            <w:hideMark/>
          </w:tcPr>
          <w:p w14:paraId="5DC9B5F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E576A01"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1A8A599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89BDCA8" w14:textId="77777777" w:rsidR="00D638C2" w:rsidRPr="00D638C2" w:rsidRDefault="00D638C2" w:rsidP="00D638C2">
            <w:pPr>
              <w:spacing w:line="360" w:lineRule="auto"/>
              <w:rPr>
                <w:sz w:val="12"/>
                <w:szCs w:val="12"/>
              </w:rPr>
            </w:pPr>
            <w:r w:rsidRPr="00D638C2">
              <w:rPr>
                <w:sz w:val="12"/>
                <w:szCs w:val="12"/>
              </w:rPr>
              <w:t>-0.4358</w:t>
            </w:r>
          </w:p>
        </w:tc>
        <w:tc>
          <w:tcPr>
            <w:tcW w:w="960" w:type="dxa"/>
            <w:noWrap/>
            <w:hideMark/>
          </w:tcPr>
          <w:p w14:paraId="1E6CFAF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E498B7" w14:textId="77777777" w:rsidR="00D638C2" w:rsidRPr="00D638C2" w:rsidRDefault="00D638C2" w:rsidP="00D638C2">
            <w:pPr>
              <w:spacing w:line="360" w:lineRule="auto"/>
              <w:rPr>
                <w:sz w:val="12"/>
                <w:szCs w:val="12"/>
              </w:rPr>
            </w:pPr>
            <w:r w:rsidRPr="00D638C2">
              <w:rPr>
                <w:sz w:val="12"/>
                <w:szCs w:val="12"/>
              </w:rPr>
              <w:t>2.621</w:t>
            </w:r>
          </w:p>
        </w:tc>
        <w:tc>
          <w:tcPr>
            <w:tcW w:w="960" w:type="dxa"/>
            <w:noWrap/>
            <w:hideMark/>
          </w:tcPr>
          <w:p w14:paraId="3DC38D28" w14:textId="77777777" w:rsidR="00D638C2" w:rsidRPr="00D638C2" w:rsidRDefault="00D638C2" w:rsidP="00D638C2">
            <w:pPr>
              <w:spacing w:line="360" w:lineRule="auto"/>
              <w:rPr>
                <w:sz w:val="12"/>
                <w:szCs w:val="12"/>
              </w:rPr>
            </w:pPr>
            <w:r w:rsidRPr="00D638C2">
              <w:rPr>
                <w:sz w:val="12"/>
                <w:szCs w:val="12"/>
              </w:rPr>
              <w:t>3.149</w:t>
            </w:r>
          </w:p>
        </w:tc>
        <w:tc>
          <w:tcPr>
            <w:tcW w:w="960" w:type="dxa"/>
            <w:noWrap/>
            <w:hideMark/>
          </w:tcPr>
          <w:p w14:paraId="120B07DC" w14:textId="77777777" w:rsidR="00D638C2" w:rsidRPr="00D638C2" w:rsidRDefault="00D638C2" w:rsidP="00D638C2">
            <w:pPr>
              <w:spacing w:line="360" w:lineRule="auto"/>
              <w:rPr>
                <w:sz w:val="12"/>
                <w:szCs w:val="12"/>
              </w:rPr>
            </w:pPr>
            <w:r w:rsidRPr="00D638C2">
              <w:rPr>
                <w:sz w:val="12"/>
                <w:szCs w:val="12"/>
              </w:rPr>
              <w:t>0.2202</w:t>
            </w:r>
          </w:p>
        </w:tc>
      </w:tr>
      <w:tr w:rsidR="00D638C2" w:rsidRPr="00D638C2" w14:paraId="69AD2467" w14:textId="77777777" w:rsidTr="00D638C2">
        <w:trPr>
          <w:trHeight w:val="300"/>
        </w:trPr>
        <w:tc>
          <w:tcPr>
            <w:tcW w:w="4543" w:type="dxa"/>
            <w:noWrap/>
            <w:hideMark/>
          </w:tcPr>
          <w:p w14:paraId="484ACB59" w14:textId="77777777" w:rsidR="00D638C2" w:rsidRPr="00D638C2" w:rsidRDefault="00D638C2" w:rsidP="00D638C2">
            <w:pPr>
              <w:spacing w:line="360" w:lineRule="auto"/>
              <w:rPr>
                <w:sz w:val="12"/>
                <w:szCs w:val="12"/>
              </w:rPr>
            </w:pPr>
            <w:r w:rsidRPr="00D638C2">
              <w:rPr>
                <w:sz w:val="12"/>
                <w:szCs w:val="12"/>
              </w:rPr>
              <w:t>fluorotelomer alcohol 8+2</w:t>
            </w:r>
          </w:p>
        </w:tc>
        <w:tc>
          <w:tcPr>
            <w:tcW w:w="1169" w:type="dxa"/>
            <w:noWrap/>
            <w:hideMark/>
          </w:tcPr>
          <w:p w14:paraId="786800B3" w14:textId="77777777" w:rsidR="00D638C2" w:rsidRPr="00D638C2" w:rsidRDefault="00D638C2" w:rsidP="00D638C2">
            <w:pPr>
              <w:spacing w:line="360" w:lineRule="auto"/>
              <w:rPr>
                <w:sz w:val="12"/>
                <w:szCs w:val="12"/>
              </w:rPr>
            </w:pPr>
            <w:r w:rsidRPr="00D638C2">
              <w:rPr>
                <w:sz w:val="12"/>
                <w:szCs w:val="12"/>
              </w:rPr>
              <w:t>678-39-7</w:t>
            </w:r>
          </w:p>
        </w:tc>
        <w:tc>
          <w:tcPr>
            <w:tcW w:w="960" w:type="dxa"/>
            <w:noWrap/>
            <w:hideMark/>
          </w:tcPr>
          <w:p w14:paraId="48EFDE6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5339CD6" w14:textId="77777777" w:rsidR="00D638C2" w:rsidRPr="00D638C2" w:rsidRDefault="00D638C2" w:rsidP="00D638C2">
            <w:pPr>
              <w:spacing w:line="360" w:lineRule="auto"/>
              <w:rPr>
                <w:sz w:val="12"/>
                <w:szCs w:val="12"/>
              </w:rPr>
            </w:pPr>
            <w:r w:rsidRPr="00D638C2">
              <w:rPr>
                <w:sz w:val="12"/>
                <w:szCs w:val="12"/>
              </w:rPr>
              <w:t>131</w:t>
            </w:r>
          </w:p>
        </w:tc>
        <w:tc>
          <w:tcPr>
            <w:tcW w:w="998" w:type="dxa"/>
            <w:noWrap/>
            <w:hideMark/>
          </w:tcPr>
          <w:p w14:paraId="181496E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8EE21F6" w14:textId="77777777" w:rsidR="00D638C2" w:rsidRPr="00D638C2" w:rsidRDefault="00D638C2" w:rsidP="00D638C2">
            <w:pPr>
              <w:spacing w:line="360" w:lineRule="auto"/>
              <w:rPr>
                <w:sz w:val="12"/>
                <w:szCs w:val="12"/>
              </w:rPr>
            </w:pPr>
            <w:r w:rsidRPr="00D638C2">
              <w:rPr>
                <w:sz w:val="12"/>
                <w:szCs w:val="12"/>
              </w:rPr>
              <w:t>-74.51</w:t>
            </w:r>
          </w:p>
        </w:tc>
        <w:tc>
          <w:tcPr>
            <w:tcW w:w="960" w:type="dxa"/>
            <w:noWrap/>
            <w:hideMark/>
          </w:tcPr>
          <w:p w14:paraId="1299D8D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20C7B0" w14:textId="77777777" w:rsidR="00D638C2" w:rsidRPr="00D638C2" w:rsidRDefault="00D638C2" w:rsidP="00D638C2">
            <w:pPr>
              <w:spacing w:line="360" w:lineRule="auto"/>
              <w:rPr>
                <w:sz w:val="12"/>
                <w:szCs w:val="12"/>
              </w:rPr>
            </w:pPr>
            <w:r w:rsidRPr="00D638C2">
              <w:rPr>
                <w:sz w:val="12"/>
                <w:szCs w:val="12"/>
              </w:rPr>
              <w:t>12.96</w:t>
            </w:r>
          </w:p>
        </w:tc>
        <w:tc>
          <w:tcPr>
            <w:tcW w:w="960" w:type="dxa"/>
            <w:noWrap/>
            <w:hideMark/>
          </w:tcPr>
          <w:p w14:paraId="0B997006"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186B5BCA" w14:textId="77777777" w:rsidR="00D638C2" w:rsidRPr="00D638C2" w:rsidRDefault="00D638C2" w:rsidP="00D638C2">
            <w:pPr>
              <w:spacing w:line="360" w:lineRule="auto"/>
              <w:rPr>
                <w:sz w:val="12"/>
                <w:szCs w:val="12"/>
              </w:rPr>
            </w:pPr>
            <w:r w:rsidRPr="00D638C2">
              <w:rPr>
                <w:sz w:val="12"/>
                <w:szCs w:val="12"/>
              </w:rPr>
              <w:t>0.4884</w:t>
            </w:r>
          </w:p>
        </w:tc>
      </w:tr>
      <w:tr w:rsidR="00D638C2" w:rsidRPr="00D638C2" w14:paraId="69B412EE" w14:textId="77777777" w:rsidTr="00D638C2">
        <w:trPr>
          <w:trHeight w:val="300"/>
        </w:trPr>
        <w:tc>
          <w:tcPr>
            <w:tcW w:w="4543" w:type="dxa"/>
            <w:noWrap/>
            <w:hideMark/>
          </w:tcPr>
          <w:p w14:paraId="325A8352" w14:textId="77777777" w:rsidR="00D638C2" w:rsidRPr="00D638C2" w:rsidRDefault="00D638C2" w:rsidP="00D638C2">
            <w:pPr>
              <w:spacing w:line="360" w:lineRule="auto"/>
              <w:rPr>
                <w:sz w:val="12"/>
                <w:szCs w:val="12"/>
              </w:rPr>
            </w:pPr>
            <w:r w:rsidRPr="00D638C2">
              <w:rPr>
                <w:sz w:val="12"/>
                <w:szCs w:val="12"/>
              </w:rPr>
              <w:t>naphthalene</w:t>
            </w:r>
          </w:p>
        </w:tc>
        <w:tc>
          <w:tcPr>
            <w:tcW w:w="1169" w:type="dxa"/>
            <w:noWrap/>
            <w:hideMark/>
          </w:tcPr>
          <w:p w14:paraId="556CBCF3" w14:textId="77777777" w:rsidR="00D638C2" w:rsidRPr="00D638C2" w:rsidRDefault="00D638C2" w:rsidP="00D638C2">
            <w:pPr>
              <w:spacing w:line="360" w:lineRule="auto"/>
              <w:rPr>
                <w:sz w:val="12"/>
                <w:szCs w:val="12"/>
              </w:rPr>
            </w:pPr>
            <w:r w:rsidRPr="00D638C2">
              <w:rPr>
                <w:sz w:val="12"/>
                <w:szCs w:val="12"/>
              </w:rPr>
              <w:t>91-20-3</w:t>
            </w:r>
          </w:p>
        </w:tc>
        <w:tc>
          <w:tcPr>
            <w:tcW w:w="960" w:type="dxa"/>
            <w:noWrap/>
            <w:hideMark/>
          </w:tcPr>
          <w:p w14:paraId="4799A02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A1C4E4" w14:textId="77777777" w:rsidR="00D638C2" w:rsidRPr="00D638C2" w:rsidRDefault="00D638C2" w:rsidP="00D638C2">
            <w:pPr>
              <w:spacing w:line="360" w:lineRule="auto"/>
              <w:rPr>
                <w:sz w:val="12"/>
                <w:szCs w:val="12"/>
              </w:rPr>
            </w:pPr>
            <w:r w:rsidRPr="00D638C2">
              <w:rPr>
                <w:sz w:val="12"/>
                <w:szCs w:val="12"/>
              </w:rPr>
              <w:t>169</w:t>
            </w:r>
          </w:p>
        </w:tc>
        <w:tc>
          <w:tcPr>
            <w:tcW w:w="998" w:type="dxa"/>
            <w:noWrap/>
            <w:hideMark/>
          </w:tcPr>
          <w:p w14:paraId="380B5F0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74987A8" w14:textId="77777777" w:rsidR="00D638C2" w:rsidRPr="00D638C2" w:rsidRDefault="00D638C2" w:rsidP="00D638C2">
            <w:pPr>
              <w:spacing w:line="360" w:lineRule="auto"/>
              <w:rPr>
                <w:sz w:val="12"/>
                <w:szCs w:val="12"/>
              </w:rPr>
            </w:pPr>
            <w:r w:rsidRPr="00D638C2">
              <w:rPr>
                <w:sz w:val="12"/>
                <w:szCs w:val="12"/>
              </w:rPr>
              <w:t>-29.5</w:t>
            </w:r>
          </w:p>
        </w:tc>
        <w:tc>
          <w:tcPr>
            <w:tcW w:w="960" w:type="dxa"/>
            <w:noWrap/>
            <w:hideMark/>
          </w:tcPr>
          <w:p w14:paraId="4AE5F20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282C0A5" w14:textId="77777777" w:rsidR="00D638C2" w:rsidRPr="00D638C2" w:rsidRDefault="00D638C2" w:rsidP="00D638C2">
            <w:pPr>
              <w:spacing w:line="360" w:lineRule="auto"/>
              <w:rPr>
                <w:sz w:val="12"/>
                <w:szCs w:val="12"/>
              </w:rPr>
            </w:pPr>
            <w:r w:rsidRPr="00D638C2">
              <w:rPr>
                <w:sz w:val="12"/>
                <w:szCs w:val="12"/>
              </w:rPr>
              <w:t>5.786</w:t>
            </w:r>
          </w:p>
        </w:tc>
        <w:tc>
          <w:tcPr>
            <w:tcW w:w="960" w:type="dxa"/>
            <w:noWrap/>
            <w:hideMark/>
          </w:tcPr>
          <w:p w14:paraId="1D256C6F" w14:textId="77777777" w:rsidR="00D638C2" w:rsidRPr="00D638C2" w:rsidRDefault="00D638C2" w:rsidP="00D638C2">
            <w:pPr>
              <w:spacing w:line="360" w:lineRule="auto"/>
              <w:rPr>
                <w:sz w:val="12"/>
                <w:szCs w:val="12"/>
              </w:rPr>
            </w:pPr>
            <w:r w:rsidRPr="00D638C2">
              <w:rPr>
                <w:sz w:val="12"/>
                <w:szCs w:val="12"/>
              </w:rPr>
              <w:t>2.63</w:t>
            </w:r>
          </w:p>
        </w:tc>
        <w:tc>
          <w:tcPr>
            <w:tcW w:w="960" w:type="dxa"/>
            <w:noWrap/>
            <w:hideMark/>
          </w:tcPr>
          <w:p w14:paraId="3FBDA6C8" w14:textId="77777777" w:rsidR="00D638C2" w:rsidRPr="00D638C2" w:rsidRDefault="00D638C2" w:rsidP="00D638C2">
            <w:pPr>
              <w:spacing w:line="360" w:lineRule="auto"/>
              <w:rPr>
                <w:sz w:val="12"/>
                <w:szCs w:val="12"/>
              </w:rPr>
            </w:pPr>
            <w:r w:rsidRPr="00D638C2">
              <w:rPr>
                <w:sz w:val="12"/>
                <w:szCs w:val="12"/>
              </w:rPr>
              <w:t>0.2635</w:t>
            </w:r>
          </w:p>
        </w:tc>
      </w:tr>
      <w:tr w:rsidR="00D638C2" w:rsidRPr="00D638C2" w14:paraId="34F18743" w14:textId="77777777" w:rsidTr="00D638C2">
        <w:trPr>
          <w:trHeight w:val="300"/>
        </w:trPr>
        <w:tc>
          <w:tcPr>
            <w:tcW w:w="4543" w:type="dxa"/>
            <w:noWrap/>
            <w:hideMark/>
          </w:tcPr>
          <w:p w14:paraId="3C473138" w14:textId="77777777" w:rsidR="00D638C2" w:rsidRPr="00D638C2" w:rsidRDefault="00D638C2" w:rsidP="00D638C2">
            <w:pPr>
              <w:spacing w:line="360" w:lineRule="auto"/>
              <w:rPr>
                <w:sz w:val="12"/>
                <w:szCs w:val="12"/>
              </w:rPr>
            </w:pPr>
            <w:r w:rsidRPr="00D638C2">
              <w:rPr>
                <w:sz w:val="12"/>
                <w:szCs w:val="12"/>
              </w:rPr>
              <w:t>perfluorohexanoic acid</w:t>
            </w:r>
          </w:p>
        </w:tc>
        <w:tc>
          <w:tcPr>
            <w:tcW w:w="1169" w:type="dxa"/>
            <w:noWrap/>
            <w:hideMark/>
          </w:tcPr>
          <w:p w14:paraId="1237F562" w14:textId="77777777" w:rsidR="00D638C2" w:rsidRPr="00D638C2" w:rsidRDefault="00D638C2" w:rsidP="00D638C2">
            <w:pPr>
              <w:spacing w:line="360" w:lineRule="auto"/>
              <w:rPr>
                <w:sz w:val="12"/>
                <w:szCs w:val="12"/>
              </w:rPr>
            </w:pPr>
            <w:r w:rsidRPr="00D638C2">
              <w:rPr>
                <w:sz w:val="12"/>
                <w:szCs w:val="12"/>
              </w:rPr>
              <w:t>307-24-4</w:t>
            </w:r>
          </w:p>
        </w:tc>
        <w:tc>
          <w:tcPr>
            <w:tcW w:w="960" w:type="dxa"/>
            <w:noWrap/>
            <w:hideMark/>
          </w:tcPr>
          <w:p w14:paraId="07CD616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1DA997" w14:textId="77777777" w:rsidR="00D638C2" w:rsidRPr="00D638C2" w:rsidRDefault="00D638C2" w:rsidP="00D638C2">
            <w:pPr>
              <w:spacing w:line="360" w:lineRule="auto"/>
              <w:rPr>
                <w:sz w:val="12"/>
                <w:szCs w:val="12"/>
              </w:rPr>
            </w:pPr>
            <w:r w:rsidRPr="00D638C2">
              <w:rPr>
                <w:sz w:val="12"/>
                <w:szCs w:val="12"/>
              </w:rPr>
              <w:t>145</w:t>
            </w:r>
          </w:p>
        </w:tc>
        <w:tc>
          <w:tcPr>
            <w:tcW w:w="998" w:type="dxa"/>
            <w:noWrap/>
            <w:hideMark/>
          </w:tcPr>
          <w:p w14:paraId="26000084"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92088C4" w14:textId="77777777" w:rsidR="00D638C2" w:rsidRPr="00D638C2" w:rsidRDefault="00D638C2" w:rsidP="00D638C2">
            <w:pPr>
              <w:spacing w:line="360" w:lineRule="auto"/>
              <w:rPr>
                <w:sz w:val="12"/>
                <w:szCs w:val="12"/>
              </w:rPr>
            </w:pPr>
            <w:r w:rsidRPr="00D638C2">
              <w:rPr>
                <w:sz w:val="12"/>
                <w:szCs w:val="12"/>
              </w:rPr>
              <w:t>429.3</w:t>
            </w:r>
          </w:p>
        </w:tc>
        <w:tc>
          <w:tcPr>
            <w:tcW w:w="960" w:type="dxa"/>
            <w:noWrap/>
            <w:hideMark/>
          </w:tcPr>
          <w:p w14:paraId="202BA59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57D4CC7" w14:textId="77777777" w:rsidR="00D638C2" w:rsidRPr="00D638C2" w:rsidRDefault="00D638C2" w:rsidP="00D638C2">
            <w:pPr>
              <w:spacing w:line="360" w:lineRule="auto"/>
              <w:rPr>
                <w:sz w:val="12"/>
                <w:szCs w:val="12"/>
              </w:rPr>
            </w:pPr>
            <w:r w:rsidRPr="00D638C2">
              <w:rPr>
                <w:sz w:val="12"/>
                <w:szCs w:val="12"/>
              </w:rPr>
              <w:t>1.783</w:t>
            </w:r>
          </w:p>
        </w:tc>
        <w:tc>
          <w:tcPr>
            <w:tcW w:w="960" w:type="dxa"/>
            <w:noWrap/>
            <w:hideMark/>
          </w:tcPr>
          <w:p w14:paraId="72F758D7" w14:textId="77777777" w:rsidR="00D638C2" w:rsidRPr="00D638C2" w:rsidRDefault="00D638C2" w:rsidP="00D638C2">
            <w:pPr>
              <w:spacing w:line="360" w:lineRule="auto"/>
              <w:rPr>
                <w:sz w:val="12"/>
                <w:szCs w:val="12"/>
              </w:rPr>
            </w:pPr>
            <w:r w:rsidRPr="00D638C2">
              <w:rPr>
                <w:sz w:val="12"/>
                <w:szCs w:val="12"/>
              </w:rPr>
              <w:t>0.1387</w:t>
            </w:r>
          </w:p>
        </w:tc>
        <w:tc>
          <w:tcPr>
            <w:tcW w:w="960" w:type="dxa"/>
            <w:noWrap/>
            <w:hideMark/>
          </w:tcPr>
          <w:p w14:paraId="16181530" w14:textId="77777777" w:rsidR="00D638C2" w:rsidRPr="00D638C2" w:rsidRDefault="00D638C2" w:rsidP="00D638C2">
            <w:pPr>
              <w:spacing w:line="360" w:lineRule="auto"/>
              <w:rPr>
                <w:sz w:val="12"/>
                <w:szCs w:val="12"/>
              </w:rPr>
            </w:pPr>
            <w:r w:rsidRPr="00D638C2">
              <w:rPr>
                <w:sz w:val="12"/>
                <w:szCs w:val="12"/>
              </w:rPr>
              <w:t>4.996</w:t>
            </w:r>
          </w:p>
        </w:tc>
      </w:tr>
      <w:tr w:rsidR="00D638C2" w:rsidRPr="00D638C2" w14:paraId="5FA2E79E" w14:textId="77777777" w:rsidTr="00D638C2">
        <w:trPr>
          <w:trHeight w:val="300"/>
        </w:trPr>
        <w:tc>
          <w:tcPr>
            <w:tcW w:w="4543" w:type="dxa"/>
            <w:noWrap/>
            <w:hideMark/>
          </w:tcPr>
          <w:p w14:paraId="30DEF15A" w14:textId="77777777" w:rsidR="00D638C2" w:rsidRPr="00D638C2" w:rsidRDefault="00D638C2" w:rsidP="00D638C2">
            <w:pPr>
              <w:spacing w:line="360" w:lineRule="auto"/>
              <w:rPr>
                <w:sz w:val="12"/>
                <w:szCs w:val="12"/>
              </w:rPr>
            </w:pPr>
            <w:r w:rsidRPr="00D638C2">
              <w:rPr>
                <w:sz w:val="12"/>
                <w:szCs w:val="12"/>
              </w:rPr>
              <w:t>tetralin</w:t>
            </w:r>
          </w:p>
        </w:tc>
        <w:tc>
          <w:tcPr>
            <w:tcW w:w="1169" w:type="dxa"/>
            <w:noWrap/>
            <w:hideMark/>
          </w:tcPr>
          <w:p w14:paraId="73DDE5A1" w14:textId="77777777" w:rsidR="00D638C2" w:rsidRPr="00D638C2" w:rsidRDefault="00D638C2" w:rsidP="00D638C2">
            <w:pPr>
              <w:spacing w:line="360" w:lineRule="auto"/>
              <w:rPr>
                <w:sz w:val="12"/>
                <w:szCs w:val="12"/>
              </w:rPr>
            </w:pPr>
            <w:r w:rsidRPr="00D638C2">
              <w:rPr>
                <w:sz w:val="12"/>
                <w:szCs w:val="12"/>
              </w:rPr>
              <w:t>119-64-2</w:t>
            </w:r>
          </w:p>
        </w:tc>
        <w:tc>
          <w:tcPr>
            <w:tcW w:w="960" w:type="dxa"/>
            <w:noWrap/>
            <w:hideMark/>
          </w:tcPr>
          <w:p w14:paraId="22BF4CD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2ED88" w14:textId="77777777" w:rsidR="00D638C2" w:rsidRPr="00D638C2" w:rsidRDefault="00D638C2" w:rsidP="00D638C2">
            <w:pPr>
              <w:spacing w:line="360" w:lineRule="auto"/>
              <w:rPr>
                <w:sz w:val="12"/>
                <w:szCs w:val="12"/>
              </w:rPr>
            </w:pPr>
            <w:r w:rsidRPr="00D638C2">
              <w:rPr>
                <w:sz w:val="12"/>
                <w:szCs w:val="12"/>
              </w:rPr>
              <w:t>152</w:t>
            </w:r>
          </w:p>
        </w:tc>
        <w:tc>
          <w:tcPr>
            <w:tcW w:w="998" w:type="dxa"/>
            <w:noWrap/>
            <w:hideMark/>
          </w:tcPr>
          <w:p w14:paraId="458F3AB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2CB92A9" w14:textId="77777777" w:rsidR="00D638C2" w:rsidRPr="00D638C2" w:rsidRDefault="00D638C2" w:rsidP="00D638C2">
            <w:pPr>
              <w:spacing w:line="360" w:lineRule="auto"/>
              <w:rPr>
                <w:sz w:val="12"/>
                <w:szCs w:val="12"/>
              </w:rPr>
            </w:pPr>
            <w:r w:rsidRPr="00D638C2">
              <w:rPr>
                <w:sz w:val="12"/>
                <w:szCs w:val="12"/>
              </w:rPr>
              <w:t>0.244</w:t>
            </w:r>
          </w:p>
        </w:tc>
        <w:tc>
          <w:tcPr>
            <w:tcW w:w="960" w:type="dxa"/>
            <w:noWrap/>
            <w:hideMark/>
          </w:tcPr>
          <w:p w14:paraId="76C6289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1143B0" w14:textId="77777777" w:rsidR="00D638C2" w:rsidRPr="00D638C2" w:rsidRDefault="00D638C2" w:rsidP="00D638C2">
            <w:pPr>
              <w:spacing w:line="360" w:lineRule="auto"/>
              <w:rPr>
                <w:sz w:val="12"/>
                <w:szCs w:val="12"/>
              </w:rPr>
            </w:pPr>
            <w:r w:rsidRPr="00D638C2">
              <w:rPr>
                <w:sz w:val="12"/>
                <w:szCs w:val="12"/>
              </w:rPr>
              <w:t>5.271</w:t>
            </w:r>
          </w:p>
        </w:tc>
        <w:tc>
          <w:tcPr>
            <w:tcW w:w="960" w:type="dxa"/>
            <w:noWrap/>
            <w:hideMark/>
          </w:tcPr>
          <w:p w14:paraId="505E8E61" w14:textId="77777777" w:rsidR="00D638C2" w:rsidRPr="00D638C2" w:rsidRDefault="00D638C2" w:rsidP="00D638C2">
            <w:pPr>
              <w:spacing w:line="360" w:lineRule="auto"/>
              <w:rPr>
                <w:sz w:val="12"/>
                <w:szCs w:val="12"/>
              </w:rPr>
            </w:pPr>
            <w:r w:rsidRPr="00D638C2">
              <w:rPr>
                <w:sz w:val="12"/>
                <w:szCs w:val="12"/>
              </w:rPr>
              <w:t>1.94</w:t>
            </w:r>
          </w:p>
        </w:tc>
        <w:tc>
          <w:tcPr>
            <w:tcW w:w="960" w:type="dxa"/>
            <w:noWrap/>
            <w:hideMark/>
          </w:tcPr>
          <w:p w14:paraId="5688F81A" w14:textId="77777777" w:rsidR="00D638C2" w:rsidRPr="00D638C2" w:rsidRDefault="00D638C2" w:rsidP="00D638C2">
            <w:pPr>
              <w:spacing w:line="360" w:lineRule="auto"/>
              <w:rPr>
                <w:sz w:val="12"/>
                <w:szCs w:val="12"/>
              </w:rPr>
            </w:pPr>
            <w:r w:rsidRPr="00D638C2">
              <w:rPr>
                <w:sz w:val="12"/>
                <w:szCs w:val="12"/>
              </w:rPr>
              <w:t>0.3573</w:t>
            </w:r>
          </w:p>
        </w:tc>
      </w:tr>
      <w:tr w:rsidR="00D638C2" w:rsidRPr="00D638C2" w14:paraId="503A3241" w14:textId="77777777" w:rsidTr="00D638C2">
        <w:trPr>
          <w:trHeight w:val="300"/>
        </w:trPr>
        <w:tc>
          <w:tcPr>
            <w:tcW w:w="4543" w:type="dxa"/>
            <w:noWrap/>
            <w:hideMark/>
          </w:tcPr>
          <w:p w14:paraId="079C8101" w14:textId="77777777" w:rsidR="00D638C2" w:rsidRPr="00D638C2" w:rsidRDefault="00D638C2" w:rsidP="00D638C2">
            <w:pPr>
              <w:spacing w:line="360" w:lineRule="auto"/>
              <w:rPr>
                <w:sz w:val="12"/>
                <w:szCs w:val="12"/>
              </w:rPr>
            </w:pPr>
            <w:r w:rsidRPr="00D638C2">
              <w:rPr>
                <w:sz w:val="12"/>
                <w:szCs w:val="12"/>
              </w:rPr>
              <w:t>triclosan</w:t>
            </w:r>
          </w:p>
        </w:tc>
        <w:tc>
          <w:tcPr>
            <w:tcW w:w="1169" w:type="dxa"/>
            <w:noWrap/>
            <w:hideMark/>
          </w:tcPr>
          <w:p w14:paraId="1A0DA65C" w14:textId="77777777" w:rsidR="00D638C2" w:rsidRPr="00D638C2" w:rsidRDefault="00D638C2" w:rsidP="00D638C2">
            <w:pPr>
              <w:spacing w:line="360" w:lineRule="auto"/>
              <w:rPr>
                <w:sz w:val="12"/>
                <w:szCs w:val="12"/>
              </w:rPr>
            </w:pPr>
            <w:r w:rsidRPr="00D638C2">
              <w:rPr>
                <w:sz w:val="12"/>
                <w:szCs w:val="12"/>
              </w:rPr>
              <w:t>3380-34-5</w:t>
            </w:r>
          </w:p>
        </w:tc>
        <w:tc>
          <w:tcPr>
            <w:tcW w:w="960" w:type="dxa"/>
            <w:noWrap/>
            <w:hideMark/>
          </w:tcPr>
          <w:p w14:paraId="18B3C4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37BD6B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E9D93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63E000C" w14:textId="77777777" w:rsidR="00D638C2" w:rsidRPr="00D638C2" w:rsidRDefault="00D638C2" w:rsidP="00D638C2">
            <w:pPr>
              <w:spacing w:line="360" w:lineRule="auto"/>
              <w:rPr>
                <w:sz w:val="12"/>
                <w:szCs w:val="12"/>
              </w:rPr>
            </w:pPr>
            <w:r w:rsidRPr="00D638C2">
              <w:rPr>
                <w:sz w:val="12"/>
                <w:szCs w:val="12"/>
              </w:rPr>
              <w:t>27.86</w:t>
            </w:r>
          </w:p>
        </w:tc>
        <w:tc>
          <w:tcPr>
            <w:tcW w:w="960" w:type="dxa"/>
            <w:noWrap/>
            <w:hideMark/>
          </w:tcPr>
          <w:p w14:paraId="33949EA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967CC3" w14:textId="77777777" w:rsidR="00D638C2" w:rsidRPr="00D638C2" w:rsidRDefault="00D638C2" w:rsidP="00D638C2">
            <w:pPr>
              <w:spacing w:line="360" w:lineRule="auto"/>
              <w:rPr>
                <w:sz w:val="12"/>
                <w:szCs w:val="12"/>
              </w:rPr>
            </w:pPr>
            <w:r w:rsidRPr="00D638C2">
              <w:rPr>
                <w:sz w:val="12"/>
                <w:szCs w:val="12"/>
              </w:rPr>
              <w:t>0.3428</w:t>
            </w:r>
          </w:p>
        </w:tc>
        <w:tc>
          <w:tcPr>
            <w:tcW w:w="960" w:type="dxa"/>
            <w:noWrap/>
            <w:hideMark/>
          </w:tcPr>
          <w:p w14:paraId="133D271D" w14:textId="77777777" w:rsidR="00D638C2" w:rsidRPr="00D638C2" w:rsidRDefault="00D638C2" w:rsidP="00D638C2">
            <w:pPr>
              <w:spacing w:line="360" w:lineRule="auto"/>
              <w:rPr>
                <w:sz w:val="12"/>
                <w:szCs w:val="12"/>
              </w:rPr>
            </w:pPr>
            <w:r w:rsidRPr="00D638C2">
              <w:rPr>
                <w:sz w:val="12"/>
                <w:szCs w:val="12"/>
              </w:rPr>
              <w:t>0.2387</w:t>
            </w:r>
          </w:p>
        </w:tc>
        <w:tc>
          <w:tcPr>
            <w:tcW w:w="960" w:type="dxa"/>
            <w:noWrap/>
            <w:hideMark/>
          </w:tcPr>
          <w:p w14:paraId="2C122C4C" w14:textId="77777777" w:rsidR="00D638C2" w:rsidRPr="00D638C2" w:rsidRDefault="00D638C2" w:rsidP="00D638C2">
            <w:pPr>
              <w:spacing w:line="360" w:lineRule="auto"/>
              <w:rPr>
                <w:sz w:val="12"/>
                <w:szCs w:val="12"/>
              </w:rPr>
            </w:pPr>
            <w:r w:rsidRPr="00D638C2">
              <w:rPr>
                <w:sz w:val="12"/>
                <w:szCs w:val="12"/>
              </w:rPr>
              <w:t>2.904</w:t>
            </w:r>
          </w:p>
        </w:tc>
      </w:tr>
    </w:tbl>
    <w:p w14:paraId="66DE6892" w14:textId="77777777" w:rsidR="00D638C2" w:rsidRDefault="00D638C2" w:rsidP="00D638C2">
      <w:pPr>
        <w:spacing w:after="0" w:line="360" w:lineRule="auto"/>
      </w:pPr>
    </w:p>
    <w:p w14:paraId="5CB8124A" w14:textId="77777777" w:rsidR="00D638C2" w:rsidRDefault="00D638C2">
      <w:r>
        <w:br w:type="page"/>
      </w:r>
    </w:p>
    <w:p w14:paraId="74C0EFA3" w14:textId="3B238528" w:rsidR="00E737A5" w:rsidRDefault="00E737A5" w:rsidP="006F4886">
      <w:pPr>
        <w:spacing w:after="0" w:line="360" w:lineRule="auto"/>
      </w:pPr>
      <w:r>
        <w:lastRenderedPageBreak/>
        <w:t xml:space="preserve">Supplemental Table </w:t>
      </w:r>
      <w:r w:rsidR="00FE384C">
        <w:t>4</w:t>
      </w:r>
      <w:r>
        <w:t>: Chemicals that could not be fit by either a one- or two-compartment model using R package invivoPKfit</w:t>
      </w:r>
    </w:p>
    <w:tbl>
      <w:tblPr>
        <w:tblW w:w="5186" w:type="dxa"/>
        <w:tblLook w:val="04A0" w:firstRow="1" w:lastRow="0" w:firstColumn="1" w:lastColumn="0" w:noHBand="0" w:noVBand="1"/>
      </w:tblPr>
      <w:tblGrid>
        <w:gridCol w:w="1646"/>
        <w:gridCol w:w="2100"/>
        <w:gridCol w:w="1440"/>
      </w:tblGrid>
      <w:tr w:rsidR="0029625D" w:rsidRPr="0029625D" w14:paraId="604FB81F"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DTXSID</w:t>
            </w:r>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PREFERRED_NAME</w:t>
            </w:r>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CASRN</w:t>
            </w:r>
          </w:p>
        </w:tc>
      </w:tr>
      <w:tr w:rsidR="0029625D" w:rsidRPr="0029625D" w14:paraId="26B6554E"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DTXSID0021125</w:t>
            </w:r>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Phenolphthalein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77-09-8</w:t>
            </w:r>
          </w:p>
        </w:tc>
      </w:tr>
      <w:tr w:rsidR="0029625D" w:rsidRPr="0029625D" w14:paraId="2FF445F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DTXSID2020139</w:t>
            </w:r>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Benzo(a)pyrene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50-32-8</w:t>
            </w:r>
          </w:p>
        </w:tc>
      </w:tr>
      <w:tr w:rsidR="0029625D" w:rsidRPr="0029625D" w14:paraId="7944A4EA"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DTXSID2021103</w:t>
            </w:r>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Pentachloroanisole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1825-21-4</w:t>
            </w:r>
          </w:p>
        </w:tc>
      </w:tr>
      <w:tr w:rsidR="0029625D" w:rsidRPr="0029625D" w14:paraId="6BE6EBDB"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DTXSID5032442</w:t>
            </w:r>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Imidacloprid</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138261-41-3</w:t>
            </w:r>
          </w:p>
        </w:tc>
      </w:tr>
      <w:tr w:rsidR="0029625D" w:rsidRPr="0029625D" w14:paraId="3E0A4286"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DTXSID8021359</w:t>
            </w:r>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Tolbutamide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64-77-7</w:t>
            </w:r>
          </w:p>
        </w:tc>
      </w:tr>
      <w:tr w:rsidR="0029625D" w:rsidRPr="0029625D" w14:paraId="0720C75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DTXSID8022292</w:t>
            </w:r>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Permethrin</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52645-53-1</w:t>
            </w:r>
          </w:p>
        </w:tc>
      </w:tr>
      <w:tr w:rsidR="0029625D" w:rsidRPr="0029625D" w14:paraId="4D4C3C1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DTXSID8023393</w:t>
            </w:r>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Ondansetron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99614-02-5</w:t>
            </w:r>
          </w:p>
        </w:tc>
      </w:tr>
      <w:tr w:rsidR="0029625D" w:rsidRPr="0029625D" w14:paraId="129D9FC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DTXSID9032329</w:t>
            </w:r>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Bensulide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741-58-2</w:t>
            </w:r>
          </w:p>
        </w:tc>
      </w:tr>
    </w:tbl>
    <w:p w14:paraId="10915956" w14:textId="77777777" w:rsidR="0029625D" w:rsidRDefault="0029625D" w:rsidP="006F4886">
      <w:pPr>
        <w:spacing w:after="0" w:line="360" w:lineRule="auto"/>
      </w:pPr>
    </w:p>
    <w:p w14:paraId="7829DC66" w14:textId="77777777" w:rsidR="0029625D" w:rsidRDefault="0029625D">
      <w:r>
        <w:br w:type="page"/>
      </w:r>
    </w:p>
    <w:p w14:paraId="5AD1AF68" w14:textId="331CEFD7" w:rsidR="001F7BDE" w:rsidRDefault="001F7BDE" w:rsidP="006F4886">
      <w:pPr>
        <w:spacing w:after="0" w:line="360" w:lineRule="auto"/>
      </w:pPr>
      <w:r>
        <w:lastRenderedPageBreak/>
        <w:t xml:space="preserve">Supplemental Table </w:t>
      </w:r>
      <w:r w:rsidR="00FE384C">
        <w:t>5</w:t>
      </w:r>
      <w:r>
        <w:t>: Chemicals that could only be predicted by OPERA</w:t>
      </w:r>
    </w:p>
    <w:tbl>
      <w:tblPr>
        <w:tblStyle w:val="TableGrid"/>
        <w:tblW w:w="0" w:type="auto"/>
        <w:tblLook w:val="04A0" w:firstRow="1" w:lastRow="0" w:firstColumn="1" w:lastColumn="0" w:noHBand="0" w:noVBand="1"/>
      </w:tblPr>
      <w:tblGrid>
        <w:gridCol w:w="1757"/>
        <w:gridCol w:w="3740"/>
        <w:gridCol w:w="1296"/>
      </w:tblGrid>
      <w:tr w:rsidR="001F7BDE" w:rsidRPr="001F7BDE" w14:paraId="1BAA2F58" w14:textId="77777777" w:rsidTr="00515D7D">
        <w:trPr>
          <w:trHeight w:val="300"/>
        </w:trPr>
        <w:tc>
          <w:tcPr>
            <w:tcW w:w="1757" w:type="dxa"/>
            <w:noWrap/>
            <w:hideMark/>
          </w:tcPr>
          <w:p w14:paraId="61A6807C" w14:textId="77777777" w:rsidR="001F7BDE" w:rsidRPr="001F7BDE" w:rsidRDefault="001F7BDE" w:rsidP="006F4886">
            <w:pPr>
              <w:spacing w:line="360" w:lineRule="auto"/>
            </w:pPr>
            <w:r w:rsidRPr="001F7BDE">
              <w:t>DTXSID</w:t>
            </w:r>
          </w:p>
        </w:tc>
        <w:tc>
          <w:tcPr>
            <w:tcW w:w="3740" w:type="dxa"/>
            <w:noWrap/>
            <w:hideMark/>
          </w:tcPr>
          <w:p w14:paraId="4B9C104E" w14:textId="77777777" w:rsidR="001F7BDE" w:rsidRPr="001F7BDE" w:rsidRDefault="001F7BDE" w:rsidP="006F4886">
            <w:pPr>
              <w:spacing w:line="360" w:lineRule="auto"/>
            </w:pPr>
            <w:r w:rsidRPr="001F7BDE">
              <w:t>PREFERRED_NAME</w:t>
            </w:r>
          </w:p>
        </w:tc>
        <w:tc>
          <w:tcPr>
            <w:tcW w:w="1296" w:type="dxa"/>
            <w:noWrap/>
            <w:hideMark/>
          </w:tcPr>
          <w:p w14:paraId="3D2A5275" w14:textId="77777777" w:rsidR="001F7BDE" w:rsidRPr="001F7BDE" w:rsidRDefault="001F7BDE" w:rsidP="006F4886">
            <w:pPr>
              <w:spacing w:line="360" w:lineRule="auto"/>
            </w:pPr>
            <w:r w:rsidRPr="001F7BDE">
              <w:t>CASRN</w:t>
            </w:r>
          </w:p>
        </w:tc>
      </w:tr>
      <w:tr w:rsidR="001F7BDE" w:rsidRPr="001F7BDE" w14:paraId="2E3E712C" w14:textId="77777777" w:rsidTr="00515D7D">
        <w:trPr>
          <w:trHeight w:val="300"/>
        </w:trPr>
        <w:tc>
          <w:tcPr>
            <w:tcW w:w="1757" w:type="dxa"/>
            <w:noWrap/>
            <w:hideMark/>
          </w:tcPr>
          <w:p w14:paraId="6AE6F877" w14:textId="77777777" w:rsidR="001F7BDE" w:rsidRPr="001F7BDE" w:rsidRDefault="001F7BDE" w:rsidP="006F4886">
            <w:pPr>
              <w:spacing w:line="360" w:lineRule="auto"/>
            </w:pPr>
            <w:r w:rsidRPr="001F7BDE">
              <w:t>DTXSID0022985</w:t>
            </w:r>
          </w:p>
        </w:tc>
        <w:tc>
          <w:tcPr>
            <w:tcW w:w="3740" w:type="dxa"/>
            <w:noWrap/>
            <w:hideMark/>
          </w:tcPr>
          <w:p w14:paraId="39D6E198" w14:textId="77777777" w:rsidR="001F7BDE" w:rsidRPr="001F7BDE" w:rsidRDefault="001F7BDE" w:rsidP="006F4886">
            <w:pPr>
              <w:spacing w:line="360" w:lineRule="auto"/>
            </w:pPr>
            <w:r w:rsidRPr="001F7BDE">
              <w:t>Ephedrine</w:t>
            </w:r>
          </w:p>
        </w:tc>
        <w:tc>
          <w:tcPr>
            <w:tcW w:w="1296" w:type="dxa"/>
            <w:noWrap/>
            <w:hideMark/>
          </w:tcPr>
          <w:p w14:paraId="03996182" w14:textId="77777777" w:rsidR="001F7BDE" w:rsidRPr="001F7BDE" w:rsidRDefault="001F7BDE" w:rsidP="006F4886">
            <w:pPr>
              <w:spacing w:line="360" w:lineRule="auto"/>
            </w:pPr>
            <w:r w:rsidRPr="001F7BDE">
              <w:t>299-42-3</w:t>
            </w:r>
          </w:p>
        </w:tc>
      </w:tr>
      <w:tr w:rsidR="001F7BDE" w:rsidRPr="001F7BDE" w14:paraId="12FD1297" w14:textId="77777777" w:rsidTr="00515D7D">
        <w:trPr>
          <w:trHeight w:val="300"/>
        </w:trPr>
        <w:tc>
          <w:tcPr>
            <w:tcW w:w="1757" w:type="dxa"/>
            <w:noWrap/>
            <w:hideMark/>
          </w:tcPr>
          <w:p w14:paraId="2C8880A0" w14:textId="77777777" w:rsidR="001F7BDE" w:rsidRPr="001F7BDE" w:rsidRDefault="001F7BDE" w:rsidP="006F4886">
            <w:pPr>
              <w:spacing w:line="360" w:lineRule="auto"/>
            </w:pPr>
            <w:r w:rsidRPr="001F7BDE">
              <w:t>DTXSID1051432</w:t>
            </w:r>
          </w:p>
        </w:tc>
        <w:tc>
          <w:tcPr>
            <w:tcW w:w="3740" w:type="dxa"/>
            <w:noWrap/>
            <w:hideMark/>
          </w:tcPr>
          <w:p w14:paraId="0BBB3339" w14:textId="77777777" w:rsidR="001F7BDE" w:rsidRPr="001F7BDE" w:rsidRDefault="001F7BDE" w:rsidP="006F4886">
            <w:pPr>
              <w:spacing w:line="360" w:lineRule="auto"/>
            </w:pPr>
            <w:r w:rsidRPr="001F7BDE">
              <w:t>Thiodiglycolic acid</w:t>
            </w:r>
          </w:p>
        </w:tc>
        <w:tc>
          <w:tcPr>
            <w:tcW w:w="1296" w:type="dxa"/>
            <w:noWrap/>
            <w:hideMark/>
          </w:tcPr>
          <w:p w14:paraId="27A8D4EB" w14:textId="77777777" w:rsidR="001F7BDE" w:rsidRPr="001F7BDE" w:rsidRDefault="001F7BDE" w:rsidP="006F4886">
            <w:pPr>
              <w:spacing w:line="360" w:lineRule="auto"/>
            </w:pPr>
            <w:r w:rsidRPr="001F7BDE">
              <w:t>123-93-3</w:t>
            </w:r>
          </w:p>
        </w:tc>
      </w:tr>
      <w:tr w:rsidR="001F7BDE" w:rsidRPr="001F7BDE" w14:paraId="5E3DE7DE" w14:textId="77777777" w:rsidTr="00515D7D">
        <w:trPr>
          <w:trHeight w:val="300"/>
        </w:trPr>
        <w:tc>
          <w:tcPr>
            <w:tcW w:w="1757" w:type="dxa"/>
            <w:noWrap/>
            <w:hideMark/>
          </w:tcPr>
          <w:p w14:paraId="11BEEED2" w14:textId="77777777" w:rsidR="001F7BDE" w:rsidRPr="001F7BDE" w:rsidRDefault="001F7BDE" w:rsidP="006F4886">
            <w:pPr>
              <w:spacing w:line="360" w:lineRule="auto"/>
            </w:pPr>
            <w:r w:rsidRPr="001F7BDE">
              <w:t>DTXSID3032179</w:t>
            </w:r>
          </w:p>
        </w:tc>
        <w:tc>
          <w:tcPr>
            <w:tcW w:w="3740" w:type="dxa"/>
            <w:noWrap/>
            <w:hideMark/>
          </w:tcPr>
          <w:p w14:paraId="64DC9819" w14:textId="77777777" w:rsidR="001F7BDE" w:rsidRPr="001F7BDE" w:rsidRDefault="001F7BDE" w:rsidP="006F4886">
            <w:pPr>
              <w:spacing w:line="360" w:lineRule="auto"/>
            </w:pPr>
            <w:r w:rsidRPr="001F7BDE">
              <w:t>3,3',4,4',5-Pentachlorobiphenyl</w:t>
            </w:r>
          </w:p>
        </w:tc>
        <w:tc>
          <w:tcPr>
            <w:tcW w:w="1296" w:type="dxa"/>
            <w:noWrap/>
            <w:hideMark/>
          </w:tcPr>
          <w:p w14:paraId="7DC3DE8E" w14:textId="77777777" w:rsidR="001F7BDE" w:rsidRPr="001F7BDE" w:rsidRDefault="001F7BDE" w:rsidP="006F4886">
            <w:pPr>
              <w:spacing w:line="360" w:lineRule="auto"/>
            </w:pPr>
            <w:r w:rsidRPr="001F7BDE">
              <w:t>57465-28-8</w:t>
            </w:r>
          </w:p>
        </w:tc>
      </w:tr>
      <w:tr w:rsidR="001F7BDE" w:rsidRPr="001F7BDE" w14:paraId="7E2D4075" w14:textId="77777777" w:rsidTr="00515D7D">
        <w:trPr>
          <w:trHeight w:val="300"/>
        </w:trPr>
        <w:tc>
          <w:tcPr>
            <w:tcW w:w="1757" w:type="dxa"/>
            <w:noWrap/>
            <w:hideMark/>
          </w:tcPr>
          <w:p w14:paraId="07F51A46" w14:textId="77777777" w:rsidR="001F7BDE" w:rsidRPr="001F7BDE" w:rsidRDefault="001F7BDE" w:rsidP="006F4886">
            <w:pPr>
              <w:spacing w:line="360" w:lineRule="auto"/>
            </w:pPr>
            <w:r w:rsidRPr="001F7BDE">
              <w:t>DTXSID30575892</w:t>
            </w:r>
          </w:p>
        </w:tc>
        <w:tc>
          <w:tcPr>
            <w:tcW w:w="3740" w:type="dxa"/>
            <w:noWrap/>
            <w:hideMark/>
          </w:tcPr>
          <w:p w14:paraId="60FDB51C" w14:textId="77777777" w:rsidR="001F7BDE" w:rsidRPr="001F7BDE" w:rsidRDefault="001F7BDE" w:rsidP="006F4886">
            <w:pPr>
              <w:spacing w:line="360" w:lineRule="auto"/>
            </w:pPr>
            <w:r w:rsidRPr="001F7BDE">
              <w:t>Oxoacetic acid--water (1/1)</w:t>
            </w:r>
          </w:p>
        </w:tc>
        <w:tc>
          <w:tcPr>
            <w:tcW w:w="1296" w:type="dxa"/>
            <w:noWrap/>
            <w:hideMark/>
          </w:tcPr>
          <w:p w14:paraId="0019F088" w14:textId="77777777" w:rsidR="001F7BDE" w:rsidRPr="001F7BDE" w:rsidRDefault="001F7BDE" w:rsidP="006F4886">
            <w:pPr>
              <w:spacing w:line="360" w:lineRule="auto"/>
            </w:pPr>
            <w:r w:rsidRPr="001F7BDE">
              <w:t>563-96-2</w:t>
            </w:r>
          </w:p>
        </w:tc>
      </w:tr>
      <w:tr w:rsidR="001F7BDE" w:rsidRPr="001F7BDE" w14:paraId="6484886D" w14:textId="77777777" w:rsidTr="00515D7D">
        <w:trPr>
          <w:trHeight w:val="300"/>
        </w:trPr>
        <w:tc>
          <w:tcPr>
            <w:tcW w:w="1757" w:type="dxa"/>
            <w:noWrap/>
            <w:hideMark/>
          </w:tcPr>
          <w:p w14:paraId="290ECB68" w14:textId="77777777" w:rsidR="001F7BDE" w:rsidRPr="001F7BDE" w:rsidRDefault="001F7BDE" w:rsidP="006F4886">
            <w:pPr>
              <w:spacing w:line="360" w:lineRule="auto"/>
            </w:pPr>
            <w:r w:rsidRPr="001F7BDE">
              <w:t>DTXSID3061635</w:t>
            </w:r>
          </w:p>
        </w:tc>
        <w:tc>
          <w:tcPr>
            <w:tcW w:w="3740" w:type="dxa"/>
            <w:noWrap/>
            <w:hideMark/>
          </w:tcPr>
          <w:p w14:paraId="379E227C" w14:textId="77777777" w:rsidR="001F7BDE" w:rsidRPr="001F7BDE" w:rsidRDefault="001F7BDE" w:rsidP="006F4886">
            <w:pPr>
              <w:spacing w:line="360" w:lineRule="auto"/>
            </w:pPr>
            <w:r w:rsidRPr="001F7BDE">
              <w:t>1-((2-Methoxyphenyl)azo)-2-naphthol</w:t>
            </w:r>
          </w:p>
        </w:tc>
        <w:tc>
          <w:tcPr>
            <w:tcW w:w="1296" w:type="dxa"/>
            <w:noWrap/>
            <w:hideMark/>
          </w:tcPr>
          <w:p w14:paraId="489DB062" w14:textId="77777777" w:rsidR="001F7BDE" w:rsidRPr="001F7BDE" w:rsidRDefault="001F7BDE" w:rsidP="006F4886">
            <w:pPr>
              <w:spacing w:line="360" w:lineRule="auto"/>
            </w:pPr>
            <w:r w:rsidRPr="001F7BDE">
              <w:t>1229-55-6</w:t>
            </w:r>
          </w:p>
        </w:tc>
      </w:tr>
      <w:tr w:rsidR="001F7BDE" w:rsidRPr="001F7BDE" w14:paraId="29A02CC1" w14:textId="77777777" w:rsidTr="00515D7D">
        <w:trPr>
          <w:trHeight w:val="300"/>
        </w:trPr>
        <w:tc>
          <w:tcPr>
            <w:tcW w:w="1757" w:type="dxa"/>
            <w:noWrap/>
            <w:hideMark/>
          </w:tcPr>
          <w:p w14:paraId="4B729BDB" w14:textId="77777777" w:rsidR="001F7BDE" w:rsidRPr="001F7BDE" w:rsidRDefault="001F7BDE" w:rsidP="006F4886">
            <w:pPr>
              <w:spacing w:line="360" w:lineRule="auto"/>
            </w:pPr>
            <w:r w:rsidRPr="001F7BDE">
              <w:t>DTXSID5020285</w:t>
            </w:r>
          </w:p>
        </w:tc>
        <w:tc>
          <w:tcPr>
            <w:tcW w:w="3740" w:type="dxa"/>
            <w:noWrap/>
            <w:hideMark/>
          </w:tcPr>
          <w:p w14:paraId="06D20DBC" w14:textId="77777777" w:rsidR="001F7BDE" w:rsidRPr="001F7BDE" w:rsidRDefault="001F7BDE" w:rsidP="006F4886">
            <w:pPr>
              <w:spacing w:line="360" w:lineRule="auto"/>
            </w:pPr>
            <w:r w:rsidRPr="001F7BDE">
              <w:t>1-Chloro-2-propanol</w:t>
            </w:r>
          </w:p>
        </w:tc>
        <w:tc>
          <w:tcPr>
            <w:tcW w:w="1296" w:type="dxa"/>
            <w:noWrap/>
            <w:hideMark/>
          </w:tcPr>
          <w:p w14:paraId="43658B5C" w14:textId="77777777" w:rsidR="001F7BDE" w:rsidRPr="001F7BDE" w:rsidRDefault="001F7BDE" w:rsidP="006F4886">
            <w:pPr>
              <w:spacing w:line="360" w:lineRule="auto"/>
            </w:pPr>
            <w:r w:rsidRPr="001F7BDE">
              <w:t>127-00-4</w:t>
            </w:r>
          </w:p>
        </w:tc>
      </w:tr>
      <w:tr w:rsidR="001F7BDE" w:rsidRPr="001F7BDE" w14:paraId="5BAF0F98" w14:textId="77777777" w:rsidTr="00515D7D">
        <w:trPr>
          <w:trHeight w:val="300"/>
        </w:trPr>
        <w:tc>
          <w:tcPr>
            <w:tcW w:w="1757" w:type="dxa"/>
            <w:noWrap/>
            <w:hideMark/>
          </w:tcPr>
          <w:p w14:paraId="00E1A3E9" w14:textId="77777777" w:rsidR="001F7BDE" w:rsidRPr="001F7BDE" w:rsidRDefault="001F7BDE" w:rsidP="006F4886">
            <w:pPr>
              <w:spacing w:line="360" w:lineRule="auto"/>
            </w:pPr>
            <w:r w:rsidRPr="001F7BDE">
              <w:t>DTXSID5024219</w:t>
            </w:r>
          </w:p>
        </w:tc>
        <w:tc>
          <w:tcPr>
            <w:tcW w:w="3740" w:type="dxa"/>
            <w:noWrap/>
            <w:hideMark/>
          </w:tcPr>
          <w:p w14:paraId="6B59D32B" w14:textId="77777777" w:rsidR="001F7BDE" w:rsidRPr="001F7BDE" w:rsidRDefault="001F7BDE" w:rsidP="006F4886">
            <w:pPr>
              <w:spacing w:line="360" w:lineRule="auto"/>
            </w:pPr>
            <w:r w:rsidRPr="001F7BDE">
              <w:t>Nitrite</w:t>
            </w:r>
          </w:p>
        </w:tc>
        <w:tc>
          <w:tcPr>
            <w:tcW w:w="1296" w:type="dxa"/>
            <w:noWrap/>
            <w:hideMark/>
          </w:tcPr>
          <w:p w14:paraId="70071B4B" w14:textId="77777777" w:rsidR="001F7BDE" w:rsidRPr="001F7BDE" w:rsidRDefault="001F7BDE" w:rsidP="006F4886">
            <w:pPr>
              <w:spacing w:line="360" w:lineRule="auto"/>
            </w:pPr>
            <w:r w:rsidRPr="001F7BDE">
              <w:t>14797-65-0</w:t>
            </w:r>
          </w:p>
        </w:tc>
      </w:tr>
      <w:tr w:rsidR="001F7BDE" w:rsidRPr="001F7BDE" w14:paraId="11CF634A" w14:textId="77777777" w:rsidTr="00515D7D">
        <w:trPr>
          <w:trHeight w:val="300"/>
        </w:trPr>
        <w:tc>
          <w:tcPr>
            <w:tcW w:w="1757" w:type="dxa"/>
            <w:noWrap/>
            <w:hideMark/>
          </w:tcPr>
          <w:p w14:paraId="65F62417" w14:textId="77777777" w:rsidR="001F7BDE" w:rsidRPr="001F7BDE" w:rsidRDefault="001F7BDE" w:rsidP="006F4886">
            <w:pPr>
              <w:spacing w:line="360" w:lineRule="auto"/>
            </w:pPr>
            <w:r w:rsidRPr="001F7BDE">
              <w:t>DTXSID50881104</w:t>
            </w:r>
          </w:p>
        </w:tc>
        <w:tc>
          <w:tcPr>
            <w:tcW w:w="3740" w:type="dxa"/>
            <w:noWrap/>
            <w:hideMark/>
          </w:tcPr>
          <w:p w14:paraId="2ED37972" w14:textId="77777777" w:rsidR="001F7BDE" w:rsidRPr="001F7BDE" w:rsidRDefault="001F7BDE" w:rsidP="006F4886">
            <w:pPr>
              <w:spacing w:line="360" w:lineRule="auto"/>
            </w:pPr>
            <w:r w:rsidRPr="001F7BDE">
              <w:t>Diltiazem</w:t>
            </w:r>
          </w:p>
        </w:tc>
        <w:tc>
          <w:tcPr>
            <w:tcW w:w="1296" w:type="dxa"/>
            <w:noWrap/>
            <w:hideMark/>
          </w:tcPr>
          <w:p w14:paraId="01E6E442" w14:textId="77777777" w:rsidR="001F7BDE" w:rsidRPr="001F7BDE" w:rsidRDefault="001F7BDE" w:rsidP="006F4886">
            <w:pPr>
              <w:spacing w:line="360" w:lineRule="auto"/>
            </w:pPr>
            <w:r w:rsidRPr="001F7BDE">
              <w:t>34933-06-7</w:t>
            </w:r>
          </w:p>
        </w:tc>
      </w:tr>
      <w:tr w:rsidR="001F7BDE" w:rsidRPr="001F7BDE" w14:paraId="135BFDC4" w14:textId="77777777" w:rsidTr="00515D7D">
        <w:trPr>
          <w:trHeight w:val="300"/>
        </w:trPr>
        <w:tc>
          <w:tcPr>
            <w:tcW w:w="1757" w:type="dxa"/>
            <w:noWrap/>
            <w:hideMark/>
          </w:tcPr>
          <w:p w14:paraId="5C20C0E9" w14:textId="77777777" w:rsidR="001F7BDE" w:rsidRPr="001F7BDE" w:rsidRDefault="001F7BDE" w:rsidP="006F4886">
            <w:pPr>
              <w:spacing w:line="360" w:lineRule="auto"/>
            </w:pPr>
            <w:r w:rsidRPr="001F7BDE">
              <w:t>DTXSID7030066</w:t>
            </w:r>
          </w:p>
        </w:tc>
        <w:tc>
          <w:tcPr>
            <w:tcW w:w="3740" w:type="dxa"/>
            <w:noWrap/>
            <w:hideMark/>
          </w:tcPr>
          <w:p w14:paraId="6F958FDF" w14:textId="77777777" w:rsidR="001F7BDE" w:rsidRPr="001F7BDE" w:rsidRDefault="001F7BDE" w:rsidP="006F4886">
            <w:pPr>
              <w:spacing w:line="360" w:lineRule="auto"/>
            </w:pPr>
            <w:r w:rsidRPr="001F7BDE">
              <w:t>2,3,4,7,8-Pentachlorodibenzofuran</w:t>
            </w:r>
          </w:p>
        </w:tc>
        <w:tc>
          <w:tcPr>
            <w:tcW w:w="1296" w:type="dxa"/>
            <w:noWrap/>
            <w:hideMark/>
          </w:tcPr>
          <w:p w14:paraId="57BD470F" w14:textId="77777777" w:rsidR="001F7BDE" w:rsidRPr="001F7BDE" w:rsidRDefault="001F7BDE" w:rsidP="006F4886">
            <w:pPr>
              <w:spacing w:line="360" w:lineRule="auto"/>
            </w:pPr>
            <w:r w:rsidRPr="001F7BDE">
              <w:t>57117-31-4</w:t>
            </w:r>
          </w:p>
        </w:tc>
      </w:tr>
      <w:tr w:rsidR="001F7BDE" w:rsidRPr="001F7BDE" w14:paraId="53117E92" w14:textId="77777777" w:rsidTr="00515D7D">
        <w:trPr>
          <w:trHeight w:val="300"/>
        </w:trPr>
        <w:tc>
          <w:tcPr>
            <w:tcW w:w="1757" w:type="dxa"/>
            <w:noWrap/>
            <w:hideMark/>
          </w:tcPr>
          <w:p w14:paraId="4B231095" w14:textId="77777777" w:rsidR="001F7BDE" w:rsidRPr="001F7BDE" w:rsidRDefault="001F7BDE" w:rsidP="006F4886">
            <w:pPr>
              <w:spacing w:line="360" w:lineRule="auto"/>
            </w:pPr>
            <w:r w:rsidRPr="001F7BDE">
              <w:t>DTXSID80108992</w:t>
            </w:r>
          </w:p>
        </w:tc>
        <w:tc>
          <w:tcPr>
            <w:tcW w:w="3740" w:type="dxa"/>
            <w:noWrap/>
            <w:hideMark/>
          </w:tcPr>
          <w:p w14:paraId="1B400FCE" w14:textId="77777777" w:rsidR="001F7BDE" w:rsidRPr="001F7BDE" w:rsidRDefault="001F7BDE" w:rsidP="006F4886">
            <w:pPr>
              <w:spacing w:line="360" w:lineRule="auto"/>
            </w:pPr>
            <w:r w:rsidRPr="001F7BDE">
              <w:t>Perfluorooctanesulfonate</w:t>
            </w:r>
          </w:p>
        </w:tc>
        <w:tc>
          <w:tcPr>
            <w:tcW w:w="1296" w:type="dxa"/>
            <w:noWrap/>
            <w:hideMark/>
          </w:tcPr>
          <w:p w14:paraId="03AB05FD" w14:textId="77777777" w:rsidR="001F7BDE" w:rsidRPr="001F7BDE" w:rsidRDefault="001F7BDE" w:rsidP="006F4886">
            <w:pPr>
              <w:spacing w:line="360" w:lineRule="auto"/>
            </w:pPr>
            <w:r w:rsidRPr="001F7BDE">
              <w:t>45298-90-6</w:t>
            </w:r>
          </w:p>
        </w:tc>
      </w:tr>
    </w:tbl>
    <w:p w14:paraId="61A71F0B" w14:textId="0ABEFD0D" w:rsidR="001F7BDE" w:rsidRDefault="001F7BDE" w:rsidP="006F4886">
      <w:pPr>
        <w:spacing w:after="0" w:line="360" w:lineRule="auto"/>
      </w:pPr>
    </w:p>
    <w:p w14:paraId="21E3825C" w14:textId="77777777" w:rsidR="0069625F" w:rsidRDefault="0069625F">
      <w:r>
        <w:br w:type="page"/>
      </w:r>
    </w:p>
    <w:p w14:paraId="61FD23F9" w14:textId="6FAB8393" w:rsidR="001D1D0D" w:rsidRDefault="001D1D0D" w:rsidP="006F4886">
      <w:pPr>
        <w:spacing w:after="0" w:line="360" w:lineRule="auto"/>
      </w:pPr>
      <w:r>
        <w:lastRenderedPageBreak/>
        <w:t>Supplemental Table 6:</w:t>
      </w:r>
      <w:r w:rsidR="00FD7A5F">
        <w:t xml:space="preserve"> Chemicals whose measured values were potentially retrieved “as is” from model training sets and were therefore</w:t>
      </w:r>
      <w:r>
        <w:t xml:space="preserve"> removed from the evalu</w:t>
      </w:r>
      <w:r w:rsidR="00FD7A5F">
        <w:t>a</w:t>
      </w:r>
      <w:r>
        <w:t>tion:</w:t>
      </w:r>
    </w:p>
    <w:tbl>
      <w:tblPr>
        <w:tblStyle w:val="TableGrid"/>
        <w:tblW w:w="10307" w:type="dxa"/>
        <w:tblLook w:val="04A0" w:firstRow="1" w:lastRow="0" w:firstColumn="1" w:lastColumn="0" w:noHBand="0" w:noVBand="1"/>
      </w:tblPr>
      <w:tblGrid>
        <w:gridCol w:w="1008"/>
        <w:gridCol w:w="1466"/>
        <w:gridCol w:w="864"/>
        <w:gridCol w:w="1052"/>
        <w:gridCol w:w="1011"/>
        <w:gridCol w:w="1081"/>
        <w:gridCol w:w="1040"/>
        <w:gridCol w:w="551"/>
        <w:gridCol w:w="1147"/>
        <w:gridCol w:w="1087"/>
      </w:tblGrid>
      <w:tr w:rsidR="001D1D0D" w:rsidRPr="001D1D0D" w14:paraId="199C52D6" w14:textId="77777777" w:rsidTr="001D1D0D">
        <w:trPr>
          <w:trHeight w:val="300"/>
        </w:trPr>
        <w:tc>
          <w:tcPr>
            <w:tcW w:w="1008" w:type="dxa"/>
            <w:noWrap/>
            <w:hideMark/>
          </w:tcPr>
          <w:p w14:paraId="7A3D9057" w14:textId="77777777" w:rsidR="001D1D0D" w:rsidRPr="001D1D0D" w:rsidRDefault="001D1D0D" w:rsidP="006F4886">
            <w:pPr>
              <w:spacing w:line="360" w:lineRule="auto"/>
              <w:rPr>
                <w:sz w:val="12"/>
                <w:szCs w:val="12"/>
              </w:rPr>
            </w:pPr>
            <w:r w:rsidRPr="001D1D0D">
              <w:rPr>
                <w:sz w:val="12"/>
                <w:szCs w:val="12"/>
              </w:rPr>
              <w:t>DTXSID</w:t>
            </w:r>
          </w:p>
        </w:tc>
        <w:tc>
          <w:tcPr>
            <w:tcW w:w="1466" w:type="dxa"/>
            <w:noWrap/>
            <w:hideMark/>
          </w:tcPr>
          <w:p w14:paraId="26D7485A" w14:textId="77777777" w:rsidR="001D1D0D" w:rsidRPr="001D1D0D" w:rsidRDefault="001D1D0D" w:rsidP="006F4886">
            <w:pPr>
              <w:spacing w:line="360" w:lineRule="auto"/>
              <w:rPr>
                <w:sz w:val="12"/>
                <w:szCs w:val="12"/>
              </w:rPr>
            </w:pPr>
            <w:r w:rsidRPr="001D1D0D">
              <w:rPr>
                <w:sz w:val="12"/>
                <w:szCs w:val="12"/>
              </w:rPr>
              <w:t>PREFERRED_NAME</w:t>
            </w:r>
          </w:p>
        </w:tc>
        <w:tc>
          <w:tcPr>
            <w:tcW w:w="864" w:type="dxa"/>
            <w:noWrap/>
            <w:hideMark/>
          </w:tcPr>
          <w:p w14:paraId="2BFF6A28" w14:textId="77777777" w:rsidR="001D1D0D" w:rsidRPr="001D1D0D" w:rsidRDefault="001D1D0D" w:rsidP="006F4886">
            <w:pPr>
              <w:spacing w:line="360" w:lineRule="auto"/>
              <w:rPr>
                <w:sz w:val="12"/>
                <w:szCs w:val="12"/>
              </w:rPr>
            </w:pPr>
            <w:r w:rsidRPr="001D1D0D">
              <w:rPr>
                <w:sz w:val="12"/>
                <w:szCs w:val="12"/>
              </w:rPr>
              <w:t>CASRN</w:t>
            </w:r>
          </w:p>
        </w:tc>
        <w:tc>
          <w:tcPr>
            <w:tcW w:w="1052" w:type="dxa"/>
            <w:noWrap/>
            <w:hideMark/>
          </w:tcPr>
          <w:p w14:paraId="0098429F" w14:textId="77777777" w:rsidR="001D1D0D" w:rsidRPr="001D1D0D" w:rsidRDefault="001D1D0D" w:rsidP="006F4886">
            <w:pPr>
              <w:spacing w:line="360" w:lineRule="auto"/>
              <w:rPr>
                <w:sz w:val="12"/>
                <w:szCs w:val="12"/>
              </w:rPr>
            </w:pPr>
            <w:r w:rsidRPr="001D1D0D">
              <w:rPr>
                <w:sz w:val="12"/>
                <w:szCs w:val="12"/>
              </w:rPr>
              <w:t>Human.Clint.httk</w:t>
            </w:r>
          </w:p>
        </w:tc>
        <w:tc>
          <w:tcPr>
            <w:tcW w:w="1011" w:type="dxa"/>
            <w:noWrap/>
            <w:hideMark/>
          </w:tcPr>
          <w:p w14:paraId="6C40892D" w14:textId="77777777" w:rsidR="001D1D0D" w:rsidRPr="001D1D0D" w:rsidRDefault="001D1D0D" w:rsidP="006F4886">
            <w:pPr>
              <w:spacing w:line="360" w:lineRule="auto"/>
              <w:rPr>
                <w:sz w:val="12"/>
                <w:szCs w:val="12"/>
              </w:rPr>
            </w:pPr>
            <w:r w:rsidRPr="001D1D0D">
              <w:rPr>
                <w:sz w:val="12"/>
                <w:szCs w:val="12"/>
              </w:rPr>
              <w:t>Human.Fup.httk</w:t>
            </w:r>
          </w:p>
        </w:tc>
        <w:tc>
          <w:tcPr>
            <w:tcW w:w="1081" w:type="dxa"/>
            <w:noWrap/>
            <w:hideMark/>
          </w:tcPr>
          <w:p w14:paraId="02DB8521" w14:textId="77777777" w:rsidR="001D1D0D" w:rsidRPr="001D1D0D" w:rsidRDefault="001D1D0D" w:rsidP="006F4886">
            <w:pPr>
              <w:spacing w:line="360" w:lineRule="auto"/>
              <w:rPr>
                <w:sz w:val="12"/>
                <w:szCs w:val="12"/>
              </w:rPr>
            </w:pPr>
            <w:r w:rsidRPr="001D1D0D">
              <w:rPr>
                <w:sz w:val="12"/>
                <w:szCs w:val="12"/>
              </w:rPr>
              <w:t>Human.Clint.pred</w:t>
            </w:r>
          </w:p>
        </w:tc>
        <w:tc>
          <w:tcPr>
            <w:tcW w:w="1040" w:type="dxa"/>
            <w:noWrap/>
            <w:hideMark/>
          </w:tcPr>
          <w:p w14:paraId="3A8EF2B8" w14:textId="77777777" w:rsidR="001D1D0D" w:rsidRPr="001D1D0D" w:rsidRDefault="001D1D0D" w:rsidP="006F4886">
            <w:pPr>
              <w:spacing w:line="360" w:lineRule="auto"/>
              <w:rPr>
                <w:sz w:val="12"/>
                <w:szCs w:val="12"/>
              </w:rPr>
            </w:pPr>
            <w:r w:rsidRPr="001D1D0D">
              <w:rPr>
                <w:sz w:val="12"/>
                <w:szCs w:val="12"/>
              </w:rPr>
              <w:t>Human.Fup.pred</w:t>
            </w:r>
          </w:p>
        </w:tc>
        <w:tc>
          <w:tcPr>
            <w:tcW w:w="551" w:type="dxa"/>
            <w:noWrap/>
            <w:hideMark/>
          </w:tcPr>
          <w:p w14:paraId="19024B60" w14:textId="3CA69F3F" w:rsidR="001D1D0D" w:rsidRPr="001D1D0D" w:rsidRDefault="009F7052" w:rsidP="006F4886">
            <w:pPr>
              <w:spacing w:line="360" w:lineRule="auto"/>
              <w:rPr>
                <w:sz w:val="12"/>
                <w:szCs w:val="12"/>
              </w:rPr>
            </w:pPr>
            <w:r>
              <w:rPr>
                <w:sz w:val="12"/>
                <w:szCs w:val="12"/>
              </w:rPr>
              <w:t>QSPR</w:t>
            </w:r>
          </w:p>
        </w:tc>
        <w:tc>
          <w:tcPr>
            <w:tcW w:w="1147" w:type="dxa"/>
            <w:noWrap/>
            <w:hideMark/>
          </w:tcPr>
          <w:p w14:paraId="081253C8" w14:textId="77777777" w:rsidR="001D1D0D" w:rsidRPr="001D1D0D" w:rsidRDefault="001D1D0D" w:rsidP="006F4886">
            <w:pPr>
              <w:spacing w:line="360" w:lineRule="auto"/>
              <w:rPr>
                <w:sz w:val="12"/>
                <w:szCs w:val="12"/>
              </w:rPr>
            </w:pPr>
            <w:r w:rsidRPr="001D1D0D">
              <w:rPr>
                <w:sz w:val="12"/>
                <w:szCs w:val="12"/>
              </w:rPr>
              <w:t>Human.Clint.AbsFE</w:t>
            </w:r>
          </w:p>
        </w:tc>
        <w:tc>
          <w:tcPr>
            <w:tcW w:w="1087" w:type="dxa"/>
            <w:noWrap/>
            <w:hideMark/>
          </w:tcPr>
          <w:p w14:paraId="4224D215" w14:textId="77777777" w:rsidR="001D1D0D" w:rsidRPr="001D1D0D" w:rsidRDefault="001D1D0D" w:rsidP="006F4886">
            <w:pPr>
              <w:spacing w:line="360" w:lineRule="auto"/>
              <w:rPr>
                <w:sz w:val="12"/>
                <w:szCs w:val="12"/>
              </w:rPr>
            </w:pPr>
            <w:r w:rsidRPr="001D1D0D">
              <w:rPr>
                <w:sz w:val="12"/>
                <w:szCs w:val="12"/>
              </w:rPr>
              <w:t>Human.fup.AbsFE</w:t>
            </w:r>
          </w:p>
        </w:tc>
      </w:tr>
      <w:tr w:rsidR="001D1D0D" w:rsidRPr="001D1D0D" w14:paraId="458DCE81" w14:textId="77777777" w:rsidTr="001D1D0D">
        <w:trPr>
          <w:trHeight w:val="300"/>
        </w:trPr>
        <w:tc>
          <w:tcPr>
            <w:tcW w:w="1008" w:type="dxa"/>
            <w:noWrap/>
            <w:hideMark/>
          </w:tcPr>
          <w:p w14:paraId="1D22A21A" w14:textId="77777777" w:rsidR="001D1D0D" w:rsidRPr="001D1D0D" w:rsidRDefault="001D1D0D" w:rsidP="006F4886">
            <w:pPr>
              <w:spacing w:line="360" w:lineRule="auto"/>
              <w:rPr>
                <w:sz w:val="12"/>
                <w:szCs w:val="12"/>
              </w:rPr>
            </w:pPr>
            <w:r w:rsidRPr="001D1D0D">
              <w:rPr>
                <w:sz w:val="12"/>
                <w:szCs w:val="12"/>
              </w:rPr>
              <w:t>DTXSID0020652</w:t>
            </w:r>
          </w:p>
        </w:tc>
        <w:tc>
          <w:tcPr>
            <w:tcW w:w="1466" w:type="dxa"/>
            <w:noWrap/>
            <w:hideMark/>
          </w:tcPr>
          <w:p w14:paraId="54B1886D" w14:textId="77777777" w:rsidR="001D1D0D" w:rsidRPr="001D1D0D" w:rsidRDefault="001D1D0D" w:rsidP="006F4886">
            <w:pPr>
              <w:spacing w:line="360" w:lineRule="auto"/>
              <w:rPr>
                <w:sz w:val="12"/>
                <w:szCs w:val="12"/>
              </w:rPr>
            </w:pPr>
            <w:r w:rsidRPr="001D1D0D">
              <w:rPr>
                <w:sz w:val="12"/>
                <w:szCs w:val="12"/>
              </w:rPr>
              <w:t>Gemfibrozil</w:t>
            </w:r>
          </w:p>
        </w:tc>
        <w:tc>
          <w:tcPr>
            <w:tcW w:w="864" w:type="dxa"/>
            <w:noWrap/>
            <w:hideMark/>
          </w:tcPr>
          <w:p w14:paraId="39CB944A" w14:textId="77777777" w:rsidR="001D1D0D" w:rsidRPr="001D1D0D" w:rsidRDefault="001D1D0D" w:rsidP="006F4886">
            <w:pPr>
              <w:spacing w:line="360" w:lineRule="auto"/>
              <w:rPr>
                <w:sz w:val="12"/>
                <w:szCs w:val="12"/>
              </w:rPr>
            </w:pPr>
            <w:r w:rsidRPr="001D1D0D">
              <w:rPr>
                <w:sz w:val="12"/>
                <w:szCs w:val="12"/>
              </w:rPr>
              <w:t>25812-30-0</w:t>
            </w:r>
          </w:p>
        </w:tc>
        <w:tc>
          <w:tcPr>
            <w:tcW w:w="1052" w:type="dxa"/>
            <w:noWrap/>
            <w:hideMark/>
          </w:tcPr>
          <w:p w14:paraId="5204BACA" w14:textId="77777777" w:rsidR="001D1D0D" w:rsidRPr="001D1D0D" w:rsidRDefault="001D1D0D" w:rsidP="006F4886">
            <w:pPr>
              <w:spacing w:line="360" w:lineRule="auto"/>
              <w:rPr>
                <w:sz w:val="12"/>
                <w:szCs w:val="12"/>
              </w:rPr>
            </w:pPr>
            <w:r w:rsidRPr="001D1D0D">
              <w:rPr>
                <w:sz w:val="12"/>
                <w:szCs w:val="12"/>
              </w:rPr>
              <w:t>52.2</w:t>
            </w:r>
          </w:p>
        </w:tc>
        <w:tc>
          <w:tcPr>
            <w:tcW w:w="1011" w:type="dxa"/>
            <w:noWrap/>
            <w:hideMark/>
          </w:tcPr>
          <w:p w14:paraId="1A7EC468"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0C418846" w14:textId="77777777" w:rsidR="001D1D0D" w:rsidRPr="001D1D0D" w:rsidRDefault="001D1D0D" w:rsidP="006F4886">
            <w:pPr>
              <w:spacing w:line="360" w:lineRule="auto"/>
              <w:rPr>
                <w:sz w:val="12"/>
                <w:szCs w:val="12"/>
              </w:rPr>
            </w:pPr>
            <w:r w:rsidRPr="001D1D0D">
              <w:rPr>
                <w:sz w:val="12"/>
                <w:szCs w:val="12"/>
              </w:rPr>
              <w:t>52</w:t>
            </w:r>
          </w:p>
        </w:tc>
        <w:tc>
          <w:tcPr>
            <w:tcW w:w="1040" w:type="dxa"/>
            <w:noWrap/>
            <w:hideMark/>
          </w:tcPr>
          <w:p w14:paraId="4915ABA3"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5F666D9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7884BB1" w14:textId="77777777" w:rsidR="001D1D0D" w:rsidRPr="001D1D0D" w:rsidRDefault="001D1D0D" w:rsidP="006F4886">
            <w:pPr>
              <w:spacing w:line="360" w:lineRule="auto"/>
              <w:rPr>
                <w:sz w:val="12"/>
                <w:szCs w:val="12"/>
              </w:rPr>
            </w:pPr>
            <w:r w:rsidRPr="001D1D0D">
              <w:rPr>
                <w:sz w:val="12"/>
                <w:szCs w:val="12"/>
              </w:rPr>
              <w:t>0.00175</w:t>
            </w:r>
          </w:p>
        </w:tc>
        <w:tc>
          <w:tcPr>
            <w:tcW w:w="1087" w:type="dxa"/>
            <w:noWrap/>
            <w:hideMark/>
          </w:tcPr>
          <w:p w14:paraId="42CCCAD3"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6408F498" w14:textId="77777777" w:rsidTr="001D1D0D">
        <w:trPr>
          <w:trHeight w:val="300"/>
        </w:trPr>
        <w:tc>
          <w:tcPr>
            <w:tcW w:w="1008" w:type="dxa"/>
            <w:noWrap/>
            <w:hideMark/>
          </w:tcPr>
          <w:p w14:paraId="6C37FA23" w14:textId="77777777" w:rsidR="001D1D0D" w:rsidRPr="001D1D0D" w:rsidRDefault="001D1D0D" w:rsidP="006F4886">
            <w:pPr>
              <w:spacing w:line="360" w:lineRule="auto"/>
              <w:rPr>
                <w:sz w:val="12"/>
                <w:szCs w:val="12"/>
              </w:rPr>
            </w:pPr>
            <w:r w:rsidRPr="001D1D0D">
              <w:rPr>
                <w:sz w:val="12"/>
                <w:szCs w:val="12"/>
              </w:rPr>
              <w:t>DTXSID1021087</w:t>
            </w:r>
          </w:p>
        </w:tc>
        <w:tc>
          <w:tcPr>
            <w:tcW w:w="1466" w:type="dxa"/>
            <w:noWrap/>
            <w:hideMark/>
          </w:tcPr>
          <w:p w14:paraId="3A83F14C" w14:textId="77777777" w:rsidR="001D1D0D" w:rsidRPr="001D1D0D" w:rsidRDefault="001D1D0D" w:rsidP="006F4886">
            <w:pPr>
              <w:spacing w:line="360" w:lineRule="auto"/>
              <w:rPr>
                <w:sz w:val="12"/>
                <w:szCs w:val="12"/>
              </w:rPr>
            </w:pPr>
            <w:r w:rsidRPr="001D1D0D">
              <w:rPr>
                <w:sz w:val="12"/>
                <w:szCs w:val="12"/>
              </w:rPr>
              <w:t>Oxazepam</w:t>
            </w:r>
          </w:p>
        </w:tc>
        <w:tc>
          <w:tcPr>
            <w:tcW w:w="864" w:type="dxa"/>
            <w:noWrap/>
            <w:hideMark/>
          </w:tcPr>
          <w:p w14:paraId="72CCCFB1" w14:textId="77777777" w:rsidR="001D1D0D" w:rsidRPr="001D1D0D" w:rsidRDefault="001D1D0D" w:rsidP="006F4886">
            <w:pPr>
              <w:spacing w:line="360" w:lineRule="auto"/>
              <w:rPr>
                <w:sz w:val="12"/>
                <w:szCs w:val="12"/>
              </w:rPr>
            </w:pPr>
            <w:r w:rsidRPr="001D1D0D">
              <w:rPr>
                <w:sz w:val="12"/>
                <w:szCs w:val="12"/>
              </w:rPr>
              <w:t>604-75-1</w:t>
            </w:r>
          </w:p>
        </w:tc>
        <w:tc>
          <w:tcPr>
            <w:tcW w:w="1052" w:type="dxa"/>
            <w:noWrap/>
            <w:hideMark/>
          </w:tcPr>
          <w:p w14:paraId="3648A666" w14:textId="77777777" w:rsidR="001D1D0D" w:rsidRPr="001D1D0D" w:rsidRDefault="001D1D0D" w:rsidP="006F4886">
            <w:pPr>
              <w:spacing w:line="360" w:lineRule="auto"/>
              <w:rPr>
                <w:sz w:val="12"/>
                <w:szCs w:val="12"/>
              </w:rPr>
            </w:pPr>
            <w:r w:rsidRPr="001D1D0D">
              <w:rPr>
                <w:sz w:val="12"/>
                <w:szCs w:val="12"/>
              </w:rPr>
              <w:t>3.27</w:t>
            </w:r>
          </w:p>
        </w:tc>
        <w:tc>
          <w:tcPr>
            <w:tcW w:w="1011" w:type="dxa"/>
            <w:noWrap/>
            <w:hideMark/>
          </w:tcPr>
          <w:p w14:paraId="1C245C84"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39FDF60A" w14:textId="77777777" w:rsidR="001D1D0D" w:rsidRPr="001D1D0D" w:rsidRDefault="001D1D0D" w:rsidP="006F4886">
            <w:pPr>
              <w:spacing w:line="360" w:lineRule="auto"/>
              <w:rPr>
                <w:sz w:val="12"/>
                <w:szCs w:val="12"/>
              </w:rPr>
            </w:pPr>
            <w:r w:rsidRPr="001D1D0D">
              <w:rPr>
                <w:sz w:val="12"/>
                <w:szCs w:val="12"/>
              </w:rPr>
              <w:t>3.27</w:t>
            </w:r>
          </w:p>
        </w:tc>
        <w:tc>
          <w:tcPr>
            <w:tcW w:w="1040" w:type="dxa"/>
            <w:noWrap/>
            <w:hideMark/>
          </w:tcPr>
          <w:p w14:paraId="5ED4BF6A"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22C020E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3FBBC84A" w14:textId="77777777" w:rsidR="001D1D0D" w:rsidRPr="001D1D0D" w:rsidRDefault="001D1D0D" w:rsidP="006F4886">
            <w:pPr>
              <w:spacing w:line="360" w:lineRule="auto"/>
              <w:rPr>
                <w:sz w:val="12"/>
                <w:szCs w:val="12"/>
              </w:rPr>
            </w:pPr>
            <w:r w:rsidRPr="001D1D0D">
              <w:rPr>
                <w:sz w:val="12"/>
                <w:szCs w:val="12"/>
              </w:rPr>
              <w:t>0.000133</w:t>
            </w:r>
          </w:p>
        </w:tc>
        <w:tc>
          <w:tcPr>
            <w:tcW w:w="1087" w:type="dxa"/>
            <w:noWrap/>
            <w:hideMark/>
          </w:tcPr>
          <w:p w14:paraId="21FF8E75"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3ACD785B" w14:textId="77777777" w:rsidTr="001D1D0D">
        <w:trPr>
          <w:trHeight w:val="300"/>
        </w:trPr>
        <w:tc>
          <w:tcPr>
            <w:tcW w:w="1008" w:type="dxa"/>
            <w:noWrap/>
            <w:hideMark/>
          </w:tcPr>
          <w:p w14:paraId="469C601B" w14:textId="77777777" w:rsidR="001D1D0D" w:rsidRPr="001D1D0D" w:rsidRDefault="001D1D0D" w:rsidP="006F4886">
            <w:pPr>
              <w:spacing w:line="360" w:lineRule="auto"/>
              <w:rPr>
                <w:sz w:val="12"/>
                <w:szCs w:val="12"/>
              </w:rPr>
            </w:pPr>
            <w:r w:rsidRPr="001D1D0D">
              <w:rPr>
                <w:sz w:val="12"/>
                <w:szCs w:val="12"/>
              </w:rPr>
              <w:t>DTXSID1021116</w:t>
            </w:r>
          </w:p>
        </w:tc>
        <w:tc>
          <w:tcPr>
            <w:tcW w:w="1466" w:type="dxa"/>
            <w:noWrap/>
            <w:hideMark/>
          </w:tcPr>
          <w:p w14:paraId="781FD36E" w14:textId="77777777" w:rsidR="001D1D0D" w:rsidRPr="001D1D0D" w:rsidRDefault="001D1D0D" w:rsidP="006F4886">
            <w:pPr>
              <w:spacing w:line="360" w:lineRule="auto"/>
              <w:rPr>
                <w:sz w:val="12"/>
                <w:szCs w:val="12"/>
              </w:rPr>
            </w:pPr>
            <w:r w:rsidRPr="001D1D0D">
              <w:rPr>
                <w:sz w:val="12"/>
                <w:szCs w:val="12"/>
              </w:rPr>
              <w:t>Phenacetin</w:t>
            </w:r>
          </w:p>
        </w:tc>
        <w:tc>
          <w:tcPr>
            <w:tcW w:w="864" w:type="dxa"/>
            <w:noWrap/>
            <w:hideMark/>
          </w:tcPr>
          <w:p w14:paraId="77FF2B2D" w14:textId="77777777" w:rsidR="001D1D0D" w:rsidRPr="001D1D0D" w:rsidRDefault="001D1D0D" w:rsidP="006F4886">
            <w:pPr>
              <w:spacing w:line="360" w:lineRule="auto"/>
              <w:rPr>
                <w:sz w:val="12"/>
                <w:szCs w:val="12"/>
              </w:rPr>
            </w:pPr>
            <w:r w:rsidRPr="001D1D0D">
              <w:rPr>
                <w:sz w:val="12"/>
                <w:szCs w:val="12"/>
              </w:rPr>
              <w:t>62-44-2</w:t>
            </w:r>
          </w:p>
        </w:tc>
        <w:tc>
          <w:tcPr>
            <w:tcW w:w="1052" w:type="dxa"/>
            <w:noWrap/>
            <w:hideMark/>
          </w:tcPr>
          <w:p w14:paraId="1328663F" w14:textId="77777777" w:rsidR="001D1D0D" w:rsidRPr="001D1D0D" w:rsidRDefault="001D1D0D" w:rsidP="006F4886">
            <w:pPr>
              <w:spacing w:line="360" w:lineRule="auto"/>
              <w:rPr>
                <w:sz w:val="12"/>
                <w:szCs w:val="12"/>
              </w:rPr>
            </w:pPr>
            <w:r w:rsidRPr="001D1D0D">
              <w:rPr>
                <w:sz w:val="12"/>
                <w:szCs w:val="12"/>
              </w:rPr>
              <w:t>9.35</w:t>
            </w:r>
          </w:p>
        </w:tc>
        <w:tc>
          <w:tcPr>
            <w:tcW w:w="1011" w:type="dxa"/>
            <w:noWrap/>
            <w:hideMark/>
          </w:tcPr>
          <w:p w14:paraId="0FE72CF9" w14:textId="77777777" w:rsidR="001D1D0D" w:rsidRPr="001D1D0D" w:rsidRDefault="001D1D0D" w:rsidP="006F4886">
            <w:pPr>
              <w:spacing w:line="360" w:lineRule="auto"/>
              <w:rPr>
                <w:sz w:val="12"/>
                <w:szCs w:val="12"/>
              </w:rPr>
            </w:pPr>
            <w:r w:rsidRPr="001D1D0D">
              <w:rPr>
                <w:sz w:val="12"/>
                <w:szCs w:val="12"/>
              </w:rPr>
              <w:t>0.6</w:t>
            </w:r>
          </w:p>
        </w:tc>
        <w:tc>
          <w:tcPr>
            <w:tcW w:w="1081" w:type="dxa"/>
            <w:noWrap/>
            <w:hideMark/>
          </w:tcPr>
          <w:p w14:paraId="32B4F4C5" w14:textId="77777777" w:rsidR="001D1D0D" w:rsidRPr="001D1D0D" w:rsidRDefault="001D1D0D" w:rsidP="006F4886">
            <w:pPr>
              <w:spacing w:line="360" w:lineRule="auto"/>
              <w:rPr>
                <w:sz w:val="12"/>
                <w:szCs w:val="12"/>
              </w:rPr>
            </w:pPr>
            <w:r w:rsidRPr="001D1D0D">
              <w:rPr>
                <w:sz w:val="12"/>
                <w:szCs w:val="12"/>
              </w:rPr>
              <w:t>9.35</w:t>
            </w:r>
          </w:p>
        </w:tc>
        <w:tc>
          <w:tcPr>
            <w:tcW w:w="1040" w:type="dxa"/>
            <w:noWrap/>
            <w:hideMark/>
          </w:tcPr>
          <w:p w14:paraId="631EF8C4" w14:textId="77777777" w:rsidR="001D1D0D" w:rsidRPr="001D1D0D" w:rsidRDefault="001D1D0D" w:rsidP="006F4886">
            <w:pPr>
              <w:spacing w:line="360" w:lineRule="auto"/>
              <w:rPr>
                <w:sz w:val="12"/>
                <w:szCs w:val="12"/>
              </w:rPr>
            </w:pPr>
            <w:r w:rsidRPr="001D1D0D">
              <w:rPr>
                <w:sz w:val="12"/>
                <w:szCs w:val="12"/>
              </w:rPr>
              <w:t>0.6</w:t>
            </w:r>
          </w:p>
        </w:tc>
        <w:tc>
          <w:tcPr>
            <w:tcW w:w="551" w:type="dxa"/>
            <w:noWrap/>
            <w:hideMark/>
          </w:tcPr>
          <w:p w14:paraId="363A50D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63B450E" w14:textId="77777777" w:rsidR="001D1D0D" w:rsidRPr="001D1D0D" w:rsidRDefault="001D1D0D" w:rsidP="006F4886">
            <w:pPr>
              <w:spacing w:line="360" w:lineRule="auto"/>
              <w:rPr>
                <w:sz w:val="12"/>
                <w:szCs w:val="12"/>
              </w:rPr>
            </w:pPr>
            <w:r w:rsidRPr="001D1D0D">
              <w:rPr>
                <w:sz w:val="12"/>
                <w:szCs w:val="12"/>
              </w:rPr>
              <w:t>0.000186</w:t>
            </w:r>
          </w:p>
        </w:tc>
        <w:tc>
          <w:tcPr>
            <w:tcW w:w="1087" w:type="dxa"/>
            <w:noWrap/>
            <w:hideMark/>
          </w:tcPr>
          <w:p w14:paraId="5AD50FD6"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839178F" w14:textId="77777777" w:rsidTr="001D1D0D">
        <w:trPr>
          <w:trHeight w:val="300"/>
        </w:trPr>
        <w:tc>
          <w:tcPr>
            <w:tcW w:w="1008" w:type="dxa"/>
            <w:noWrap/>
            <w:hideMark/>
          </w:tcPr>
          <w:p w14:paraId="778F1F4F" w14:textId="77777777" w:rsidR="001D1D0D" w:rsidRPr="001D1D0D" w:rsidRDefault="001D1D0D" w:rsidP="006F4886">
            <w:pPr>
              <w:spacing w:line="360" w:lineRule="auto"/>
              <w:rPr>
                <w:sz w:val="12"/>
                <w:szCs w:val="12"/>
              </w:rPr>
            </w:pPr>
            <w:r w:rsidRPr="001D1D0D">
              <w:rPr>
                <w:sz w:val="12"/>
                <w:szCs w:val="12"/>
              </w:rPr>
              <w:t>DTXSID1022265</w:t>
            </w:r>
          </w:p>
        </w:tc>
        <w:tc>
          <w:tcPr>
            <w:tcW w:w="1466" w:type="dxa"/>
            <w:noWrap/>
            <w:hideMark/>
          </w:tcPr>
          <w:p w14:paraId="48B11B40" w14:textId="77777777" w:rsidR="001D1D0D" w:rsidRPr="001D1D0D" w:rsidRDefault="001D1D0D" w:rsidP="006F4886">
            <w:pPr>
              <w:spacing w:line="360" w:lineRule="auto"/>
              <w:rPr>
                <w:sz w:val="12"/>
                <w:szCs w:val="12"/>
              </w:rPr>
            </w:pPr>
            <w:r w:rsidRPr="001D1D0D">
              <w:rPr>
                <w:sz w:val="12"/>
                <w:szCs w:val="12"/>
              </w:rPr>
              <w:t>Alachlor</w:t>
            </w:r>
          </w:p>
        </w:tc>
        <w:tc>
          <w:tcPr>
            <w:tcW w:w="864" w:type="dxa"/>
            <w:noWrap/>
            <w:hideMark/>
          </w:tcPr>
          <w:p w14:paraId="4D6F4256" w14:textId="77777777" w:rsidR="001D1D0D" w:rsidRPr="001D1D0D" w:rsidRDefault="001D1D0D" w:rsidP="006F4886">
            <w:pPr>
              <w:spacing w:line="360" w:lineRule="auto"/>
              <w:rPr>
                <w:sz w:val="12"/>
                <w:szCs w:val="12"/>
              </w:rPr>
            </w:pPr>
            <w:r w:rsidRPr="001D1D0D">
              <w:rPr>
                <w:sz w:val="12"/>
                <w:szCs w:val="12"/>
              </w:rPr>
              <w:t>15972-60-8</w:t>
            </w:r>
          </w:p>
        </w:tc>
        <w:tc>
          <w:tcPr>
            <w:tcW w:w="1052" w:type="dxa"/>
            <w:noWrap/>
            <w:hideMark/>
          </w:tcPr>
          <w:p w14:paraId="4050C026" w14:textId="77777777" w:rsidR="001D1D0D" w:rsidRPr="001D1D0D" w:rsidRDefault="001D1D0D" w:rsidP="006F4886">
            <w:pPr>
              <w:spacing w:line="360" w:lineRule="auto"/>
              <w:rPr>
                <w:sz w:val="12"/>
                <w:szCs w:val="12"/>
              </w:rPr>
            </w:pPr>
            <w:r w:rsidRPr="001D1D0D">
              <w:rPr>
                <w:sz w:val="12"/>
                <w:szCs w:val="12"/>
              </w:rPr>
              <w:t>62.9</w:t>
            </w:r>
          </w:p>
        </w:tc>
        <w:tc>
          <w:tcPr>
            <w:tcW w:w="1011" w:type="dxa"/>
            <w:noWrap/>
            <w:hideMark/>
          </w:tcPr>
          <w:p w14:paraId="74E842A6" w14:textId="77777777" w:rsidR="001D1D0D" w:rsidRPr="001D1D0D" w:rsidRDefault="001D1D0D" w:rsidP="006F4886">
            <w:pPr>
              <w:spacing w:line="360" w:lineRule="auto"/>
              <w:rPr>
                <w:sz w:val="12"/>
                <w:szCs w:val="12"/>
              </w:rPr>
            </w:pPr>
            <w:r w:rsidRPr="001D1D0D">
              <w:rPr>
                <w:sz w:val="12"/>
                <w:szCs w:val="12"/>
              </w:rPr>
              <w:t>0.133</w:t>
            </w:r>
          </w:p>
        </w:tc>
        <w:tc>
          <w:tcPr>
            <w:tcW w:w="1081" w:type="dxa"/>
            <w:noWrap/>
            <w:hideMark/>
          </w:tcPr>
          <w:p w14:paraId="0D51DA23" w14:textId="77777777" w:rsidR="001D1D0D" w:rsidRPr="001D1D0D" w:rsidRDefault="001D1D0D" w:rsidP="006F4886">
            <w:pPr>
              <w:spacing w:line="360" w:lineRule="auto"/>
              <w:rPr>
                <w:sz w:val="12"/>
                <w:szCs w:val="12"/>
              </w:rPr>
            </w:pPr>
            <w:r w:rsidRPr="001D1D0D">
              <w:rPr>
                <w:sz w:val="12"/>
                <w:szCs w:val="12"/>
              </w:rPr>
              <w:t>62.9</w:t>
            </w:r>
          </w:p>
        </w:tc>
        <w:tc>
          <w:tcPr>
            <w:tcW w:w="1040" w:type="dxa"/>
            <w:noWrap/>
            <w:hideMark/>
          </w:tcPr>
          <w:p w14:paraId="182A1FB3" w14:textId="77777777" w:rsidR="001D1D0D" w:rsidRPr="001D1D0D" w:rsidRDefault="001D1D0D" w:rsidP="006F4886">
            <w:pPr>
              <w:spacing w:line="360" w:lineRule="auto"/>
              <w:rPr>
                <w:sz w:val="12"/>
                <w:szCs w:val="12"/>
              </w:rPr>
            </w:pPr>
            <w:r w:rsidRPr="001D1D0D">
              <w:rPr>
                <w:sz w:val="12"/>
                <w:szCs w:val="12"/>
              </w:rPr>
              <w:t>0.13</w:t>
            </w:r>
          </w:p>
        </w:tc>
        <w:tc>
          <w:tcPr>
            <w:tcW w:w="551" w:type="dxa"/>
            <w:noWrap/>
            <w:hideMark/>
          </w:tcPr>
          <w:p w14:paraId="230EC53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8B152E9" w14:textId="77777777" w:rsidR="001D1D0D" w:rsidRPr="001D1D0D" w:rsidRDefault="001D1D0D" w:rsidP="006F4886">
            <w:pPr>
              <w:spacing w:line="360" w:lineRule="auto"/>
              <w:rPr>
                <w:sz w:val="12"/>
                <w:szCs w:val="12"/>
              </w:rPr>
            </w:pPr>
            <w:r w:rsidRPr="001D1D0D">
              <w:rPr>
                <w:sz w:val="12"/>
                <w:szCs w:val="12"/>
              </w:rPr>
              <w:t>0.000276</w:t>
            </w:r>
          </w:p>
        </w:tc>
        <w:tc>
          <w:tcPr>
            <w:tcW w:w="1087" w:type="dxa"/>
            <w:noWrap/>
            <w:hideMark/>
          </w:tcPr>
          <w:p w14:paraId="15C66C65" w14:textId="77777777" w:rsidR="001D1D0D" w:rsidRPr="001D1D0D" w:rsidRDefault="001D1D0D" w:rsidP="006F4886">
            <w:pPr>
              <w:spacing w:line="360" w:lineRule="auto"/>
              <w:rPr>
                <w:sz w:val="12"/>
                <w:szCs w:val="12"/>
              </w:rPr>
            </w:pPr>
            <w:r w:rsidRPr="001D1D0D">
              <w:rPr>
                <w:sz w:val="12"/>
                <w:szCs w:val="12"/>
              </w:rPr>
              <w:t>0.00991</w:t>
            </w:r>
          </w:p>
        </w:tc>
      </w:tr>
      <w:tr w:rsidR="001D1D0D" w:rsidRPr="001D1D0D" w14:paraId="2325D641" w14:textId="77777777" w:rsidTr="001D1D0D">
        <w:trPr>
          <w:trHeight w:val="300"/>
        </w:trPr>
        <w:tc>
          <w:tcPr>
            <w:tcW w:w="1008" w:type="dxa"/>
            <w:noWrap/>
            <w:hideMark/>
          </w:tcPr>
          <w:p w14:paraId="4149C3FB" w14:textId="77777777" w:rsidR="001D1D0D" w:rsidRPr="001D1D0D" w:rsidRDefault="001D1D0D" w:rsidP="006F4886">
            <w:pPr>
              <w:spacing w:line="360" w:lineRule="auto"/>
              <w:rPr>
                <w:sz w:val="12"/>
                <w:szCs w:val="12"/>
              </w:rPr>
            </w:pPr>
            <w:r w:rsidRPr="001D1D0D">
              <w:rPr>
                <w:sz w:val="12"/>
                <w:szCs w:val="12"/>
              </w:rPr>
              <w:t>DTXSID1043881</w:t>
            </w:r>
          </w:p>
        </w:tc>
        <w:tc>
          <w:tcPr>
            <w:tcW w:w="1466" w:type="dxa"/>
            <w:noWrap/>
            <w:hideMark/>
          </w:tcPr>
          <w:p w14:paraId="45F057EA" w14:textId="77777777" w:rsidR="001D1D0D" w:rsidRPr="001D1D0D" w:rsidRDefault="001D1D0D" w:rsidP="006F4886">
            <w:pPr>
              <w:spacing w:line="360" w:lineRule="auto"/>
              <w:rPr>
                <w:sz w:val="12"/>
                <w:szCs w:val="12"/>
              </w:rPr>
            </w:pPr>
            <w:r w:rsidRPr="001D1D0D">
              <w:rPr>
                <w:sz w:val="12"/>
                <w:szCs w:val="12"/>
              </w:rPr>
              <w:t>Imipramine</w:t>
            </w:r>
          </w:p>
        </w:tc>
        <w:tc>
          <w:tcPr>
            <w:tcW w:w="864" w:type="dxa"/>
            <w:noWrap/>
            <w:hideMark/>
          </w:tcPr>
          <w:p w14:paraId="30697CC8" w14:textId="77777777" w:rsidR="001D1D0D" w:rsidRPr="001D1D0D" w:rsidRDefault="001D1D0D" w:rsidP="006F4886">
            <w:pPr>
              <w:spacing w:line="360" w:lineRule="auto"/>
              <w:rPr>
                <w:sz w:val="12"/>
                <w:szCs w:val="12"/>
              </w:rPr>
            </w:pPr>
            <w:r w:rsidRPr="001D1D0D">
              <w:rPr>
                <w:sz w:val="12"/>
                <w:szCs w:val="12"/>
              </w:rPr>
              <w:t>50-49-7</w:t>
            </w:r>
          </w:p>
        </w:tc>
        <w:tc>
          <w:tcPr>
            <w:tcW w:w="1052" w:type="dxa"/>
            <w:noWrap/>
            <w:hideMark/>
          </w:tcPr>
          <w:p w14:paraId="59E4D727" w14:textId="77777777" w:rsidR="001D1D0D" w:rsidRPr="001D1D0D" w:rsidRDefault="001D1D0D" w:rsidP="006F4886">
            <w:pPr>
              <w:spacing w:line="360" w:lineRule="auto"/>
              <w:rPr>
                <w:sz w:val="12"/>
                <w:szCs w:val="12"/>
              </w:rPr>
            </w:pPr>
            <w:r w:rsidRPr="001D1D0D">
              <w:rPr>
                <w:sz w:val="12"/>
                <w:szCs w:val="12"/>
              </w:rPr>
              <w:t>35</w:t>
            </w:r>
          </w:p>
        </w:tc>
        <w:tc>
          <w:tcPr>
            <w:tcW w:w="1011" w:type="dxa"/>
            <w:noWrap/>
            <w:hideMark/>
          </w:tcPr>
          <w:p w14:paraId="3B1ECC7C" w14:textId="77777777" w:rsidR="001D1D0D" w:rsidRPr="001D1D0D" w:rsidRDefault="001D1D0D" w:rsidP="006F4886">
            <w:pPr>
              <w:spacing w:line="360" w:lineRule="auto"/>
              <w:rPr>
                <w:sz w:val="12"/>
                <w:szCs w:val="12"/>
              </w:rPr>
            </w:pPr>
            <w:r w:rsidRPr="001D1D0D">
              <w:rPr>
                <w:sz w:val="12"/>
                <w:szCs w:val="12"/>
              </w:rPr>
              <w:t>0.1</w:t>
            </w:r>
          </w:p>
        </w:tc>
        <w:tc>
          <w:tcPr>
            <w:tcW w:w="1081" w:type="dxa"/>
            <w:noWrap/>
            <w:hideMark/>
          </w:tcPr>
          <w:p w14:paraId="2797784E" w14:textId="77777777" w:rsidR="001D1D0D" w:rsidRPr="001D1D0D" w:rsidRDefault="001D1D0D" w:rsidP="006F4886">
            <w:pPr>
              <w:spacing w:line="360" w:lineRule="auto"/>
              <w:rPr>
                <w:sz w:val="12"/>
                <w:szCs w:val="12"/>
              </w:rPr>
            </w:pPr>
            <w:r w:rsidRPr="001D1D0D">
              <w:rPr>
                <w:sz w:val="12"/>
                <w:szCs w:val="12"/>
              </w:rPr>
              <w:t>35</w:t>
            </w:r>
          </w:p>
        </w:tc>
        <w:tc>
          <w:tcPr>
            <w:tcW w:w="1040" w:type="dxa"/>
            <w:noWrap/>
            <w:hideMark/>
          </w:tcPr>
          <w:p w14:paraId="78EF1835" w14:textId="77777777" w:rsidR="001D1D0D" w:rsidRPr="001D1D0D" w:rsidRDefault="001D1D0D" w:rsidP="006F4886">
            <w:pPr>
              <w:spacing w:line="360" w:lineRule="auto"/>
              <w:rPr>
                <w:sz w:val="12"/>
                <w:szCs w:val="12"/>
              </w:rPr>
            </w:pPr>
            <w:r w:rsidRPr="001D1D0D">
              <w:rPr>
                <w:sz w:val="12"/>
                <w:szCs w:val="12"/>
              </w:rPr>
              <w:t>0.1</w:t>
            </w:r>
          </w:p>
        </w:tc>
        <w:tc>
          <w:tcPr>
            <w:tcW w:w="551" w:type="dxa"/>
            <w:noWrap/>
            <w:hideMark/>
          </w:tcPr>
          <w:p w14:paraId="07809B3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BCF97D2" w14:textId="77777777" w:rsidR="001D1D0D" w:rsidRPr="001D1D0D" w:rsidRDefault="001D1D0D" w:rsidP="006F4886">
            <w:pPr>
              <w:spacing w:line="360" w:lineRule="auto"/>
              <w:rPr>
                <w:sz w:val="12"/>
                <w:szCs w:val="12"/>
              </w:rPr>
            </w:pPr>
            <w:r w:rsidRPr="001D1D0D">
              <w:rPr>
                <w:sz w:val="12"/>
                <w:szCs w:val="12"/>
              </w:rPr>
              <w:t>0.00062</w:t>
            </w:r>
          </w:p>
        </w:tc>
        <w:tc>
          <w:tcPr>
            <w:tcW w:w="1087" w:type="dxa"/>
            <w:noWrap/>
            <w:hideMark/>
          </w:tcPr>
          <w:p w14:paraId="16004362"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2E7FCDA0" w14:textId="77777777" w:rsidTr="001D1D0D">
        <w:trPr>
          <w:trHeight w:val="300"/>
        </w:trPr>
        <w:tc>
          <w:tcPr>
            <w:tcW w:w="1008" w:type="dxa"/>
            <w:noWrap/>
            <w:hideMark/>
          </w:tcPr>
          <w:p w14:paraId="7D99324F" w14:textId="77777777" w:rsidR="001D1D0D" w:rsidRPr="001D1D0D" w:rsidRDefault="001D1D0D" w:rsidP="006F4886">
            <w:pPr>
              <w:spacing w:line="360" w:lineRule="auto"/>
              <w:rPr>
                <w:sz w:val="12"/>
                <w:szCs w:val="12"/>
              </w:rPr>
            </w:pPr>
            <w:r w:rsidRPr="001D1D0D">
              <w:rPr>
                <w:sz w:val="12"/>
                <w:szCs w:val="12"/>
              </w:rPr>
              <w:t>DTXSID2032552</w:t>
            </w:r>
          </w:p>
        </w:tc>
        <w:tc>
          <w:tcPr>
            <w:tcW w:w="1466" w:type="dxa"/>
            <w:noWrap/>
            <w:hideMark/>
          </w:tcPr>
          <w:p w14:paraId="792BF177" w14:textId="77777777" w:rsidR="001D1D0D" w:rsidRPr="001D1D0D" w:rsidRDefault="001D1D0D" w:rsidP="006F4886">
            <w:pPr>
              <w:spacing w:line="360" w:lineRule="auto"/>
              <w:rPr>
                <w:sz w:val="12"/>
                <w:szCs w:val="12"/>
              </w:rPr>
            </w:pPr>
            <w:r w:rsidRPr="001D1D0D">
              <w:rPr>
                <w:sz w:val="12"/>
                <w:szCs w:val="12"/>
              </w:rPr>
              <w:t>Flufenacet</w:t>
            </w:r>
          </w:p>
        </w:tc>
        <w:tc>
          <w:tcPr>
            <w:tcW w:w="864" w:type="dxa"/>
            <w:noWrap/>
            <w:hideMark/>
          </w:tcPr>
          <w:p w14:paraId="25DB4A4F" w14:textId="77777777" w:rsidR="001D1D0D" w:rsidRPr="001D1D0D" w:rsidRDefault="001D1D0D" w:rsidP="006F4886">
            <w:pPr>
              <w:spacing w:line="360" w:lineRule="auto"/>
              <w:rPr>
                <w:sz w:val="12"/>
                <w:szCs w:val="12"/>
              </w:rPr>
            </w:pPr>
            <w:r w:rsidRPr="001D1D0D">
              <w:rPr>
                <w:sz w:val="12"/>
                <w:szCs w:val="12"/>
              </w:rPr>
              <w:t>142459-58-3</w:t>
            </w:r>
          </w:p>
        </w:tc>
        <w:tc>
          <w:tcPr>
            <w:tcW w:w="1052" w:type="dxa"/>
            <w:noWrap/>
            <w:hideMark/>
          </w:tcPr>
          <w:p w14:paraId="68BE77B6" w14:textId="77777777" w:rsidR="001D1D0D" w:rsidRPr="001D1D0D" w:rsidRDefault="001D1D0D" w:rsidP="006F4886">
            <w:pPr>
              <w:spacing w:line="360" w:lineRule="auto"/>
              <w:rPr>
                <w:sz w:val="12"/>
                <w:szCs w:val="12"/>
              </w:rPr>
            </w:pPr>
            <w:r w:rsidRPr="001D1D0D">
              <w:rPr>
                <w:sz w:val="12"/>
                <w:szCs w:val="12"/>
              </w:rPr>
              <w:t>29</w:t>
            </w:r>
          </w:p>
        </w:tc>
        <w:tc>
          <w:tcPr>
            <w:tcW w:w="1011" w:type="dxa"/>
            <w:noWrap/>
            <w:hideMark/>
          </w:tcPr>
          <w:p w14:paraId="6E03781A" w14:textId="77777777" w:rsidR="001D1D0D" w:rsidRPr="001D1D0D" w:rsidRDefault="001D1D0D" w:rsidP="006F4886">
            <w:pPr>
              <w:spacing w:line="360" w:lineRule="auto"/>
              <w:rPr>
                <w:sz w:val="12"/>
                <w:szCs w:val="12"/>
              </w:rPr>
            </w:pPr>
            <w:r w:rsidRPr="001D1D0D">
              <w:rPr>
                <w:sz w:val="12"/>
                <w:szCs w:val="12"/>
              </w:rPr>
              <w:t>0.137</w:t>
            </w:r>
          </w:p>
        </w:tc>
        <w:tc>
          <w:tcPr>
            <w:tcW w:w="1081" w:type="dxa"/>
            <w:noWrap/>
            <w:hideMark/>
          </w:tcPr>
          <w:p w14:paraId="1623685F" w14:textId="77777777" w:rsidR="001D1D0D" w:rsidRPr="001D1D0D" w:rsidRDefault="001D1D0D" w:rsidP="006F4886">
            <w:pPr>
              <w:spacing w:line="360" w:lineRule="auto"/>
              <w:rPr>
                <w:sz w:val="12"/>
                <w:szCs w:val="12"/>
              </w:rPr>
            </w:pPr>
            <w:r w:rsidRPr="001D1D0D">
              <w:rPr>
                <w:sz w:val="12"/>
                <w:szCs w:val="12"/>
              </w:rPr>
              <w:t>29</w:t>
            </w:r>
          </w:p>
        </w:tc>
        <w:tc>
          <w:tcPr>
            <w:tcW w:w="1040" w:type="dxa"/>
            <w:noWrap/>
            <w:hideMark/>
          </w:tcPr>
          <w:p w14:paraId="6767BFC7"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12352923"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C77D026" w14:textId="77777777" w:rsidR="001D1D0D" w:rsidRPr="001D1D0D" w:rsidRDefault="001D1D0D" w:rsidP="006F4886">
            <w:pPr>
              <w:spacing w:line="360" w:lineRule="auto"/>
              <w:rPr>
                <w:sz w:val="12"/>
                <w:szCs w:val="12"/>
              </w:rPr>
            </w:pPr>
            <w:r w:rsidRPr="001D1D0D">
              <w:rPr>
                <w:sz w:val="12"/>
                <w:szCs w:val="12"/>
              </w:rPr>
              <w:t>0.00015</w:t>
            </w:r>
          </w:p>
        </w:tc>
        <w:tc>
          <w:tcPr>
            <w:tcW w:w="1087" w:type="dxa"/>
            <w:noWrap/>
            <w:hideMark/>
          </w:tcPr>
          <w:p w14:paraId="3B7910A1" w14:textId="77777777" w:rsidR="001D1D0D" w:rsidRPr="001D1D0D" w:rsidRDefault="001D1D0D" w:rsidP="006F4886">
            <w:pPr>
              <w:spacing w:line="360" w:lineRule="auto"/>
              <w:rPr>
                <w:sz w:val="12"/>
                <w:szCs w:val="12"/>
              </w:rPr>
            </w:pPr>
            <w:r w:rsidRPr="001D1D0D">
              <w:rPr>
                <w:sz w:val="12"/>
                <w:szCs w:val="12"/>
              </w:rPr>
              <w:t>0.00941</w:t>
            </w:r>
          </w:p>
        </w:tc>
      </w:tr>
      <w:tr w:rsidR="001D1D0D" w:rsidRPr="001D1D0D" w14:paraId="3B330786" w14:textId="77777777" w:rsidTr="001D1D0D">
        <w:trPr>
          <w:trHeight w:val="300"/>
        </w:trPr>
        <w:tc>
          <w:tcPr>
            <w:tcW w:w="1008" w:type="dxa"/>
            <w:noWrap/>
            <w:hideMark/>
          </w:tcPr>
          <w:p w14:paraId="7800447E" w14:textId="77777777" w:rsidR="001D1D0D" w:rsidRPr="001D1D0D" w:rsidRDefault="001D1D0D" w:rsidP="006F4886">
            <w:pPr>
              <w:spacing w:line="360" w:lineRule="auto"/>
              <w:rPr>
                <w:sz w:val="12"/>
                <w:szCs w:val="12"/>
              </w:rPr>
            </w:pPr>
            <w:r w:rsidRPr="001D1D0D">
              <w:rPr>
                <w:sz w:val="12"/>
                <w:szCs w:val="12"/>
              </w:rPr>
              <w:t>DTXSID3034872</w:t>
            </w:r>
          </w:p>
        </w:tc>
        <w:tc>
          <w:tcPr>
            <w:tcW w:w="1466" w:type="dxa"/>
            <w:noWrap/>
            <w:hideMark/>
          </w:tcPr>
          <w:p w14:paraId="3D50A004" w14:textId="77777777" w:rsidR="001D1D0D" w:rsidRPr="001D1D0D" w:rsidRDefault="001D1D0D" w:rsidP="006F4886">
            <w:pPr>
              <w:spacing w:line="360" w:lineRule="auto"/>
              <w:rPr>
                <w:sz w:val="12"/>
                <w:szCs w:val="12"/>
              </w:rPr>
            </w:pPr>
            <w:r w:rsidRPr="001D1D0D">
              <w:rPr>
                <w:sz w:val="12"/>
                <w:szCs w:val="12"/>
              </w:rPr>
              <w:t>Chloridazon</w:t>
            </w:r>
          </w:p>
        </w:tc>
        <w:tc>
          <w:tcPr>
            <w:tcW w:w="864" w:type="dxa"/>
            <w:noWrap/>
            <w:hideMark/>
          </w:tcPr>
          <w:p w14:paraId="5917983C" w14:textId="77777777" w:rsidR="001D1D0D" w:rsidRPr="001D1D0D" w:rsidRDefault="001D1D0D" w:rsidP="006F4886">
            <w:pPr>
              <w:spacing w:line="360" w:lineRule="auto"/>
              <w:rPr>
                <w:sz w:val="12"/>
                <w:szCs w:val="12"/>
              </w:rPr>
            </w:pPr>
            <w:r w:rsidRPr="001D1D0D">
              <w:rPr>
                <w:sz w:val="12"/>
                <w:szCs w:val="12"/>
              </w:rPr>
              <w:t>1698-60-8</w:t>
            </w:r>
          </w:p>
        </w:tc>
        <w:tc>
          <w:tcPr>
            <w:tcW w:w="1052" w:type="dxa"/>
            <w:noWrap/>
            <w:hideMark/>
          </w:tcPr>
          <w:p w14:paraId="79382D61" w14:textId="77777777" w:rsidR="001D1D0D" w:rsidRPr="001D1D0D" w:rsidRDefault="001D1D0D" w:rsidP="006F4886">
            <w:pPr>
              <w:spacing w:line="360" w:lineRule="auto"/>
              <w:rPr>
                <w:sz w:val="12"/>
                <w:szCs w:val="12"/>
              </w:rPr>
            </w:pPr>
            <w:r w:rsidRPr="001D1D0D">
              <w:rPr>
                <w:sz w:val="12"/>
                <w:szCs w:val="12"/>
              </w:rPr>
              <w:t>1.87</w:t>
            </w:r>
          </w:p>
        </w:tc>
        <w:tc>
          <w:tcPr>
            <w:tcW w:w="1011" w:type="dxa"/>
            <w:noWrap/>
            <w:hideMark/>
          </w:tcPr>
          <w:p w14:paraId="7B31DE8B" w14:textId="77777777" w:rsidR="001D1D0D" w:rsidRPr="001D1D0D" w:rsidRDefault="001D1D0D" w:rsidP="006F4886">
            <w:pPr>
              <w:spacing w:line="360" w:lineRule="auto"/>
              <w:rPr>
                <w:sz w:val="12"/>
                <w:szCs w:val="12"/>
              </w:rPr>
            </w:pPr>
            <w:r w:rsidRPr="001D1D0D">
              <w:rPr>
                <w:sz w:val="12"/>
                <w:szCs w:val="12"/>
              </w:rPr>
              <w:t>0.427</w:t>
            </w:r>
          </w:p>
        </w:tc>
        <w:tc>
          <w:tcPr>
            <w:tcW w:w="1081" w:type="dxa"/>
            <w:noWrap/>
            <w:hideMark/>
          </w:tcPr>
          <w:p w14:paraId="43336186" w14:textId="77777777" w:rsidR="001D1D0D" w:rsidRPr="001D1D0D" w:rsidRDefault="001D1D0D" w:rsidP="006F4886">
            <w:pPr>
              <w:spacing w:line="360" w:lineRule="auto"/>
              <w:rPr>
                <w:sz w:val="12"/>
                <w:szCs w:val="12"/>
              </w:rPr>
            </w:pPr>
            <w:r w:rsidRPr="001D1D0D">
              <w:rPr>
                <w:sz w:val="12"/>
                <w:szCs w:val="12"/>
              </w:rPr>
              <w:t>1.87</w:t>
            </w:r>
          </w:p>
        </w:tc>
        <w:tc>
          <w:tcPr>
            <w:tcW w:w="1040" w:type="dxa"/>
            <w:noWrap/>
            <w:hideMark/>
          </w:tcPr>
          <w:p w14:paraId="2531223B" w14:textId="77777777" w:rsidR="001D1D0D" w:rsidRPr="001D1D0D" w:rsidRDefault="001D1D0D" w:rsidP="006F4886">
            <w:pPr>
              <w:spacing w:line="360" w:lineRule="auto"/>
              <w:rPr>
                <w:sz w:val="12"/>
                <w:szCs w:val="12"/>
              </w:rPr>
            </w:pPr>
            <w:r w:rsidRPr="001D1D0D">
              <w:rPr>
                <w:sz w:val="12"/>
                <w:szCs w:val="12"/>
              </w:rPr>
              <w:t>0.43</w:t>
            </w:r>
          </w:p>
        </w:tc>
        <w:tc>
          <w:tcPr>
            <w:tcW w:w="551" w:type="dxa"/>
            <w:noWrap/>
            <w:hideMark/>
          </w:tcPr>
          <w:p w14:paraId="68FAEF06"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DB09EDB"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BCB240D" w14:textId="77777777" w:rsidR="001D1D0D" w:rsidRPr="001D1D0D" w:rsidRDefault="001D1D0D" w:rsidP="006F4886">
            <w:pPr>
              <w:spacing w:line="360" w:lineRule="auto"/>
              <w:rPr>
                <w:sz w:val="12"/>
                <w:szCs w:val="12"/>
              </w:rPr>
            </w:pPr>
            <w:r w:rsidRPr="001D1D0D">
              <w:rPr>
                <w:sz w:val="12"/>
                <w:szCs w:val="12"/>
              </w:rPr>
              <w:t>0.00304</w:t>
            </w:r>
          </w:p>
        </w:tc>
      </w:tr>
      <w:tr w:rsidR="001D1D0D" w:rsidRPr="001D1D0D" w14:paraId="7725CE59" w14:textId="77777777" w:rsidTr="001D1D0D">
        <w:trPr>
          <w:trHeight w:val="300"/>
        </w:trPr>
        <w:tc>
          <w:tcPr>
            <w:tcW w:w="1008" w:type="dxa"/>
            <w:noWrap/>
            <w:hideMark/>
          </w:tcPr>
          <w:p w14:paraId="2FB482D0" w14:textId="77777777" w:rsidR="001D1D0D" w:rsidRPr="001D1D0D" w:rsidRDefault="001D1D0D" w:rsidP="006F4886">
            <w:pPr>
              <w:spacing w:line="360" w:lineRule="auto"/>
              <w:rPr>
                <w:sz w:val="12"/>
                <w:szCs w:val="12"/>
              </w:rPr>
            </w:pPr>
            <w:r w:rsidRPr="001D1D0D">
              <w:rPr>
                <w:sz w:val="12"/>
                <w:szCs w:val="12"/>
              </w:rPr>
              <w:t>DTXSID4021268</w:t>
            </w:r>
          </w:p>
        </w:tc>
        <w:tc>
          <w:tcPr>
            <w:tcW w:w="1466" w:type="dxa"/>
            <w:noWrap/>
            <w:hideMark/>
          </w:tcPr>
          <w:p w14:paraId="3B0B24F4" w14:textId="77777777" w:rsidR="001D1D0D" w:rsidRPr="001D1D0D" w:rsidRDefault="001D1D0D" w:rsidP="006F4886">
            <w:pPr>
              <w:spacing w:line="360" w:lineRule="auto"/>
              <w:rPr>
                <w:sz w:val="12"/>
                <w:szCs w:val="12"/>
              </w:rPr>
            </w:pPr>
            <w:r w:rsidRPr="001D1D0D">
              <w:rPr>
                <w:sz w:val="12"/>
                <w:szCs w:val="12"/>
              </w:rPr>
              <w:t>Simazine</w:t>
            </w:r>
          </w:p>
        </w:tc>
        <w:tc>
          <w:tcPr>
            <w:tcW w:w="864" w:type="dxa"/>
            <w:noWrap/>
            <w:hideMark/>
          </w:tcPr>
          <w:p w14:paraId="359571BE" w14:textId="77777777" w:rsidR="001D1D0D" w:rsidRPr="001D1D0D" w:rsidRDefault="001D1D0D" w:rsidP="006F4886">
            <w:pPr>
              <w:spacing w:line="360" w:lineRule="auto"/>
              <w:rPr>
                <w:sz w:val="12"/>
                <w:szCs w:val="12"/>
              </w:rPr>
            </w:pPr>
            <w:r w:rsidRPr="001D1D0D">
              <w:rPr>
                <w:sz w:val="12"/>
                <w:szCs w:val="12"/>
              </w:rPr>
              <w:t>122-34-9</w:t>
            </w:r>
          </w:p>
        </w:tc>
        <w:tc>
          <w:tcPr>
            <w:tcW w:w="1052" w:type="dxa"/>
            <w:noWrap/>
            <w:hideMark/>
          </w:tcPr>
          <w:p w14:paraId="41395C57" w14:textId="77777777" w:rsidR="001D1D0D" w:rsidRPr="001D1D0D" w:rsidRDefault="001D1D0D" w:rsidP="006F4886">
            <w:pPr>
              <w:spacing w:line="360" w:lineRule="auto"/>
              <w:rPr>
                <w:sz w:val="12"/>
                <w:szCs w:val="12"/>
              </w:rPr>
            </w:pPr>
            <w:r w:rsidRPr="001D1D0D">
              <w:rPr>
                <w:sz w:val="12"/>
                <w:szCs w:val="12"/>
              </w:rPr>
              <w:t>6.33</w:t>
            </w:r>
          </w:p>
        </w:tc>
        <w:tc>
          <w:tcPr>
            <w:tcW w:w="1011" w:type="dxa"/>
            <w:noWrap/>
            <w:hideMark/>
          </w:tcPr>
          <w:p w14:paraId="50985909" w14:textId="77777777" w:rsidR="001D1D0D" w:rsidRPr="001D1D0D" w:rsidRDefault="001D1D0D" w:rsidP="006F4886">
            <w:pPr>
              <w:spacing w:line="360" w:lineRule="auto"/>
              <w:rPr>
                <w:sz w:val="12"/>
                <w:szCs w:val="12"/>
              </w:rPr>
            </w:pPr>
            <w:r w:rsidRPr="001D1D0D">
              <w:rPr>
                <w:sz w:val="12"/>
                <w:szCs w:val="12"/>
              </w:rPr>
              <w:t>0.284</w:t>
            </w:r>
          </w:p>
        </w:tc>
        <w:tc>
          <w:tcPr>
            <w:tcW w:w="1081" w:type="dxa"/>
            <w:noWrap/>
            <w:hideMark/>
          </w:tcPr>
          <w:p w14:paraId="7F9C8987" w14:textId="77777777" w:rsidR="001D1D0D" w:rsidRPr="001D1D0D" w:rsidRDefault="001D1D0D" w:rsidP="006F4886">
            <w:pPr>
              <w:spacing w:line="360" w:lineRule="auto"/>
              <w:rPr>
                <w:sz w:val="12"/>
                <w:szCs w:val="12"/>
              </w:rPr>
            </w:pPr>
            <w:r w:rsidRPr="001D1D0D">
              <w:rPr>
                <w:sz w:val="12"/>
                <w:szCs w:val="12"/>
              </w:rPr>
              <w:t>6.34</w:t>
            </w:r>
          </w:p>
        </w:tc>
        <w:tc>
          <w:tcPr>
            <w:tcW w:w="1040" w:type="dxa"/>
            <w:noWrap/>
            <w:hideMark/>
          </w:tcPr>
          <w:p w14:paraId="33550963" w14:textId="77777777" w:rsidR="001D1D0D" w:rsidRPr="001D1D0D" w:rsidRDefault="001D1D0D" w:rsidP="006F4886">
            <w:pPr>
              <w:spacing w:line="360" w:lineRule="auto"/>
              <w:rPr>
                <w:sz w:val="12"/>
                <w:szCs w:val="12"/>
              </w:rPr>
            </w:pPr>
            <w:r w:rsidRPr="001D1D0D">
              <w:rPr>
                <w:sz w:val="12"/>
                <w:szCs w:val="12"/>
              </w:rPr>
              <w:t>0.28</w:t>
            </w:r>
          </w:p>
        </w:tc>
        <w:tc>
          <w:tcPr>
            <w:tcW w:w="551" w:type="dxa"/>
            <w:noWrap/>
            <w:hideMark/>
          </w:tcPr>
          <w:p w14:paraId="6055F2DB"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C5297DE" w14:textId="77777777" w:rsidR="001D1D0D" w:rsidRPr="001D1D0D" w:rsidRDefault="001D1D0D" w:rsidP="006F4886">
            <w:pPr>
              <w:spacing w:line="360" w:lineRule="auto"/>
              <w:rPr>
                <w:sz w:val="12"/>
                <w:szCs w:val="12"/>
              </w:rPr>
            </w:pPr>
            <w:r w:rsidRPr="001D1D0D">
              <w:rPr>
                <w:sz w:val="12"/>
                <w:szCs w:val="12"/>
              </w:rPr>
              <w:t>0.000686</w:t>
            </w:r>
          </w:p>
        </w:tc>
        <w:tc>
          <w:tcPr>
            <w:tcW w:w="1087" w:type="dxa"/>
            <w:noWrap/>
            <w:hideMark/>
          </w:tcPr>
          <w:p w14:paraId="67991775" w14:textId="77777777" w:rsidR="001D1D0D" w:rsidRPr="001D1D0D" w:rsidRDefault="001D1D0D" w:rsidP="006F4886">
            <w:pPr>
              <w:spacing w:line="360" w:lineRule="auto"/>
              <w:rPr>
                <w:sz w:val="12"/>
                <w:szCs w:val="12"/>
              </w:rPr>
            </w:pPr>
            <w:r w:rsidRPr="001D1D0D">
              <w:rPr>
                <w:sz w:val="12"/>
                <w:szCs w:val="12"/>
              </w:rPr>
              <w:t>0.00616</w:t>
            </w:r>
          </w:p>
        </w:tc>
      </w:tr>
      <w:tr w:rsidR="001D1D0D" w:rsidRPr="001D1D0D" w14:paraId="28569181" w14:textId="77777777" w:rsidTr="001D1D0D">
        <w:trPr>
          <w:trHeight w:val="300"/>
        </w:trPr>
        <w:tc>
          <w:tcPr>
            <w:tcW w:w="1008" w:type="dxa"/>
            <w:noWrap/>
            <w:hideMark/>
          </w:tcPr>
          <w:p w14:paraId="006A2D4A" w14:textId="77777777" w:rsidR="001D1D0D" w:rsidRPr="001D1D0D" w:rsidRDefault="001D1D0D" w:rsidP="006F4886">
            <w:pPr>
              <w:spacing w:line="360" w:lineRule="auto"/>
              <w:rPr>
                <w:sz w:val="12"/>
                <w:szCs w:val="12"/>
              </w:rPr>
            </w:pPr>
            <w:r w:rsidRPr="001D1D0D">
              <w:rPr>
                <w:sz w:val="12"/>
                <w:szCs w:val="12"/>
              </w:rPr>
              <w:t>DTXSID4032376</w:t>
            </w:r>
          </w:p>
        </w:tc>
        <w:tc>
          <w:tcPr>
            <w:tcW w:w="1466" w:type="dxa"/>
            <w:noWrap/>
            <w:hideMark/>
          </w:tcPr>
          <w:p w14:paraId="0458143A" w14:textId="77777777" w:rsidR="001D1D0D" w:rsidRPr="001D1D0D" w:rsidRDefault="001D1D0D" w:rsidP="006F4886">
            <w:pPr>
              <w:spacing w:line="360" w:lineRule="auto"/>
              <w:rPr>
                <w:sz w:val="12"/>
                <w:szCs w:val="12"/>
              </w:rPr>
            </w:pPr>
            <w:r w:rsidRPr="001D1D0D">
              <w:rPr>
                <w:sz w:val="12"/>
                <w:szCs w:val="12"/>
              </w:rPr>
              <w:t>Dimethenamid</w:t>
            </w:r>
          </w:p>
        </w:tc>
        <w:tc>
          <w:tcPr>
            <w:tcW w:w="864" w:type="dxa"/>
            <w:noWrap/>
            <w:hideMark/>
          </w:tcPr>
          <w:p w14:paraId="420CAC38" w14:textId="77777777" w:rsidR="001D1D0D" w:rsidRPr="001D1D0D" w:rsidRDefault="001D1D0D" w:rsidP="006F4886">
            <w:pPr>
              <w:spacing w:line="360" w:lineRule="auto"/>
              <w:rPr>
                <w:sz w:val="12"/>
                <w:szCs w:val="12"/>
              </w:rPr>
            </w:pPr>
            <w:r w:rsidRPr="001D1D0D">
              <w:rPr>
                <w:sz w:val="12"/>
                <w:szCs w:val="12"/>
              </w:rPr>
              <w:t>87674-68-8</w:t>
            </w:r>
          </w:p>
        </w:tc>
        <w:tc>
          <w:tcPr>
            <w:tcW w:w="1052" w:type="dxa"/>
            <w:noWrap/>
            <w:hideMark/>
          </w:tcPr>
          <w:p w14:paraId="7B37B9B0" w14:textId="77777777" w:rsidR="001D1D0D" w:rsidRPr="001D1D0D" w:rsidRDefault="001D1D0D" w:rsidP="006F4886">
            <w:pPr>
              <w:spacing w:line="360" w:lineRule="auto"/>
              <w:rPr>
                <w:sz w:val="12"/>
                <w:szCs w:val="12"/>
              </w:rPr>
            </w:pPr>
            <w:r w:rsidRPr="001D1D0D">
              <w:rPr>
                <w:sz w:val="12"/>
                <w:szCs w:val="12"/>
              </w:rPr>
              <w:t>19.9</w:t>
            </w:r>
          </w:p>
        </w:tc>
        <w:tc>
          <w:tcPr>
            <w:tcW w:w="1011" w:type="dxa"/>
            <w:noWrap/>
            <w:hideMark/>
          </w:tcPr>
          <w:p w14:paraId="23DB919F" w14:textId="77777777" w:rsidR="001D1D0D" w:rsidRPr="001D1D0D" w:rsidRDefault="001D1D0D" w:rsidP="006F4886">
            <w:pPr>
              <w:spacing w:line="360" w:lineRule="auto"/>
              <w:rPr>
                <w:sz w:val="12"/>
                <w:szCs w:val="12"/>
              </w:rPr>
            </w:pPr>
            <w:r w:rsidRPr="001D1D0D">
              <w:rPr>
                <w:sz w:val="12"/>
                <w:szCs w:val="12"/>
              </w:rPr>
              <w:t>0.232</w:t>
            </w:r>
          </w:p>
        </w:tc>
        <w:tc>
          <w:tcPr>
            <w:tcW w:w="1081" w:type="dxa"/>
            <w:noWrap/>
            <w:hideMark/>
          </w:tcPr>
          <w:p w14:paraId="396E3DD4" w14:textId="77777777" w:rsidR="001D1D0D" w:rsidRPr="001D1D0D" w:rsidRDefault="001D1D0D" w:rsidP="006F4886">
            <w:pPr>
              <w:spacing w:line="360" w:lineRule="auto"/>
              <w:rPr>
                <w:sz w:val="12"/>
                <w:szCs w:val="12"/>
              </w:rPr>
            </w:pPr>
            <w:r w:rsidRPr="001D1D0D">
              <w:rPr>
                <w:sz w:val="12"/>
                <w:szCs w:val="12"/>
              </w:rPr>
              <w:t>20</w:t>
            </w:r>
          </w:p>
        </w:tc>
        <w:tc>
          <w:tcPr>
            <w:tcW w:w="1040" w:type="dxa"/>
            <w:noWrap/>
            <w:hideMark/>
          </w:tcPr>
          <w:p w14:paraId="5546C947" w14:textId="77777777" w:rsidR="001D1D0D" w:rsidRPr="001D1D0D" w:rsidRDefault="001D1D0D" w:rsidP="006F4886">
            <w:pPr>
              <w:spacing w:line="360" w:lineRule="auto"/>
              <w:rPr>
                <w:sz w:val="12"/>
                <w:szCs w:val="12"/>
              </w:rPr>
            </w:pPr>
            <w:r w:rsidRPr="001D1D0D">
              <w:rPr>
                <w:sz w:val="12"/>
                <w:szCs w:val="12"/>
              </w:rPr>
              <w:t>0.23</w:t>
            </w:r>
          </w:p>
        </w:tc>
        <w:tc>
          <w:tcPr>
            <w:tcW w:w="551" w:type="dxa"/>
            <w:noWrap/>
            <w:hideMark/>
          </w:tcPr>
          <w:p w14:paraId="17A48BC7"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9302BF" w14:textId="77777777" w:rsidR="001D1D0D" w:rsidRPr="001D1D0D" w:rsidRDefault="001D1D0D" w:rsidP="006F4886">
            <w:pPr>
              <w:spacing w:line="360" w:lineRule="auto"/>
              <w:rPr>
                <w:sz w:val="12"/>
                <w:szCs w:val="12"/>
              </w:rPr>
            </w:pPr>
            <w:r w:rsidRPr="001D1D0D">
              <w:rPr>
                <w:sz w:val="12"/>
                <w:szCs w:val="12"/>
              </w:rPr>
              <w:t>0.000654</w:t>
            </w:r>
          </w:p>
        </w:tc>
        <w:tc>
          <w:tcPr>
            <w:tcW w:w="1087" w:type="dxa"/>
            <w:noWrap/>
            <w:hideMark/>
          </w:tcPr>
          <w:p w14:paraId="08DD2EBC" w14:textId="77777777" w:rsidR="001D1D0D" w:rsidRPr="001D1D0D" w:rsidRDefault="001D1D0D" w:rsidP="006F4886">
            <w:pPr>
              <w:spacing w:line="360" w:lineRule="auto"/>
              <w:rPr>
                <w:sz w:val="12"/>
                <w:szCs w:val="12"/>
              </w:rPr>
            </w:pPr>
            <w:r w:rsidRPr="001D1D0D">
              <w:rPr>
                <w:sz w:val="12"/>
                <w:szCs w:val="12"/>
              </w:rPr>
              <w:t>0.00376</w:t>
            </w:r>
          </w:p>
        </w:tc>
      </w:tr>
      <w:tr w:rsidR="001D1D0D" w:rsidRPr="001D1D0D" w14:paraId="7D26286B" w14:textId="77777777" w:rsidTr="001D1D0D">
        <w:trPr>
          <w:trHeight w:val="300"/>
        </w:trPr>
        <w:tc>
          <w:tcPr>
            <w:tcW w:w="1008" w:type="dxa"/>
            <w:noWrap/>
            <w:hideMark/>
          </w:tcPr>
          <w:p w14:paraId="1C18C5FA" w14:textId="77777777" w:rsidR="001D1D0D" w:rsidRPr="001D1D0D" w:rsidRDefault="001D1D0D" w:rsidP="006F4886">
            <w:pPr>
              <w:spacing w:line="360" w:lineRule="auto"/>
              <w:rPr>
                <w:sz w:val="12"/>
                <w:szCs w:val="12"/>
              </w:rPr>
            </w:pPr>
            <w:r w:rsidRPr="001D1D0D">
              <w:rPr>
                <w:sz w:val="12"/>
                <w:szCs w:val="12"/>
              </w:rPr>
              <w:t>DTXSID4032405</w:t>
            </w:r>
          </w:p>
        </w:tc>
        <w:tc>
          <w:tcPr>
            <w:tcW w:w="1466" w:type="dxa"/>
            <w:noWrap/>
            <w:hideMark/>
          </w:tcPr>
          <w:p w14:paraId="7D6FBF90" w14:textId="77777777" w:rsidR="001D1D0D" w:rsidRPr="001D1D0D" w:rsidRDefault="001D1D0D" w:rsidP="006F4886">
            <w:pPr>
              <w:spacing w:line="360" w:lineRule="auto"/>
              <w:rPr>
                <w:sz w:val="12"/>
                <w:szCs w:val="12"/>
              </w:rPr>
            </w:pPr>
            <w:r w:rsidRPr="001D1D0D">
              <w:rPr>
                <w:sz w:val="12"/>
                <w:szCs w:val="12"/>
              </w:rPr>
              <w:t>Formetanate hydrochloride</w:t>
            </w:r>
          </w:p>
        </w:tc>
        <w:tc>
          <w:tcPr>
            <w:tcW w:w="864" w:type="dxa"/>
            <w:noWrap/>
            <w:hideMark/>
          </w:tcPr>
          <w:p w14:paraId="4314FCE9" w14:textId="77777777" w:rsidR="001D1D0D" w:rsidRPr="001D1D0D" w:rsidRDefault="001D1D0D" w:rsidP="006F4886">
            <w:pPr>
              <w:spacing w:line="360" w:lineRule="auto"/>
              <w:rPr>
                <w:sz w:val="12"/>
                <w:szCs w:val="12"/>
              </w:rPr>
            </w:pPr>
            <w:r w:rsidRPr="001D1D0D">
              <w:rPr>
                <w:sz w:val="12"/>
                <w:szCs w:val="12"/>
              </w:rPr>
              <w:t>23422-53-9</w:t>
            </w:r>
          </w:p>
        </w:tc>
        <w:tc>
          <w:tcPr>
            <w:tcW w:w="1052" w:type="dxa"/>
            <w:noWrap/>
            <w:hideMark/>
          </w:tcPr>
          <w:p w14:paraId="17374B64" w14:textId="77777777" w:rsidR="001D1D0D" w:rsidRPr="001D1D0D" w:rsidRDefault="001D1D0D" w:rsidP="006F4886">
            <w:pPr>
              <w:spacing w:line="360" w:lineRule="auto"/>
              <w:rPr>
                <w:sz w:val="12"/>
                <w:szCs w:val="12"/>
              </w:rPr>
            </w:pPr>
            <w:r w:rsidRPr="001D1D0D">
              <w:rPr>
                <w:sz w:val="12"/>
                <w:szCs w:val="12"/>
              </w:rPr>
              <w:t>13.7</w:t>
            </w:r>
          </w:p>
        </w:tc>
        <w:tc>
          <w:tcPr>
            <w:tcW w:w="1011" w:type="dxa"/>
            <w:noWrap/>
            <w:hideMark/>
          </w:tcPr>
          <w:p w14:paraId="3F53FF83" w14:textId="77777777" w:rsidR="001D1D0D" w:rsidRPr="001D1D0D" w:rsidRDefault="001D1D0D" w:rsidP="006F4886">
            <w:pPr>
              <w:spacing w:line="360" w:lineRule="auto"/>
              <w:rPr>
                <w:sz w:val="12"/>
                <w:szCs w:val="12"/>
              </w:rPr>
            </w:pPr>
            <w:r w:rsidRPr="001D1D0D">
              <w:rPr>
                <w:sz w:val="12"/>
                <w:szCs w:val="12"/>
              </w:rPr>
              <w:t>0.885</w:t>
            </w:r>
          </w:p>
        </w:tc>
        <w:tc>
          <w:tcPr>
            <w:tcW w:w="1081" w:type="dxa"/>
            <w:noWrap/>
            <w:hideMark/>
          </w:tcPr>
          <w:p w14:paraId="147E29AC" w14:textId="77777777" w:rsidR="001D1D0D" w:rsidRPr="001D1D0D" w:rsidRDefault="001D1D0D" w:rsidP="006F4886">
            <w:pPr>
              <w:spacing w:line="360" w:lineRule="auto"/>
              <w:rPr>
                <w:sz w:val="12"/>
                <w:szCs w:val="12"/>
              </w:rPr>
            </w:pPr>
            <w:r w:rsidRPr="001D1D0D">
              <w:rPr>
                <w:sz w:val="12"/>
                <w:szCs w:val="12"/>
              </w:rPr>
              <w:t>13.7</w:t>
            </w:r>
          </w:p>
        </w:tc>
        <w:tc>
          <w:tcPr>
            <w:tcW w:w="1040" w:type="dxa"/>
            <w:noWrap/>
            <w:hideMark/>
          </w:tcPr>
          <w:p w14:paraId="4711603C" w14:textId="77777777" w:rsidR="001D1D0D" w:rsidRPr="001D1D0D" w:rsidRDefault="001D1D0D" w:rsidP="006F4886">
            <w:pPr>
              <w:spacing w:line="360" w:lineRule="auto"/>
              <w:rPr>
                <w:sz w:val="12"/>
                <w:szCs w:val="12"/>
              </w:rPr>
            </w:pPr>
            <w:r w:rsidRPr="001D1D0D">
              <w:rPr>
                <w:sz w:val="12"/>
                <w:szCs w:val="12"/>
              </w:rPr>
              <w:t>0.89</w:t>
            </w:r>
          </w:p>
        </w:tc>
        <w:tc>
          <w:tcPr>
            <w:tcW w:w="551" w:type="dxa"/>
            <w:noWrap/>
            <w:hideMark/>
          </w:tcPr>
          <w:p w14:paraId="00A5B2D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FCAC229" w14:textId="77777777" w:rsidR="001D1D0D" w:rsidRPr="001D1D0D" w:rsidRDefault="001D1D0D" w:rsidP="006F4886">
            <w:pPr>
              <w:spacing w:line="360" w:lineRule="auto"/>
              <w:rPr>
                <w:sz w:val="12"/>
                <w:szCs w:val="12"/>
              </w:rPr>
            </w:pPr>
            <w:r w:rsidRPr="001D1D0D">
              <w:rPr>
                <w:sz w:val="12"/>
                <w:szCs w:val="12"/>
              </w:rPr>
              <w:t>0.000317</w:t>
            </w:r>
          </w:p>
        </w:tc>
        <w:tc>
          <w:tcPr>
            <w:tcW w:w="1087" w:type="dxa"/>
            <w:noWrap/>
            <w:hideMark/>
          </w:tcPr>
          <w:p w14:paraId="508799DA" w14:textId="77777777" w:rsidR="001D1D0D" w:rsidRPr="001D1D0D" w:rsidRDefault="001D1D0D" w:rsidP="006F4886">
            <w:pPr>
              <w:spacing w:line="360" w:lineRule="auto"/>
              <w:rPr>
                <w:sz w:val="12"/>
                <w:szCs w:val="12"/>
              </w:rPr>
            </w:pPr>
            <w:r w:rsidRPr="001D1D0D">
              <w:rPr>
                <w:sz w:val="12"/>
                <w:szCs w:val="12"/>
              </w:rPr>
              <w:t>0.00245</w:t>
            </w:r>
          </w:p>
        </w:tc>
      </w:tr>
      <w:tr w:rsidR="001D1D0D" w:rsidRPr="001D1D0D" w14:paraId="1AF575C5" w14:textId="77777777" w:rsidTr="001D1D0D">
        <w:trPr>
          <w:trHeight w:val="300"/>
        </w:trPr>
        <w:tc>
          <w:tcPr>
            <w:tcW w:w="1008" w:type="dxa"/>
            <w:noWrap/>
            <w:hideMark/>
          </w:tcPr>
          <w:p w14:paraId="3BE9841D" w14:textId="77777777" w:rsidR="001D1D0D" w:rsidRPr="001D1D0D" w:rsidRDefault="001D1D0D" w:rsidP="006F4886">
            <w:pPr>
              <w:spacing w:line="360" w:lineRule="auto"/>
              <w:rPr>
                <w:sz w:val="12"/>
                <w:szCs w:val="12"/>
              </w:rPr>
            </w:pPr>
            <w:r w:rsidRPr="001D1D0D">
              <w:rPr>
                <w:sz w:val="12"/>
                <w:szCs w:val="12"/>
              </w:rPr>
              <w:t>DTXSID5025607</w:t>
            </w:r>
          </w:p>
        </w:tc>
        <w:tc>
          <w:tcPr>
            <w:tcW w:w="1466" w:type="dxa"/>
            <w:noWrap/>
            <w:hideMark/>
          </w:tcPr>
          <w:p w14:paraId="087E0E1A" w14:textId="77777777" w:rsidR="001D1D0D" w:rsidRPr="001D1D0D" w:rsidRDefault="001D1D0D" w:rsidP="006F4886">
            <w:pPr>
              <w:spacing w:line="360" w:lineRule="auto"/>
              <w:rPr>
                <w:sz w:val="12"/>
                <w:szCs w:val="12"/>
              </w:rPr>
            </w:pPr>
            <w:r w:rsidRPr="001D1D0D">
              <w:rPr>
                <w:sz w:val="12"/>
                <w:szCs w:val="12"/>
              </w:rPr>
              <w:t>Methyleugenol</w:t>
            </w:r>
          </w:p>
        </w:tc>
        <w:tc>
          <w:tcPr>
            <w:tcW w:w="864" w:type="dxa"/>
            <w:noWrap/>
            <w:hideMark/>
          </w:tcPr>
          <w:p w14:paraId="66EFAC72" w14:textId="77777777" w:rsidR="001D1D0D" w:rsidRPr="001D1D0D" w:rsidRDefault="001D1D0D" w:rsidP="006F4886">
            <w:pPr>
              <w:spacing w:line="360" w:lineRule="auto"/>
              <w:rPr>
                <w:sz w:val="12"/>
                <w:szCs w:val="12"/>
              </w:rPr>
            </w:pPr>
            <w:r w:rsidRPr="001D1D0D">
              <w:rPr>
                <w:sz w:val="12"/>
                <w:szCs w:val="12"/>
              </w:rPr>
              <w:t>93-15-2</w:t>
            </w:r>
          </w:p>
        </w:tc>
        <w:tc>
          <w:tcPr>
            <w:tcW w:w="1052" w:type="dxa"/>
            <w:noWrap/>
            <w:hideMark/>
          </w:tcPr>
          <w:p w14:paraId="13B789AD" w14:textId="77777777" w:rsidR="001D1D0D" w:rsidRPr="001D1D0D" w:rsidRDefault="001D1D0D" w:rsidP="006F4886">
            <w:pPr>
              <w:spacing w:line="360" w:lineRule="auto"/>
              <w:rPr>
                <w:sz w:val="12"/>
                <w:szCs w:val="12"/>
              </w:rPr>
            </w:pPr>
            <w:r w:rsidRPr="001D1D0D">
              <w:rPr>
                <w:sz w:val="12"/>
                <w:szCs w:val="12"/>
              </w:rPr>
              <w:t>26.6</w:t>
            </w:r>
          </w:p>
        </w:tc>
        <w:tc>
          <w:tcPr>
            <w:tcW w:w="1011" w:type="dxa"/>
            <w:noWrap/>
            <w:hideMark/>
          </w:tcPr>
          <w:p w14:paraId="032979C8" w14:textId="77777777" w:rsidR="001D1D0D" w:rsidRPr="001D1D0D" w:rsidRDefault="001D1D0D" w:rsidP="006F4886">
            <w:pPr>
              <w:spacing w:line="360" w:lineRule="auto"/>
              <w:rPr>
                <w:sz w:val="12"/>
                <w:szCs w:val="12"/>
              </w:rPr>
            </w:pPr>
            <w:r w:rsidRPr="001D1D0D">
              <w:rPr>
                <w:sz w:val="12"/>
                <w:szCs w:val="12"/>
              </w:rPr>
              <w:t>0.142</w:t>
            </w:r>
          </w:p>
        </w:tc>
        <w:tc>
          <w:tcPr>
            <w:tcW w:w="1081" w:type="dxa"/>
            <w:noWrap/>
            <w:hideMark/>
          </w:tcPr>
          <w:p w14:paraId="6931AF84" w14:textId="77777777" w:rsidR="001D1D0D" w:rsidRPr="001D1D0D" w:rsidRDefault="001D1D0D" w:rsidP="006F4886">
            <w:pPr>
              <w:spacing w:line="360" w:lineRule="auto"/>
              <w:rPr>
                <w:sz w:val="12"/>
                <w:szCs w:val="12"/>
              </w:rPr>
            </w:pPr>
            <w:r w:rsidRPr="001D1D0D">
              <w:rPr>
                <w:sz w:val="12"/>
                <w:szCs w:val="12"/>
              </w:rPr>
              <w:t>26.5</w:t>
            </w:r>
          </w:p>
        </w:tc>
        <w:tc>
          <w:tcPr>
            <w:tcW w:w="1040" w:type="dxa"/>
            <w:noWrap/>
            <w:hideMark/>
          </w:tcPr>
          <w:p w14:paraId="32274E32"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28EFAC95"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BC907F" w14:textId="77777777" w:rsidR="001D1D0D" w:rsidRPr="001D1D0D" w:rsidRDefault="001D1D0D" w:rsidP="006F4886">
            <w:pPr>
              <w:spacing w:line="360" w:lineRule="auto"/>
              <w:rPr>
                <w:sz w:val="12"/>
                <w:szCs w:val="12"/>
              </w:rPr>
            </w:pPr>
            <w:r w:rsidRPr="001D1D0D">
              <w:rPr>
                <w:sz w:val="12"/>
                <w:szCs w:val="12"/>
              </w:rPr>
              <w:t>0.000818</w:t>
            </w:r>
          </w:p>
        </w:tc>
        <w:tc>
          <w:tcPr>
            <w:tcW w:w="1087" w:type="dxa"/>
            <w:noWrap/>
            <w:hideMark/>
          </w:tcPr>
          <w:p w14:paraId="16000CBD" w14:textId="77777777" w:rsidR="001D1D0D" w:rsidRPr="001D1D0D" w:rsidRDefault="001D1D0D" w:rsidP="006F4886">
            <w:pPr>
              <w:spacing w:line="360" w:lineRule="auto"/>
              <w:rPr>
                <w:sz w:val="12"/>
                <w:szCs w:val="12"/>
              </w:rPr>
            </w:pPr>
            <w:r w:rsidRPr="001D1D0D">
              <w:rPr>
                <w:sz w:val="12"/>
                <w:szCs w:val="12"/>
              </w:rPr>
              <w:t>0.00494</w:t>
            </w:r>
          </w:p>
        </w:tc>
      </w:tr>
      <w:tr w:rsidR="001D1D0D" w:rsidRPr="001D1D0D" w14:paraId="0F653EB0" w14:textId="77777777" w:rsidTr="001D1D0D">
        <w:trPr>
          <w:trHeight w:val="300"/>
        </w:trPr>
        <w:tc>
          <w:tcPr>
            <w:tcW w:w="1008" w:type="dxa"/>
            <w:noWrap/>
            <w:hideMark/>
          </w:tcPr>
          <w:p w14:paraId="55B3C881" w14:textId="77777777" w:rsidR="001D1D0D" w:rsidRPr="001D1D0D" w:rsidRDefault="001D1D0D" w:rsidP="006F4886">
            <w:pPr>
              <w:spacing w:line="360" w:lineRule="auto"/>
              <w:rPr>
                <w:sz w:val="12"/>
                <w:szCs w:val="12"/>
              </w:rPr>
            </w:pPr>
            <w:r w:rsidRPr="001D1D0D">
              <w:rPr>
                <w:sz w:val="12"/>
                <w:szCs w:val="12"/>
              </w:rPr>
              <w:t>DTXSID5032442</w:t>
            </w:r>
          </w:p>
        </w:tc>
        <w:tc>
          <w:tcPr>
            <w:tcW w:w="1466" w:type="dxa"/>
            <w:noWrap/>
            <w:hideMark/>
          </w:tcPr>
          <w:p w14:paraId="6D1FD0B5" w14:textId="77777777" w:rsidR="001D1D0D" w:rsidRPr="001D1D0D" w:rsidRDefault="001D1D0D" w:rsidP="006F4886">
            <w:pPr>
              <w:spacing w:line="360" w:lineRule="auto"/>
              <w:rPr>
                <w:sz w:val="12"/>
                <w:szCs w:val="12"/>
              </w:rPr>
            </w:pPr>
            <w:r w:rsidRPr="001D1D0D">
              <w:rPr>
                <w:sz w:val="12"/>
                <w:szCs w:val="12"/>
              </w:rPr>
              <w:t>Imidacloprid</w:t>
            </w:r>
          </w:p>
        </w:tc>
        <w:tc>
          <w:tcPr>
            <w:tcW w:w="864" w:type="dxa"/>
            <w:noWrap/>
            <w:hideMark/>
          </w:tcPr>
          <w:p w14:paraId="78969368" w14:textId="77777777" w:rsidR="001D1D0D" w:rsidRPr="001D1D0D" w:rsidRDefault="001D1D0D" w:rsidP="006F4886">
            <w:pPr>
              <w:spacing w:line="360" w:lineRule="auto"/>
              <w:rPr>
                <w:sz w:val="12"/>
                <w:szCs w:val="12"/>
              </w:rPr>
            </w:pPr>
            <w:r w:rsidRPr="001D1D0D">
              <w:rPr>
                <w:sz w:val="12"/>
                <w:szCs w:val="12"/>
              </w:rPr>
              <w:t>138261-41-3</w:t>
            </w:r>
          </w:p>
        </w:tc>
        <w:tc>
          <w:tcPr>
            <w:tcW w:w="1052" w:type="dxa"/>
            <w:noWrap/>
            <w:hideMark/>
          </w:tcPr>
          <w:p w14:paraId="43A1ED19" w14:textId="77777777" w:rsidR="001D1D0D" w:rsidRPr="001D1D0D" w:rsidRDefault="001D1D0D" w:rsidP="006F4886">
            <w:pPr>
              <w:spacing w:line="360" w:lineRule="auto"/>
              <w:rPr>
                <w:sz w:val="12"/>
                <w:szCs w:val="12"/>
              </w:rPr>
            </w:pPr>
            <w:r w:rsidRPr="001D1D0D">
              <w:rPr>
                <w:sz w:val="12"/>
                <w:szCs w:val="12"/>
              </w:rPr>
              <w:t>2.81</w:t>
            </w:r>
          </w:p>
        </w:tc>
        <w:tc>
          <w:tcPr>
            <w:tcW w:w="1011" w:type="dxa"/>
            <w:noWrap/>
            <w:hideMark/>
          </w:tcPr>
          <w:p w14:paraId="3611BCB6" w14:textId="77777777" w:rsidR="001D1D0D" w:rsidRPr="001D1D0D" w:rsidRDefault="001D1D0D" w:rsidP="006F4886">
            <w:pPr>
              <w:spacing w:line="360" w:lineRule="auto"/>
              <w:rPr>
                <w:sz w:val="12"/>
                <w:szCs w:val="12"/>
              </w:rPr>
            </w:pPr>
            <w:r w:rsidRPr="001D1D0D">
              <w:rPr>
                <w:sz w:val="12"/>
                <w:szCs w:val="12"/>
              </w:rPr>
              <w:t>0.656</w:t>
            </w:r>
          </w:p>
        </w:tc>
        <w:tc>
          <w:tcPr>
            <w:tcW w:w="1081" w:type="dxa"/>
            <w:noWrap/>
            <w:hideMark/>
          </w:tcPr>
          <w:p w14:paraId="618169C8" w14:textId="77777777" w:rsidR="001D1D0D" w:rsidRPr="001D1D0D" w:rsidRDefault="001D1D0D" w:rsidP="006F4886">
            <w:pPr>
              <w:spacing w:line="360" w:lineRule="auto"/>
              <w:rPr>
                <w:sz w:val="12"/>
                <w:szCs w:val="12"/>
              </w:rPr>
            </w:pPr>
            <w:r w:rsidRPr="001D1D0D">
              <w:rPr>
                <w:sz w:val="12"/>
                <w:szCs w:val="12"/>
              </w:rPr>
              <w:t>2.81</w:t>
            </w:r>
          </w:p>
        </w:tc>
        <w:tc>
          <w:tcPr>
            <w:tcW w:w="1040" w:type="dxa"/>
            <w:noWrap/>
            <w:hideMark/>
          </w:tcPr>
          <w:p w14:paraId="3CC40B6D" w14:textId="77777777" w:rsidR="001D1D0D" w:rsidRPr="001D1D0D" w:rsidRDefault="001D1D0D" w:rsidP="006F4886">
            <w:pPr>
              <w:spacing w:line="360" w:lineRule="auto"/>
              <w:rPr>
                <w:sz w:val="12"/>
                <w:szCs w:val="12"/>
              </w:rPr>
            </w:pPr>
            <w:r w:rsidRPr="001D1D0D">
              <w:rPr>
                <w:sz w:val="12"/>
                <w:szCs w:val="12"/>
              </w:rPr>
              <w:t>0.66</w:t>
            </w:r>
          </w:p>
        </w:tc>
        <w:tc>
          <w:tcPr>
            <w:tcW w:w="551" w:type="dxa"/>
            <w:noWrap/>
            <w:hideMark/>
          </w:tcPr>
          <w:p w14:paraId="47F7326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155A981"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E549F03" w14:textId="77777777" w:rsidR="001D1D0D" w:rsidRPr="001D1D0D" w:rsidRDefault="001D1D0D" w:rsidP="006F4886">
            <w:pPr>
              <w:spacing w:line="360" w:lineRule="auto"/>
              <w:rPr>
                <w:sz w:val="12"/>
                <w:szCs w:val="12"/>
              </w:rPr>
            </w:pPr>
            <w:r w:rsidRPr="001D1D0D">
              <w:rPr>
                <w:sz w:val="12"/>
                <w:szCs w:val="12"/>
              </w:rPr>
              <w:t>0.00264</w:t>
            </w:r>
          </w:p>
        </w:tc>
      </w:tr>
      <w:tr w:rsidR="001D1D0D" w:rsidRPr="001D1D0D" w14:paraId="117E35E9" w14:textId="77777777" w:rsidTr="001D1D0D">
        <w:trPr>
          <w:trHeight w:val="300"/>
        </w:trPr>
        <w:tc>
          <w:tcPr>
            <w:tcW w:w="1008" w:type="dxa"/>
            <w:noWrap/>
            <w:hideMark/>
          </w:tcPr>
          <w:p w14:paraId="3A229E82" w14:textId="77777777" w:rsidR="001D1D0D" w:rsidRPr="001D1D0D" w:rsidRDefault="001D1D0D" w:rsidP="006F4886">
            <w:pPr>
              <w:spacing w:line="360" w:lineRule="auto"/>
              <w:rPr>
                <w:sz w:val="12"/>
                <w:szCs w:val="12"/>
              </w:rPr>
            </w:pPr>
            <w:r w:rsidRPr="001D1D0D">
              <w:rPr>
                <w:sz w:val="12"/>
                <w:szCs w:val="12"/>
              </w:rPr>
              <w:t>DTXSID5032600</w:t>
            </w:r>
          </w:p>
        </w:tc>
        <w:tc>
          <w:tcPr>
            <w:tcW w:w="1466" w:type="dxa"/>
            <w:noWrap/>
            <w:hideMark/>
          </w:tcPr>
          <w:p w14:paraId="5D27C062" w14:textId="77777777" w:rsidR="001D1D0D" w:rsidRPr="001D1D0D" w:rsidRDefault="001D1D0D" w:rsidP="006F4886">
            <w:pPr>
              <w:spacing w:line="360" w:lineRule="auto"/>
              <w:rPr>
                <w:sz w:val="12"/>
                <w:szCs w:val="12"/>
              </w:rPr>
            </w:pPr>
            <w:r w:rsidRPr="001D1D0D">
              <w:rPr>
                <w:sz w:val="12"/>
                <w:szCs w:val="12"/>
              </w:rPr>
              <w:t>Cyclanilide</w:t>
            </w:r>
          </w:p>
        </w:tc>
        <w:tc>
          <w:tcPr>
            <w:tcW w:w="864" w:type="dxa"/>
            <w:noWrap/>
            <w:hideMark/>
          </w:tcPr>
          <w:p w14:paraId="590C63AA" w14:textId="4135CFB4" w:rsidR="001D1D0D" w:rsidRPr="001D1D0D" w:rsidRDefault="001D1D0D" w:rsidP="006F4886">
            <w:pPr>
              <w:spacing w:line="360" w:lineRule="auto"/>
              <w:rPr>
                <w:sz w:val="12"/>
                <w:szCs w:val="12"/>
              </w:rPr>
            </w:pPr>
            <w:r w:rsidRPr="001D1D0D">
              <w:rPr>
                <w:sz w:val="12"/>
                <w:szCs w:val="12"/>
              </w:rPr>
              <w:t>113136-</w:t>
            </w:r>
            <w:r w:rsidR="00E311B5">
              <w:rPr>
                <w:sz w:val="12"/>
                <w:szCs w:val="12"/>
              </w:rPr>
              <w:t>83</w:t>
            </w:r>
            <w:r w:rsidRPr="001D1D0D">
              <w:rPr>
                <w:sz w:val="12"/>
                <w:szCs w:val="12"/>
              </w:rPr>
              <w:t>-9</w:t>
            </w:r>
          </w:p>
        </w:tc>
        <w:tc>
          <w:tcPr>
            <w:tcW w:w="1052" w:type="dxa"/>
            <w:noWrap/>
            <w:hideMark/>
          </w:tcPr>
          <w:p w14:paraId="4B585875" w14:textId="77777777" w:rsidR="001D1D0D" w:rsidRPr="001D1D0D" w:rsidRDefault="001D1D0D" w:rsidP="006F4886">
            <w:pPr>
              <w:spacing w:line="360" w:lineRule="auto"/>
              <w:rPr>
                <w:sz w:val="12"/>
                <w:szCs w:val="12"/>
              </w:rPr>
            </w:pPr>
            <w:r w:rsidRPr="001D1D0D">
              <w:rPr>
                <w:sz w:val="12"/>
                <w:szCs w:val="12"/>
              </w:rPr>
              <w:t>0.34</w:t>
            </w:r>
          </w:p>
        </w:tc>
        <w:tc>
          <w:tcPr>
            <w:tcW w:w="1011" w:type="dxa"/>
            <w:noWrap/>
            <w:hideMark/>
          </w:tcPr>
          <w:p w14:paraId="17466955" w14:textId="77777777" w:rsidR="001D1D0D" w:rsidRPr="001D1D0D" w:rsidRDefault="001D1D0D" w:rsidP="006F4886">
            <w:pPr>
              <w:spacing w:line="360" w:lineRule="auto"/>
              <w:rPr>
                <w:sz w:val="12"/>
                <w:szCs w:val="12"/>
              </w:rPr>
            </w:pPr>
            <w:r w:rsidRPr="001D1D0D">
              <w:rPr>
                <w:sz w:val="12"/>
                <w:szCs w:val="12"/>
              </w:rPr>
              <w:t>0.984</w:t>
            </w:r>
          </w:p>
        </w:tc>
        <w:tc>
          <w:tcPr>
            <w:tcW w:w="1081" w:type="dxa"/>
            <w:noWrap/>
            <w:hideMark/>
          </w:tcPr>
          <w:p w14:paraId="034399C8" w14:textId="77777777" w:rsidR="001D1D0D" w:rsidRPr="001D1D0D" w:rsidRDefault="001D1D0D" w:rsidP="006F4886">
            <w:pPr>
              <w:spacing w:line="360" w:lineRule="auto"/>
              <w:rPr>
                <w:sz w:val="12"/>
                <w:szCs w:val="12"/>
              </w:rPr>
            </w:pPr>
            <w:r w:rsidRPr="001D1D0D">
              <w:rPr>
                <w:sz w:val="12"/>
                <w:szCs w:val="12"/>
              </w:rPr>
              <w:t>0.34</w:t>
            </w:r>
          </w:p>
        </w:tc>
        <w:tc>
          <w:tcPr>
            <w:tcW w:w="1040" w:type="dxa"/>
            <w:noWrap/>
            <w:hideMark/>
          </w:tcPr>
          <w:p w14:paraId="536F2E19" w14:textId="77777777" w:rsidR="001D1D0D" w:rsidRPr="001D1D0D" w:rsidRDefault="001D1D0D" w:rsidP="006F4886">
            <w:pPr>
              <w:spacing w:line="360" w:lineRule="auto"/>
              <w:rPr>
                <w:sz w:val="12"/>
                <w:szCs w:val="12"/>
              </w:rPr>
            </w:pPr>
            <w:r w:rsidRPr="001D1D0D">
              <w:rPr>
                <w:sz w:val="12"/>
                <w:szCs w:val="12"/>
              </w:rPr>
              <w:t>0.98</w:t>
            </w:r>
          </w:p>
        </w:tc>
        <w:tc>
          <w:tcPr>
            <w:tcW w:w="551" w:type="dxa"/>
            <w:noWrap/>
            <w:hideMark/>
          </w:tcPr>
          <w:p w14:paraId="6B4867D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3C5D158"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66FCF635" w14:textId="3DCCCFCF" w:rsidR="001D1D0D" w:rsidRPr="001D1D0D" w:rsidRDefault="001D1D0D" w:rsidP="006F4886">
            <w:pPr>
              <w:spacing w:line="360" w:lineRule="auto"/>
              <w:rPr>
                <w:sz w:val="12"/>
                <w:szCs w:val="12"/>
              </w:rPr>
            </w:pPr>
            <w:r w:rsidRPr="001D1D0D">
              <w:rPr>
                <w:sz w:val="12"/>
                <w:szCs w:val="12"/>
              </w:rPr>
              <w:t>0.001</w:t>
            </w:r>
            <w:r w:rsidR="00E311B5">
              <w:rPr>
                <w:sz w:val="12"/>
                <w:szCs w:val="12"/>
              </w:rPr>
              <w:t>83</w:t>
            </w:r>
          </w:p>
        </w:tc>
      </w:tr>
      <w:tr w:rsidR="001D1D0D" w:rsidRPr="001D1D0D" w14:paraId="57FF0EA8" w14:textId="77777777" w:rsidTr="001D1D0D">
        <w:trPr>
          <w:trHeight w:val="300"/>
        </w:trPr>
        <w:tc>
          <w:tcPr>
            <w:tcW w:w="1008" w:type="dxa"/>
            <w:noWrap/>
            <w:hideMark/>
          </w:tcPr>
          <w:p w14:paraId="31E6D947" w14:textId="77777777" w:rsidR="001D1D0D" w:rsidRPr="001D1D0D" w:rsidRDefault="001D1D0D" w:rsidP="006F4886">
            <w:pPr>
              <w:spacing w:line="360" w:lineRule="auto"/>
              <w:rPr>
                <w:sz w:val="12"/>
                <w:szCs w:val="12"/>
              </w:rPr>
            </w:pPr>
            <w:r w:rsidRPr="001D1D0D">
              <w:rPr>
                <w:sz w:val="12"/>
                <w:szCs w:val="12"/>
              </w:rPr>
              <w:t>DTXSID5037523</w:t>
            </w:r>
          </w:p>
        </w:tc>
        <w:tc>
          <w:tcPr>
            <w:tcW w:w="1466" w:type="dxa"/>
            <w:noWrap/>
            <w:hideMark/>
          </w:tcPr>
          <w:p w14:paraId="002A4406" w14:textId="77777777" w:rsidR="001D1D0D" w:rsidRPr="001D1D0D" w:rsidRDefault="001D1D0D" w:rsidP="006F4886">
            <w:pPr>
              <w:spacing w:line="360" w:lineRule="auto"/>
              <w:rPr>
                <w:sz w:val="12"/>
                <w:szCs w:val="12"/>
              </w:rPr>
            </w:pPr>
            <w:r w:rsidRPr="001D1D0D">
              <w:rPr>
                <w:sz w:val="12"/>
                <w:szCs w:val="12"/>
              </w:rPr>
              <w:t>Diazoxon</w:t>
            </w:r>
          </w:p>
        </w:tc>
        <w:tc>
          <w:tcPr>
            <w:tcW w:w="864" w:type="dxa"/>
            <w:noWrap/>
            <w:hideMark/>
          </w:tcPr>
          <w:p w14:paraId="70805BBD" w14:textId="77777777" w:rsidR="001D1D0D" w:rsidRPr="001D1D0D" w:rsidRDefault="001D1D0D" w:rsidP="006F4886">
            <w:pPr>
              <w:spacing w:line="360" w:lineRule="auto"/>
              <w:rPr>
                <w:sz w:val="12"/>
                <w:szCs w:val="12"/>
              </w:rPr>
            </w:pPr>
            <w:r w:rsidRPr="001D1D0D">
              <w:rPr>
                <w:sz w:val="12"/>
                <w:szCs w:val="12"/>
              </w:rPr>
              <w:t>962-58-3</w:t>
            </w:r>
          </w:p>
        </w:tc>
        <w:tc>
          <w:tcPr>
            <w:tcW w:w="1052" w:type="dxa"/>
            <w:noWrap/>
            <w:hideMark/>
          </w:tcPr>
          <w:p w14:paraId="074C5F65" w14:textId="77777777" w:rsidR="001D1D0D" w:rsidRPr="001D1D0D" w:rsidRDefault="001D1D0D" w:rsidP="006F4886">
            <w:pPr>
              <w:spacing w:line="360" w:lineRule="auto"/>
              <w:rPr>
                <w:sz w:val="12"/>
                <w:szCs w:val="12"/>
              </w:rPr>
            </w:pPr>
            <w:r w:rsidRPr="001D1D0D">
              <w:rPr>
                <w:sz w:val="12"/>
                <w:szCs w:val="12"/>
              </w:rPr>
              <w:t>34.6</w:t>
            </w:r>
          </w:p>
        </w:tc>
        <w:tc>
          <w:tcPr>
            <w:tcW w:w="1011" w:type="dxa"/>
            <w:noWrap/>
            <w:hideMark/>
          </w:tcPr>
          <w:p w14:paraId="17F45F9D" w14:textId="77777777" w:rsidR="001D1D0D" w:rsidRPr="001D1D0D" w:rsidRDefault="001D1D0D" w:rsidP="006F4886">
            <w:pPr>
              <w:spacing w:line="360" w:lineRule="auto"/>
              <w:rPr>
                <w:sz w:val="12"/>
                <w:szCs w:val="12"/>
              </w:rPr>
            </w:pPr>
            <w:r w:rsidRPr="001D1D0D">
              <w:rPr>
                <w:sz w:val="12"/>
                <w:szCs w:val="12"/>
              </w:rPr>
              <w:t>0.327</w:t>
            </w:r>
          </w:p>
        </w:tc>
        <w:tc>
          <w:tcPr>
            <w:tcW w:w="1081" w:type="dxa"/>
            <w:noWrap/>
            <w:hideMark/>
          </w:tcPr>
          <w:p w14:paraId="1504CD2D" w14:textId="77777777" w:rsidR="001D1D0D" w:rsidRPr="001D1D0D" w:rsidRDefault="001D1D0D" w:rsidP="006F4886">
            <w:pPr>
              <w:spacing w:line="360" w:lineRule="auto"/>
              <w:rPr>
                <w:sz w:val="12"/>
                <w:szCs w:val="12"/>
              </w:rPr>
            </w:pPr>
            <w:r w:rsidRPr="001D1D0D">
              <w:rPr>
                <w:sz w:val="12"/>
                <w:szCs w:val="12"/>
              </w:rPr>
              <w:t>34.6</w:t>
            </w:r>
          </w:p>
        </w:tc>
        <w:tc>
          <w:tcPr>
            <w:tcW w:w="1040" w:type="dxa"/>
            <w:noWrap/>
            <w:hideMark/>
          </w:tcPr>
          <w:p w14:paraId="743FE13B" w14:textId="77777777" w:rsidR="001D1D0D" w:rsidRPr="001D1D0D" w:rsidRDefault="001D1D0D" w:rsidP="006F4886">
            <w:pPr>
              <w:spacing w:line="360" w:lineRule="auto"/>
              <w:rPr>
                <w:sz w:val="12"/>
                <w:szCs w:val="12"/>
              </w:rPr>
            </w:pPr>
            <w:r w:rsidRPr="001D1D0D">
              <w:rPr>
                <w:sz w:val="12"/>
                <w:szCs w:val="12"/>
              </w:rPr>
              <w:t>0.32</w:t>
            </w:r>
          </w:p>
        </w:tc>
        <w:tc>
          <w:tcPr>
            <w:tcW w:w="551" w:type="dxa"/>
            <w:noWrap/>
            <w:hideMark/>
          </w:tcPr>
          <w:p w14:paraId="51B082E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B99C1AF" w14:textId="77777777" w:rsidR="001D1D0D" w:rsidRPr="001D1D0D" w:rsidRDefault="001D1D0D" w:rsidP="006F4886">
            <w:pPr>
              <w:spacing w:line="360" w:lineRule="auto"/>
              <w:rPr>
                <w:sz w:val="12"/>
                <w:szCs w:val="12"/>
              </w:rPr>
            </w:pPr>
            <w:r w:rsidRPr="001D1D0D">
              <w:rPr>
                <w:sz w:val="12"/>
                <w:szCs w:val="12"/>
              </w:rPr>
              <w:t>0.000125</w:t>
            </w:r>
          </w:p>
        </w:tc>
        <w:tc>
          <w:tcPr>
            <w:tcW w:w="1087" w:type="dxa"/>
            <w:noWrap/>
            <w:hideMark/>
          </w:tcPr>
          <w:p w14:paraId="54A84F82" w14:textId="77777777" w:rsidR="001D1D0D" w:rsidRPr="001D1D0D" w:rsidRDefault="001D1D0D" w:rsidP="006F4886">
            <w:pPr>
              <w:spacing w:line="360" w:lineRule="auto"/>
              <w:rPr>
                <w:sz w:val="12"/>
                <w:szCs w:val="12"/>
              </w:rPr>
            </w:pPr>
            <w:r w:rsidRPr="001D1D0D">
              <w:rPr>
                <w:sz w:val="12"/>
                <w:szCs w:val="12"/>
              </w:rPr>
              <w:t>0.0094</w:t>
            </w:r>
          </w:p>
        </w:tc>
      </w:tr>
      <w:tr w:rsidR="001D1D0D" w:rsidRPr="001D1D0D" w14:paraId="6C70663D" w14:textId="77777777" w:rsidTr="001D1D0D">
        <w:trPr>
          <w:trHeight w:val="300"/>
        </w:trPr>
        <w:tc>
          <w:tcPr>
            <w:tcW w:w="1008" w:type="dxa"/>
            <w:noWrap/>
            <w:hideMark/>
          </w:tcPr>
          <w:p w14:paraId="6EE23A77" w14:textId="77777777" w:rsidR="001D1D0D" w:rsidRPr="001D1D0D" w:rsidRDefault="001D1D0D" w:rsidP="006F4886">
            <w:pPr>
              <w:spacing w:line="360" w:lineRule="auto"/>
              <w:rPr>
                <w:sz w:val="12"/>
                <w:szCs w:val="12"/>
              </w:rPr>
            </w:pPr>
            <w:r w:rsidRPr="001D1D0D">
              <w:rPr>
                <w:sz w:val="12"/>
                <w:szCs w:val="12"/>
              </w:rPr>
              <w:t>DTXSID6021117</w:t>
            </w:r>
          </w:p>
        </w:tc>
        <w:tc>
          <w:tcPr>
            <w:tcW w:w="1466" w:type="dxa"/>
            <w:noWrap/>
            <w:hideMark/>
          </w:tcPr>
          <w:p w14:paraId="77E9D599" w14:textId="77777777" w:rsidR="001D1D0D" w:rsidRPr="001D1D0D" w:rsidRDefault="001D1D0D" w:rsidP="006F4886">
            <w:pPr>
              <w:spacing w:line="360" w:lineRule="auto"/>
              <w:rPr>
                <w:sz w:val="12"/>
                <w:szCs w:val="12"/>
              </w:rPr>
            </w:pPr>
            <w:r w:rsidRPr="001D1D0D">
              <w:rPr>
                <w:sz w:val="12"/>
                <w:szCs w:val="12"/>
              </w:rPr>
              <w:t>Phenazone</w:t>
            </w:r>
          </w:p>
        </w:tc>
        <w:tc>
          <w:tcPr>
            <w:tcW w:w="864" w:type="dxa"/>
            <w:noWrap/>
            <w:hideMark/>
          </w:tcPr>
          <w:p w14:paraId="60B43DD9" w14:textId="77777777" w:rsidR="001D1D0D" w:rsidRPr="001D1D0D" w:rsidRDefault="001D1D0D" w:rsidP="006F4886">
            <w:pPr>
              <w:spacing w:line="360" w:lineRule="auto"/>
              <w:rPr>
                <w:sz w:val="12"/>
                <w:szCs w:val="12"/>
              </w:rPr>
            </w:pPr>
            <w:r w:rsidRPr="001D1D0D">
              <w:rPr>
                <w:sz w:val="12"/>
                <w:szCs w:val="12"/>
              </w:rPr>
              <w:t>60-80-0</w:t>
            </w:r>
          </w:p>
        </w:tc>
        <w:tc>
          <w:tcPr>
            <w:tcW w:w="1052" w:type="dxa"/>
            <w:noWrap/>
            <w:hideMark/>
          </w:tcPr>
          <w:p w14:paraId="7DB5A3FE" w14:textId="77777777" w:rsidR="001D1D0D" w:rsidRPr="001D1D0D" w:rsidRDefault="001D1D0D" w:rsidP="006F4886">
            <w:pPr>
              <w:spacing w:line="360" w:lineRule="auto"/>
              <w:rPr>
                <w:sz w:val="12"/>
                <w:szCs w:val="12"/>
              </w:rPr>
            </w:pPr>
            <w:r w:rsidRPr="001D1D0D">
              <w:rPr>
                <w:sz w:val="12"/>
                <w:szCs w:val="12"/>
              </w:rPr>
              <w:t>0.506</w:t>
            </w:r>
          </w:p>
        </w:tc>
        <w:tc>
          <w:tcPr>
            <w:tcW w:w="1011" w:type="dxa"/>
            <w:noWrap/>
            <w:hideMark/>
          </w:tcPr>
          <w:p w14:paraId="3C613246" w14:textId="77777777" w:rsidR="001D1D0D" w:rsidRPr="001D1D0D" w:rsidRDefault="001D1D0D" w:rsidP="006F4886">
            <w:pPr>
              <w:spacing w:line="360" w:lineRule="auto"/>
              <w:rPr>
                <w:sz w:val="12"/>
                <w:szCs w:val="12"/>
              </w:rPr>
            </w:pPr>
            <w:r w:rsidRPr="001D1D0D">
              <w:rPr>
                <w:sz w:val="12"/>
                <w:szCs w:val="12"/>
              </w:rPr>
              <w:t>0.97</w:t>
            </w:r>
          </w:p>
        </w:tc>
        <w:tc>
          <w:tcPr>
            <w:tcW w:w="1081" w:type="dxa"/>
            <w:noWrap/>
            <w:hideMark/>
          </w:tcPr>
          <w:p w14:paraId="77D26997" w14:textId="77777777" w:rsidR="001D1D0D" w:rsidRPr="001D1D0D" w:rsidRDefault="001D1D0D" w:rsidP="006F4886">
            <w:pPr>
              <w:spacing w:line="360" w:lineRule="auto"/>
              <w:rPr>
                <w:sz w:val="12"/>
                <w:szCs w:val="12"/>
              </w:rPr>
            </w:pPr>
            <w:r w:rsidRPr="001D1D0D">
              <w:rPr>
                <w:sz w:val="12"/>
                <w:szCs w:val="12"/>
              </w:rPr>
              <w:t>0.51</w:t>
            </w:r>
          </w:p>
        </w:tc>
        <w:tc>
          <w:tcPr>
            <w:tcW w:w="1040" w:type="dxa"/>
            <w:noWrap/>
            <w:hideMark/>
          </w:tcPr>
          <w:p w14:paraId="5E29AE9B" w14:textId="77777777" w:rsidR="001D1D0D" w:rsidRPr="001D1D0D" w:rsidRDefault="001D1D0D" w:rsidP="006F4886">
            <w:pPr>
              <w:spacing w:line="360" w:lineRule="auto"/>
              <w:rPr>
                <w:sz w:val="12"/>
                <w:szCs w:val="12"/>
              </w:rPr>
            </w:pPr>
            <w:r w:rsidRPr="001D1D0D">
              <w:rPr>
                <w:sz w:val="12"/>
                <w:szCs w:val="12"/>
              </w:rPr>
              <w:t>0.96</w:t>
            </w:r>
          </w:p>
        </w:tc>
        <w:tc>
          <w:tcPr>
            <w:tcW w:w="551" w:type="dxa"/>
            <w:noWrap/>
            <w:hideMark/>
          </w:tcPr>
          <w:p w14:paraId="001C47C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7F9699D" w14:textId="77777777" w:rsidR="001D1D0D" w:rsidRPr="001D1D0D" w:rsidRDefault="001D1D0D" w:rsidP="006F4886">
            <w:pPr>
              <w:spacing w:line="360" w:lineRule="auto"/>
              <w:rPr>
                <w:sz w:val="12"/>
                <w:szCs w:val="12"/>
              </w:rPr>
            </w:pPr>
            <w:r w:rsidRPr="001D1D0D">
              <w:rPr>
                <w:sz w:val="12"/>
                <w:szCs w:val="12"/>
              </w:rPr>
              <w:t>0.00325</w:t>
            </w:r>
          </w:p>
        </w:tc>
        <w:tc>
          <w:tcPr>
            <w:tcW w:w="1087" w:type="dxa"/>
            <w:noWrap/>
            <w:hideMark/>
          </w:tcPr>
          <w:p w14:paraId="16559636" w14:textId="77777777" w:rsidR="001D1D0D" w:rsidRPr="001D1D0D" w:rsidRDefault="001D1D0D" w:rsidP="006F4886">
            <w:pPr>
              <w:spacing w:line="360" w:lineRule="auto"/>
              <w:rPr>
                <w:sz w:val="12"/>
                <w:szCs w:val="12"/>
              </w:rPr>
            </w:pPr>
            <w:r w:rsidRPr="001D1D0D">
              <w:rPr>
                <w:sz w:val="12"/>
                <w:szCs w:val="12"/>
              </w:rPr>
              <w:t>0.0045</w:t>
            </w:r>
          </w:p>
        </w:tc>
      </w:tr>
      <w:tr w:rsidR="001D1D0D" w:rsidRPr="001D1D0D" w14:paraId="5520B0D7" w14:textId="77777777" w:rsidTr="001D1D0D">
        <w:trPr>
          <w:trHeight w:val="300"/>
        </w:trPr>
        <w:tc>
          <w:tcPr>
            <w:tcW w:w="1008" w:type="dxa"/>
            <w:noWrap/>
            <w:hideMark/>
          </w:tcPr>
          <w:p w14:paraId="2F0F1D16" w14:textId="77777777" w:rsidR="001D1D0D" w:rsidRPr="001D1D0D" w:rsidRDefault="001D1D0D" w:rsidP="006F4886">
            <w:pPr>
              <w:spacing w:line="360" w:lineRule="auto"/>
              <w:rPr>
                <w:sz w:val="12"/>
                <w:szCs w:val="12"/>
              </w:rPr>
            </w:pPr>
            <w:r w:rsidRPr="001D1D0D">
              <w:rPr>
                <w:sz w:val="12"/>
                <w:szCs w:val="12"/>
              </w:rPr>
              <w:t>DTXSID6034849</w:t>
            </w:r>
          </w:p>
        </w:tc>
        <w:tc>
          <w:tcPr>
            <w:tcW w:w="1466" w:type="dxa"/>
            <w:noWrap/>
            <w:hideMark/>
          </w:tcPr>
          <w:p w14:paraId="71DB9042" w14:textId="77777777" w:rsidR="001D1D0D" w:rsidRPr="001D1D0D" w:rsidRDefault="001D1D0D" w:rsidP="006F4886">
            <w:pPr>
              <w:spacing w:line="360" w:lineRule="auto"/>
              <w:rPr>
                <w:sz w:val="12"/>
                <w:szCs w:val="12"/>
              </w:rPr>
            </w:pPr>
            <w:r w:rsidRPr="001D1D0D">
              <w:rPr>
                <w:sz w:val="12"/>
                <w:szCs w:val="12"/>
              </w:rPr>
              <w:t>Propamocarb hydrochloride</w:t>
            </w:r>
          </w:p>
        </w:tc>
        <w:tc>
          <w:tcPr>
            <w:tcW w:w="864" w:type="dxa"/>
            <w:noWrap/>
            <w:hideMark/>
          </w:tcPr>
          <w:p w14:paraId="0F3A27D2" w14:textId="77777777" w:rsidR="001D1D0D" w:rsidRPr="001D1D0D" w:rsidRDefault="001D1D0D" w:rsidP="006F4886">
            <w:pPr>
              <w:spacing w:line="360" w:lineRule="auto"/>
              <w:rPr>
                <w:sz w:val="12"/>
                <w:szCs w:val="12"/>
              </w:rPr>
            </w:pPr>
            <w:r w:rsidRPr="001D1D0D">
              <w:rPr>
                <w:sz w:val="12"/>
                <w:szCs w:val="12"/>
              </w:rPr>
              <w:t>25606-41-1</w:t>
            </w:r>
          </w:p>
        </w:tc>
        <w:tc>
          <w:tcPr>
            <w:tcW w:w="1052" w:type="dxa"/>
            <w:noWrap/>
            <w:hideMark/>
          </w:tcPr>
          <w:p w14:paraId="45164FDF" w14:textId="77777777" w:rsidR="001D1D0D" w:rsidRPr="001D1D0D" w:rsidRDefault="001D1D0D" w:rsidP="006F4886">
            <w:pPr>
              <w:spacing w:line="360" w:lineRule="auto"/>
              <w:rPr>
                <w:sz w:val="12"/>
                <w:szCs w:val="12"/>
              </w:rPr>
            </w:pPr>
            <w:r w:rsidRPr="001D1D0D">
              <w:rPr>
                <w:sz w:val="12"/>
                <w:szCs w:val="12"/>
              </w:rPr>
              <w:t>5.81</w:t>
            </w:r>
          </w:p>
        </w:tc>
        <w:tc>
          <w:tcPr>
            <w:tcW w:w="1011" w:type="dxa"/>
            <w:noWrap/>
            <w:hideMark/>
          </w:tcPr>
          <w:p w14:paraId="0402FAC7" w14:textId="77777777" w:rsidR="001D1D0D" w:rsidRPr="001D1D0D" w:rsidRDefault="001D1D0D" w:rsidP="006F4886">
            <w:pPr>
              <w:spacing w:line="360" w:lineRule="auto"/>
              <w:rPr>
                <w:sz w:val="12"/>
                <w:szCs w:val="12"/>
              </w:rPr>
            </w:pPr>
            <w:r w:rsidRPr="001D1D0D">
              <w:rPr>
                <w:sz w:val="12"/>
                <w:szCs w:val="12"/>
              </w:rPr>
              <w:t>0.843</w:t>
            </w:r>
          </w:p>
        </w:tc>
        <w:tc>
          <w:tcPr>
            <w:tcW w:w="1081" w:type="dxa"/>
            <w:noWrap/>
            <w:hideMark/>
          </w:tcPr>
          <w:p w14:paraId="015B52D4" w14:textId="77777777" w:rsidR="001D1D0D" w:rsidRPr="001D1D0D" w:rsidRDefault="001D1D0D" w:rsidP="006F4886">
            <w:pPr>
              <w:spacing w:line="360" w:lineRule="auto"/>
              <w:rPr>
                <w:sz w:val="12"/>
                <w:szCs w:val="12"/>
              </w:rPr>
            </w:pPr>
            <w:r w:rsidRPr="001D1D0D">
              <w:rPr>
                <w:sz w:val="12"/>
                <w:szCs w:val="12"/>
              </w:rPr>
              <w:t>5.81</w:t>
            </w:r>
          </w:p>
        </w:tc>
        <w:tc>
          <w:tcPr>
            <w:tcW w:w="1040" w:type="dxa"/>
            <w:noWrap/>
            <w:hideMark/>
          </w:tcPr>
          <w:p w14:paraId="27853AC7" w14:textId="77777777" w:rsidR="001D1D0D" w:rsidRPr="001D1D0D" w:rsidRDefault="001D1D0D" w:rsidP="006F4886">
            <w:pPr>
              <w:spacing w:line="360" w:lineRule="auto"/>
              <w:rPr>
                <w:sz w:val="12"/>
                <w:szCs w:val="12"/>
              </w:rPr>
            </w:pPr>
            <w:r w:rsidRPr="001D1D0D">
              <w:rPr>
                <w:sz w:val="12"/>
                <w:szCs w:val="12"/>
              </w:rPr>
              <w:t>0.84</w:t>
            </w:r>
          </w:p>
        </w:tc>
        <w:tc>
          <w:tcPr>
            <w:tcW w:w="551" w:type="dxa"/>
            <w:noWrap/>
            <w:hideMark/>
          </w:tcPr>
          <w:p w14:paraId="3D2C9AC4"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33A3890"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B98EF4A" w14:textId="77777777" w:rsidR="001D1D0D" w:rsidRPr="001D1D0D" w:rsidRDefault="001D1D0D" w:rsidP="006F4886">
            <w:pPr>
              <w:spacing w:line="360" w:lineRule="auto"/>
              <w:rPr>
                <w:sz w:val="12"/>
                <w:szCs w:val="12"/>
              </w:rPr>
            </w:pPr>
            <w:r w:rsidRPr="001D1D0D">
              <w:rPr>
                <w:sz w:val="12"/>
                <w:szCs w:val="12"/>
              </w:rPr>
              <w:t>0.00155</w:t>
            </w:r>
          </w:p>
        </w:tc>
      </w:tr>
      <w:tr w:rsidR="001D1D0D" w:rsidRPr="001D1D0D" w14:paraId="29797931" w14:textId="77777777" w:rsidTr="001D1D0D">
        <w:trPr>
          <w:trHeight w:val="300"/>
        </w:trPr>
        <w:tc>
          <w:tcPr>
            <w:tcW w:w="1008" w:type="dxa"/>
            <w:noWrap/>
            <w:hideMark/>
          </w:tcPr>
          <w:p w14:paraId="622D0278" w14:textId="77777777" w:rsidR="001D1D0D" w:rsidRPr="001D1D0D" w:rsidRDefault="001D1D0D" w:rsidP="006F4886">
            <w:pPr>
              <w:spacing w:line="360" w:lineRule="auto"/>
              <w:rPr>
                <w:sz w:val="12"/>
                <w:szCs w:val="12"/>
              </w:rPr>
            </w:pPr>
            <w:r w:rsidRPr="001D1D0D">
              <w:rPr>
                <w:sz w:val="12"/>
                <w:szCs w:val="12"/>
              </w:rPr>
              <w:t>DTXSID7046627</w:t>
            </w:r>
          </w:p>
        </w:tc>
        <w:tc>
          <w:tcPr>
            <w:tcW w:w="1466" w:type="dxa"/>
            <w:noWrap/>
            <w:hideMark/>
          </w:tcPr>
          <w:p w14:paraId="73C491AE" w14:textId="77777777" w:rsidR="001D1D0D" w:rsidRPr="001D1D0D" w:rsidRDefault="001D1D0D" w:rsidP="006F4886">
            <w:pPr>
              <w:spacing w:line="360" w:lineRule="auto"/>
              <w:rPr>
                <w:sz w:val="12"/>
                <w:szCs w:val="12"/>
              </w:rPr>
            </w:pPr>
            <w:r w:rsidRPr="001D1D0D">
              <w:rPr>
                <w:sz w:val="12"/>
                <w:szCs w:val="12"/>
              </w:rPr>
              <w:t>Bosentan</w:t>
            </w:r>
          </w:p>
        </w:tc>
        <w:tc>
          <w:tcPr>
            <w:tcW w:w="864" w:type="dxa"/>
            <w:noWrap/>
            <w:hideMark/>
          </w:tcPr>
          <w:p w14:paraId="5715A31D" w14:textId="77777777" w:rsidR="001D1D0D" w:rsidRPr="001D1D0D" w:rsidRDefault="001D1D0D" w:rsidP="006F4886">
            <w:pPr>
              <w:spacing w:line="360" w:lineRule="auto"/>
              <w:rPr>
                <w:sz w:val="12"/>
                <w:szCs w:val="12"/>
              </w:rPr>
            </w:pPr>
            <w:r w:rsidRPr="001D1D0D">
              <w:rPr>
                <w:sz w:val="12"/>
                <w:szCs w:val="12"/>
              </w:rPr>
              <w:t>147536-97-8</w:t>
            </w:r>
          </w:p>
        </w:tc>
        <w:tc>
          <w:tcPr>
            <w:tcW w:w="1052" w:type="dxa"/>
            <w:noWrap/>
            <w:hideMark/>
          </w:tcPr>
          <w:p w14:paraId="741F86BE" w14:textId="77777777" w:rsidR="001D1D0D" w:rsidRPr="001D1D0D" w:rsidRDefault="001D1D0D" w:rsidP="006F4886">
            <w:pPr>
              <w:spacing w:line="360" w:lineRule="auto"/>
              <w:rPr>
                <w:sz w:val="12"/>
                <w:szCs w:val="12"/>
              </w:rPr>
            </w:pPr>
            <w:r w:rsidRPr="001D1D0D">
              <w:rPr>
                <w:sz w:val="12"/>
                <w:szCs w:val="12"/>
              </w:rPr>
              <w:t>2.34</w:t>
            </w:r>
          </w:p>
        </w:tc>
        <w:tc>
          <w:tcPr>
            <w:tcW w:w="1011" w:type="dxa"/>
            <w:noWrap/>
            <w:hideMark/>
          </w:tcPr>
          <w:p w14:paraId="788126D9" w14:textId="77777777" w:rsidR="001D1D0D" w:rsidRPr="001D1D0D" w:rsidRDefault="001D1D0D" w:rsidP="006F4886">
            <w:pPr>
              <w:spacing w:line="360" w:lineRule="auto"/>
              <w:rPr>
                <w:sz w:val="12"/>
                <w:szCs w:val="12"/>
              </w:rPr>
            </w:pPr>
            <w:r w:rsidRPr="001D1D0D">
              <w:rPr>
                <w:sz w:val="12"/>
                <w:szCs w:val="12"/>
              </w:rPr>
              <w:t>0.02</w:t>
            </w:r>
          </w:p>
        </w:tc>
        <w:tc>
          <w:tcPr>
            <w:tcW w:w="1081" w:type="dxa"/>
            <w:noWrap/>
            <w:hideMark/>
          </w:tcPr>
          <w:p w14:paraId="0DBC4E8B" w14:textId="77777777" w:rsidR="001D1D0D" w:rsidRPr="001D1D0D" w:rsidRDefault="001D1D0D" w:rsidP="006F4886">
            <w:pPr>
              <w:spacing w:line="360" w:lineRule="auto"/>
              <w:rPr>
                <w:sz w:val="12"/>
                <w:szCs w:val="12"/>
              </w:rPr>
            </w:pPr>
            <w:r w:rsidRPr="001D1D0D">
              <w:rPr>
                <w:sz w:val="12"/>
                <w:szCs w:val="12"/>
              </w:rPr>
              <w:t>2.34</w:t>
            </w:r>
          </w:p>
        </w:tc>
        <w:tc>
          <w:tcPr>
            <w:tcW w:w="1040" w:type="dxa"/>
            <w:noWrap/>
            <w:hideMark/>
          </w:tcPr>
          <w:p w14:paraId="0C1DD9C8" w14:textId="77777777" w:rsidR="001D1D0D" w:rsidRPr="001D1D0D" w:rsidRDefault="001D1D0D" w:rsidP="006F4886">
            <w:pPr>
              <w:spacing w:line="360" w:lineRule="auto"/>
              <w:rPr>
                <w:sz w:val="12"/>
                <w:szCs w:val="12"/>
              </w:rPr>
            </w:pPr>
            <w:r w:rsidRPr="001D1D0D">
              <w:rPr>
                <w:sz w:val="12"/>
                <w:szCs w:val="12"/>
              </w:rPr>
              <w:t>0.02</w:t>
            </w:r>
          </w:p>
        </w:tc>
        <w:tc>
          <w:tcPr>
            <w:tcW w:w="551" w:type="dxa"/>
            <w:noWrap/>
            <w:hideMark/>
          </w:tcPr>
          <w:p w14:paraId="7038725E"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888080" w14:textId="77777777" w:rsidR="001D1D0D" w:rsidRPr="001D1D0D" w:rsidRDefault="001D1D0D" w:rsidP="006F4886">
            <w:pPr>
              <w:spacing w:line="360" w:lineRule="auto"/>
              <w:rPr>
                <w:sz w:val="12"/>
                <w:szCs w:val="12"/>
              </w:rPr>
            </w:pPr>
            <w:r w:rsidRPr="001D1D0D">
              <w:rPr>
                <w:sz w:val="12"/>
                <w:szCs w:val="12"/>
              </w:rPr>
              <w:t>0.000743</w:t>
            </w:r>
          </w:p>
        </w:tc>
        <w:tc>
          <w:tcPr>
            <w:tcW w:w="1087" w:type="dxa"/>
            <w:noWrap/>
            <w:hideMark/>
          </w:tcPr>
          <w:p w14:paraId="4FB68E2F"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3867ED1" w14:textId="77777777" w:rsidTr="001D1D0D">
        <w:trPr>
          <w:trHeight w:val="300"/>
        </w:trPr>
        <w:tc>
          <w:tcPr>
            <w:tcW w:w="1008" w:type="dxa"/>
            <w:noWrap/>
            <w:hideMark/>
          </w:tcPr>
          <w:p w14:paraId="342B17A8" w14:textId="77777777" w:rsidR="001D1D0D" w:rsidRPr="001D1D0D" w:rsidRDefault="001D1D0D" w:rsidP="006F4886">
            <w:pPr>
              <w:spacing w:line="360" w:lineRule="auto"/>
              <w:rPr>
                <w:sz w:val="12"/>
                <w:szCs w:val="12"/>
              </w:rPr>
            </w:pPr>
            <w:r w:rsidRPr="001D1D0D">
              <w:rPr>
                <w:sz w:val="12"/>
                <w:szCs w:val="12"/>
              </w:rPr>
              <w:t>DTXSID8021359</w:t>
            </w:r>
          </w:p>
        </w:tc>
        <w:tc>
          <w:tcPr>
            <w:tcW w:w="1466" w:type="dxa"/>
            <w:noWrap/>
            <w:hideMark/>
          </w:tcPr>
          <w:p w14:paraId="74374D1D" w14:textId="77777777" w:rsidR="001D1D0D" w:rsidRPr="001D1D0D" w:rsidRDefault="001D1D0D" w:rsidP="006F4886">
            <w:pPr>
              <w:spacing w:line="360" w:lineRule="auto"/>
              <w:rPr>
                <w:sz w:val="12"/>
                <w:szCs w:val="12"/>
              </w:rPr>
            </w:pPr>
            <w:r w:rsidRPr="001D1D0D">
              <w:rPr>
                <w:sz w:val="12"/>
                <w:szCs w:val="12"/>
              </w:rPr>
              <w:t>Tolbutamide</w:t>
            </w:r>
          </w:p>
        </w:tc>
        <w:tc>
          <w:tcPr>
            <w:tcW w:w="864" w:type="dxa"/>
            <w:noWrap/>
            <w:hideMark/>
          </w:tcPr>
          <w:p w14:paraId="08963D83" w14:textId="25E29C07" w:rsidR="001D1D0D" w:rsidRPr="001D1D0D" w:rsidRDefault="001D1D0D" w:rsidP="006F4886">
            <w:pPr>
              <w:spacing w:line="360" w:lineRule="auto"/>
              <w:rPr>
                <w:sz w:val="12"/>
                <w:szCs w:val="12"/>
              </w:rPr>
            </w:pPr>
            <w:r w:rsidRPr="001D1D0D">
              <w:rPr>
                <w:sz w:val="12"/>
                <w:szCs w:val="12"/>
              </w:rPr>
              <w:t>64-</w:t>
            </w:r>
            <w:r w:rsidR="00E311B5">
              <w:rPr>
                <w:sz w:val="12"/>
                <w:szCs w:val="12"/>
              </w:rPr>
              <w:t>83</w:t>
            </w:r>
            <w:r w:rsidRPr="001D1D0D">
              <w:rPr>
                <w:sz w:val="12"/>
                <w:szCs w:val="12"/>
              </w:rPr>
              <w:t>-7</w:t>
            </w:r>
          </w:p>
        </w:tc>
        <w:tc>
          <w:tcPr>
            <w:tcW w:w="1052" w:type="dxa"/>
            <w:noWrap/>
            <w:hideMark/>
          </w:tcPr>
          <w:p w14:paraId="06C27454" w14:textId="77777777" w:rsidR="001D1D0D" w:rsidRPr="001D1D0D" w:rsidRDefault="001D1D0D" w:rsidP="006F4886">
            <w:pPr>
              <w:spacing w:line="360" w:lineRule="auto"/>
              <w:rPr>
                <w:sz w:val="12"/>
                <w:szCs w:val="12"/>
              </w:rPr>
            </w:pPr>
            <w:r w:rsidRPr="001D1D0D">
              <w:rPr>
                <w:sz w:val="12"/>
                <w:szCs w:val="12"/>
              </w:rPr>
              <w:t>1.32</w:t>
            </w:r>
          </w:p>
        </w:tc>
        <w:tc>
          <w:tcPr>
            <w:tcW w:w="1011" w:type="dxa"/>
            <w:noWrap/>
            <w:hideMark/>
          </w:tcPr>
          <w:p w14:paraId="6CF574A8"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1F894F70" w14:textId="77777777" w:rsidR="001D1D0D" w:rsidRPr="001D1D0D" w:rsidRDefault="001D1D0D" w:rsidP="006F4886">
            <w:pPr>
              <w:spacing w:line="360" w:lineRule="auto"/>
              <w:rPr>
                <w:sz w:val="12"/>
                <w:szCs w:val="12"/>
              </w:rPr>
            </w:pPr>
            <w:r w:rsidRPr="001D1D0D">
              <w:rPr>
                <w:sz w:val="12"/>
                <w:szCs w:val="12"/>
              </w:rPr>
              <w:t>1.32</w:t>
            </w:r>
          </w:p>
        </w:tc>
        <w:tc>
          <w:tcPr>
            <w:tcW w:w="1040" w:type="dxa"/>
            <w:noWrap/>
            <w:hideMark/>
          </w:tcPr>
          <w:p w14:paraId="71B93FA5"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6ACB937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E596F3" w14:textId="77777777" w:rsidR="001D1D0D" w:rsidRPr="001D1D0D" w:rsidRDefault="001D1D0D" w:rsidP="006F4886">
            <w:pPr>
              <w:spacing w:line="360" w:lineRule="auto"/>
              <w:rPr>
                <w:sz w:val="12"/>
                <w:szCs w:val="12"/>
              </w:rPr>
            </w:pPr>
            <w:r w:rsidRPr="001D1D0D">
              <w:rPr>
                <w:sz w:val="12"/>
                <w:szCs w:val="12"/>
              </w:rPr>
              <w:t>0.00131</w:t>
            </w:r>
          </w:p>
        </w:tc>
        <w:tc>
          <w:tcPr>
            <w:tcW w:w="1087" w:type="dxa"/>
            <w:noWrap/>
            <w:hideMark/>
          </w:tcPr>
          <w:p w14:paraId="68DCA3D8"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1D9D003A" w14:textId="77777777" w:rsidTr="001D1D0D">
        <w:trPr>
          <w:trHeight w:val="300"/>
        </w:trPr>
        <w:tc>
          <w:tcPr>
            <w:tcW w:w="1008" w:type="dxa"/>
            <w:noWrap/>
            <w:hideMark/>
          </w:tcPr>
          <w:p w14:paraId="09BC009B" w14:textId="77777777" w:rsidR="001D1D0D" w:rsidRPr="001D1D0D" w:rsidRDefault="001D1D0D" w:rsidP="006F4886">
            <w:pPr>
              <w:spacing w:line="360" w:lineRule="auto"/>
              <w:rPr>
                <w:sz w:val="12"/>
                <w:szCs w:val="12"/>
              </w:rPr>
            </w:pPr>
            <w:r w:rsidRPr="001D1D0D">
              <w:rPr>
                <w:sz w:val="12"/>
                <w:szCs w:val="12"/>
              </w:rPr>
              <w:t>DTXSID8023393</w:t>
            </w:r>
          </w:p>
        </w:tc>
        <w:tc>
          <w:tcPr>
            <w:tcW w:w="1466" w:type="dxa"/>
            <w:noWrap/>
            <w:hideMark/>
          </w:tcPr>
          <w:p w14:paraId="0C6FE459" w14:textId="77777777" w:rsidR="001D1D0D" w:rsidRPr="001D1D0D" w:rsidRDefault="001D1D0D" w:rsidP="006F4886">
            <w:pPr>
              <w:spacing w:line="360" w:lineRule="auto"/>
              <w:rPr>
                <w:sz w:val="12"/>
                <w:szCs w:val="12"/>
              </w:rPr>
            </w:pPr>
            <w:r w:rsidRPr="001D1D0D">
              <w:rPr>
                <w:sz w:val="12"/>
                <w:szCs w:val="12"/>
              </w:rPr>
              <w:t>Ondansetron</w:t>
            </w:r>
          </w:p>
        </w:tc>
        <w:tc>
          <w:tcPr>
            <w:tcW w:w="864" w:type="dxa"/>
            <w:noWrap/>
            <w:hideMark/>
          </w:tcPr>
          <w:p w14:paraId="3B97D9FD" w14:textId="77777777" w:rsidR="001D1D0D" w:rsidRPr="001D1D0D" w:rsidRDefault="001D1D0D" w:rsidP="006F4886">
            <w:pPr>
              <w:spacing w:line="360" w:lineRule="auto"/>
              <w:rPr>
                <w:sz w:val="12"/>
                <w:szCs w:val="12"/>
              </w:rPr>
            </w:pPr>
            <w:r w:rsidRPr="001D1D0D">
              <w:rPr>
                <w:sz w:val="12"/>
                <w:szCs w:val="12"/>
              </w:rPr>
              <w:t>99614-02-5</w:t>
            </w:r>
          </w:p>
        </w:tc>
        <w:tc>
          <w:tcPr>
            <w:tcW w:w="1052" w:type="dxa"/>
            <w:noWrap/>
            <w:hideMark/>
          </w:tcPr>
          <w:p w14:paraId="4B928677" w14:textId="77777777" w:rsidR="001D1D0D" w:rsidRPr="001D1D0D" w:rsidRDefault="001D1D0D" w:rsidP="006F4886">
            <w:pPr>
              <w:spacing w:line="360" w:lineRule="auto"/>
              <w:rPr>
                <w:sz w:val="12"/>
                <w:szCs w:val="12"/>
              </w:rPr>
            </w:pPr>
            <w:r w:rsidRPr="001D1D0D">
              <w:rPr>
                <w:sz w:val="12"/>
                <w:szCs w:val="12"/>
              </w:rPr>
              <w:t>1.4</w:t>
            </w:r>
          </w:p>
        </w:tc>
        <w:tc>
          <w:tcPr>
            <w:tcW w:w="1011" w:type="dxa"/>
            <w:noWrap/>
            <w:hideMark/>
          </w:tcPr>
          <w:p w14:paraId="4F3D6EFA" w14:textId="77777777" w:rsidR="001D1D0D" w:rsidRPr="001D1D0D" w:rsidRDefault="001D1D0D" w:rsidP="006F4886">
            <w:pPr>
              <w:spacing w:line="360" w:lineRule="auto"/>
              <w:rPr>
                <w:sz w:val="12"/>
                <w:szCs w:val="12"/>
              </w:rPr>
            </w:pPr>
            <w:r w:rsidRPr="001D1D0D">
              <w:rPr>
                <w:sz w:val="12"/>
                <w:szCs w:val="12"/>
              </w:rPr>
              <w:t>0.25</w:t>
            </w:r>
          </w:p>
        </w:tc>
        <w:tc>
          <w:tcPr>
            <w:tcW w:w="1081" w:type="dxa"/>
            <w:noWrap/>
            <w:hideMark/>
          </w:tcPr>
          <w:p w14:paraId="02D74E4E" w14:textId="77777777" w:rsidR="001D1D0D" w:rsidRPr="001D1D0D" w:rsidRDefault="001D1D0D" w:rsidP="006F4886">
            <w:pPr>
              <w:spacing w:line="360" w:lineRule="auto"/>
              <w:rPr>
                <w:sz w:val="12"/>
                <w:szCs w:val="12"/>
              </w:rPr>
            </w:pPr>
            <w:r w:rsidRPr="001D1D0D">
              <w:rPr>
                <w:sz w:val="12"/>
                <w:szCs w:val="12"/>
              </w:rPr>
              <w:t>1.41</w:t>
            </w:r>
          </w:p>
        </w:tc>
        <w:tc>
          <w:tcPr>
            <w:tcW w:w="1040" w:type="dxa"/>
            <w:noWrap/>
            <w:hideMark/>
          </w:tcPr>
          <w:p w14:paraId="18E3C5E1" w14:textId="77777777" w:rsidR="001D1D0D" w:rsidRPr="001D1D0D" w:rsidRDefault="001D1D0D" w:rsidP="006F4886">
            <w:pPr>
              <w:spacing w:line="360" w:lineRule="auto"/>
              <w:rPr>
                <w:sz w:val="12"/>
                <w:szCs w:val="12"/>
              </w:rPr>
            </w:pPr>
            <w:r w:rsidRPr="001D1D0D">
              <w:rPr>
                <w:sz w:val="12"/>
                <w:szCs w:val="12"/>
              </w:rPr>
              <w:t>0.25</w:t>
            </w:r>
          </w:p>
        </w:tc>
        <w:tc>
          <w:tcPr>
            <w:tcW w:w="551" w:type="dxa"/>
            <w:noWrap/>
            <w:hideMark/>
          </w:tcPr>
          <w:p w14:paraId="752AFD6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48B097" w14:textId="77777777" w:rsidR="001D1D0D" w:rsidRPr="001D1D0D" w:rsidRDefault="001D1D0D" w:rsidP="006F4886">
            <w:pPr>
              <w:spacing w:line="360" w:lineRule="auto"/>
              <w:rPr>
                <w:sz w:val="12"/>
                <w:szCs w:val="12"/>
              </w:rPr>
            </w:pPr>
            <w:r w:rsidRPr="001D1D0D">
              <w:rPr>
                <w:sz w:val="12"/>
                <w:szCs w:val="12"/>
              </w:rPr>
              <w:t>0.00247</w:t>
            </w:r>
          </w:p>
        </w:tc>
        <w:tc>
          <w:tcPr>
            <w:tcW w:w="1087" w:type="dxa"/>
            <w:noWrap/>
            <w:hideMark/>
          </w:tcPr>
          <w:p w14:paraId="38AB45AE"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649286D" w14:textId="77777777" w:rsidTr="001D1D0D">
        <w:trPr>
          <w:trHeight w:val="300"/>
        </w:trPr>
        <w:tc>
          <w:tcPr>
            <w:tcW w:w="1008" w:type="dxa"/>
            <w:noWrap/>
            <w:hideMark/>
          </w:tcPr>
          <w:p w14:paraId="2B1E66A5" w14:textId="77777777" w:rsidR="001D1D0D" w:rsidRPr="001D1D0D" w:rsidRDefault="001D1D0D" w:rsidP="006F4886">
            <w:pPr>
              <w:spacing w:line="360" w:lineRule="auto"/>
              <w:rPr>
                <w:sz w:val="12"/>
                <w:szCs w:val="12"/>
              </w:rPr>
            </w:pPr>
            <w:r w:rsidRPr="001D1D0D">
              <w:rPr>
                <w:sz w:val="12"/>
                <w:szCs w:val="12"/>
              </w:rPr>
              <w:t>DTXSID8024151</w:t>
            </w:r>
          </w:p>
        </w:tc>
        <w:tc>
          <w:tcPr>
            <w:tcW w:w="1466" w:type="dxa"/>
            <w:noWrap/>
            <w:hideMark/>
          </w:tcPr>
          <w:p w14:paraId="48549CE9" w14:textId="77777777" w:rsidR="001D1D0D" w:rsidRPr="001D1D0D" w:rsidRDefault="001D1D0D" w:rsidP="006F4886">
            <w:pPr>
              <w:spacing w:line="360" w:lineRule="auto"/>
              <w:rPr>
                <w:sz w:val="12"/>
                <w:szCs w:val="12"/>
              </w:rPr>
            </w:pPr>
            <w:r w:rsidRPr="001D1D0D">
              <w:rPr>
                <w:sz w:val="12"/>
                <w:szCs w:val="12"/>
              </w:rPr>
              <w:t>Imazalil</w:t>
            </w:r>
          </w:p>
        </w:tc>
        <w:tc>
          <w:tcPr>
            <w:tcW w:w="864" w:type="dxa"/>
            <w:noWrap/>
            <w:hideMark/>
          </w:tcPr>
          <w:p w14:paraId="71146FBB" w14:textId="77777777" w:rsidR="001D1D0D" w:rsidRPr="001D1D0D" w:rsidRDefault="001D1D0D" w:rsidP="006F4886">
            <w:pPr>
              <w:spacing w:line="360" w:lineRule="auto"/>
              <w:rPr>
                <w:sz w:val="12"/>
                <w:szCs w:val="12"/>
              </w:rPr>
            </w:pPr>
            <w:r w:rsidRPr="001D1D0D">
              <w:rPr>
                <w:sz w:val="12"/>
                <w:szCs w:val="12"/>
              </w:rPr>
              <w:t>35554-44-0</w:t>
            </w:r>
          </w:p>
        </w:tc>
        <w:tc>
          <w:tcPr>
            <w:tcW w:w="1052" w:type="dxa"/>
            <w:noWrap/>
            <w:hideMark/>
          </w:tcPr>
          <w:p w14:paraId="380F5803" w14:textId="77777777" w:rsidR="001D1D0D" w:rsidRPr="001D1D0D" w:rsidRDefault="001D1D0D" w:rsidP="006F4886">
            <w:pPr>
              <w:spacing w:line="360" w:lineRule="auto"/>
              <w:rPr>
                <w:sz w:val="12"/>
                <w:szCs w:val="12"/>
              </w:rPr>
            </w:pPr>
            <w:r w:rsidRPr="001D1D0D">
              <w:rPr>
                <w:sz w:val="12"/>
                <w:szCs w:val="12"/>
              </w:rPr>
              <w:t>1.02</w:t>
            </w:r>
          </w:p>
        </w:tc>
        <w:tc>
          <w:tcPr>
            <w:tcW w:w="1011" w:type="dxa"/>
            <w:noWrap/>
            <w:hideMark/>
          </w:tcPr>
          <w:p w14:paraId="3FB04754"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68AD2BFE" w14:textId="77777777" w:rsidR="001D1D0D" w:rsidRPr="001D1D0D" w:rsidRDefault="001D1D0D" w:rsidP="006F4886">
            <w:pPr>
              <w:spacing w:line="360" w:lineRule="auto"/>
              <w:rPr>
                <w:sz w:val="12"/>
                <w:szCs w:val="12"/>
              </w:rPr>
            </w:pPr>
            <w:r w:rsidRPr="001D1D0D">
              <w:rPr>
                <w:sz w:val="12"/>
                <w:szCs w:val="12"/>
              </w:rPr>
              <w:t>1.02</w:t>
            </w:r>
          </w:p>
        </w:tc>
        <w:tc>
          <w:tcPr>
            <w:tcW w:w="1040" w:type="dxa"/>
            <w:noWrap/>
            <w:hideMark/>
          </w:tcPr>
          <w:p w14:paraId="567D9E3E"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2C2C8ABD"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3D342CF"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AB6EA59"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4E16B243" w14:textId="77777777" w:rsidTr="001D1D0D">
        <w:trPr>
          <w:trHeight w:val="300"/>
        </w:trPr>
        <w:tc>
          <w:tcPr>
            <w:tcW w:w="1008" w:type="dxa"/>
            <w:noWrap/>
            <w:hideMark/>
          </w:tcPr>
          <w:p w14:paraId="6FA0E477" w14:textId="77777777" w:rsidR="001D1D0D" w:rsidRPr="001D1D0D" w:rsidRDefault="001D1D0D" w:rsidP="006F4886">
            <w:pPr>
              <w:spacing w:line="360" w:lineRule="auto"/>
              <w:rPr>
                <w:sz w:val="12"/>
                <w:szCs w:val="12"/>
              </w:rPr>
            </w:pPr>
            <w:r w:rsidRPr="001D1D0D">
              <w:rPr>
                <w:sz w:val="12"/>
                <w:szCs w:val="12"/>
              </w:rPr>
              <w:t>DTXSID9020247</w:t>
            </w:r>
          </w:p>
        </w:tc>
        <w:tc>
          <w:tcPr>
            <w:tcW w:w="1466" w:type="dxa"/>
            <w:noWrap/>
            <w:hideMark/>
          </w:tcPr>
          <w:p w14:paraId="0A69A7A3" w14:textId="77777777" w:rsidR="001D1D0D" w:rsidRPr="001D1D0D" w:rsidRDefault="001D1D0D" w:rsidP="006F4886">
            <w:pPr>
              <w:spacing w:line="360" w:lineRule="auto"/>
              <w:rPr>
                <w:sz w:val="12"/>
                <w:szCs w:val="12"/>
              </w:rPr>
            </w:pPr>
            <w:r w:rsidRPr="001D1D0D">
              <w:rPr>
                <w:sz w:val="12"/>
                <w:szCs w:val="12"/>
              </w:rPr>
              <w:t>Carbaryl</w:t>
            </w:r>
          </w:p>
        </w:tc>
        <w:tc>
          <w:tcPr>
            <w:tcW w:w="864" w:type="dxa"/>
            <w:noWrap/>
            <w:hideMark/>
          </w:tcPr>
          <w:p w14:paraId="1250DC2E" w14:textId="77777777" w:rsidR="001D1D0D" w:rsidRPr="001D1D0D" w:rsidRDefault="001D1D0D" w:rsidP="006F4886">
            <w:pPr>
              <w:spacing w:line="360" w:lineRule="auto"/>
              <w:rPr>
                <w:sz w:val="12"/>
                <w:szCs w:val="12"/>
              </w:rPr>
            </w:pPr>
            <w:r w:rsidRPr="001D1D0D">
              <w:rPr>
                <w:sz w:val="12"/>
                <w:szCs w:val="12"/>
              </w:rPr>
              <w:t>63-25-2</w:t>
            </w:r>
          </w:p>
        </w:tc>
        <w:tc>
          <w:tcPr>
            <w:tcW w:w="1052" w:type="dxa"/>
            <w:noWrap/>
            <w:hideMark/>
          </w:tcPr>
          <w:p w14:paraId="431B7A85" w14:textId="77777777" w:rsidR="001D1D0D" w:rsidRPr="001D1D0D" w:rsidRDefault="001D1D0D" w:rsidP="006F4886">
            <w:pPr>
              <w:spacing w:line="360" w:lineRule="auto"/>
              <w:rPr>
                <w:sz w:val="12"/>
                <w:szCs w:val="12"/>
              </w:rPr>
            </w:pPr>
            <w:r w:rsidRPr="001D1D0D">
              <w:rPr>
                <w:sz w:val="12"/>
                <w:szCs w:val="12"/>
              </w:rPr>
              <w:t>27.3</w:t>
            </w:r>
          </w:p>
        </w:tc>
        <w:tc>
          <w:tcPr>
            <w:tcW w:w="1011" w:type="dxa"/>
            <w:noWrap/>
            <w:hideMark/>
          </w:tcPr>
          <w:p w14:paraId="103827CC" w14:textId="77777777" w:rsidR="001D1D0D" w:rsidRPr="001D1D0D" w:rsidRDefault="001D1D0D" w:rsidP="006F4886">
            <w:pPr>
              <w:spacing w:line="360" w:lineRule="auto"/>
              <w:rPr>
                <w:sz w:val="12"/>
                <w:szCs w:val="12"/>
              </w:rPr>
            </w:pPr>
            <w:r w:rsidRPr="001D1D0D">
              <w:rPr>
                <w:sz w:val="12"/>
                <w:szCs w:val="12"/>
              </w:rPr>
              <w:t>0.692</w:t>
            </w:r>
          </w:p>
        </w:tc>
        <w:tc>
          <w:tcPr>
            <w:tcW w:w="1081" w:type="dxa"/>
            <w:noWrap/>
            <w:hideMark/>
          </w:tcPr>
          <w:p w14:paraId="555B6AAA" w14:textId="77777777" w:rsidR="001D1D0D" w:rsidRPr="001D1D0D" w:rsidRDefault="001D1D0D" w:rsidP="006F4886">
            <w:pPr>
              <w:spacing w:line="360" w:lineRule="auto"/>
              <w:rPr>
                <w:sz w:val="12"/>
                <w:szCs w:val="12"/>
              </w:rPr>
            </w:pPr>
            <w:r w:rsidRPr="001D1D0D">
              <w:rPr>
                <w:sz w:val="12"/>
                <w:szCs w:val="12"/>
              </w:rPr>
              <w:t>27.3</w:t>
            </w:r>
          </w:p>
        </w:tc>
        <w:tc>
          <w:tcPr>
            <w:tcW w:w="1040" w:type="dxa"/>
            <w:noWrap/>
            <w:hideMark/>
          </w:tcPr>
          <w:p w14:paraId="2F17E662" w14:textId="77777777" w:rsidR="001D1D0D" w:rsidRPr="001D1D0D" w:rsidRDefault="001D1D0D" w:rsidP="006F4886">
            <w:pPr>
              <w:spacing w:line="360" w:lineRule="auto"/>
              <w:rPr>
                <w:sz w:val="12"/>
                <w:szCs w:val="12"/>
              </w:rPr>
            </w:pPr>
            <w:r w:rsidRPr="001D1D0D">
              <w:rPr>
                <w:sz w:val="12"/>
                <w:szCs w:val="12"/>
              </w:rPr>
              <w:t>0.69</w:t>
            </w:r>
          </w:p>
        </w:tc>
        <w:tc>
          <w:tcPr>
            <w:tcW w:w="551" w:type="dxa"/>
            <w:noWrap/>
            <w:hideMark/>
          </w:tcPr>
          <w:p w14:paraId="42EE034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00DE83"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C651D01" w14:textId="77777777" w:rsidR="001D1D0D" w:rsidRPr="001D1D0D" w:rsidRDefault="001D1D0D" w:rsidP="006F4886">
            <w:pPr>
              <w:spacing w:line="360" w:lineRule="auto"/>
              <w:rPr>
                <w:sz w:val="12"/>
                <w:szCs w:val="12"/>
              </w:rPr>
            </w:pPr>
            <w:r w:rsidRPr="001D1D0D">
              <w:rPr>
                <w:sz w:val="12"/>
                <w:szCs w:val="12"/>
              </w:rPr>
              <w:t>0.00126</w:t>
            </w:r>
          </w:p>
        </w:tc>
      </w:tr>
    </w:tbl>
    <w:p w14:paraId="32ACE51D" w14:textId="77777777" w:rsidR="001D1D0D" w:rsidRDefault="001D1D0D" w:rsidP="006F4886">
      <w:pPr>
        <w:spacing w:after="0" w:line="360" w:lineRule="auto"/>
      </w:pPr>
    </w:p>
    <w:p w14:paraId="4729F076" w14:textId="77777777" w:rsidR="001D1D0D" w:rsidRDefault="001D1D0D" w:rsidP="006F4886">
      <w:pPr>
        <w:spacing w:after="0" w:line="360" w:lineRule="auto"/>
      </w:pPr>
      <w:r>
        <w:br w:type="page"/>
      </w:r>
    </w:p>
    <w:p w14:paraId="4E417AC9" w14:textId="63F444C5" w:rsidR="00230A13" w:rsidRDefault="00230A13" w:rsidP="006F4886">
      <w:pPr>
        <w:spacing w:after="0" w:line="360" w:lineRule="auto"/>
      </w:pPr>
      <w:r>
        <w:lastRenderedPageBreak/>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QSPRs</w:t>
      </w:r>
    </w:p>
    <w:tbl>
      <w:tblPr>
        <w:tblStyle w:val="TableGrid"/>
        <w:tblW w:w="0" w:type="auto"/>
        <w:tblLook w:val="04A0" w:firstRow="1" w:lastRow="0" w:firstColumn="1" w:lastColumn="0" w:noHBand="0" w:noVBand="1"/>
      </w:tblPr>
      <w:tblGrid>
        <w:gridCol w:w="4181"/>
        <w:gridCol w:w="944"/>
        <w:gridCol w:w="674"/>
        <w:gridCol w:w="742"/>
        <w:gridCol w:w="674"/>
        <w:gridCol w:w="658"/>
        <w:gridCol w:w="776"/>
        <w:gridCol w:w="927"/>
      </w:tblGrid>
      <w:tr w:rsidR="00E84F98" w:rsidRPr="00E84F98" w14:paraId="481EBF9C" w14:textId="77777777" w:rsidTr="00E84F98">
        <w:trPr>
          <w:cantSplit/>
          <w:trHeight w:val="1296"/>
        </w:trPr>
        <w:tc>
          <w:tcPr>
            <w:tcW w:w="4920" w:type="dxa"/>
            <w:noWrap/>
            <w:hideMark/>
          </w:tcPr>
          <w:p w14:paraId="3539A318" w14:textId="77777777" w:rsidR="00E84F98" w:rsidRPr="00E84F98" w:rsidRDefault="00E84F98" w:rsidP="006F4886">
            <w:pPr>
              <w:spacing w:line="360" w:lineRule="auto"/>
            </w:pPr>
          </w:p>
        </w:tc>
        <w:tc>
          <w:tcPr>
            <w:tcW w:w="1080" w:type="dxa"/>
            <w:noWrap/>
            <w:textDirection w:val="btLr"/>
            <w:hideMark/>
          </w:tcPr>
          <w:p w14:paraId="7F329FAB" w14:textId="77777777" w:rsidR="00E84F98" w:rsidRPr="00E84F98" w:rsidRDefault="00E84F98" w:rsidP="006F4886">
            <w:pPr>
              <w:spacing w:line="360" w:lineRule="auto"/>
              <w:ind w:left="113" w:right="113"/>
            </w:pPr>
            <w:r w:rsidRPr="00E84F98">
              <w:t>FitsToData</w:t>
            </w:r>
          </w:p>
        </w:tc>
        <w:tc>
          <w:tcPr>
            <w:tcW w:w="760" w:type="dxa"/>
            <w:noWrap/>
            <w:textDirection w:val="btLr"/>
            <w:hideMark/>
          </w:tcPr>
          <w:p w14:paraId="54244CB2" w14:textId="29836E78" w:rsidR="00E84F98" w:rsidRPr="00E84F98" w:rsidRDefault="006B78D6" w:rsidP="006F4886">
            <w:pPr>
              <w:spacing w:line="360" w:lineRule="auto"/>
              <w:ind w:left="113" w:right="113"/>
            </w:pPr>
            <w:r>
              <w:t>ADMET</w:t>
            </w:r>
          </w:p>
        </w:tc>
        <w:tc>
          <w:tcPr>
            <w:tcW w:w="840" w:type="dxa"/>
            <w:noWrap/>
            <w:textDirection w:val="btLr"/>
            <w:hideMark/>
          </w:tcPr>
          <w:p w14:paraId="0F9F1FF5" w14:textId="77777777" w:rsidR="00E84F98" w:rsidRPr="00E84F98" w:rsidRDefault="00E84F98" w:rsidP="006F4886">
            <w:pPr>
              <w:spacing w:line="360" w:lineRule="auto"/>
              <w:ind w:left="113" w:right="113"/>
            </w:pPr>
            <w:r w:rsidRPr="00E84F98">
              <w:t>Dawson</w:t>
            </w:r>
          </w:p>
        </w:tc>
        <w:tc>
          <w:tcPr>
            <w:tcW w:w="760" w:type="dxa"/>
            <w:noWrap/>
            <w:textDirection w:val="btLr"/>
            <w:hideMark/>
          </w:tcPr>
          <w:p w14:paraId="6699C4EE" w14:textId="77777777" w:rsidR="00E84F98" w:rsidRPr="00E84F98" w:rsidRDefault="00E84F98" w:rsidP="006F4886">
            <w:pPr>
              <w:spacing w:line="360" w:lineRule="auto"/>
              <w:ind w:left="113" w:right="113"/>
            </w:pPr>
            <w:r w:rsidRPr="00E84F98">
              <w:t>InVitro</w:t>
            </w:r>
          </w:p>
        </w:tc>
        <w:tc>
          <w:tcPr>
            <w:tcW w:w="740" w:type="dxa"/>
            <w:noWrap/>
            <w:textDirection w:val="btLr"/>
            <w:hideMark/>
          </w:tcPr>
          <w:p w14:paraId="3424D0E1" w14:textId="77777777" w:rsidR="00E84F98" w:rsidRPr="00E84F98" w:rsidRDefault="00E84F98" w:rsidP="006F4886">
            <w:pPr>
              <w:spacing w:line="360" w:lineRule="auto"/>
              <w:ind w:left="113" w:right="113"/>
            </w:pPr>
            <w:r w:rsidRPr="00E84F98">
              <w:t>OPERA</w:t>
            </w:r>
          </w:p>
        </w:tc>
        <w:tc>
          <w:tcPr>
            <w:tcW w:w="880" w:type="dxa"/>
            <w:noWrap/>
            <w:textDirection w:val="btLr"/>
            <w:hideMark/>
          </w:tcPr>
          <w:p w14:paraId="036E093B" w14:textId="77777777" w:rsidR="00E84F98" w:rsidRPr="00E84F98" w:rsidRDefault="00E84F98" w:rsidP="006F4886">
            <w:pPr>
              <w:spacing w:line="360" w:lineRule="auto"/>
              <w:ind w:left="113" w:right="113"/>
            </w:pPr>
            <w:r w:rsidRPr="00E84F98">
              <w:t>Pradeep</w:t>
            </w:r>
          </w:p>
        </w:tc>
        <w:tc>
          <w:tcPr>
            <w:tcW w:w="1060" w:type="dxa"/>
            <w:noWrap/>
            <w:textDirection w:val="btLr"/>
            <w:hideMark/>
          </w:tcPr>
          <w:p w14:paraId="2F64C678" w14:textId="77777777" w:rsidR="00E84F98" w:rsidRPr="00E84F98" w:rsidRDefault="00E84F98" w:rsidP="006F4886">
            <w:pPr>
              <w:spacing w:line="360" w:lineRule="auto"/>
              <w:ind w:left="113" w:right="113"/>
            </w:pPr>
            <w:r w:rsidRPr="00E84F98">
              <w:t>Y-Random</w:t>
            </w:r>
          </w:p>
        </w:tc>
      </w:tr>
      <w:tr w:rsidR="00E84F98" w:rsidRPr="00E84F98" w14:paraId="3468EDA1" w14:textId="77777777" w:rsidTr="00E84F98">
        <w:trPr>
          <w:trHeight w:val="300"/>
        </w:trPr>
        <w:tc>
          <w:tcPr>
            <w:tcW w:w="4920" w:type="dxa"/>
            <w:noWrap/>
            <w:hideMark/>
          </w:tcPr>
          <w:p w14:paraId="5EA9B197" w14:textId="77777777" w:rsidR="00E84F98" w:rsidRPr="00E84F98" w:rsidRDefault="00E84F98" w:rsidP="006F4886">
            <w:pPr>
              <w:spacing w:line="360" w:lineRule="auto"/>
            </w:pPr>
            <w:r w:rsidRPr="00E84F98">
              <w:t>1,2-Dichloroethane</w:t>
            </w:r>
          </w:p>
        </w:tc>
        <w:tc>
          <w:tcPr>
            <w:tcW w:w="1080" w:type="dxa"/>
            <w:noWrap/>
            <w:hideMark/>
          </w:tcPr>
          <w:p w14:paraId="2F0ED99B" w14:textId="77777777" w:rsidR="00E84F98" w:rsidRPr="00E84F98" w:rsidRDefault="00E84F98" w:rsidP="006F4886">
            <w:pPr>
              <w:spacing w:line="360" w:lineRule="auto"/>
              <w:rPr>
                <w:sz w:val="18"/>
                <w:szCs w:val="18"/>
              </w:rPr>
            </w:pPr>
            <w:r w:rsidRPr="00E84F98">
              <w:rPr>
                <w:sz w:val="18"/>
                <w:szCs w:val="18"/>
              </w:rPr>
              <w:t>0.406</w:t>
            </w:r>
          </w:p>
        </w:tc>
        <w:tc>
          <w:tcPr>
            <w:tcW w:w="760" w:type="dxa"/>
            <w:noWrap/>
            <w:hideMark/>
          </w:tcPr>
          <w:p w14:paraId="67BECA6D" w14:textId="77777777" w:rsidR="00E84F98" w:rsidRPr="00E84F98" w:rsidRDefault="00E84F98" w:rsidP="006F4886">
            <w:pPr>
              <w:spacing w:line="360" w:lineRule="auto"/>
              <w:rPr>
                <w:sz w:val="18"/>
                <w:szCs w:val="18"/>
              </w:rPr>
            </w:pPr>
            <w:r w:rsidRPr="00E84F98">
              <w:rPr>
                <w:sz w:val="18"/>
                <w:szCs w:val="18"/>
              </w:rPr>
              <w:t>0.576</w:t>
            </w:r>
          </w:p>
        </w:tc>
        <w:tc>
          <w:tcPr>
            <w:tcW w:w="840" w:type="dxa"/>
            <w:noWrap/>
            <w:hideMark/>
          </w:tcPr>
          <w:p w14:paraId="1D689D81" w14:textId="77777777" w:rsidR="00E84F98" w:rsidRPr="00E84F98" w:rsidRDefault="00E84F98" w:rsidP="006F4886">
            <w:pPr>
              <w:spacing w:line="360" w:lineRule="auto"/>
              <w:rPr>
                <w:sz w:val="18"/>
                <w:szCs w:val="18"/>
              </w:rPr>
            </w:pPr>
            <w:r w:rsidRPr="00E84F98">
              <w:rPr>
                <w:sz w:val="18"/>
                <w:szCs w:val="18"/>
              </w:rPr>
              <w:t>1.05</w:t>
            </w:r>
          </w:p>
        </w:tc>
        <w:tc>
          <w:tcPr>
            <w:tcW w:w="760" w:type="dxa"/>
            <w:noWrap/>
            <w:hideMark/>
          </w:tcPr>
          <w:p w14:paraId="516F128A"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D270636" w14:textId="77777777" w:rsidR="00E84F98" w:rsidRPr="00E84F98" w:rsidRDefault="00E84F98" w:rsidP="006F4886">
            <w:pPr>
              <w:spacing w:line="360" w:lineRule="auto"/>
              <w:rPr>
                <w:sz w:val="18"/>
                <w:szCs w:val="18"/>
              </w:rPr>
            </w:pPr>
            <w:r w:rsidRPr="00E84F98">
              <w:rPr>
                <w:sz w:val="18"/>
                <w:szCs w:val="18"/>
              </w:rPr>
              <w:t>0.957</w:t>
            </w:r>
          </w:p>
        </w:tc>
        <w:tc>
          <w:tcPr>
            <w:tcW w:w="880" w:type="dxa"/>
            <w:noWrap/>
            <w:hideMark/>
          </w:tcPr>
          <w:p w14:paraId="4D26036F" w14:textId="77777777" w:rsidR="00E84F98" w:rsidRPr="00E84F98" w:rsidRDefault="00E84F98" w:rsidP="006F4886">
            <w:pPr>
              <w:spacing w:line="360" w:lineRule="auto"/>
              <w:rPr>
                <w:sz w:val="18"/>
                <w:szCs w:val="18"/>
              </w:rPr>
            </w:pPr>
            <w:r w:rsidRPr="00E84F98">
              <w:rPr>
                <w:sz w:val="18"/>
                <w:szCs w:val="18"/>
              </w:rPr>
              <w:t>1.06</w:t>
            </w:r>
          </w:p>
        </w:tc>
        <w:tc>
          <w:tcPr>
            <w:tcW w:w="1060" w:type="dxa"/>
            <w:noWrap/>
            <w:hideMark/>
          </w:tcPr>
          <w:p w14:paraId="465E8D8B" w14:textId="77777777" w:rsidR="00E84F98" w:rsidRPr="00E84F98" w:rsidRDefault="00E84F98" w:rsidP="006F4886">
            <w:pPr>
              <w:spacing w:line="360" w:lineRule="auto"/>
              <w:rPr>
                <w:sz w:val="18"/>
                <w:szCs w:val="18"/>
              </w:rPr>
            </w:pPr>
            <w:r w:rsidRPr="00E84F98">
              <w:rPr>
                <w:sz w:val="18"/>
                <w:szCs w:val="18"/>
              </w:rPr>
              <w:t>0.65</w:t>
            </w:r>
          </w:p>
        </w:tc>
      </w:tr>
      <w:tr w:rsidR="00E84F98" w:rsidRPr="00E84F98" w14:paraId="709C1201" w14:textId="77777777" w:rsidTr="00E84F98">
        <w:trPr>
          <w:trHeight w:val="300"/>
        </w:trPr>
        <w:tc>
          <w:tcPr>
            <w:tcW w:w="4920" w:type="dxa"/>
            <w:noWrap/>
            <w:hideMark/>
          </w:tcPr>
          <w:p w14:paraId="3871150D" w14:textId="77777777" w:rsidR="00E84F98" w:rsidRPr="00E84F98" w:rsidRDefault="00E84F98" w:rsidP="006F4886">
            <w:pPr>
              <w:spacing w:line="360" w:lineRule="auto"/>
            </w:pPr>
            <w:r w:rsidRPr="00E84F98">
              <w:t>1,4-Dioxane</w:t>
            </w:r>
          </w:p>
        </w:tc>
        <w:tc>
          <w:tcPr>
            <w:tcW w:w="1080" w:type="dxa"/>
            <w:noWrap/>
            <w:hideMark/>
          </w:tcPr>
          <w:p w14:paraId="65416C36" w14:textId="77777777" w:rsidR="00E84F98" w:rsidRPr="00E84F98" w:rsidRDefault="00E84F98" w:rsidP="006F4886">
            <w:pPr>
              <w:spacing w:line="360" w:lineRule="auto"/>
              <w:rPr>
                <w:sz w:val="18"/>
                <w:szCs w:val="18"/>
              </w:rPr>
            </w:pPr>
            <w:r w:rsidRPr="00E84F98">
              <w:rPr>
                <w:sz w:val="18"/>
                <w:szCs w:val="18"/>
              </w:rPr>
              <w:t>0.598</w:t>
            </w:r>
          </w:p>
        </w:tc>
        <w:tc>
          <w:tcPr>
            <w:tcW w:w="760" w:type="dxa"/>
            <w:noWrap/>
            <w:hideMark/>
          </w:tcPr>
          <w:p w14:paraId="19E14151" w14:textId="77777777" w:rsidR="00E84F98" w:rsidRPr="00E84F98" w:rsidRDefault="00E84F98" w:rsidP="006F4886">
            <w:pPr>
              <w:spacing w:line="360" w:lineRule="auto"/>
              <w:rPr>
                <w:sz w:val="18"/>
                <w:szCs w:val="18"/>
              </w:rPr>
            </w:pPr>
            <w:r w:rsidRPr="00E84F98">
              <w:rPr>
                <w:sz w:val="18"/>
                <w:szCs w:val="18"/>
              </w:rPr>
              <w:t>1.79</w:t>
            </w:r>
          </w:p>
        </w:tc>
        <w:tc>
          <w:tcPr>
            <w:tcW w:w="840" w:type="dxa"/>
            <w:noWrap/>
            <w:hideMark/>
          </w:tcPr>
          <w:p w14:paraId="719370E7" w14:textId="77777777" w:rsidR="00E84F98" w:rsidRPr="00E84F98" w:rsidRDefault="00E84F98" w:rsidP="006F4886">
            <w:pPr>
              <w:spacing w:line="360" w:lineRule="auto"/>
              <w:rPr>
                <w:sz w:val="18"/>
                <w:szCs w:val="18"/>
              </w:rPr>
            </w:pPr>
            <w:r w:rsidRPr="00E84F98">
              <w:rPr>
                <w:sz w:val="18"/>
                <w:szCs w:val="18"/>
              </w:rPr>
              <w:t>1.82</w:t>
            </w:r>
          </w:p>
        </w:tc>
        <w:tc>
          <w:tcPr>
            <w:tcW w:w="760" w:type="dxa"/>
            <w:noWrap/>
            <w:hideMark/>
          </w:tcPr>
          <w:p w14:paraId="405F3BC3" w14:textId="77777777" w:rsidR="00E84F98" w:rsidRPr="00E84F98" w:rsidRDefault="00E84F98" w:rsidP="006F4886">
            <w:pPr>
              <w:spacing w:line="360" w:lineRule="auto"/>
              <w:rPr>
                <w:sz w:val="18"/>
                <w:szCs w:val="18"/>
              </w:rPr>
            </w:pPr>
            <w:r w:rsidRPr="00E84F98">
              <w:rPr>
                <w:sz w:val="18"/>
                <w:szCs w:val="18"/>
              </w:rPr>
              <w:t>1.82</w:t>
            </w:r>
          </w:p>
        </w:tc>
        <w:tc>
          <w:tcPr>
            <w:tcW w:w="740" w:type="dxa"/>
            <w:noWrap/>
            <w:hideMark/>
          </w:tcPr>
          <w:p w14:paraId="20848CC5" w14:textId="77777777" w:rsidR="00E84F98" w:rsidRPr="00E84F98" w:rsidRDefault="00E84F98" w:rsidP="006F4886">
            <w:pPr>
              <w:spacing w:line="360" w:lineRule="auto"/>
              <w:rPr>
                <w:sz w:val="18"/>
                <w:szCs w:val="18"/>
              </w:rPr>
            </w:pPr>
            <w:r w:rsidRPr="00E84F98">
              <w:rPr>
                <w:sz w:val="18"/>
                <w:szCs w:val="18"/>
              </w:rPr>
              <w:t>1.8</w:t>
            </w:r>
          </w:p>
        </w:tc>
        <w:tc>
          <w:tcPr>
            <w:tcW w:w="880" w:type="dxa"/>
            <w:noWrap/>
            <w:hideMark/>
          </w:tcPr>
          <w:p w14:paraId="18192EBF" w14:textId="77777777" w:rsidR="00E84F98" w:rsidRPr="00E84F98" w:rsidRDefault="00E84F98" w:rsidP="006F4886">
            <w:pPr>
              <w:spacing w:line="360" w:lineRule="auto"/>
              <w:rPr>
                <w:sz w:val="18"/>
                <w:szCs w:val="18"/>
              </w:rPr>
            </w:pPr>
            <w:r w:rsidRPr="00E84F98">
              <w:rPr>
                <w:sz w:val="18"/>
                <w:szCs w:val="18"/>
              </w:rPr>
              <w:t>1.83</w:t>
            </w:r>
          </w:p>
        </w:tc>
        <w:tc>
          <w:tcPr>
            <w:tcW w:w="1060" w:type="dxa"/>
            <w:noWrap/>
            <w:hideMark/>
          </w:tcPr>
          <w:p w14:paraId="19230C50" w14:textId="77777777" w:rsidR="00E84F98" w:rsidRPr="00E84F98" w:rsidRDefault="00E84F98" w:rsidP="006F4886">
            <w:pPr>
              <w:spacing w:line="360" w:lineRule="auto"/>
              <w:rPr>
                <w:sz w:val="18"/>
                <w:szCs w:val="18"/>
              </w:rPr>
            </w:pPr>
            <w:r w:rsidRPr="00E84F98">
              <w:rPr>
                <w:sz w:val="18"/>
                <w:szCs w:val="18"/>
              </w:rPr>
              <w:t>1.84</w:t>
            </w:r>
          </w:p>
        </w:tc>
      </w:tr>
      <w:tr w:rsidR="00E84F98" w:rsidRPr="00E84F98" w14:paraId="079BCFAC" w14:textId="77777777" w:rsidTr="00E84F98">
        <w:trPr>
          <w:trHeight w:val="300"/>
        </w:trPr>
        <w:tc>
          <w:tcPr>
            <w:tcW w:w="4920" w:type="dxa"/>
            <w:noWrap/>
            <w:hideMark/>
          </w:tcPr>
          <w:p w14:paraId="2E6BB25E" w14:textId="77777777" w:rsidR="00E84F98" w:rsidRPr="00E84F98" w:rsidRDefault="00E84F98" w:rsidP="006F4886">
            <w:pPr>
              <w:spacing w:line="360" w:lineRule="auto"/>
            </w:pPr>
            <w:r w:rsidRPr="00E84F98">
              <w:t>2-Hydroxy-4-methoxybenzophenone</w:t>
            </w:r>
          </w:p>
        </w:tc>
        <w:tc>
          <w:tcPr>
            <w:tcW w:w="1080" w:type="dxa"/>
            <w:noWrap/>
            <w:hideMark/>
          </w:tcPr>
          <w:p w14:paraId="74A67951" w14:textId="77777777" w:rsidR="00E84F98" w:rsidRPr="00E84F98" w:rsidRDefault="00E84F98" w:rsidP="006F4886">
            <w:pPr>
              <w:spacing w:line="360" w:lineRule="auto"/>
              <w:rPr>
                <w:sz w:val="18"/>
                <w:szCs w:val="18"/>
              </w:rPr>
            </w:pPr>
            <w:r w:rsidRPr="00E84F98">
              <w:rPr>
                <w:sz w:val="18"/>
                <w:szCs w:val="18"/>
              </w:rPr>
              <w:t>0.751</w:t>
            </w:r>
          </w:p>
        </w:tc>
        <w:tc>
          <w:tcPr>
            <w:tcW w:w="760" w:type="dxa"/>
            <w:noWrap/>
            <w:hideMark/>
          </w:tcPr>
          <w:p w14:paraId="318908F8" w14:textId="77777777" w:rsidR="00E84F98" w:rsidRPr="00E84F98" w:rsidRDefault="00E84F98" w:rsidP="006F4886">
            <w:pPr>
              <w:spacing w:line="360" w:lineRule="auto"/>
              <w:rPr>
                <w:sz w:val="18"/>
                <w:szCs w:val="18"/>
              </w:rPr>
            </w:pPr>
            <w:r w:rsidRPr="00E84F98">
              <w:rPr>
                <w:sz w:val="18"/>
                <w:szCs w:val="18"/>
              </w:rPr>
              <w:t>1.64</w:t>
            </w:r>
          </w:p>
        </w:tc>
        <w:tc>
          <w:tcPr>
            <w:tcW w:w="840" w:type="dxa"/>
            <w:noWrap/>
            <w:hideMark/>
          </w:tcPr>
          <w:p w14:paraId="7129E556" w14:textId="77777777" w:rsidR="00E84F98" w:rsidRPr="00E84F98" w:rsidRDefault="00E84F98" w:rsidP="006F4886">
            <w:pPr>
              <w:spacing w:line="360" w:lineRule="auto"/>
              <w:rPr>
                <w:sz w:val="18"/>
                <w:szCs w:val="18"/>
              </w:rPr>
            </w:pPr>
            <w:r w:rsidRPr="00E84F98">
              <w:rPr>
                <w:sz w:val="18"/>
                <w:szCs w:val="18"/>
              </w:rPr>
              <w:t>1.73</w:t>
            </w:r>
          </w:p>
        </w:tc>
        <w:tc>
          <w:tcPr>
            <w:tcW w:w="760" w:type="dxa"/>
            <w:noWrap/>
            <w:hideMark/>
          </w:tcPr>
          <w:p w14:paraId="6F500CE0" w14:textId="77777777" w:rsidR="00E84F98" w:rsidRPr="00E84F98" w:rsidRDefault="00E84F98" w:rsidP="006F4886">
            <w:pPr>
              <w:spacing w:line="360" w:lineRule="auto"/>
              <w:rPr>
                <w:sz w:val="18"/>
                <w:szCs w:val="18"/>
              </w:rPr>
            </w:pPr>
            <w:r w:rsidRPr="00E84F98">
              <w:rPr>
                <w:sz w:val="18"/>
                <w:szCs w:val="18"/>
              </w:rPr>
              <w:t>2</w:t>
            </w:r>
          </w:p>
        </w:tc>
        <w:tc>
          <w:tcPr>
            <w:tcW w:w="740" w:type="dxa"/>
            <w:noWrap/>
            <w:hideMark/>
          </w:tcPr>
          <w:p w14:paraId="6D0AD84C" w14:textId="77777777" w:rsidR="00E84F98" w:rsidRPr="00E84F98" w:rsidRDefault="00E84F98" w:rsidP="006F4886">
            <w:pPr>
              <w:spacing w:line="360" w:lineRule="auto"/>
              <w:rPr>
                <w:sz w:val="18"/>
                <w:szCs w:val="18"/>
              </w:rPr>
            </w:pPr>
            <w:r w:rsidRPr="00E84F98">
              <w:rPr>
                <w:sz w:val="18"/>
                <w:szCs w:val="18"/>
              </w:rPr>
              <w:t>1.98</w:t>
            </w:r>
          </w:p>
        </w:tc>
        <w:tc>
          <w:tcPr>
            <w:tcW w:w="880" w:type="dxa"/>
            <w:noWrap/>
            <w:hideMark/>
          </w:tcPr>
          <w:p w14:paraId="5418BD3D" w14:textId="77777777" w:rsidR="00E84F98" w:rsidRPr="00E84F98" w:rsidRDefault="00E84F98" w:rsidP="006F4886">
            <w:pPr>
              <w:spacing w:line="360" w:lineRule="auto"/>
              <w:rPr>
                <w:sz w:val="18"/>
                <w:szCs w:val="18"/>
              </w:rPr>
            </w:pPr>
            <w:r w:rsidRPr="00E84F98">
              <w:rPr>
                <w:sz w:val="18"/>
                <w:szCs w:val="18"/>
              </w:rPr>
              <w:t>1.87</w:t>
            </w:r>
          </w:p>
        </w:tc>
        <w:tc>
          <w:tcPr>
            <w:tcW w:w="1060" w:type="dxa"/>
            <w:noWrap/>
            <w:hideMark/>
          </w:tcPr>
          <w:p w14:paraId="5420C113" w14:textId="77777777" w:rsidR="00E84F98" w:rsidRPr="00E84F98" w:rsidRDefault="00E84F98" w:rsidP="006F4886">
            <w:pPr>
              <w:spacing w:line="360" w:lineRule="auto"/>
              <w:rPr>
                <w:sz w:val="18"/>
                <w:szCs w:val="18"/>
              </w:rPr>
            </w:pPr>
            <w:r w:rsidRPr="00E84F98">
              <w:rPr>
                <w:sz w:val="18"/>
                <w:szCs w:val="18"/>
              </w:rPr>
              <w:t>1.71</w:t>
            </w:r>
          </w:p>
        </w:tc>
      </w:tr>
      <w:tr w:rsidR="00E84F98" w:rsidRPr="00E84F98" w14:paraId="4E59C7F9" w14:textId="77777777" w:rsidTr="00E84F98">
        <w:trPr>
          <w:trHeight w:val="300"/>
        </w:trPr>
        <w:tc>
          <w:tcPr>
            <w:tcW w:w="4920" w:type="dxa"/>
            <w:noWrap/>
            <w:hideMark/>
          </w:tcPr>
          <w:p w14:paraId="7F7A9DD2" w14:textId="77777777" w:rsidR="00E84F98" w:rsidRPr="00E84F98" w:rsidRDefault="00E84F98" w:rsidP="006F4886">
            <w:pPr>
              <w:spacing w:line="360" w:lineRule="auto"/>
            </w:pPr>
            <w:r w:rsidRPr="00E84F98">
              <w:t>2-methylimidazole</w:t>
            </w:r>
          </w:p>
        </w:tc>
        <w:tc>
          <w:tcPr>
            <w:tcW w:w="1080" w:type="dxa"/>
            <w:noWrap/>
            <w:hideMark/>
          </w:tcPr>
          <w:p w14:paraId="1E05852A" w14:textId="77777777" w:rsidR="00E84F98" w:rsidRPr="00E84F98" w:rsidRDefault="00E84F98" w:rsidP="006F4886">
            <w:pPr>
              <w:spacing w:line="360" w:lineRule="auto"/>
              <w:rPr>
                <w:sz w:val="18"/>
                <w:szCs w:val="18"/>
              </w:rPr>
            </w:pPr>
            <w:r w:rsidRPr="00E84F98">
              <w:rPr>
                <w:sz w:val="18"/>
                <w:szCs w:val="18"/>
              </w:rPr>
              <w:t>0.157</w:t>
            </w:r>
          </w:p>
        </w:tc>
        <w:tc>
          <w:tcPr>
            <w:tcW w:w="760" w:type="dxa"/>
            <w:noWrap/>
            <w:hideMark/>
          </w:tcPr>
          <w:p w14:paraId="54D26A1B" w14:textId="77777777" w:rsidR="00E84F98" w:rsidRPr="00E84F98" w:rsidRDefault="00E84F98" w:rsidP="006F4886">
            <w:pPr>
              <w:spacing w:line="360" w:lineRule="auto"/>
              <w:rPr>
                <w:sz w:val="18"/>
                <w:szCs w:val="18"/>
              </w:rPr>
            </w:pPr>
            <w:r w:rsidRPr="00E84F98">
              <w:rPr>
                <w:sz w:val="18"/>
                <w:szCs w:val="18"/>
              </w:rPr>
              <w:t>1.36</w:t>
            </w:r>
          </w:p>
        </w:tc>
        <w:tc>
          <w:tcPr>
            <w:tcW w:w="840" w:type="dxa"/>
            <w:noWrap/>
            <w:hideMark/>
          </w:tcPr>
          <w:p w14:paraId="273D8373" w14:textId="77777777" w:rsidR="00E84F98" w:rsidRPr="00E84F98" w:rsidRDefault="00E84F98" w:rsidP="006F4886">
            <w:pPr>
              <w:spacing w:line="360" w:lineRule="auto"/>
              <w:rPr>
                <w:sz w:val="18"/>
                <w:szCs w:val="18"/>
              </w:rPr>
            </w:pPr>
            <w:r w:rsidRPr="00E84F98">
              <w:rPr>
                <w:sz w:val="18"/>
                <w:szCs w:val="18"/>
              </w:rPr>
              <w:t>1.36</w:t>
            </w:r>
          </w:p>
        </w:tc>
        <w:tc>
          <w:tcPr>
            <w:tcW w:w="760" w:type="dxa"/>
            <w:noWrap/>
            <w:hideMark/>
          </w:tcPr>
          <w:p w14:paraId="7DE88CFE" w14:textId="77777777" w:rsidR="00E84F98" w:rsidRPr="00E84F98" w:rsidRDefault="00E84F98" w:rsidP="006F4886">
            <w:pPr>
              <w:spacing w:line="360" w:lineRule="auto"/>
              <w:rPr>
                <w:sz w:val="18"/>
                <w:szCs w:val="18"/>
              </w:rPr>
            </w:pPr>
            <w:r w:rsidRPr="00E84F98">
              <w:rPr>
                <w:sz w:val="18"/>
                <w:szCs w:val="18"/>
              </w:rPr>
              <w:t>1.36</w:t>
            </w:r>
          </w:p>
        </w:tc>
        <w:tc>
          <w:tcPr>
            <w:tcW w:w="740" w:type="dxa"/>
            <w:noWrap/>
            <w:hideMark/>
          </w:tcPr>
          <w:p w14:paraId="5D75F1A5" w14:textId="77777777" w:rsidR="00E84F98" w:rsidRPr="00E84F98" w:rsidRDefault="00E84F98" w:rsidP="006F4886">
            <w:pPr>
              <w:spacing w:line="360" w:lineRule="auto"/>
              <w:rPr>
                <w:sz w:val="18"/>
                <w:szCs w:val="18"/>
              </w:rPr>
            </w:pPr>
            <w:r w:rsidRPr="00E84F98">
              <w:rPr>
                <w:sz w:val="18"/>
                <w:szCs w:val="18"/>
              </w:rPr>
              <w:t>1.36</w:t>
            </w:r>
          </w:p>
        </w:tc>
        <w:tc>
          <w:tcPr>
            <w:tcW w:w="880" w:type="dxa"/>
            <w:noWrap/>
            <w:hideMark/>
          </w:tcPr>
          <w:p w14:paraId="10C42D12" w14:textId="77777777" w:rsidR="00E84F98" w:rsidRPr="00E84F98" w:rsidRDefault="00E84F98" w:rsidP="006F4886">
            <w:pPr>
              <w:spacing w:line="360" w:lineRule="auto"/>
              <w:rPr>
                <w:sz w:val="18"/>
                <w:szCs w:val="18"/>
              </w:rPr>
            </w:pPr>
            <w:r w:rsidRPr="00E84F98">
              <w:rPr>
                <w:sz w:val="18"/>
                <w:szCs w:val="18"/>
              </w:rPr>
              <w:t>1.36</w:t>
            </w:r>
          </w:p>
        </w:tc>
        <w:tc>
          <w:tcPr>
            <w:tcW w:w="1060" w:type="dxa"/>
            <w:noWrap/>
            <w:hideMark/>
          </w:tcPr>
          <w:p w14:paraId="5101D51E" w14:textId="77777777" w:rsidR="00E84F98" w:rsidRPr="00E84F98" w:rsidRDefault="00E84F98" w:rsidP="006F4886">
            <w:pPr>
              <w:spacing w:line="360" w:lineRule="auto"/>
              <w:rPr>
                <w:sz w:val="18"/>
                <w:szCs w:val="18"/>
              </w:rPr>
            </w:pPr>
            <w:r w:rsidRPr="00E84F98">
              <w:rPr>
                <w:sz w:val="18"/>
                <w:szCs w:val="18"/>
              </w:rPr>
              <w:t>1.36</w:t>
            </w:r>
          </w:p>
        </w:tc>
      </w:tr>
      <w:tr w:rsidR="00E84F98" w:rsidRPr="00E84F98" w14:paraId="3137004A" w14:textId="77777777" w:rsidTr="00E84F98">
        <w:trPr>
          <w:trHeight w:val="300"/>
        </w:trPr>
        <w:tc>
          <w:tcPr>
            <w:tcW w:w="4920" w:type="dxa"/>
            <w:noWrap/>
            <w:hideMark/>
          </w:tcPr>
          <w:p w14:paraId="655980C2" w14:textId="77777777" w:rsidR="00E84F98" w:rsidRPr="00E84F98" w:rsidRDefault="00E84F98" w:rsidP="006F4886">
            <w:pPr>
              <w:spacing w:line="360" w:lineRule="auto"/>
            </w:pPr>
            <w:r w:rsidRPr="00E84F98">
              <w:t>2-Methyltetrahydrofuran</w:t>
            </w:r>
          </w:p>
        </w:tc>
        <w:tc>
          <w:tcPr>
            <w:tcW w:w="1080" w:type="dxa"/>
            <w:noWrap/>
            <w:hideMark/>
          </w:tcPr>
          <w:p w14:paraId="35AD827F" w14:textId="77777777" w:rsidR="00E84F98" w:rsidRPr="00E84F98" w:rsidRDefault="00E84F98" w:rsidP="006F4886">
            <w:pPr>
              <w:spacing w:line="360" w:lineRule="auto"/>
              <w:rPr>
                <w:sz w:val="18"/>
                <w:szCs w:val="18"/>
              </w:rPr>
            </w:pPr>
            <w:r w:rsidRPr="00E84F98">
              <w:rPr>
                <w:sz w:val="18"/>
                <w:szCs w:val="18"/>
              </w:rPr>
              <w:t>0.731</w:t>
            </w:r>
          </w:p>
        </w:tc>
        <w:tc>
          <w:tcPr>
            <w:tcW w:w="760" w:type="dxa"/>
            <w:noWrap/>
            <w:hideMark/>
          </w:tcPr>
          <w:p w14:paraId="5C740AD1"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6ACFD51B" w14:textId="77777777" w:rsidR="00E84F98" w:rsidRPr="00E84F98" w:rsidRDefault="00E84F98" w:rsidP="006F4886">
            <w:pPr>
              <w:spacing w:line="360" w:lineRule="auto"/>
              <w:rPr>
                <w:sz w:val="18"/>
                <w:szCs w:val="18"/>
              </w:rPr>
            </w:pPr>
            <w:r w:rsidRPr="00E84F98">
              <w:rPr>
                <w:sz w:val="18"/>
                <w:szCs w:val="18"/>
              </w:rPr>
              <w:t>1.89</w:t>
            </w:r>
          </w:p>
        </w:tc>
        <w:tc>
          <w:tcPr>
            <w:tcW w:w="760" w:type="dxa"/>
            <w:noWrap/>
            <w:hideMark/>
          </w:tcPr>
          <w:p w14:paraId="422F5D34" w14:textId="77777777" w:rsidR="00E84F98" w:rsidRPr="00E84F98" w:rsidRDefault="00E84F98" w:rsidP="006F4886">
            <w:pPr>
              <w:spacing w:line="360" w:lineRule="auto"/>
              <w:rPr>
                <w:sz w:val="18"/>
                <w:szCs w:val="18"/>
              </w:rPr>
            </w:pPr>
            <w:r w:rsidRPr="00E84F98">
              <w:rPr>
                <w:sz w:val="18"/>
                <w:szCs w:val="18"/>
              </w:rPr>
              <w:t>1.89</w:t>
            </w:r>
          </w:p>
        </w:tc>
        <w:tc>
          <w:tcPr>
            <w:tcW w:w="740" w:type="dxa"/>
            <w:noWrap/>
            <w:hideMark/>
          </w:tcPr>
          <w:p w14:paraId="2E17590D" w14:textId="77777777" w:rsidR="00E84F98" w:rsidRPr="00E84F98" w:rsidRDefault="00E84F98" w:rsidP="006F4886">
            <w:pPr>
              <w:spacing w:line="360" w:lineRule="auto"/>
              <w:rPr>
                <w:sz w:val="18"/>
                <w:szCs w:val="18"/>
              </w:rPr>
            </w:pPr>
            <w:r w:rsidRPr="00E84F98">
              <w:rPr>
                <w:sz w:val="18"/>
                <w:szCs w:val="18"/>
              </w:rPr>
              <w:t>1.94</w:t>
            </w:r>
          </w:p>
        </w:tc>
        <w:tc>
          <w:tcPr>
            <w:tcW w:w="880" w:type="dxa"/>
            <w:noWrap/>
            <w:hideMark/>
          </w:tcPr>
          <w:p w14:paraId="50C0144C" w14:textId="77777777" w:rsidR="00E84F98" w:rsidRPr="00E84F98" w:rsidRDefault="00E84F98" w:rsidP="006F4886">
            <w:pPr>
              <w:spacing w:line="360" w:lineRule="auto"/>
              <w:rPr>
                <w:sz w:val="18"/>
                <w:szCs w:val="18"/>
              </w:rPr>
            </w:pPr>
            <w:r w:rsidRPr="00E84F98">
              <w:rPr>
                <w:sz w:val="18"/>
                <w:szCs w:val="18"/>
              </w:rPr>
              <w:t>1.99</w:t>
            </w:r>
          </w:p>
        </w:tc>
        <w:tc>
          <w:tcPr>
            <w:tcW w:w="1060" w:type="dxa"/>
            <w:noWrap/>
            <w:hideMark/>
          </w:tcPr>
          <w:p w14:paraId="73D799DF" w14:textId="77777777" w:rsidR="00E84F98" w:rsidRPr="00E84F98" w:rsidRDefault="00E84F98" w:rsidP="006F4886">
            <w:pPr>
              <w:spacing w:line="360" w:lineRule="auto"/>
              <w:rPr>
                <w:sz w:val="18"/>
                <w:szCs w:val="18"/>
              </w:rPr>
            </w:pPr>
            <w:r w:rsidRPr="00E84F98">
              <w:rPr>
                <w:sz w:val="18"/>
                <w:szCs w:val="18"/>
              </w:rPr>
              <w:t>1.91</w:t>
            </w:r>
          </w:p>
        </w:tc>
      </w:tr>
      <w:tr w:rsidR="00E84F98" w:rsidRPr="00E84F98" w14:paraId="6C92E401" w14:textId="77777777" w:rsidTr="00E84F98">
        <w:trPr>
          <w:trHeight w:val="300"/>
        </w:trPr>
        <w:tc>
          <w:tcPr>
            <w:tcW w:w="4920" w:type="dxa"/>
            <w:noWrap/>
            <w:hideMark/>
          </w:tcPr>
          <w:p w14:paraId="2612EF86" w14:textId="77777777" w:rsidR="00E84F98" w:rsidRPr="00E84F98" w:rsidRDefault="00E84F98" w:rsidP="006F4886">
            <w:pPr>
              <w:spacing w:line="360" w:lineRule="auto"/>
            </w:pPr>
            <w:r w:rsidRPr="00E84F98">
              <w:t>2,3,7,8-Tetrachlorodibenzo-p-dioxin</w:t>
            </w:r>
          </w:p>
        </w:tc>
        <w:tc>
          <w:tcPr>
            <w:tcW w:w="1080" w:type="dxa"/>
            <w:noWrap/>
            <w:hideMark/>
          </w:tcPr>
          <w:p w14:paraId="3F7BBCF3"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090C84E1" w14:textId="77777777" w:rsidR="00E84F98" w:rsidRPr="00E84F98" w:rsidRDefault="00E84F98" w:rsidP="006F4886">
            <w:pPr>
              <w:spacing w:line="360" w:lineRule="auto"/>
              <w:rPr>
                <w:sz w:val="18"/>
                <w:szCs w:val="18"/>
              </w:rPr>
            </w:pPr>
            <w:r w:rsidRPr="00E84F98">
              <w:rPr>
                <w:sz w:val="18"/>
                <w:szCs w:val="18"/>
              </w:rPr>
              <w:t>0.417</w:t>
            </w:r>
          </w:p>
        </w:tc>
        <w:tc>
          <w:tcPr>
            <w:tcW w:w="840" w:type="dxa"/>
            <w:noWrap/>
            <w:hideMark/>
          </w:tcPr>
          <w:p w14:paraId="405273F8"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3637CED4" w14:textId="77777777" w:rsidR="00E84F98" w:rsidRPr="00E84F98" w:rsidRDefault="00E84F98" w:rsidP="006F4886">
            <w:pPr>
              <w:spacing w:line="360" w:lineRule="auto"/>
              <w:rPr>
                <w:sz w:val="18"/>
                <w:szCs w:val="18"/>
              </w:rPr>
            </w:pPr>
            <w:r w:rsidRPr="00E84F98">
              <w:rPr>
                <w:sz w:val="18"/>
                <w:szCs w:val="18"/>
              </w:rPr>
              <w:t>0.417</w:t>
            </w:r>
          </w:p>
        </w:tc>
        <w:tc>
          <w:tcPr>
            <w:tcW w:w="740" w:type="dxa"/>
            <w:noWrap/>
            <w:hideMark/>
          </w:tcPr>
          <w:p w14:paraId="16067DC6" w14:textId="77777777" w:rsidR="00E84F98" w:rsidRPr="00E84F98" w:rsidRDefault="00E84F98" w:rsidP="006F4886">
            <w:pPr>
              <w:spacing w:line="360" w:lineRule="auto"/>
              <w:rPr>
                <w:sz w:val="18"/>
                <w:szCs w:val="18"/>
              </w:rPr>
            </w:pPr>
            <w:r w:rsidRPr="00E84F98">
              <w:rPr>
                <w:sz w:val="18"/>
                <w:szCs w:val="18"/>
              </w:rPr>
              <w:t>0.417</w:t>
            </w:r>
          </w:p>
        </w:tc>
        <w:tc>
          <w:tcPr>
            <w:tcW w:w="880" w:type="dxa"/>
            <w:noWrap/>
            <w:hideMark/>
          </w:tcPr>
          <w:p w14:paraId="1213D7D8" w14:textId="77777777" w:rsidR="00E84F98" w:rsidRPr="00E84F98" w:rsidRDefault="00E84F98" w:rsidP="006F4886">
            <w:pPr>
              <w:spacing w:line="360" w:lineRule="auto"/>
              <w:rPr>
                <w:sz w:val="18"/>
                <w:szCs w:val="18"/>
              </w:rPr>
            </w:pPr>
            <w:r w:rsidRPr="00E84F98">
              <w:rPr>
                <w:sz w:val="18"/>
                <w:szCs w:val="18"/>
              </w:rPr>
              <w:t>0.417</w:t>
            </w:r>
          </w:p>
        </w:tc>
        <w:tc>
          <w:tcPr>
            <w:tcW w:w="1060" w:type="dxa"/>
            <w:noWrap/>
            <w:hideMark/>
          </w:tcPr>
          <w:p w14:paraId="1E4C34D0" w14:textId="77777777" w:rsidR="00E84F98" w:rsidRPr="00E84F98" w:rsidRDefault="00E84F98" w:rsidP="006F4886">
            <w:pPr>
              <w:spacing w:line="360" w:lineRule="auto"/>
              <w:rPr>
                <w:sz w:val="18"/>
                <w:szCs w:val="18"/>
              </w:rPr>
            </w:pPr>
            <w:r w:rsidRPr="00E84F98">
              <w:rPr>
                <w:sz w:val="18"/>
                <w:szCs w:val="18"/>
              </w:rPr>
              <w:t>0.417</w:t>
            </w:r>
          </w:p>
        </w:tc>
      </w:tr>
      <w:tr w:rsidR="00E84F98" w:rsidRPr="00E84F98" w14:paraId="64EE79D5" w14:textId="77777777" w:rsidTr="00E84F98">
        <w:trPr>
          <w:trHeight w:val="300"/>
        </w:trPr>
        <w:tc>
          <w:tcPr>
            <w:tcW w:w="4920" w:type="dxa"/>
            <w:noWrap/>
            <w:hideMark/>
          </w:tcPr>
          <w:p w14:paraId="5A41EF66" w14:textId="77777777" w:rsidR="00E84F98" w:rsidRPr="00E84F98" w:rsidRDefault="00E84F98" w:rsidP="006F4886">
            <w:pPr>
              <w:spacing w:line="360" w:lineRule="auto"/>
            </w:pPr>
            <w:r w:rsidRPr="00E84F98">
              <w:t>2,4-D</w:t>
            </w:r>
          </w:p>
        </w:tc>
        <w:tc>
          <w:tcPr>
            <w:tcW w:w="1080" w:type="dxa"/>
            <w:noWrap/>
            <w:hideMark/>
          </w:tcPr>
          <w:p w14:paraId="2E8A11C5"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01D873C2" w14:textId="77777777" w:rsidR="00E84F98" w:rsidRPr="00E84F98" w:rsidRDefault="00E84F98" w:rsidP="006F4886">
            <w:pPr>
              <w:spacing w:line="360" w:lineRule="auto"/>
              <w:rPr>
                <w:sz w:val="18"/>
                <w:szCs w:val="18"/>
              </w:rPr>
            </w:pPr>
            <w:r w:rsidRPr="00E84F98">
              <w:rPr>
                <w:sz w:val="18"/>
                <w:szCs w:val="18"/>
              </w:rPr>
              <w:t>1.16</w:t>
            </w:r>
          </w:p>
        </w:tc>
        <w:tc>
          <w:tcPr>
            <w:tcW w:w="840" w:type="dxa"/>
            <w:noWrap/>
            <w:hideMark/>
          </w:tcPr>
          <w:p w14:paraId="67DD8E00" w14:textId="77777777" w:rsidR="00E84F98" w:rsidRPr="00E84F98" w:rsidRDefault="00E84F98" w:rsidP="006F4886">
            <w:pPr>
              <w:spacing w:line="360" w:lineRule="auto"/>
              <w:rPr>
                <w:sz w:val="18"/>
                <w:szCs w:val="18"/>
              </w:rPr>
            </w:pPr>
            <w:r w:rsidRPr="00E84F98">
              <w:rPr>
                <w:sz w:val="18"/>
                <w:szCs w:val="18"/>
              </w:rPr>
              <w:t>0.696</w:t>
            </w:r>
          </w:p>
        </w:tc>
        <w:tc>
          <w:tcPr>
            <w:tcW w:w="760" w:type="dxa"/>
            <w:noWrap/>
            <w:hideMark/>
          </w:tcPr>
          <w:p w14:paraId="399D7C81" w14:textId="77777777" w:rsidR="00E84F98" w:rsidRPr="00E84F98" w:rsidRDefault="00E84F98" w:rsidP="006F4886">
            <w:pPr>
              <w:spacing w:line="360" w:lineRule="auto"/>
              <w:rPr>
                <w:sz w:val="18"/>
                <w:szCs w:val="18"/>
              </w:rPr>
            </w:pPr>
            <w:r w:rsidRPr="00E84F98">
              <w:rPr>
                <w:sz w:val="18"/>
                <w:szCs w:val="18"/>
              </w:rPr>
              <w:t>0.624</w:t>
            </w:r>
          </w:p>
        </w:tc>
        <w:tc>
          <w:tcPr>
            <w:tcW w:w="740" w:type="dxa"/>
            <w:noWrap/>
            <w:hideMark/>
          </w:tcPr>
          <w:p w14:paraId="69BE3DEC" w14:textId="77777777" w:rsidR="00E84F98" w:rsidRPr="00E84F98" w:rsidRDefault="00E84F98" w:rsidP="006F4886">
            <w:pPr>
              <w:spacing w:line="360" w:lineRule="auto"/>
              <w:rPr>
                <w:sz w:val="18"/>
                <w:szCs w:val="18"/>
              </w:rPr>
            </w:pPr>
            <w:r w:rsidRPr="00E84F98">
              <w:rPr>
                <w:sz w:val="18"/>
                <w:szCs w:val="18"/>
              </w:rPr>
              <w:t>0.624</w:t>
            </w:r>
          </w:p>
        </w:tc>
        <w:tc>
          <w:tcPr>
            <w:tcW w:w="880" w:type="dxa"/>
            <w:noWrap/>
            <w:hideMark/>
          </w:tcPr>
          <w:p w14:paraId="425A7780" w14:textId="77777777" w:rsidR="00E84F98" w:rsidRPr="00E84F98" w:rsidRDefault="00E84F98" w:rsidP="006F4886">
            <w:pPr>
              <w:spacing w:line="360" w:lineRule="auto"/>
              <w:rPr>
                <w:sz w:val="18"/>
                <w:szCs w:val="18"/>
              </w:rPr>
            </w:pPr>
            <w:r w:rsidRPr="00E84F98">
              <w:rPr>
                <w:sz w:val="18"/>
                <w:szCs w:val="18"/>
              </w:rPr>
              <w:t>1.14</w:t>
            </w:r>
          </w:p>
        </w:tc>
        <w:tc>
          <w:tcPr>
            <w:tcW w:w="1060" w:type="dxa"/>
            <w:noWrap/>
            <w:hideMark/>
          </w:tcPr>
          <w:p w14:paraId="23A75181" w14:textId="77777777" w:rsidR="00E84F98" w:rsidRPr="00E84F98" w:rsidRDefault="00E84F98" w:rsidP="006F4886">
            <w:pPr>
              <w:spacing w:line="360" w:lineRule="auto"/>
              <w:rPr>
                <w:sz w:val="18"/>
                <w:szCs w:val="18"/>
              </w:rPr>
            </w:pPr>
            <w:r w:rsidRPr="00E84F98">
              <w:rPr>
                <w:sz w:val="18"/>
                <w:szCs w:val="18"/>
              </w:rPr>
              <w:t>1.68</w:t>
            </w:r>
          </w:p>
        </w:tc>
      </w:tr>
      <w:tr w:rsidR="00E84F98" w:rsidRPr="00E84F98" w14:paraId="5EBA34AE" w14:textId="77777777" w:rsidTr="00E84F98">
        <w:trPr>
          <w:trHeight w:val="300"/>
        </w:trPr>
        <w:tc>
          <w:tcPr>
            <w:tcW w:w="4920" w:type="dxa"/>
            <w:noWrap/>
            <w:hideMark/>
          </w:tcPr>
          <w:p w14:paraId="2BC4D485" w14:textId="77777777" w:rsidR="00E84F98" w:rsidRPr="00E84F98" w:rsidRDefault="00E84F98" w:rsidP="006F4886">
            <w:pPr>
              <w:spacing w:line="360" w:lineRule="auto"/>
            </w:pPr>
            <w:r w:rsidRPr="00E84F98">
              <w:t>4-methylimidazole</w:t>
            </w:r>
          </w:p>
        </w:tc>
        <w:tc>
          <w:tcPr>
            <w:tcW w:w="1080" w:type="dxa"/>
            <w:noWrap/>
            <w:hideMark/>
          </w:tcPr>
          <w:p w14:paraId="3919BA9F" w14:textId="77777777" w:rsidR="00E84F98" w:rsidRPr="00E84F98" w:rsidRDefault="00E84F98" w:rsidP="006F4886">
            <w:pPr>
              <w:spacing w:line="360" w:lineRule="auto"/>
              <w:rPr>
                <w:sz w:val="18"/>
                <w:szCs w:val="18"/>
              </w:rPr>
            </w:pPr>
            <w:r w:rsidRPr="00E84F98">
              <w:rPr>
                <w:sz w:val="18"/>
                <w:szCs w:val="18"/>
              </w:rPr>
              <w:t>0.21</w:t>
            </w:r>
          </w:p>
        </w:tc>
        <w:tc>
          <w:tcPr>
            <w:tcW w:w="760" w:type="dxa"/>
            <w:noWrap/>
            <w:hideMark/>
          </w:tcPr>
          <w:p w14:paraId="2B194A78"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044A95DE"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3C6428EF"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69833702" w14:textId="77777777" w:rsidR="00E84F98" w:rsidRPr="00E84F98" w:rsidRDefault="00E84F98" w:rsidP="006F4886">
            <w:pPr>
              <w:spacing w:line="360" w:lineRule="auto"/>
              <w:rPr>
                <w:sz w:val="18"/>
                <w:szCs w:val="18"/>
              </w:rPr>
            </w:pPr>
            <w:r w:rsidRPr="00E84F98">
              <w:rPr>
                <w:sz w:val="18"/>
                <w:szCs w:val="18"/>
              </w:rPr>
              <w:t>0.879</w:t>
            </w:r>
          </w:p>
        </w:tc>
        <w:tc>
          <w:tcPr>
            <w:tcW w:w="880" w:type="dxa"/>
            <w:noWrap/>
            <w:hideMark/>
          </w:tcPr>
          <w:p w14:paraId="69E22DED" w14:textId="77777777" w:rsidR="00E84F98" w:rsidRPr="00E84F98" w:rsidRDefault="00E84F98" w:rsidP="006F4886">
            <w:pPr>
              <w:spacing w:line="360" w:lineRule="auto"/>
              <w:rPr>
                <w:sz w:val="18"/>
                <w:szCs w:val="18"/>
              </w:rPr>
            </w:pPr>
            <w:r w:rsidRPr="00E84F98">
              <w:rPr>
                <w:sz w:val="18"/>
                <w:szCs w:val="18"/>
              </w:rPr>
              <w:t>1.44</w:t>
            </w:r>
          </w:p>
        </w:tc>
        <w:tc>
          <w:tcPr>
            <w:tcW w:w="1060" w:type="dxa"/>
            <w:noWrap/>
            <w:hideMark/>
          </w:tcPr>
          <w:p w14:paraId="2508D403" w14:textId="77777777" w:rsidR="00E84F98" w:rsidRPr="00E84F98" w:rsidRDefault="00E84F98" w:rsidP="006F4886">
            <w:pPr>
              <w:spacing w:line="360" w:lineRule="auto"/>
              <w:rPr>
                <w:sz w:val="18"/>
                <w:szCs w:val="18"/>
              </w:rPr>
            </w:pPr>
            <w:r w:rsidRPr="00E84F98">
              <w:rPr>
                <w:sz w:val="18"/>
                <w:szCs w:val="18"/>
              </w:rPr>
              <w:t>1.32</w:t>
            </w:r>
          </w:p>
        </w:tc>
      </w:tr>
      <w:tr w:rsidR="00E84F98" w:rsidRPr="00E84F98" w14:paraId="6B2F09A8" w14:textId="77777777" w:rsidTr="00E84F98">
        <w:trPr>
          <w:trHeight w:val="300"/>
        </w:trPr>
        <w:tc>
          <w:tcPr>
            <w:tcW w:w="4920" w:type="dxa"/>
            <w:noWrap/>
            <w:hideMark/>
          </w:tcPr>
          <w:p w14:paraId="2883DCE4" w14:textId="77777777" w:rsidR="00E84F98" w:rsidRPr="00E84F98" w:rsidRDefault="00E84F98" w:rsidP="006F4886">
            <w:pPr>
              <w:spacing w:line="360" w:lineRule="auto"/>
            </w:pPr>
            <w:r w:rsidRPr="00E84F98">
              <w:t>acrylonitrile</w:t>
            </w:r>
          </w:p>
        </w:tc>
        <w:tc>
          <w:tcPr>
            <w:tcW w:w="1080" w:type="dxa"/>
            <w:noWrap/>
            <w:hideMark/>
          </w:tcPr>
          <w:p w14:paraId="65BDDCF6" w14:textId="77777777" w:rsidR="00E84F98" w:rsidRPr="00E84F98" w:rsidRDefault="00E84F98" w:rsidP="006F4886">
            <w:pPr>
              <w:spacing w:line="360" w:lineRule="auto"/>
              <w:rPr>
                <w:sz w:val="18"/>
                <w:szCs w:val="18"/>
              </w:rPr>
            </w:pPr>
            <w:r w:rsidRPr="00E84F98">
              <w:rPr>
                <w:sz w:val="18"/>
                <w:szCs w:val="18"/>
              </w:rPr>
              <w:t>0.421</w:t>
            </w:r>
          </w:p>
        </w:tc>
        <w:tc>
          <w:tcPr>
            <w:tcW w:w="760" w:type="dxa"/>
            <w:noWrap/>
            <w:hideMark/>
          </w:tcPr>
          <w:p w14:paraId="3FD2A3CE" w14:textId="77777777" w:rsidR="00E84F98" w:rsidRPr="00E84F98" w:rsidRDefault="00E84F98" w:rsidP="006F4886">
            <w:pPr>
              <w:spacing w:line="360" w:lineRule="auto"/>
              <w:rPr>
                <w:sz w:val="18"/>
                <w:szCs w:val="18"/>
              </w:rPr>
            </w:pPr>
            <w:r w:rsidRPr="00E84F98">
              <w:rPr>
                <w:sz w:val="18"/>
                <w:szCs w:val="18"/>
              </w:rPr>
              <w:t>0.272</w:t>
            </w:r>
          </w:p>
        </w:tc>
        <w:tc>
          <w:tcPr>
            <w:tcW w:w="840" w:type="dxa"/>
            <w:noWrap/>
            <w:hideMark/>
          </w:tcPr>
          <w:p w14:paraId="0EE2F8E5"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473219D" w14:textId="77777777" w:rsidR="00E84F98" w:rsidRPr="00E84F98" w:rsidRDefault="00E84F98" w:rsidP="006F4886">
            <w:pPr>
              <w:spacing w:line="360" w:lineRule="auto"/>
              <w:rPr>
                <w:sz w:val="18"/>
                <w:szCs w:val="18"/>
              </w:rPr>
            </w:pPr>
            <w:r w:rsidRPr="00E84F98">
              <w:rPr>
                <w:sz w:val="18"/>
                <w:szCs w:val="18"/>
              </w:rPr>
              <w:t>1.38</w:t>
            </w:r>
          </w:p>
        </w:tc>
        <w:tc>
          <w:tcPr>
            <w:tcW w:w="740" w:type="dxa"/>
            <w:noWrap/>
            <w:hideMark/>
          </w:tcPr>
          <w:p w14:paraId="3FDD5542" w14:textId="77777777" w:rsidR="00E84F98" w:rsidRPr="00E84F98" w:rsidRDefault="00E84F98" w:rsidP="006F4886">
            <w:pPr>
              <w:spacing w:line="360" w:lineRule="auto"/>
              <w:rPr>
                <w:sz w:val="18"/>
                <w:szCs w:val="18"/>
              </w:rPr>
            </w:pPr>
            <w:r w:rsidRPr="00E84F98">
              <w:rPr>
                <w:sz w:val="18"/>
                <w:szCs w:val="18"/>
              </w:rPr>
              <w:t>1.17</w:t>
            </w:r>
          </w:p>
        </w:tc>
        <w:tc>
          <w:tcPr>
            <w:tcW w:w="880" w:type="dxa"/>
            <w:noWrap/>
            <w:hideMark/>
          </w:tcPr>
          <w:p w14:paraId="291C9AEC" w14:textId="77777777" w:rsidR="00E84F98" w:rsidRPr="00E84F98" w:rsidRDefault="00E84F98" w:rsidP="006F4886">
            <w:pPr>
              <w:spacing w:line="360" w:lineRule="auto"/>
              <w:rPr>
                <w:sz w:val="18"/>
                <w:szCs w:val="18"/>
              </w:rPr>
            </w:pPr>
            <w:r w:rsidRPr="00E84F98">
              <w:rPr>
                <w:sz w:val="18"/>
                <w:szCs w:val="18"/>
              </w:rPr>
              <w:t>1.2</w:t>
            </w:r>
          </w:p>
        </w:tc>
        <w:tc>
          <w:tcPr>
            <w:tcW w:w="1060" w:type="dxa"/>
            <w:noWrap/>
            <w:hideMark/>
          </w:tcPr>
          <w:p w14:paraId="49701053" w14:textId="77777777" w:rsidR="00E84F98" w:rsidRPr="00E84F98" w:rsidRDefault="00E84F98" w:rsidP="006F4886">
            <w:pPr>
              <w:spacing w:line="360" w:lineRule="auto"/>
              <w:rPr>
                <w:sz w:val="18"/>
                <w:szCs w:val="18"/>
              </w:rPr>
            </w:pPr>
            <w:r w:rsidRPr="00E84F98">
              <w:rPr>
                <w:sz w:val="18"/>
                <w:szCs w:val="18"/>
              </w:rPr>
              <w:t>1.4</w:t>
            </w:r>
          </w:p>
        </w:tc>
      </w:tr>
      <w:tr w:rsidR="00E84F98" w:rsidRPr="00E84F98" w14:paraId="1CCACD11" w14:textId="77777777" w:rsidTr="00E84F98">
        <w:trPr>
          <w:trHeight w:val="300"/>
        </w:trPr>
        <w:tc>
          <w:tcPr>
            <w:tcW w:w="4920" w:type="dxa"/>
            <w:noWrap/>
            <w:hideMark/>
          </w:tcPr>
          <w:p w14:paraId="06925324" w14:textId="77777777" w:rsidR="00E84F98" w:rsidRPr="00E84F98" w:rsidRDefault="00E84F98" w:rsidP="006F4886">
            <w:pPr>
              <w:spacing w:line="360" w:lineRule="auto"/>
            </w:pPr>
            <w:r w:rsidRPr="00E84F98">
              <w:t>Alachlor</w:t>
            </w:r>
          </w:p>
        </w:tc>
        <w:tc>
          <w:tcPr>
            <w:tcW w:w="1080" w:type="dxa"/>
            <w:noWrap/>
            <w:hideMark/>
          </w:tcPr>
          <w:p w14:paraId="368C4F24" w14:textId="77777777" w:rsidR="00E84F98" w:rsidRPr="00E84F98" w:rsidRDefault="00E84F98" w:rsidP="006F4886">
            <w:pPr>
              <w:spacing w:line="360" w:lineRule="auto"/>
              <w:rPr>
                <w:sz w:val="18"/>
                <w:szCs w:val="18"/>
              </w:rPr>
            </w:pPr>
            <w:r w:rsidRPr="00E84F98">
              <w:rPr>
                <w:sz w:val="18"/>
                <w:szCs w:val="18"/>
              </w:rPr>
              <w:t>0.901</w:t>
            </w:r>
          </w:p>
        </w:tc>
        <w:tc>
          <w:tcPr>
            <w:tcW w:w="760" w:type="dxa"/>
            <w:noWrap/>
            <w:hideMark/>
          </w:tcPr>
          <w:p w14:paraId="3FC4E15C"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7F06529F"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309C938D" w14:textId="77777777" w:rsidR="00E84F98" w:rsidRPr="00E84F98" w:rsidRDefault="00E84F98" w:rsidP="006F4886">
            <w:pPr>
              <w:spacing w:line="360" w:lineRule="auto"/>
              <w:rPr>
                <w:sz w:val="18"/>
                <w:szCs w:val="18"/>
              </w:rPr>
            </w:pPr>
            <w:r w:rsidRPr="00E84F98">
              <w:rPr>
                <w:sz w:val="18"/>
                <w:szCs w:val="18"/>
              </w:rPr>
              <w:t>1.09</w:t>
            </w:r>
          </w:p>
        </w:tc>
        <w:tc>
          <w:tcPr>
            <w:tcW w:w="740" w:type="dxa"/>
            <w:noWrap/>
            <w:hideMark/>
          </w:tcPr>
          <w:p w14:paraId="01D55062" w14:textId="77777777" w:rsidR="00E84F98" w:rsidRPr="00E84F98" w:rsidRDefault="00E84F98" w:rsidP="006F4886">
            <w:pPr>
              <w:spacing w:line="360" w:lineRule="auto"/>
              <w:rPr>
                <w:sz w:val="18"/>
                <w:szCs w:val="18"/>
              </w:rPr>
            </w:pPr>
            <w:r w:rsidRPr="00E84F98">
              <w:rPr>
                <w:sz w:val="18"/>
                <w:szCs w:val="18"/>
              </w:rPr>
              <w:t>1.29</w:t>
            </w:r>
          </w:p>
        </w:tc>
        <w:tc>
          <w:tcPr>
            <w:tcW w:w="880" w:type="dxa"/>
            <w:noWrap/>
            <w:hideMark/>
          </w:tcPr>
          <w:p w14:paraId="6F797001" w14:textId="77777777" w:rsidR="00E84F98" w:rsidRPr="00E84F98" w:rsidRDefault="00E84F98" w:rsidP="006F4886">
            <w:pPr>
              <w:spacing w:line="360" w:lineRule="auto"/>
              <w:rPr>
                <w:sz w:val="18"/>
                <w:szCs w:val="18"/>
              </w:rPr>
            </w:pPr>
            <w:r w:rsidRPr="00E84F98">
              <w:rPr>
                <w:sz w:val="18"/>
                <w:szCs w:val="18"/>
              </w:rPr>
              <w:t>1.68</w:t>
            </w:r>
          </w:p>
        </w:tc>
        <w:tc>
          <w:tcPr>
            <w:tcW w:w="1060" w:type="dxa"/>
            <w:noWrap/>
            <w:hideMark/>
          </w:tcPr>
          <w:p w14:paraId="20CABD3F" w14:textId="77777777" w:rsidR="00E84F98" w:rsidRPr="00E84F98" w:rsidRDefault="00E84F98" w:rsidP="006F4886">
            <w:pPr>
              <w:spacing w:line="360" w:lineRule="auto"/>
              <w:rPr>
                <w:sz w:val="18"/>
                <w:szCs w:val="18"/>
              </w:rPr>
            </w:pPr>
            <w:r w:rsidRPr="00E84F98">
              <w:rPr>
                <w:sz w:val="18"/>
                <w:szCs w:val="18"/>
              </w:rPr>
              <w:t>2.89</w:t>
            </w:r>
          </w:p>
        </w:tc>
      </w:tr>
      <w:tr w:rsidR="00E84F98" w:rsidRPr="00E84F98" w14:paraId="2563A130" w14:textId="77777777" w:rsidTr="00E84F98">
        <w:trPr>
          <w:trHeight w:val="300"/>
        </w:trPr>
        <w:tc>
          <w:tcPr>
            <w:tcW w:w="4920" w:type="dxa"/>
            <w:noWrap/>
            <w:hideMark/>
          </w:tcPr>
          <w:p w14:paraId="2B29BAFA" w14:textId="77777777" w:rsidR="00E84F98" w:rsidRPr="00E84F98" w:rsidRDefault="00E84F98" w:rsidP="006F4886">
            <w:pPr>
              <w:spacing w:line="360" w:lineRule="auto"/>
            </w:pPr>
            <w:r w:rsidRPr="00E84F98">
              <w:t>alpha-Thujone</w:t>
            </w:r>
          </w:p>
        </w:tc>
        <w:tc>
          <w:tcPr>
            <w:tcW w:w="1080" w:type="dxa"/>
            <w:noWrap/>
            <w:hideMark/>
          </w:tcPr>
          <w:p w14:paraId="7AF6CC54" w14:textId="77777777" w:rsidR="00E84F98" w:rsidRPr="00E84F98" w:rsidRDefault="00E84F98" w:rsidP="006F4886">
            <w:pPr>
              <w:spacing w:line="360" w:lineRule="auto"/>
              <w:rPr>
                <w:sz w:val="18"/>
                <w:szCs w:val="18"/>
              </w:rPr>
            </w:pPr>
            <w:r w:rsidRPr="00E84F98">
              <w:rPr>
                <w:sz w:val="18"/>
                <w:szCs w:val="18"/>
              </w:rPr>
              <w:t>0.584</w:t>
            </w:r>
          </w:p>
        </w:tc>
        <w:tc>
          <w:tcPr>
            <w:tcW w:w="760" w:type="dxa"/>
            <w:noWrap/>
            <w:hideMark/>
          </w:tcPr>
          <w:p w14:paraId="6909A59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32230526"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0489547B"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37AA5B6" w14:textId="77777777" w:rsidR="00E84F98" w:rsidRPr="00E84F98" w:rsidRDefault="00E84F98" w:rsidP="006F4886">
            <w:pPr>
              <w:spacing w:line="360" w:lineRule="auto"/>
              <w:rPr>
                <w:sz w:val="18"/>
                <w:szCs w:val="18"/>
              </w:rPr>
            </w:pPr>
            <w:r w:rsidRPr="00E84F98">
              <w:rPr>
                <w:sz w:val="18"/>
                <w:szCs w:val="18"/>
              </w:rPr>
              <w:t>1.12</w:t>
            </w:r>
          </w:p>
        </w:tc>
        <w:tc>
          <w:tcPr>
            <w:tcW w:w="880" w:type="dxa"/>
            <w:noWrap/>
            <w:hideMark/>
          </w:tcPr>
          <w:p w14:paraId="33340558"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6DBDCCB8"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1FB0B866" w14:textId="77777777" w:rsidTr="00E84F98">
        <w:trPr>
          <w:trHeight w:val="300"/>
        </w:trPr>
        <w:tc>
          <w:tcPr>
            <w:tcW w:w="4920" w:type="dxa"/>
            <w:noWrap/>
            <w:hideMark/>
          </w:tcPr>
          <w:p w14:paraId="7A2B691A" w14:textId="77777777" w:rsidR="00E84F98" w:rsidRPr="00E84F98" w:rsidRDefault="00E84F98" w:rsidP="006F4886">
            <w:pPr>
              <w:spacing w:line="360" w:lineRule="auto"/>
            </w:pPr>
            <w:r w:rsidRPr="00E84F98">
              <w:t>Alprazolam</w:t>
            </w:r>
          </w:p>
        </w:tc>
        <w:tc>
          <w:tcPr>
            <w:tcW w:w="1080" w:type="dxa"/>
            <w:noWrap/>
            <w:hideMark/>
          </w:tcPr>
          <w:p w14:paraId="6E6C1343"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432BE541" w14:textId="77777777" w:rsidR="00E84F98" w:rsidRPr="00E84F98" w:rsidRDefault="00E84F98" w:rsidP="006F4886">
            <w:pPr>
              <w:spacing w:line="360" w:lineRule="auto"/>
              <w:rPr>
                <w:sz w:val="18"/>
                <w:szCs w:val="18"/>
              </w:rPr>
            </w:pPr>
            <w:r w:rsidRPr="00E84F98">
              <w:rPr>
                <w:sz w:val="18"/>
                <w:szCs w:val="18"/>
              </w:rPr>
              <w:t>1.3</w:t>
            </w:r>
          </w:p>
        </w:tc>
        <w:tc>
          <w:tcPr>
            <w:tcW w:w="840" w:type="dxa"/>
            <w:noWrap/>
            <w:hideMark/>
          </w:tcPr>
          <w:p w14:paraId="0606C875" w14:textId="77777777" w:rsidR="00E84F98" w:rsidRPr="00E84F98" w:rsidRDefault="00E84F98" w:rsidP="006F4886">
            <w:pPr>
              <w:spacing w:line="360" w:lineRule="auto"/>
              <w:rPr>
                <w:sz w:val="18"/>
                <w:szCs w:val="18"/>
              </w:rPr>
            </w:pPr>
            <w:r w:rsidRPr="00E84F98">
              <w:rPr>
                <w:sz w:val="18"/>
                <w:szCs w:val="18"/>
              </w:rPr>
              <w:t>1.28</w:t>
            </w:r>
          </w:p>
        </w:tc>
        <w:tc>
          <w:tcPr>
            <w:tcW w:w="760" w:type="dxa"/>
            <w:noWrap/>
            <w:hideMark/>
          </w:tcPr>
          <w:p w14:paraId="4D44DBD0" w14:textId="77777777" w:rsidR="00E84F98" w:rsidRPr="00E84F98" w:rsidRDefault="00E84F98" w:rsidP="006F4886">
            <w:pPr>
              <w:spacing w:line="360" w:lineRule="auto"/>
              <w:rPr>
                <w:sz w:val="18"/>
                <w:szCs w:val="18"/>
              </w:rPr>
            </w:pPr>
            <w:r w:rsidRPr="00E84F98">
              <w:rPr>
                <w:sz w:val="18"/>
                <w:szCs w:val="18"/>
              </w:rPr>
              <w:t>1.17</w:t>
            </w:r>
          </w:p>
        </w:tc>
        <w:tc>
          <w:tcPr>
            <w:tcW w:w="740" w:type="dxa"/>
            <w:noWrap/>
            <w:hideMark/>
          </w:tcPr>
          <w:p w14:paraId="65B193F3" w14:textId="77777777" w:rsidR="00E84F98" w:rsidRPr="00E84F98" w:rsidRDefault="00E84F98" w:rsidP="006F4886">
            <w:pPr>
              <w:spacing w:line="360" w:lineRule="auto"/>
              <w:rPr>
                <w:sz w:val="18"/>
                <w:szCs w:val="18"/>
              </w:rPr>
            </w:pPr>
            <w:r w:rsidRPr="00E84F98">
              <w:rPr>
                <w:sz w:val="18"/>
                <w:szCs w:val="18"/>
              </w:rPr>
              <w:t>1.18</w:t>
            </w:r>
          </w:p>
        </w:tc>
        <w:tc>
          <w:tcPr>
            <w:tcW w:w="880" w:type="dxa"/>
            <w:noWrap/>
            <w:hideMark/>
          </w:tcPr>
          <w:p w14:paraId="6885C5DD" w14:textId="77777777" w:rsidR="00E84F98" w:rsidRPr="00E84F98" w:rsidRDefault="00E84F98" w:rsidP="006F4886">
            <w:pPr>
              <w:spacing w:line="360" w:lineRule="auto"/>
              <w:rPr>
                <w:sz w:val="18"/>
                <w:szCs w:val="18"/>
              </w:rPr>
            </w:pPr>
            <w:r w:rsidRPr="00E84F98">
              <w:rPr>
                <w:sz w:val="18"/>
                <w:szCs w:val="18"/>
              </w:rPr>
              <w:t>1.28</w:t>
            </w:r>
          </w:p>
        </w:tc>
        <w:tc>
          <w:tcPr>
            <w:tcW w:w="1060" w:type="dxa"/>
            <w:noWrap/>
            <w:hideMark/>
          </w:tcPr>
          <w:p w14:paraId="6F04A166"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4FABAAD3" w14:textId="77777777" w:rsidTr="00E84F98">
        <w:trPr>
          <w:trHeight w:val="300"/>
        </w:trPr>
        <w:tc>
          <w:tcPr>
            <w:tcW w:w="4920" w:type="dxa"/>
            <w:noWrap/>
            <w:hideMark/>
          </w:tcPr>
          <w:p w14:paraId="599EDBB9" w14:textId="77777777" w:rsidR="00E84F98" w:rsidRPr="00E84F98" w:rsidRDefault="00E84F98" w:rsidP="006F4886">
            <w:pPr>
              <w:spacing w:line="360" w:lineRule="auto"/>
            </w:pPr>
            <w:r w:rsidRPr="00E84F98">
              <w:t>Anthraquinone</w:t>
            </w:r>
          </w:p>
        </w:tc>
        <w:tc>
          <w:tcPr>
            <w:tcW w:w="1080" w:type="dxa"/>
            <w:noWrap/>
            <w:hideMark/>
          </w:tcPr>
          <w:p w14:paraId="3E602AAA" w14:textId="77777777" w:rsidR="00E84F98" w:rsidRPr="00E84F98" w:rsidRDefault="00E84F98" w:rsidP="006F4886">
            <w:pPr>
              <w:spacing w:line="360" w:lineRule="auto"/>
              <w:rPr>
                <w:sz w:val="18"/>
                <w:szCs w:val="18"/>
              </w:rPr>
            </w:pPr>
            <w:r w:rsidRPr="00E84F98">
              <w:rPr>
                <w:sz w:val="18"/>
                <w:szCs w:val="18"/>
              </w:rPr>
              <w:t>0.319</w:t>
            </w:r>
          </w:p>
        </w:tc>
        <w:tc>
          <w:tcPr>
            <w:tcW w:w="760" w:type="dxa"/>
            <w:noWrap/>
            <w:hideMark/>
          </w:tcPr>
          <w:p w14:paraId="0A51892A" w14:textId="77777777" w:rsidR="00E84F98" w:rsidRPr="00E84F98" w:rsidRDefault="00E84F98" w:rsidP="006F4886">
            <w:pPr>
              <w:spacing w:line="360" w:lineRule="auto"/>
              <w:rPr>
                <w:sz w:val="18"/>
                <w:szCs w:val="18"/>
              </w:rPr>
            </w:pPr>
            <w:r w:rsidRPr="00E84F98">
              <w:rPr>
                <w:sz w:val="18"/>
                <w:szCs w:val="18"/>
              </w:rPr>
              <w:t>1.19</w:t>
            </w:r>
          </w:p>
        </w:tc>
        <w:tc>
          <w:tcPr>
            <w:tcW w:w="840" w:type="dxa"/>
            <w:noWrap/>
            <w:hideMark/>
          </w:tcPr>
          <w:p w14:paraId="7507B5B8"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43D34D27"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1C43AE02"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B773839"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57B4D712" w14:textId="77777777" w:rsidR="00E84F98" w:rsidRPr="00E84F98" w:rsidRDefault="00E84F98" w:rsidP="006F4886">
            <w:pPr>
              <w:spacing w:line="360" w:lineRule="auto"/>
              <w:rPr>
                <w:sz w:val="18"/>
                <w:szCs w:val="18"/>
              </w:rPr>
            </w:pPr>
            <w:r w:rsidRPr="00E84F98">
              <w:rPr>
                <w:sz w:val="18"/>
                <w:szCs w:val="18"/>
              </w:rPr>
              <w:t>0.948</w:t>
            </w:r>
          </w:p>
        </w:tc>
      </w:tr>
      <w:tr w:rsidR="00E84F98" w:rsidRPr="00E84F98" w14:paraId="44BA64E8" w14:textId="77777777" w:rsidTr="00E84F98">
        <w:trPr>
          <w:trHeight w:val="300"/>
        </w:trPr>
        <w:tc>
          <w:tcPr>
            <w:tcW w:w="4920" w:type="dxa"/>
            <w:noWrap/>
            <w:hideMark/>
          </w:tcPr>
          <w:p w14:paraId="07C53FF7" w14:textId="77777777" w:rsidR="00E84F98" w:rsidRPr="00E84F98" w:rsidRDefault="00E84F98" w:rsidP="006F4886">
            <w:pPr>
              <w:spacing w:line="360" w:lineRule="auto"/>
            </w:pPr>
            <w:r w:rsidRPr="00E84F98">
              <w:t>Antipyrine</w:t>
            </w:r>
          </w:p>
        </w:tc>
        <w:tc>
          <w:tcPr>
            <w:tcW w:w="1080" w:type="dxa"/>
            <w:noWrap/>
            <w:hideMark/>
          </w:tcPr>
          <w:p w14:paraId="35339C01" w14:textId="55A23707" w:rsidR="00E84F98" w:rsidRPr="00E84F98" w:rsidRDefault="00E84F98" w:rsidP="006F4886">
            <w:pPr>
              <w:spacing w:line="360" w:lineRule="auto"/>
              <w:rPr>
                <w:sz w:val="18"/>
                <w:szCs w:val="18"/>
              </w:rPr>
            </w:pPr>
            <w:r w:rsidRPr="00E84F98">
              <w:rPr>
                <w:sz w:val="18"/>
                <w:szCs w:val="18"/>
              </w:rPr>
              <w:t>0.01</w:t>
            </w:r>
            <w:r w:rsidR="005E26EB">
              <w:rPr>
                <w:sz w:val="18"/>
                <w:szCs w:val="18"/>
              </w:rPr>
              <w:t>83</w:t>
            </w:r>
          </w:p>
        </w:tc>
        <w:tc>
          <w:tcPr>
            <w:tcW w:w="760" w:type="dxa"/>
            <w:noWrap/>
            <w:hideMark/>
          </w:tcPr>
          <w:p w14:paraId="17F4B1D3" w14:textId="77777777" w:rsidR="00E84F98" w:rsidRPr="00E84F98" w:rsidRDefault="00E84F98" w:rsidP="006F4886">
            <w:pPr>
              <w:spacing w:line="360" w:lineRule="auto"/>
              <w:rPr>
                <w:sz w:val="18"/>
                <w:szCs w:val="18"/>
              </w:rPr>
            </w:pPr>
            <w:r w:rsidRPr="00E84F98">
              <w:rPr>
                <w:sz w:val="18"/>
                <w:szCs w:val="18"/>
              </w:rPr>
              <w:t>0.626</w:t>
            </w:r>
          </w:p>
        </w:tc>
        <w:tc>
          <w:tcPr>
            <w:tcW w:w="840" w:type="dxa"/>
            <w:noWrap/>
            <w:hideMark/>
          </w:tcPr>
          <w:p w14:paraId="2156AEDD" w14:textId="77777777" w:rsidR="00E84F98" w:rsidRPr="00E84F98" w:rsidRDefault="00E84F98" w:rsidP="006F4886">
            <w:pPr>
              <w:spacing w:line="360" w:lineRule="auto"/>
              <w:rPr>
                <w:sz w:val="18"/>
                <w:szCs w:val="18"/>
              </w:rPr>
            </w:pPr>
            <w:r w:rsidRPr="00E84F98">
              <w:rPr>
                <w:sz w:val="18"/>
                <w:szCs w:val="18"/>
              </w:rPr>
              <w:t>0.626</w:t>
            </w:r>
          </w:p>
        </w:tc>
        <w:tc>
          <w:tcPr>
            <w:tcW w:w="760" w:type="dxa"/>
            <w:noWrap/>
            <w:hideMark/>
          </w:tcPr>
          <w:p w14:paraId="157F2B81"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AB4B7D3" w14:textId="77777777" w:rsidR="00E84F98" w:rsidRPr="00E84F98" w:rsidRDefault="00E84F98" w:rsidP="006F4886">
            <w:pPr>
              <w:spacing w:line="360" w:lineRule="auto"/>
              <w:rPr>
                <w:sz w:val="18"/>
                <w:szCs w:val="18"/>
              </w:rPr>
            </w:pPr>
            <w:r w:rsidRPr="00E84F98">
              <w:rPr>
                <w:sz w:val="18"/>
                <w:szCs w:val="18"/>
              </w:rPr>
              <w:t>0.626</w:t>
            </w:r>
          </w:p>
        </w:tc>
        <w:tc>
          <w:tcPr>
            <w:tcW w:w="880" w:type="dxa"/>
            <w:noWrap/>
            <w:hideMark/>
          </w:tcPr>
          <w:p w14:paraId="11FCE9D4" w14:textId="77777777" w:rsidR="00E84F98" w:rsidRPr="00E84F98" w:rsidRDefault="00E84F98" w:rsidP="006F4886">
            <w:pPr>
              <w:spacing w:line="360" w:lineRule="auto"/>
              <w:rPr>
                <w:sz w:val="18"/>
                <w:szCs w:val="18"/>
              </w:rPr>
            </w:pPr>
            <w:r w:rsidRPr="00E84F98">
              <w:rPr>
                <w:sz w:val="18"/>
                <w:szCs w:val="18"/>
              </w:rPr>
              <w:t>0.626</w:t>
            </w:r>
          </w:p>
        </w:tc>
        <w:tc>
          <w:tcPr>
            <w:tcW w:w="1060" w:type="dxa"/>
            <w:noWrap/>
            <w:hideMark/>
          </w:tcPr>
          <w:p w14:paraId="2EA32B21" w14:textId="77777777" w:rsidR="00E84F98" w:rsidRPr="00E84F98" w:rsidRDefault="00E84F98" w:rsidP="006F4886">
            <w:pPr>
              <w:spacing w:line="360" w:lineRule="auto"/>
              <w:rPr>
                <w:sz w:val="18"/>
                <w:szCs w:val="18"/>
              </w:rPr>
            </w:pPr>
            <w:r w:rsidRPr="00E84F98">
              <w:rPr>
                <w:sz w:val="18"/>
                <w:szCs w:val="18"/>
              </w:rPr>
              <w:t>0.626</w:t>
            </w:r>
          </w:p>
        </w:tc>
      </w:tr>
      <w:tr w:rsidR="00E84F98" w:rsidRPr="00E84F98" w14:paraId="2267186B" w14:textId="77777777" w:rsidTr="00E84F98">
        <w:trPr>
          <w:trHeight w:val="300"/>
        </w:trPr>
        <w:tc>
          <w:tcPr>
            <w:tcW w:w="4920" w:type="dxa"/>
            <w:noWrap/>
            <w:hideMark/>
          </w:tcPr>
          <w:p w14:paraId="3DBE02E8" w14:textId="77777777" w:rsidR="00E84F98" w:rsidRPr="00E84F98" w:rsidRDefault="00E84F98" w:rsidP="006F4886">
            <w:pPr>
              <w:spacing w:line="360" w:lineRule="auto"/>
            </w:pPr>
            <w:r w:rsidRPr="00E84F98">
              <w:t>Benzophenone</w:t>
            </w:r>
          </w:p>
        </w:tc>
        <w:tc>
          <w:tcPr>
            <w:tcW w:w="1080" w:type="dxa"/>
            <w:noWrap/>
            <w:hideMark/>
          </w:tcPr>
          <w:p w14:paraId="3D8243F7" w14:textId="77777777" w:rsidR="00E84F98" w:rsidRPr="00E84F98" w:rsidRDefault="00E84F98" w:rsidP="006F4886">
            <w:pPr>
              <w:spacing w:line="360" w:lineRule="auto"/>
              <w:rPr>
                <w:sz w:val="18"/>
                <w:szCs w:val="18"/>
              </w:rPr>
            </w:pPr>
            <w:r w:rsidRPr="00E84F98">
              <w:rPr>
                <w:sz w:val="18"/>
                <w:szCs w:val="18"/>
              </w:rPr>
              <w:t>0.383</w:t>
            </w:r>
          </w:p>
        </w:tc>
        <w:tc>
          <w:tcPr>
            <w:tcW w:w="760" w:type="dxa"/>
            <w:noWrap/>
            <w:hideMark/>
          </w:tcPr>
          <w:p w14:paraId="497631B9" w14:textId="77777777" w:rsidR="00E84F98" w:rsidRPr="00E84F98" w:rsidRDefault="00E84F98" w:rsidP="006F4886">
            <w:pPr>
              <w:spacing w:line="360" w:lineRule="auto"/>
              <w:rPr>
                <w:sz w:val="18"/>
                <w:szCs w:val="18"/>
              </w:rPr>
            </w:pPr>
            <w:r w:rsidRPr="00E84F98">
              <w:rPr>
                <w:sz w:val="18"/>
                <w:szCs w:val="18"/>
              </w:rPr>
              <w:t>0.637</w:t>
            </w:r>
          </w:p>
        </w:tc>
        <w:tc>
          <w:tcPr>
            <w:tcW w:w="840" w:type="dxa"/>
            <w:noWrap/>
            <w:hideMark/>
          </w:tcPr>
          <w:p w14:paraId="565E5BA0" w14:textId="77777777" w:rsidR="00E84F98" w:rsidRPr="00E84F98" w:rsidRDefault="00E84F98" w:rsidP="006F4886">
            <w:pPr>
              <w:spacing w:line="360" w:lineRule="auto"/>
              <w:rPr>
                <w:sz w:val="18"/>
                <w:szCs w:val="18"/>
              </w:rPr>
            </w:pPr>
            <w:r w:rsidRPr="00E84F98">
              <w:rPr>
                <w:sz w:val="18"/>
                <w:szCs w:val="18"/>
              </w:rPr>
              <w:t>0.673</w:t>
            </w:r>
          </w:p>
        </w:tc>
        <w:tc>
          <w:tcPr>
            <w:tcW w:w="760" w:type="dxa"/>
            <w:noWrap/>
            <w:hideMark/>
          </w:tcPr>
          <w:p w14:paraId="7CEDE5A8" w14:textId="77777777" w:rsidR="00E84F98" w:rsidRPr="00E84F98" w:rsidRDefault="00E84F98" w:rsidP="006F4886">
            <w:pPr>
              <w:spacing w:line="360" w:lineRule="auto"/>
              <w:rPr>
                <w:sz w:val="18"/>
                <w:szCs w:val="18"/>
              </w:rPr>
            </w:pPr>
            <w:r w:rsidRPr="00E84F98">
              <w:rPr>
                <w:sz w:val="18"/>
                <w:szCs w:val="18"/>
              </w:rPr>
              <w:t>0.663</w:t>
            </w:r>
          </w:p>
        </w:tc>
        <w:tc>
          <w:tcPr>
            <w:tcW w:w="740" w:type="dxa"/>
            <w:noWrap/>
            <w:hideMark/>
          </w:tcPr>
          <w:p w14:paraId="4D906ABF" w14:textId="77777777" w:rsidR="00E84F98" w:rsidRPr="00E84F98" w:rsidRDefault="00E84F98" w:rsidP="006F4886">
            <w:pPr>
              <w:spacing w:line="360" w:lineRule="auto"/>
              <w:rPr>
                <w:sz w:val="18"/>
                <w:szCs w:val="18"/>
              </w:rPr>
            </w:pPr>
            <w:r w:rsidRPr="00E84F98">
              <w:rPr>
                <w:sz w:val="18"/>
                <w:szCs w:val="18"/>
              </w:rPr>
              <w:t>0.659</w:t>
            </w:r>
          </w:p>
        </w:tc>
        <w:tc>
          <w:tcPr>
            <w:tcW w:w="880" w:type="dxa"/>
            <w:noWrap/>
            <w:hideMark/>
          </w:tcPr>
          <w:p w14:paraId="385C0006"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3C79A977" w14:textId="77777777" w:rsidR="00E84F98" w:rsidRPr="00E84F98" w:rsidRDefault="00E84F98" w:rsidP="006F4886">
            <w:pPr>
              <w:spacing w:line="360" w:lineRule="auto"/>
              <w:rPr>
                <w:sz w:val="18"/>
                <w:szCs w:val="18"/>
              </w:rPr>
            </w:pPr>
            <w:r w:rsidRPr="00E84F98">
              <w:rPr>
                <w:sz w:val="18"/>
                <w:szCs w:val="18"/>
              </w:rPr>
              <w:t>0.622</w:t>
            </w:r>
          </w:p>
        </w:tc>
      </w:tr>
      <w:tr w:rsidR="00E84F98" w:rsidRPr="00E84F98" w14:paraId="3A75E4C8" w14:textId="77777777" w:rsidTr="00E84F98">
        <w:trPr>
          <w:trHeight w:val="300"/>
        </w:trPr>
        <w:tc>
          <w:tcPr>
            <w:tcW w:w="4920" w:type="dxa"/>
            <w:noWrap/>
            <w:hideMark/>
          </w:tcPr>
          <w:p w14:paraId="682080B5" w14:textId="77777777" w:rsidR="00E84F98" w:rsidRPr="00E84F98" w:rsidRDefault="00E84F98" w:rsidP="006F4886">
            <w:pPr>
              <w:spacing w:line="360" w:lineRule="auto"/>
            </w:pPr>
            <w:r w:rsidRPr="00E84F98">
              <w:t>Bis 2-Chloroethoxy Methane</w:t>
            </w:r>
          </w:p>
        </w:tc>
        <w:tc>
          <w:tcPr>
            <w:tcW w:w="1080" w:type="dxa"/>
            <w:noWrap/>
            <w:hideMark/>
          </w:tcPr>
          <w:p w14:paraId="41F696AA" w14:textId="77777777" w:rsidR="00E84F98" w:rsidRPr="00E84F98" w:rsidRDefault="00E84F98" w:rsidP="006F4886">
            <w:pPr>
              <w:spacing w:line="360" w:lineRule="auto"/>
              <w:rPr>
                <w:sz w:val="18"/>
                <w:szCs w:val="18"/>
              </w:rPr>
            </w:pPr>
            <w:r w:rsidRPr="00E84F98">
              <w:rPr>
                <w:sz w:val="18"/>
                <w:szCs w:val="18"/>
              </w:rPr>
              <w:t>0.483</w:t>
            </w:r>
          </w:p>
        </w:tc>
        <w:tc>
          <w:tcPr>
            <w:tcW w:w="760" w:type="dxa"/>
            <w:noWrap/>
            <w:hideMark/>
          </w:tcPr>
          <w:p w14:paraId="2BFEDBB7" w14:textId="77777777" w:rsidR="00E84F98" w:rsidRPr="00E84F98" w:rsidRDefault="00E84F98" w:rsidP="006F4886">
            <w:pPr>
              <w:spacing w:line="360" w:lineRule="auto"/>
              <w:rPr>
                <w:sz w:val="18"/>
                <w:szCs w:val="18"/>
              </w:rPr>
            </w:pPr>
            <w:r w:rsidRPr="00E84F98">
              <w:rPr>
                <w:sz w:val="18"/>
                <w:szCs w:val="18"/>
              </w:rPr>
              <w:t>1.44</w:t>
            </w:r>
          </w:p>
        </w:tc>
        <w:tc>
          <w:tcPr>
            <w:tcW w:w="840" w:type="dxa"/>
            <w:noWrap/>
            <w:hideMark/>
          </w:tcPr>
          <w:p w14:paraId="6B3FBACB" w14:textId="77777777" w:rsidR="00E84F98" w:rsidRPr="00E84F98" w:rsidRDefault="00E84F98" w:rsidP="006F4886">
            <w:pPr>
              <w:spacing w:line="360" w:lineRule="auto"/>
              <w:rPr>
                <w:sz w:val="18"/>
                <w:szCs w:val="18"/>
              </w:rPr>
            </w:pPr>
            <w:r w:rsidRPr="00E84F98">
              <w:rPr>
                <w:sz w:val="18"/>
                <w:szCs w:val="18"/>
              </w:rPr>
              <w:t>1.68</w:t>
            </w:r>
          </w:p>
        </w:tc>
        <w:tc>
          <w:tcPr>
            <w:tcW w:w="760" w:type="dxa"/>
            <w:noWrap/>
            <w:hideMark/>
          </w:tcPr>
          <w:p w14:paraId="06EDEA3F" w14:textId="77777777" w:rsidR="00E84F98" w:rsidRPr="00E84F98" w:rsidRDefault="00E84F98" w:rsidP="006F4886">
            <w:pPr>
              <w:spacing w:line="360" w:lineRule="auto"/>
              <w:rPr>
                <w:sz w:val="18"/>
                <w:szCs w:val="18"/>
              </w:rPr>
            </w:pPr>
            <w:r w:rsidRPr="00E84F98">
              <w:rPr>
                <w:sz w:val="18"/>
                <w:szCs w:val="18"/>
              </w:rPr>
              <w:t>1.68</w:t>
            </w:r>
          </w:p>
        </w:tc>
        <w:tc>
          <w:tcPr>
            <w:tcW w:w="740" w:type="dxa"/>
            <w:noWrap/>
            <w:hideMark/>
          </w:tcPr>
          <w:p w14:paraId="704026F6" w14:textId="77777777" w:rsidR="00E84F98" w:rsidRPr="00E84F98" w:rsidRDefault="00E84F98" w:rsidP="006F4886">
            <w:pPr>
              <w:spacing w:line="360" w:lineRule="auto"/>
              <w:rPr>
                <w:sz w:val="18"/>
                <w:szCs w:val="18"/>
              </w:rPr>
            </w:pPr>
            <w:r w:rsidRPr="00E84F98">
              <w:rPr>
                <w:sz w:val="18"/>
                <w:szCs w:val="18"/>
              </w:rPr>
              <w:t>1.74</w:t>
            </w:r>
          </w:p>
        </w:tc>
        <w:tc>
          <w:tcPr>
            <w:tcW w:w="880" w:type="dxa"/>
            <w:noWrap/>
            <w:hideMark/>
          </w:tcPr>
          <w:p w14:paraId="68238E6C" w14:textId="77777777" w:rsidR="00E84F98" w:rsidRPr="00E84F98" w:rsidRDefault="00E84F98" w:rsidP="006F4886">
            <w:pPr>
              <w:spacing w:line="360" w:lineRule="auto"/>
              <w:rPr>
                <w:sz w:val="18"/>
                <w:szCs w:val="18"/>
              </w:rPr>
            </w:pPr>
            <w:r w:rsidRPr="00E84F98">
              <w:rPr>
                <w:sz w:val="18"/>
                <w:szCs w:val="18"/>
              </w:rPr>
              <w:t>1.7</w:t>
            </w:r>
          </w:p>
        </w:tc>
        <w:tc>
          <w:tcPr>
            <w:tcW w:w="1060" w:type="dxa"/>
            <w:noWrap/>
            <w:hideMark/>
          </w:tcPr>
          <w:p w14:paraId="371BA42B" w14:textId="77777777" w:rsidR="00E84F98" w:rsidRPr="00E84F98" w:rsidRDefault="00E84F98" w:rsidP="006F4886">
            <w:pPr>
              <w:spacing w:line="360" w:lineRule="auto"/>
              <w:rPr>
                <w:sz w:val="18"/>
                <w:szCs w:val="18"/>
              </w:rPr>
            </w:pPr>
            <w:r w:rsidRPr="00E84F98">
              <w:rPr>
                <w:sz w:val="18"/>
                <w:szCs w:val="18"/>
              </w:rPr>
              <w:t>1.72</w:t>
            </w:r>
          </w:p>
        </w:tc>
      </w:tr>
      <w:tr w:rsidR="00E84F98" w:rsidRPr="00E84F98" w14:paraId="20E23733" w14:textId="77777777" w:rsidTr="00E84F98">
        <w:trPr>
          <w:trHeight w:val="300"/>
        </w:trPr>
        <w:tc>
          <w:tcPr>
            <w:tcW w:w="4920" w:type="dxa"/>
            <w:noWrap/>
            <w:hideMark/>
          </w:tcPr>
          <w:p w14:paraId="57D69A5B" w14:textId="77777777" w:rsidR="00E84F98" w:rsidRPr="00E84F98" w:rsidRDefault="00E84F98" w:rsidP="006F4886">
            <w:pPr>
              <w:spacing w:line="360" w:lineRule="auto"/>
            </w:pPr>
            <w:r w:rsidRPr="00E84F98">
              <w:t>Bisphenol A</w:t>
            </w:r>
          </w:p>
        </w:tc>
        <w:tc>
          <w:tcPr>
            <w:tcW w:w="1080" w:type="dxa"/>
            <w:noWrap/>
            <w:hideMark/>
          </w:tcPr>
          <w:p w14:paraId="5EEC7CC2" w14:textId="77777777" w:rsidR="00E84F98" w:rsidRPr="00E84F98" w:rsidRDefault="00E84F98" w:rsidP="006F4886">
            <w:pPr>
              <w:spacing w:line="360" w:lineRule="auto"/>
              <w:rPr>
                <w:sz w:val="18"/>
                <w:szCs w:val="18"/>
              </w:rPr>
            </w:pPr>
            <w:r w:rsidRPr="00E84F98">
              <w:rPr>
                <w:sz w:val="18"/>
                <w:szCs w:val="18"/>
              </w:rPr>
              <w:t>0.127</w:t>
            </w:r>
          </w:p>
        </w:tc>
        <w:tc>
          <w:tcPr>
            <w:tcW w:w="760" w:type="dxa"/>
            <w:noWrap/>
            <w:hideMark/>
          </w:tcPr>
          <w:p w14:paraId="317B074D" w14:textId="77777777" w:rsidR="00E84F98" w:rsidRPr="00E84F98" w:rsidRDefault="00E84F98" w:rsidP="006F4886">
            <w:pPr>
              <w:spacing w:line="360" w:lineRule="auto"/>
              <w:rPr>
                <w:sz w:val="18"/>
                <w:szCs w:val="18"/>
              </w:rPr>
            </w:pPr>
            <w:r w:rsidRPr="00E84F98">
              <w:rPr>
                <w:sz w:val="18"/>
                <w:szCs w:val="18"/>
              </w:rPr>
              <w:t>0.614</w:t>
            </w:r>
          </w:p>
        </w:tc>
        <w:tc>
          <w:tcPr>
            <w:tcW w:w="840" w:type="dxa"/>
            <w:noWrap/>
            <w:hideMark/>
          </w:tcPr>
          <w:p w14:paraId="57D3F33B" w14:textId="77777777" w:rsidR="00E84F98" w:rsidRPr="00E84F98" w:rsidRDefault="00E84F98" w:rsidP="006F4886">
            <w:pPr>
              <w:spacing w:line="360" w:lineRule="auto"/>
              <w:rPr>
                <w:sz w:val="18"/>
                <w:szCs w:val="18"/>
              </w:rPr>
            </w:pPr>
            <w:r w:rsidRPr="00E84F98">
              <w:rPr>
                <w:sz w:val="18"/>
                <w:szCs w:val="18"/>
              </w:rPr>
              <w:t>0.401</w:t>
            </w:r>
          </w:p>
        </w:tc>
        <w:tc>
          <w:tcPr>
            <w:tcW w:w="760" w:type="dxa"/>
            <w:noWrap/>
            <w:hideMark/>
          </w:tcPr>
          <w:p w14:paraId="79270B9A" w14:textId="77777777" w:rsidR="00E84F98" w:rsidRPr="00E84F98" w:rsidRDefault="00E84F98" w:rsidP="006F4886">
            <w:pPr>
              <w:spacing w:line="360" w:lineRule="auto"/>
              <w:rPr>
                <w:sz w:val="18"/>
                <w:szCs w:val="18"/>
              </w:rPr>
            </w:pPr>
            <w:r w:rsidRPr="00E84F98">
              <w:rPr>
                <w:sz w:val="18"/>
                <w:szCs w:val="18"/>
              </w:rPr>
              <w:t>0.419</w:t>
            </w:r>
          </w:p>
        </w:tc>
        <w:tc>
          <w:tcPr>
            <w:tcW w:w="740" w:type="dxa"/>
            <w:noWrap/>
            <w:hideMark/>
          </w:tcPr>
          <w:p w14:paraId="69F505BC" w14:textId="77777777" w:rsidR="00E84F98" w:rsidRPr="00E84F98" w:rsidRDefault="00E84F98" w:rsidP="006F4886">
            <w:pPr>
              <w:spacing w:line="360" w:lineRule="auto"/>
              <w:rPr>
                <w:sz w:val="18"/>
                <w:szCs w:val="18"/>
              </w:rPr>
            </w:pPr>
            <w:r w:rsidRPr="00E84F98">
              <w:rPr>
                <w:sz w:val="18"/>
                <w:szCs w:val="18"/>
              </w:rPr>
              <w:t>0.348</w:t>
            </w:r>
          </w:p>
        </w:tc>
        <w:tc>
          <w:tcPr>
            <w:tcW w:w="880" w:type="dxa"/>
            <w:noWrap/>
            <w:hideMark/>
          </w:tcPr>
          <w:p w14:paraId="77E9E19F" w14:textId="77777777" w:rsidR="00E84F98" w:rsidRPr="00E84F98" w:rsidRDefault="00E84F98" w:rsidP="006F4886">
            <w:pPr>
              <w:spacing w:line="360" w:lineRule="auto"/>
              <w:rPr>
                <w:sz w:val="18"/>
                <w:szCs w:val="18"/>
              </w:rPr>
            </w:pPr>
            <w:r w:rsidRPr="00E84F98">
              <w:rPr>
                <w:sz w:val="18"/>
                <w:szCs w:val="18"/>
              </w:rPr>
              <w:t>0.469</w:t>
            </w:r>
          </w:p>
        </w:tc>
        <w:tc>
          <w:tcPr>
            <w:tcW w:w="1060" w:type="dxa"/>
            <w:noWrap/>
            <w:hideMark/>
          </w:tcPr>
          <w:p w14:paraId="62819947" w14:textId="77777777" w:rsidR="00E84F98" w:rsidRPr="00E84F98" w:rsidRDefault="00E84F98" w:rsidP="006F4886">
            <w:pPr>
              <w:spacing w:line="360" w:lineRule="auto"/>
              <w:rPr>
                <w:sz w:val="18"/>
                <w:szCs w:val="18"/>
              </w:rPr>
            </w:pPr>
            <w:r w:rsidRPr="00E84F98">
              <w:rPr>
                <w:sz w:val="18"/>
                <w:szCs w:val="18"/>
              </w:rPr>
              <w:t>0.36</w:t>
            </w:r>
          </w:p>
        </w:tc>
      </w:tr>
      <w:tr w:rsidR="00E84F98" w:rsidRPr="00E84F98" w14:paraId="2B0565C7" w14:textId="77777777" w:rsidTr="00E84F98">
        <w:trPr>
          <w:trHeight w:val="300"/>
        </w:trPr>
        <w:tc>
          <w:tcPr>
            <w:tcW w:w="4920" w:type="dxa"/>
            <w:noWrap/>
            <w:hideMark/>
          </w:tcPr>
          <w:p w14:paraId="216C636A" w14:textId="77777777" w:rsidR="00E84F98" w:rsidRPr="00E84F98" w:rsidRDefault="00E84F98" w:rsidP="006F4886">
            <w:pPr>
              <w:spacing w:line="360" w:lineRule="auto"/>
            </w:pPr>
            <w:r w:rsidRPr="00E84F98">
              <w:t>Boscalid</w:t>
            </w:r>
          </w:p>
        </w:tc>
        <w:tc>
          <w:tcPr>
            <w:tcW w:w="1080" w:type="dxa"/>
            <w:noWrap/>
            <w:hideMark/>
          </w:tcPr>
          <w:p w14:paraId="562EA2B6" w14:textId="77777777" w:rsidR="00E84F98" w:rsidRPr="00E84F98" w:rsidRDefault="00E84F98" w:rsidP="006F4886">
            <w:pPr>
              <w:spacing w:line="360" w:lineRule="auto"/>
              <w:rPr>
                <w:sz w:val="18"/>
                <w:szCs w:val="18"/>
              </w:rPr>
            </w:pPr>
            <w:r w:rsidRPr="00E84F98">
              <w:rPr>
                <w:sz w:val="18"/>
                <w:szCs w:val="18"/>
              </w:rPr>
              <w:t>0.247</w:t>
            </w:r>
          </w:p>
        </w:tc>
        <w:tc>
          <w:tcPr>
            <w:tcW w:w="760" w:type="dxa"/>
            <w:noWrap/>
            <w:hideMark/>
          </w:tcPr>
          <w:p w14:paraId="56250BB7" w14:textId="77777777" w:rsidR="00E84F98" w:rsidRPr="00E84F98" w:rsidRDefault="00E84F98" w:rsidP="006F4886">
            <w:pPr>
              <w:spacing w:line="360" w:lineRule="auto"/>
              <w:rPr>
                <w:sz w:val="18"/>
                <w:szCs w:val="18"/>
              </w:rPr>
            </w:pPr>
            <w:r w:rsidRPr="00E84F98">
              <w:rPr>
                <w:sz w:val="18"/>
                <w:szCs w:val="18"/>
              </w:rPr>
              <w:t>0.902</w:t>
            </w:r>
          </w:p>
        </w:tc>
        <w:tc>
          <w:tcPr>
            <w:tcW w:w="840" w:type="dxa"/>
            <w:noWrap/>
            <w:hideMark/>
          </w:tcPr>
          <w:p w14:paraId="663F3F06" w14:textId="77777777" w:rsidR="00E84F98" w:rsidRPr="00E84F98" w:rsidRDefault="00E84F98" w:rsidP="006F4886">
            <w:pPr>
              <w:spacing w:line="360" w:lineRule="auto"/>
              <w:rPr>
                <w:sz w:val="18"/>
                <w:szCs w:val="18"/>
              </w:rPr>
            </w:pPr>
            <w:r w:rsidRPr="00E84F98">
              <w:rPr>
                <w:sz w:val="18"/>
                <w:szCs w:val="18"/>
              </w:rPr>
              <w:t>0.671</w:t>
            </w:r>
          </w:p>
        </w:tc>
        <w:tc>
          <w:tcPr>
            <w:tcW w:w="760" w:type="dxa"/>
            <w:noWrap/>
            <w:hideMark/>
          </w:tcPr>
          <w:p w14:paraId="2361B754" w14:textId="77777777" w:rsidR="00E84F98" w:rsidRPr="00E84F98" w:rsidRDefault="00E84F98" w:rsidP="006F4886">
            <w:pPr>
              <w:spacing w:line="360" w:lineRule="auto"/>
              <w:rPr>
                <w:sz w:val="18"/>
                <w:szCs w:val="18"/>
              </w:rPr>
            </w:pPr>
            <w:r w:rsidRPr="00E84F98">
              <w:rPr>
                <w:sz w:val="18"/>
                <w:szCs w:val="18"/>
              </w:rPr>
              <w:t>0.695</w:t>
            </w:r>
          </w:p>
        </w:tc>
        <w:tc>
          <w:tcPr>
            <w:tcW w:w="740" w:type="dxa"/>
            <w:noWrap/>
            <w:hideMark/>
          </w:tcPr>
          <w:p w14:paraId="76C2C570"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291D552C" w14:textId="77777777" w:rsidR="00E84F98" w:rsidRPr="00E84F98" w:rsidRDefault="00E84F98" w:rsidP="006F4886">
            <w:pPr>
              <w:spacing w:line="360" w:lineRule="auto"/>
              <w:rPr>
                <w:sz w:val="18"/>
                <w:szCs w:val="18"/>
              </w:rPr>
            </w:pPr>
            <w:r w:rsidRPr="00E84F98">
              <w:rPr>
                <w:sz w:val="18"/>
                <w:szCs w:val="18"/>
              </w:rPr>
              <w:t>0.694</w:t>
            </w:r>
          </w:p>
        </w:tc>
        <w:tc>
          <w:tcPr>
            <w:tcW w:w="1060" w:type="dxa"/>
            <w:noWrap/>
            <w:hideMark/>
          </w:tcPr>
          <w:p w14:paraId="655939A5" w14:textId="77777777" w:rsidR="00E84F98" w:rsidRPr="00E84F98" w:rsidRDefault="00E84F98" w:rsidP="006F4886">
            <w:pPr>
              <w:spacing w:line="360" w:lineRule="auto"/>
              <w:rPr>
                <w:sz w:val="18"/>
                <w:szCs w:val="18"/>
              </w:rPr>
            </w:pPr>
            <w:r w:rsidRPr="00E84F98">
              <w:rPr>
                <w:sz w:val="18"/>
                <w:szCs w:val="18"/>
              </w:rPr>
              <w:t>0.652</w:t>
            </w:r>
          </w:p>
        </w:tc>
      </w:tr>
      <w:tr w:rsidR="00E84F98" w:rsidRPr="00E84F98" w14:paraId="0F2DFD4D" w14:textId="77777777" w:rsidTr="00E84F98">
        <w:trPr>
          <w:trHeight w:val="300"/>
        </w:trPr>
        <w:tc>
          <w:tcPr>
            <w:tcW w:w="4920" w:type="dxa"/>
            <w:noWrap/>
            <w:hideMark/>
          </w:tcPr>
          <w:p w14:paraId="091E6048" w14:textId="77777777" w:rsidR="00E84F98" w:rsidRPr="00E84F98" w:rsidRDefault="00E84F98" w:rsidP="006F4886">
            <w:pPr>
              <w:spacing w:line="360" w:lineRule="auto"/>
            </w:pPr>
            <w:r w:rsidRPr="00E84F98">
              <w:t>Bosentan</w:t>
            </w:r>
          </w:p>
        </w:tc>
        <w:tc>
          <w:tcPr>
            <w:tcW w:w="1080" w:type="dxa"/>
            <w:noWrap/>
            <w:hideMark/>
          </w:tcPr>
          <w:p w14:paraId="6D606D97"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275925FB" w14:textId="77777777" w:rsidR="00E84F98" w:rsidRPr="00E84F98" w:rsidRDefault="00E84F98" w:rsidP="006F4886">
            <w:pPr>
              <w:spacing w:line="360" w:lineRule="auto"/>
              <w:rPr>
                <w:sz w:val="18"/>
                <w:szCs w:val="18"/>
              </w:rPr>
            </w:pPr>
            <w:r w:rsidRPr="00E84F98">
              <w:rPr>
                <w:sz w:val="18"/>
                <w:szCs w:val="18"/>
              </w:rPr>
              <w:t>0.766</w:t>
            </w:r>
          </w:p>
        </w:tc>
        <w:tc>
          <w:tcPr>
            <w:tcW w:w="840" w:type="dxa"/>
            <w:noWrap/>
            <w:hideMark/>
          </w:tcPr>
          <w:p w14:paraId="2212C5DC" w14:textId="77777777" w:rsidR="00E84F98" w:rsidRPr="00E84F98" w:rsidRDefault="00E84F98" w:rsidP="006F4886">
            <w:pPr>
              <w:spacing w:line="360" w:lineRule="auto"/>
              <w:rPr>
                <w:sz w:val="18"/>
                <w:szCs w:val="18"/>
              </w:rPr>
            </w:pPr>
            <w:r w:rsidRPr="00E84F98">
              <w:rPr>
                <w:sz w:val="18"/>
                <w:szCs w:val="18"/>
              </w:rPr>
              <w:t>0.666</w:t>
            </w:r>
          </w:p>
        </w:tc>
        <w:tc>
          <w:tcPr>
            <w:tcW w:w="760" w:type="dxa"/>
            <w:noWrap/>
            <w:hideMark/>
          </w:tcPr>
          <w:p w14:paraId="453D3AD3" w14:textId="77777777" w:rsidR="00E84F98" w:rsidRPr="00E84F98" w:rsidRDefault="00E84F98" w:rsidP="006F4886">
            <w:pPr>
              <w:spacing w:line="360" w:lineRule="auto"/>
              <w:rPr>
                <w:sz w:val="18"/>
                <w:szCs w:val="18"/>
              </w:rPr>
            </w:pPr>
            <w:r w:rsidRPr="00E84F98">
              <w:rPr>
                <w:sz w:val="18"/>
                <w:szCs w:val="18"/>
              </w:rPr>
              <w:t>0.432</w:t>
            </w:r>
          </w:p>
        </w:tc>
        <w:tc>
          <w:tcPr>
            <w:tcW w:w="740" w:type="dxa"/>
            <w:noWrap/>
            <w:hideMark/>
          </w:tcPr>
          <w:p w14:paraId="59068971" w14:textId="77777777" w:rsidR="00E84F98" w:rsidRPr="00E84F98" w:rsidRDefault="00E84F98" w:rsidP="006F4886">
            <w:pPr>
              <w:spacing w:line="360" w:lineRule="auto"/>
              <w:rPr>
                <w:sz w:val="18"/>
                <w:szCs w:val="18"/>
              </w:rPr>
            </w:pPr>
            <w:r w:rsidRPr="00E84F98">
              <w:rPr>
                <w:sz w:val="18"/>
                <w:szCs w:val="18"/>
              </w:rPr>
              <w:t>0.669</w:t>
            </w:r>
          </w:p>
        </w:tc>
        <w:tc>
          <w:tcPr>
            <w:tcW w:w="880" w:type="dxa"/>
            <w:noWrap/>
            <w:hideMark/>
          </w:tcPr>
          <w:p w14:paraId="6AD39741" w14:textId="77777777" w:rsidR="00E84F98" w:rsidRPr="00E84F98" w:rsidRDefault="00E84F98" w:rsidP="006F4886">
            <w:pPr>
              <w:spacing w:line="360" w:lineRule="auto"/>
              <w:rPr>
                <w:sz w:val="18"/>
                <w:szCs w:val="18"/>
              </w:rPr>
            </w:pPr>
            <w:r w:rsidRPr="00E84F98">
              <w:rPr>
                <w:sz w:val="18"/>
                <w:szCs w:val="18"/>
              </w:rPr>
              <w:t>0.445</w:t>
            </w:r>
          </w:p>
        </w:tc>
        <w:tc>
          <w:tcPr>
            <w:tcW w:w="1060" w:type="dxa"/>
            <w:noWrap/>
            <w:hideMark/>
          </w:tcPr>
          <w:p w14:paraId="525E8555" w14:textId="77777777" w:rsidR="00E84F98" w:rsidRPr="00E84F98" w:rsidRDefault="00E84F98" w:rsidP="006F4886">
            <w:pPr>
              <w:spacing w:line="360" w:lineRule="auto"/>
              <w:rPr>
                <w:sz w:val="18"/>
                <w:szCs w:val="18"/>
              </w:rPr>
            </w:pPr>
            <w:r w:rsidRPr="00E84F98">
              <w:rPr>
                <w:sz w:val="18"/>
                <w:szCs w:val="18"/>
              </w:rPr>
              <w:t>0.746</w:t>
            </w:r>
          </w:p>
        </w:tc>
      </w:tr>
      <w:tr w:rsidR="00E84F98" w:rsidRPr="00E84F98" w14:paraId="62636276" w14:textId="77777777" w:rsidTr="00E84F98">
        <w:trPr>
          <w:trHeight w:val="300"/>
        </w:trPr>
        <w:tc>
          <w:tcPr>
            <w:tcW w:w="4920" w:type="dxa"/>
            <w:noWrap/>
            <w:hideMark/>
          </w:tcPr>
          <w:p w14:paraId="725B2A44" w14:textId="77777777" w:rsidR="00E84F98" w:rsidRPr="00E84F98" w:rsidRDefault="00E84F98" w:rsidP="006F4886">
            <w:pPr>
              <w:spacing w:line="360" w:lineRule="auto"/>
            </w:pPr>
            <w:r w:rsidRPr="00E84F98">
              <w:t>Bromochloroacetic acid</w:t>
            </w:r>
          </w:p>
        </w:tc>
        <w:tc>
          <w:tcPr>
            <w:tcW w:w="1080" w:type="dxa"/>
            <w:noWrap/>
            <w:hideMark/>
          </w:tcPr>
          <w:p w14:paraId="2E7174DB" w14:textId="77777777" w:rsidR="00E84F98" w:rsidRPr="00E84F98" w:rsidRDefault="00E84F98" w:rsidP="006F4886">
            <w:pPr>
              <w:spacing w:line="360" w:lineRule="auto"/>
              <w:rPr>
                <w:sz w:val="18"/>
                <w:szCs w:val="18"/>
              </w:rPr>
            </w:pPr>
            <w:r w:rsidRPr="00E84F98">
              <w:rPr>
                <w:sz w:val="18"/>
                <w:szCs w:val="18"/>
              </w:rPr>
              <w:t>0.632</w:t>
            </w:r>
          </w:p>
        </w:tc>
        <w:tc>
          <w:tcPr>
            <w:tcW w:w="760" w:type="dxa"/>
            <w:noWrap/>
            <w:hideMark/>
          </w:tcPr>
          <w:p w14:paraId="519CBCA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04FEAE10"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968494B" w14:textId="77777777" w:rsidR="00E84F98" w:rsidRPr="00E84F98" w:rsidRDefault="00E84F98" w:rsidP="006F4886">
            <w:pPr>
              <w:spacing w:line="360" w:lineRule="auto"/>
              <w:rPr>
                <w:sz w:val="18"/>
                <w:szCs w:val="18"/>
              </w:rPr>
            </w:pPr>
            <w:r w:rsidRPr="00E84F98">
              <w:rPr>
                <w:sz w:val="18"/>
                <w:szCs w:val="18"/>
              </w:rPr>
              <w:t>1.24</w:t>
            </w:r>
          </w:p>
        </w:tc>
        <w:tc>
          <w:tcPr>
            <w:tcW w:w="740" w:type="dxa"/>
            <w:noWrap/>
            <w:hideMark/>
          </w:tcPr>
          <w:p w14:paraId="70D0A5E6" w14:textId="77777777" w:rsidR="00E84F98" w:rsidRPr="00E84F98" w:rsidRDefault="00E84F98" w:rsidP="006F4886">
            <w:pPr>
              <w:spacing w:line="360" w:lineRule="auto"/>
              <w:rPr>
                <w:sz w:val="18"/>
                <w:szCs w:val="18"/>
              </w:rPr>
            </w:pPr>
            <w:r w:rsidRPr="00E84F98">
              <w:rPr>
                <w:sz w:val="18"/>
                <w:szCs w:val="18"/>
              </w:rPr>
              <w:t>1.2</w:t>
            </w:r>
          </w:p>
        </w:tc>
        <w:tc>
          <w:tcPr>
            <w:tcW w:w="880" w:type="dxa"/>
            <w:noWrap/>
            <w:hideMark/>
          </w:tcPr>
          <w:p w14:paraId="0F7958BA"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3D4D87E6" w14:textId="77777777" w:rsidR="00E84F98" w:rsidRPr="00E84F98" w:rsidRDefault="00E84F98" w:rsidP="006F4886">
            <w:pPr>
              <w:spacing w:line="360" w:lineRule="auto"/>
              <w:rPr>
                <w:sz w:val="18"/>
                <w:szCs w:val="18"/>
              </w:rPr>
            </w:pPr>
            <w:r w:rsidRPr="00E84F98">
              <w:rPr>
                <w:sz w:val="18"/>
                <w:szCs w:val="18"/>
              </w:rPr>
              <w:t>1.3</w:t>
            </w:r>
          </w:p>
        </w:tc>
      </w:tr>
      <w:tr w:rsidR="00E84F98" w:rsidRPr="00E84F98" w14:paraId="5123FC5F" w14:textId="77777777" w:rsidTr="00E84F98">
        <w:trPr>
          <w:trHeight w:val="300"/>
        </w:trPr>
        <w:tc>
          <w:tcPr>
            <w:tcW w:w="4920" w:type="dxa"/>
            <w:noWrap/>
            <w:hideMark/>
          </w:tcPr>
          <w:p w14:paraId="19C535E4" w14:textId="77777777" w:rsidR="00E84F98" w:rsidRPr="00E84F98" w:rsidRDefault="00E84F98" w:rsidP="006F4886">
            <w:pPr>
              <w:spacing w:line="360" w:lineRule="auto"/>
            </w:pPr>
            <w:r w:rsidRPr="00E84F98">
              <w:t>Bromodichloromethane</w:t>
            </w:r>
          </w:p>
        </w:tc>
        <w:tc>
          <w:tcPr>
            <w:tcW w:w="1080" w:type="dxa"/>
            <w:noWrap/>
            <w:hideMark/>
          </w:tcPr>
          <w:p w14:paraId="3DB12A52" w14:textId="77777777" w:rsidR="00E84F98" w:rsidRPr="00E84F98" w:rsidRDefault="00E84F98" w:rsidP="006F4886">
            <w:pPr>
              <w:spacing w:line="360" w:lineRule="auto"/>
              <w:rPr>
                <w:sz w:val="18"/>
                <w:szCs w:val="18"/>
              </w:rPr>
            </w:pPr>
            <w:r w:rsidRPr="00E84F98">
              <w:rPr>
                <w:sz w:val="18"/>
                <w:szCs w:val="18"/>
              </w:rPr>
              <w:t>0.634</w:t>
            </w:r>
          </w:p>
        </w:tc>
        <w:tc>
          <w:tcPr>
            <w:tcW w:w="760" w:type="dxa"/>
            <w:noWrap/>
            <w:hideMark/>
          </w:tcPr>
          <w:p w14:paraId="50B151FF" w14:textId="77777777" w:rsidR="00E84F98" w:rsidRPr="00E84F98" w:rsidRDefault="00E84F98" w:rsidP="006F4886">
            <w:pPr>
              <w:spacing w:line="360" w:lineRule="auto"/>
              <w:rPr>
                <w:sz w:val="18"/>
                <w:szCs w:val="18"/>
              </w:rPr>
            </w:pPr>
            <w:r w:rsidRPr="00E84F98">
              <w:rPr>
                <w:sz w:val="18"/>
                <w:szCs w:val="18"/>
              </w:rPr>
              <w:t>0.643</w:t>
            </w:r>
          </w:p>
        </w:tc>
        <w:tc>
          <w:tcPr>
            <w:tcW w:w="840" w:type="dxa"/>
            <w:noWrap/>
            <w:hideMark/>
          </w:tcPr>
          <w:p w14:paraId="3DA3850B"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533D5EE"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70A2EA9E" w14:textId="77777777" w:rsidR="00E84F98" w:rsidRPr="00E84F98" w:rsidRDefault="00E84F98" w:rsidP="006F4886">
            <w:pPr>
              <w:spacing w:line="360" w:lineRule="auto"/>
              <w:rPr>
                <w:sz w:val="18"/>
                <w:szCs w:val="18"/>
              </w:rPr>
            </w:pPr>
            <w:r w:rsidRPr="00E84F98">
              <w:rPr>
                <w:sz w:val="18"/>
                <w:szCs w:val="18"/>
              </w:rPr>
              <w:t>0.797</w:t>
            </w:r>
          </w:p>
        </w:tc>
        <w:tc>
          <w:tcPr>
            <w:tcW w:w="880" w:type="dxa"/>
            <w:noWrap/>
            <w:hideMark/>
          </w:tcPr>
          <w:p w14:paraId="350FA377" w14:textId="77777777" w:rsidR="00E84F98" w:rsidRPr="00E84F98" w:rsidRDefault="00E84F98" w:rsidP="006F4886">
            <w:pPr>
              <w:spacing w:line="360" w:lineRule="auto"/>
              <w:rPr>
                <w:sz w:val="18"/>
                <w:szCs w:val="18"/>
              </w:rPr>
            </w:pPr>
            <w:r w:rsidRPr="00E84F98">
              <w:rPr>
                <w:sz w:val="18"/>
                <w:szCs w:val="18"/>
              </w:rPr>
              <w:t>0.917</w:t>
            </w:r>
          </w:p>
        </w:tc>
        <w:tc>
          <w:tcPr>
            <w:tcW w:w="1060" w:type="dxa"/>
            <w:noWrap/>
            <w:hideMark/>
          </w:tcPr>
          <w:p w14:paraId="33FECDA5" w14:textId="77777777" w:rsidR="00E84F98" w:rsidRPr="00E84F98" w:rsidRDefault="00E84F98" w:rsidP="006F4886">
            <w:pPr>
              <w:spacing w:line="360" w:lineRule="auto"/>
              <w:rPr>
                <w:sz w:val="18"/>
                <w:szCs w:val="18"/>
              </w:rPr>
            </w:pPr>
            <w:r w:rsidRPr="00E84F98">
              <w:rPr>
                <w:sz w:val="18"/>
                <w:szCs w:val="18"/>
              </w:rPr>
              <w:t>1.02</w:t>
            </w:r>
          </w:p>
        </w:tc>
      </w:tr>
      <w:tr w:rsidR="00E84F98" w:rsidRPr="00E84F98" w14:paraId="2B5536BB" w14:textId="77777777" w:rsidTr="00E84F98">
        <w:trPr>
          <w:trHeight w:val="300"/>
        </w:trPr>
        <w:tc>
          <w:tcPr>
            <w:tcW w:w="4920" w:type="dxa"/>
            <w:noWrap/>
            <w:hideMark/>
          </w:tcPr>
          <w:p w14:paraId="6C95A2A6" w14:textId="77777777" w:rsidR="00E84F98" w:rsidRPr="00E84F98" w:rsidRDefault="00E84F98" w:rsidP="006F4886">
            <w:pPr>
              <w:spacing w:line="360" w:lineRule="auto"/>
            </w:pPr>
            <w:r w:rsidRPr="00E84F98">
              <w:t>Carbaryl</w:t>
            </w:r>
          </w:p>
        </w:tc>
        <w:tc>
          <w:tcPr>
            <w:tcW w:w="1080" w:type="dxa"/>
            <w:noWrap/>
            <w:hideMark/>
          </w:tcPr>
          <w:p w14:paraId="438DA7DA" w14:textId="77777777" w:rsidR="00E84F98" w:rsidRPr="00E84F98" w:rsidRDefault="00E84F98" w:rsidP="006F4886">
            <w:pPr>
              <w:spacing w:line="360" w:lineRule="auto"/>
              <w:rPr>
                <w:sz w:val="18"/>
                <w:szCs w:val="18"/>
              </w:rPr>
            </w:pPr>
            <w:r w:rsidRPr="00E84F98">
              <w:rPr>
                <w:sz w:val="18"/>
                <w:szCs w:val="18"/>
              </w:rPr>
              <w:t>0.141</w:t>
            </w:r>
          </w:p>
        </w:tc>
        <w:tc>
          <w:tcPr>
            <w:tcW w:w="760" w:type="dxa"/>
            <w:noWrap/>
            <w:hideMark/>
          </w:tcPr>
          <w:p w14:paraId="2C6D1F40" w14:textId="77777777" w:rsidR="00E84F98" w:rsidRPr="00E84F98" w:rsidRDefault="00E84F98" w:rsidP="006F4886">
            <w:pPr>
              <w:spacing w:line="360" w:lineRule="auto"/>
              <w:rPr>
                <w:sz w:val="18"/>
                <w:szCs w:val="18"/>
              </w:rPr>
            </w:pPr>
            <w:r w:rsidRPr="00E84F98">
              <w:rPr>
                <w:sz w:val="18"/>
                <w:szCs w:val="18"/>
              </w:rPr>
              <w:t>0.627</w:t>
            </w:r>
          </w:p>
        </w:tc>
        <w:tc>
          <w:tcPr>
            <w:tcW w:w="840" w:type="dxa"/>
            <w:noWrap/>
            <w:hideMark/>
          </w:tcPr>
          <w:p w14:paraId="7154B7E8" w14:textId="77777777" w:rsidR="00E84F98" w:rsidRPr="00E84F98" w:rsidRDefault="00E84F98" w:rsidP="006F4886">
            <w:pPr>
              <w:spacing w:line="360" w:lineRule="auto"/>
              <w:rPr>
                <w:sz w:val="18"/>
                <w:szCs w:val="18"/>
              </w:rPr>
            </w:pPr>
            <w:r w:rsidRPr="00E84F98">
              <w:rPr>
                <w:sz w:val="18"/>
                <w:szCs w:val="18"/>
              </w:rPr>
              <w:t>0.608</w:t>
            </w:r>
          </w:p>
        </w:tc>
        <w:tc>
          <w:tcPr>
            <w:tcW w:w="760" w:type="dxa"/>
            <w:noWrap/>
            <w:hideMark/>
          </w:tcPr>
          <w:p w14:paraId="5A20416E" w14:textId="77777777" w:rsidR="00E84F98" w:rsidRPr="00E84F98" w:rsidRDefault="00E84F98" w:rsidP="006F4886">
            <w:pPr>
              <w:spacing w:line="360" w:lineRule="auto"/>
              <w:rPr>
                <w:sz w:val="18"/>
                <w:szCs w:val="18"/>
              </w:rPr>
            </w:pPr>
            <w:r w:rsidRPr="00E84F98">
              <w:rPr>
                <w:sz w:val="18"/>
                <w:szCs w:val="18"/>
              </w:rPr>
              <w:t>0.488</w:t>
            </w:r>
          </w:p>
        </w:tc>
        <w:tc>
          <w:tcPr>
            <w:tcW w:w="740" w:type="dxa"/>
            <w:noWrap/>
            <w:hideMark/>
          </w:tcPr>
          <w:p w14:paraId="227B066F" w14:textId="77777777" w:rsidR="00E84F98" w:rsidRPr="00E84F98" w:rsidRDefault="00E84F98" w:rsidP="006F4886">
            <w:pPr>
              <w:spacing w:line="360" w:lineRule="auto"/>
              <w:rPr>
                <w:sz w:val="18"/>
                <w:szCs w:val="18"/>
              </w:rPr>
            </w:pPr>
            <w:r w:rsidRPr="00E84F98">
              <w:rPr>
                <w:sz w:val="18"/>
                <w:szCs w:val="18"/>
              </w:rPr>
              <w:t>0.46</w:t>
            </w:r>
          </w:p>
        </w:tc>
        <w:tc>
          <w:tcPr>
            <w:tcW w:w="880" w:type="dxa"/>
            <w:noWrap/>
            <w:hideMark/>
          </w:tcPr>
          <w:p w14:paraId="64B29242" w14:textId="77777777" w:rsidR="00E84F98" w:rsidRPr="00E84F98" w:rsidRDefault="00E84F98" w:rsidP="006F4886">
            <w:pPr>
              <w:spacing w:line="360" w:lineRule="auto"/>
              <w:rPr>
                <w:sz w:val="18"/>
                <w:szCs w:val="18"/>
              </w:rPr>
            </w:pPr>
            <w:r w:rsidRPr="00E84F98">
              <w:rPr>
                <w:sz w:val="18"/>
                <w:szCs w:val="18"/>
              </w:rPr>
              <w:t>0.71</w:t>
            </w:r>
          </w:p>
        </w:tc>
        <w:tc>
          <w:tcPr>
            <w:tcW w:w="1060" w:type="dxa"/>
            <w:noWrap/>
            <w:hideMark/>
          </w:tcPr>
          <w:p w14:paraId="31A1E830" w14:textId="77777777" w:rsidR="00E84F98" w:rsidRPr="00E84F98" w:rsidRDefault="00E84F98" w:rsidP="006F4886">
            <w:pPr>
              <w:spacing w:line="360" w:lineRule="auto"/>
              <w:rPr>
                <w:sz w:val="18"/>
                <w:szCs w:val="18"/>
              </w:rPr>
            </w:pPr>
            <w:r w:rsidRPr="00E84F98">
              <w:rPr>
                <w:sz w:val="18"/>
                <w:szCs w:val="18"/>
              </w:rPr>
              <w:t>0.553</w:t>
            </w:r>
          </w:p>
        </w:tc>
      </w:tr>
      <w:tr w:rsidR="00E84F98" w:rsidRPr="00E84F98" w14:paraId="7A67D536" w14:textId="77777777" w:rsidTr="00E84F98">
        <w:trPr>
          <w:trHeight w:val="300"/>
        </w:trPr>
        <w:tc>
          <w:tcPr>
            <w:tcW w:w="4920" w:type="dxa"/>
            <w:noWrap/>
            <w:hideMark/>
          </w:tcPr>
          <w:p w14:paraId="7F216DBC" w14:textId="77777777" w:rsidR="00E84F98" w:rsidRPr="00E84F98" w:rsidRDefault="00E84F98" w:rsidP="006F4886">
            <w:pPr>
              <w:spacing w:line="360" w:lineRule="auto"/>
            </w:pPr>
            <w:r w:rsidRPr="00E84F98">
              <w:t>Carbendazim</w:t>
            </w:r>
          </w:p>
        </w:tc>
        <w:tc>
          <w:tcPr>
            <w:tcW w:w="1080" w:type="dxa"/>
            <w:noWrap/>
            <w:hideMark/>
          </w:tcPr>
          <w:p w14:paraId="407BC247" w14:textId="77777777" w:rsidR="00E84F98" w:rsidRPr="00E84F98" w:rsidRDefault="00E84F98" w:rsidP="006F4886">
            <w:pPr>
              <w:spacing w:line="360" w:lineRule="auto"/>
              <w:rPr>
                <w:sz w:val="18"/>
                <w:szCs w:val="18"/>
              </w:rPr>
            </w:pPr>
            <w:r w:rsidRPr="00E84F98">
              <w:rPr>
                <w:sz w:val="18"/>
                <w:szCs w:val="18"/>
              </w:rPr>
              <w:t>0.303</w:t>
            </w:r>
          </w:p>
        </w:tc>
        <w:tc>
          <w:tcPr>
            <w:tcW w:w="760" w:type="dxa"/>
            <w:noWrap/>
            <w:hideMark/>
          </w:tcPr>
          <w:p w14:paraId="66D8F6BB" w14:textId="77777777" w:rsidR="00E84F98" w:rsidRPr="00E84F98" w:rsidRDefault="00E84F98" w:rsidP="006F4886">
            <w:pPr>
              <w:spacing w:line="360" w:lineRule="auto"/>
              <w:rPr>
                <w:sz w:val="18"/>
                <w:szCs w:val="18"/>
              </w:rPr>
            </w:pPr>
            <w:r w:rsidRPr="00E84F98">
              <w:rPr>
                <w:sz w:val="18"/>
                <w:szCs w:val="18"/>
              </w:rPr>
              <w:t>2.06</w:t>
            </w:r>
          </w:p>
        </w:tc>
        <w:tc>
          <w:tcPr>
            <w:tcW w:w="840" w:type="dxa"/>
            <w:noWrap/>
            <w:hideMark/>
          </w:tcPr>
          <w:p w14:paraId="2C7E5514" w14:textId="77777777" w:rsidR="00E84F98" w:rsidRPr="00E84F98" w:rsidRDefault="00E84F98" w:rsidP="006F4886">
            <w:pPr>
              <w:spacing w:line="360" w:lineRule="auto"/>
              <w:rPr>
                <w:sz w:val="18"/>
                <w:szCs w:val="18"/>
              </w:rPr>
            </w:pPr>
            <w:r w:rsidRPr="00E84F98">
              <w:rPr>
                <w:sz w:val="18"/>
                <w:szCs w:val="18"/>
              </w:rPr>
              <w:t>2.12</w:t>
            </w:r>
          </w:p>
        </w:tc>
        <w:tc>
          <w:tcPr>
            <w:tcW w:w="760" w:type="dxa"/>
            <w:noWrap/>
            <w:hideMark/>
          </w:tcPr>
          <w:p w14:paraId="05929E63" w14:textId="77777777" w:rsidR="00E84F98" w:rsidRPr="00E84F98" w:rsidRDefault="00E84F98" w:rsidP="006F4886">
            <w:pPr>
              <w:spacing w:line="360" w:lineRule="auto"/>
              <w:rPr>
                <w:sz w:val="18"/>
                <w:szCs w:val="18"/>
              </w:rPr>
            </w:pPr>
            <w:r w:rsidRPr="00E84F98">
              <w:rPr>
                <w:sz w:val="18"/>
                <w:szCs w:val="18"/>
              </w:rPr>
              <w:t>2.15</w:t>
            </w:r>
          </w:p>
        </w:tc>
        <w:tc>
          <w:tcPr>
            <w:tcW w:w="740" w:type="dxa"/>
            <w:noWrap/>
            <w:hideMark/>
          </w:tcPr>
          <w:p w14:paraId="64D2DF54" w14:textId="77777777" w:rsidR="00E84F98" w:rsidRPr="00E84F98" w:rsidRDefault="00E84F98" w:rsidP="006F4886">
            <w:pPr>
              <w:spacing w:line="360" w:lineRule="auto"/>
              <w:rPr>
                <w:sz w:val="18"/>
                <w:szCs w:val="18"/>
              </w:rPr>
            </w:pPr>
            <w:r w:rsidRPr="00E84F98">
              <w:rPr>
                <w:sz w:val="18"/>
                <w:szCs w:val="18"/>
              </w:rPr>
              <w:t>2.15</w:t>
            </w:r>
          </w:p>
        </w:tc>
        <w:tc>
          <w:tcPr>
            <w:tcW w:w="880" w:type="dxa"/>
            <w:noWrap/>
            <w:hideMark/>
          </w:tcPr>
          <w:p w14:paraId="08CE8F88" w14:textId="77777777" w:rsidR="00E84F98" w:rsidRPr="00E84F98" w:rsidRDefault="00E84F98" w:rsidP="006F4886">
            <w:pPr>
              <w:spacing w:line="360" w:lineRule="auto"/>
              <w:rPr>
                <w:sz w:val="18"/>
                <w:szCs w:val="18"/>
              </w:rPr>
            </w:pPr>
            <w:r w:rsidRPr="00E84F98">
              <w:rPr>
                <w:sz w:val="18"/>
                <w:szCs w:val="18"/>
              </w:rPr>
              <w:t>2.07</w:t>
            </w:r>
          </w:p>
        </w:tc>
        <w:tc>
          <w:tcPr>
            <w:tcW w:w="1060" w:type="dxa"/>
            <w:noWrap/>
            <w:hideMark/>
          </w:tcPr>
          <w:p w14:paraId="77650B1A"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6F2CA2DF" w14:textId="77777777" w:rsidTr="00E84F98">
        <w:trPr>
          <w:trHeight w:val="300"/>
        </w:trPr>
        <w:tc>
          <w:tcPr>
            <w:tcW w:w="4920" w:type="dxa"/>
            <w:noWrap/>
            <w:hideMark/>
          </w:tcPr>
          <w:p w14:paraId="7C6B60B0" w14:textId="77777777" w:rsidR="00E84F98" w:rsidRPr="00E84F98" w:rsidRDefault="00E84F98" w:rsidP="006F4886">
            <w:pPr>
              <w:spacing w:line="360" w:lineRule="auto"/>
            </w:pPr>
            <w:r w:rsidRPr="00E84F98">
              <w:t>Chloridazon</w:t>
            </w:r>
          </w:p>
        </w:tc>
        <w:tc>
          <w:tcPr>
            <w:tcW w:w="1080" w:type="dxa"/>
            <w:noWrap/>
            <w:hideMark/>
          </w:tcPr>
          <w:p w14:paraId="3E694BAE"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688922E8" w14:textId="77777777" w:rsidR="00E84F98" w:rsidRPr="00E84F98" w:rsidRDefault="00E84F98" w:rsidP="006F4886">
            <w:pPr>
              <w:spacing w:line="360" w:lineRule="auto"/>
              <w:rPr>
                <w:sz w:val="18"/>
                <w:szCs w:val="18"/>
              </w:rPr>
            </w:pPr>
            <w:r w:rsidRPr="00E84F98">
              <w:rPr>
                <w:sz w:val="18"/>
                <w:szCs w:val="18"/>
              </w:rPr>
              <w:t>2.44</w:t>
            </w:r>
          </w:p>
        </w:tc>
        <w:tc>
          <w:tcPr>
            <w:tcW w:w="840" w:type="dxa"/>
            <w:noWrap/>
            <w:hideMark/>
          </w:tcPr>
          <w:p w14:paraId="700D102B" w14:textId="77777777" w:rsidR="00E84F98" w:rsidRPr="00E84F98" w:rsidRDefault="00E84F98" w:rsidP="006F4886">
            <w:pPr>
              <w:spacing w:line="360" w:lineRule="auto"/>
              <w:rPr>
                <w:sz w:val="18"/>
                <w:szCs w:val="18"/>
              </w:rPr>
            </w:pPr>
            <w:r w:rsidRPr="00E84F98">
              <w:rPr>
                <w:sz w:val="18"/>
                <w:szCs w:val="18"/>
              </w:rPr>
              <w:t>2.6</w:t>
            </w:r>
          </w:p>
        </w:tc>
        <w:tc>
          <w:tcPr>
            <w:tcW w:w="760" w:type="dxa"/>
            <w:noWrap/>
            <w:hideMark/>
          </w:tcPr>
          <w:p w14:paraId="4032456C" w14:textId="77777777" w:rsidR="00E84F98" w:rsidRPr="00E84F98" w:rsidRDefault="00E84F98" w:rsidP="006F4886">
            <w:pPr>
              <w:spacing w:line="360" w:lineRule="auto"/>
              <w:rPr>
                <w:sz w:val="18"/>
                <w:szCs w:val="18"/>
              </w:rPr>
            </w:pPr>
            <w:r w:rsidRPr="00E84F98">
              <w:rPr>
                <w:sz w:val="18"/>
                <w:szCs w:val="18"/>
              </w:rPr>
              <w:t>2.32</w:t>
            </w:r>
          </w:p>
        </w:tc>
        <w:tc>
          <w:tcPr>
            <w:tcW w:w="740" w:type="dxa"/>
            <w:noWrap/>
            <w:hideMark/>
          </w:tcPr>
          <w:p w14:paraId="639E0731" w14:textId="77777777" w:rsidR="00E84F98" w:rsidRPr="00E84F98" w:rsidRDefault="00E84F98" w:rsidP="006F4886">
            <w:pPr>
              <w:spacing w:line="360" w:lineRule="auto"/>
              <w:rPr>
                <w:sz w:val="18"/>
                <w:szCs w:val="18"/>
              </w:rPr>
            </w:pPr>
            <w:r w:rsidRPr="00E84F98">
              <w:rPr>
                <w:sz w:val="18"/>
                <w:szCs w:val="18"/>
              </w:rPr>
              <w:t>2.6</w:t>
            </w:r>
          </w:p>
        </w:tc>
        <w:tc>
          <w:tcPr>
            <w:tcW w:w="880" w:type="dxa"/>
            <w:noWrap/>
            <w:hideMark/>
          </w:tcPr>
          <w:p w14:paraId="4086BD2A" w14:textId="77777777" w:rsidR="00E84F98" w:rsidRPr="00E84F98" w:rsidRDefault="00E84F98" w:rsidP="006F4886">
            <w:pPr>
              <w:spacing w:line="360" w:lineRule="auto"/>
              <w:rPr>
                <w:sz w:val="18"/>
                <w:szCs w:val="18"/>
              </w:rPr>
            </w:pPr>
            <w:r w:rsidRPr="00E84F98">
              <w:rPr>
                <w:sz w:val="18"/>
                <w:szCs w:val="18"/>
              </w:rPr>
              <w:t>2.8</w:t>
            </w:r>
          </w:p>
        </w:tc>
        <w:tc>
          <w:tcPr>
            <w:tcW w:w="1060" w:type="dxa"/>
            <w:noWrap/>
            <w:hideMark/>
          </w:tcPr>
          <w:p w14:paraId="0C13D059"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55B5CF6A" w14:textId="77777777" w:rsidTr="00E84F98">
        <w:trPr>
          <w:trHeight w:val="300"/>
        </w:trPr>
        <w:tc>
          <w:tcPr>
            <w:tcW w:w="4920" w:type="dxa"/>
            <w:noWrap/>
            <w:hideMark/>
          </w:tcPr>
          <w:p w14:paraId="1E713C3A" w14:textId="77777777" w:rsidR="00E84F98" w:rsidRPr="00E84F98" w:rsidRDefault="00E84F98" w:rsidP="006F4886">
            <w:pPr>
              <w:spacing w:line="360" w:lineRule="auto"/>
            </w:pPr>
            <w:r w:rsidRPr="00E84F98">
              <w:t>Chlorpyrifos</w:t>
            </w:r>
          </w:p>
        </w:tc>
        <w:tc>
          <w:tcPr>
            <w:tcW w:w="1080" w:type="dxa"/>
            <w:noWrap/>
            <w:hideMark/>
          </w:tcPr>
          <w:p w14:paraId="7920303E" w14:textId="77777777" w:rsidR="00E84F98" w:rsidRPr="00E84F98" w:rsidRDefault="00E84F98" w:rsidP="006F4886">
            <w:pPr>
              <w:spacing w:line="360" w:lineRule="auto"/>
              <w:rPr>
                <w:sz w:val="18"/>
                <w:szCs w:val="18"/>
              </w:rPr>
            </w:pPr>
            <w:r w:rsidRPr="00E84F98">
              <w:rPr>
                <w:sz w:val="18"/>
                <w:szCs w:val="18"/>
              </w:rPr>
              <w:t>0.803</w:t>
            </w:r>
          </w:p>
        </w:tc>
        <w:tc>
          <w:tcPr>
            <w:tcW w:w="760" w:type="dxa"/>
            <w:noWrap/>
            <w:hideMark/>
          </w:tcPr>
          <w:p w14:paraId="62E7BD0C" w14:textId="77777777" w:rsidR="00E84F98" w:rsidRPr="00E84F98" w:rsidRDefault="00E84F98" w:rsidP="006F4886">
            <w:pPr>
              <w:spacing w:line="360" w:lineRule="auto"/>
              <w:rPr>
                <w:sz w:val="18"/>
                <w:szCs w:val="18"/>
              </w:rPr>
            </w:pPr>
            <w:r w:rsidRPr="00E84F98">
              <w:rPr>
                <w:sz w:val="18"/>
                <w:szCs w:val="18"/>
              </w:rPr>
              <w:t>2.09</w:t>
            </w:r>
          </w:p>
        </w:tc>
        <w:tc>
          <w:tcPr>
            <w:tcW w:w="840" w:type="dxa"/>
            <w:noWrap/>
            <w:hideMark/>
          </w:tcPr>
          <w:p w14:paraId="6F4C5F61" w14:textId="77777777" w:rsidR="00E84F98" w:rsidRPr="00E84F98" w:rsidRDefault="00E84F98" w:rsidP="006F4886">
            <w:pPr>
              <w:spacing w:line="360" w:lineRule="auto"/>
              <w:rPr>
                <w:sz w:val="18"/>
                <w:szCs w:val="18"/>
              </w:rPr>
            </w:pPr>
            <w:r w:rsidRPr="00E84F98">
              <w:rPr>
                <w:sz w:val="18"/>
                <w:szCs w:val="18"/>
              </w:rPr>
              <w:t>2.09</w:t>
            </w:r>
          </w:p>
        </w:tc>
        <w:tc>
          <w:tcPr>
            <w:tcW w:w="760" w:type="dxa"/>
            <w:noWrap/>
            <w:hideMark/>
          </w:tcPr>
          <w:p w14:paraId="5FF40D43" w14:textId="77777777" w:rsidR="00E84F98" w:rsidRPr="00E84F98" w:rsidRDefault="00E84F98" w:rsidP="006F4886">
            <w:pPr>
              <w:spacing w:line="360" w:lineRule="auto"/>
              <w:rPr>
                <w:sz w:val="18"/>
                <w:szCs w:val="18"/>
              </w:rPr>
            </w:pPr>
            <w:r w:rsidRPr="00E84F98">
              <w:rPr>
                <w:sz w:val="18"/>
                <w:szCs w:val="18"/>
              </w:rPr>
              <w:t>2.46</w:t>
            </w:r>
          </w:p>
        </w:tc>
        <w:tc>
          <w:tcPr>
            <w:tcW w:w="740" w:type="dxa"/>
            <w:noWrap/>
            <w:hideMark/>
          </w:tcPr>
          <w:p w14:paraId="30ADBB73" w14:textId="77777777" w:rsidR="00E84F98" w:rsidRPr="00E84F98" w:rsidRDefault="00E84F98" w:rsidP="006F4886">
            <w:pPr>
              <w:spacing w:line="360" w:lineRule="auto"/>
              <w:rPr>
                <w:sz w:val="18"/>
                <w:szCs w:val="18"/>
              </w:rPr>
            </w:pPr>
            <w:r w:rsidRPr="00E84F98">
              <w:rPr>
                <w:sz w:val="18"/>
                <w:szCs w:val="18"/>
              </w:rPr>
              <w:t>2.43</w:t>
            </w:r>
          </w:p>
        </w:tc>
        <w:tc>
          <w:tcPr>
            <w:tcW w:w="880" w:type="dxa"/>
            <w:noWrap/>
            <w:hideMark/>
          </w:tcPr>
          <w:p w14:paraId="13FD0B23" w14:textId="77777777" w:rsidR="00E84F98" w:rsidRPr="00E84F98" w:rsidRDefault="00E84F98" w:rsidP="006F4886">
            <w:pPr>
              <w:spacing w:line="360" w:lineRule="auto"/>
              <w:rPr>
                <w:sz w:val="18"/>
                <w:szCs w:val="18"/>
              </w:rPr>
            </w:pPr>
            <w:r w:rsidRPr="00E84F98">
              <w:rPr>
                <w:sz w:val="18"/>
                <w:szCs w:val="18"/>
              </w:rPr>
              <w:t>2.11</w:t>
            </w:r>
          </w:p>
        </w:tc>
        <w:tc>
          <w:tcPr>
            <w:tcW w:w="1060" w:type="dxa"/>
            <w:noWrap/>
            <w:hideMark/>
          </w:tcPr>
          <w:p w14:paraId="6DA107D1" w14:textId="77777777" w:rsidR="00E84F98" w:rsidRPr="00E84F98" w:rsidRDefault="00E84F98" w:rsidP="006F4886">
            <w:pPr>
              <w:spacing w:line="360" w:lineRule="auto"/>
              <w:rPr>
                <w:sz w:val="18"/>
                <w:szCs w:val="18"/>
              </w:rPr>
            </w:pPr>
            <w:r w:rsidRPr="00E84F98">
              <w:rPr>
                <w:sz w:val="18"/>
                <w:szCs w:val="18"/>
              </w:rPr>
              <w:t>2.15</w:t>
            </w:r>
          </w:p>
        </w:tc>
      </w:tr>
      <w:tr w:rsidR="00E84F98" w:rsidRPr="00E84F98" w14:paraId="1342C64B" w14:textId="77777777" w:rsidTr="00E84F98">
        <w:trPr>
          <w:trHeight w:val="300"/>
        </w:trPr>
        <w:tc>
          <w:tcPr>
            <w:tcW w:w="4920" w:type="dxa"/>
            <w:noWrap/>
            <w:hideMark/>
          </w:tcPr>
          <w:p w14:paraId="3AE30454" w14:textId="77777777" w:rsidR="00E84F98" w:rsidRPr="00E84F98" w:rsidRDefault="00E84F98" w:rsidP="006F4886">
            <w:pPr>
              <w:spacing w:line="360" w:lineRule="auto"/>
            </w:pPr>
            <w:r w:rsidRPr="00E84F98">
              <w:t>Cyclanilide</w:t>
            </w:r>
          </w:p>
        </w:tc>
        <w:tc>
          <w:tcPr>
            <w:tcW w:w="1080" w:type="dxa"/>
            <w:noWrap/>
            <w:hideMark/>
          </w:tcPr>
          <w:p w14:paraId="3229D6CB" w14:textId="77777777" w:rsidR="00E84F98" w:rsidRPr="00E84F98" w:rsidRDefault="00E84F98" w:rsidP="006F4886">
            <w:pPr>
              <w:spacing w:line="360" w:lineRule="auto"/>
              <w:rPr>
                <w:sz w:val="18"/>
                <w:szCs w:val="18"/>
              </w:rPr>
            </w:pPr>
            <w:r w:rsidRPr="00E84F98">
              <w:rPr>
                <w:sz w:val="18"/>
                <w:szCs w:val="18"/>
              </w:rPr>
              <w:t>0.552</w:t>
            </w:r>
          </w:p>
        </w:tc>
        <w:tc>
          <w:tcPr>
            <w:tcW w:w="760" w:type="dxa"/>
            <w:noWrap/>
            <w:hideMark/>
          </w:tcPr>
          <w:p w14:paraId="0A220024" w14:textId="77777777" w:rsidR="00E84F98" w:rsidRPr="00E84F98" w:rsidRDefault="00E84F98" w:rsidP="006F4886">
            <w:pPr>
              <w:spacing w:line="360" w:lineRule="auto"/>
              <w:rPr>
                <w:sz w:val="18"/>
                <w:szCs w:val="18"/>
              </w:rPr>
            </w:pPr>
            <w:r w:rsidRPr="00E84F98">
              <w:rPr>
                <w:sz w:val="18"/>
                <w:szCs w:val="18"/>
              </w:rPr>
              <w:t>1.5</w:t>
            </w:r>
          </w:p>
        </w:tc>
        <w:tc>
          <w:tcPr>
            <w:tcW w:w="840" w:type="dxa"/>
            <w:noWrap/>
            <w:hideMark/>
          </w:tcPr>
          <w:p w14:paraId="556C291D" w14:textId="77777777" w:rsidR="00E84F98" w:rsidRPr="00E84F98" w:rsidRDefault="00E84F98" w:rsidP="006F4886">
            <w:pPr>
              <w:spacing w:line="360" w:lineRule="auto"/>
              <w:rPr>
                <w:sz w:val="18"/>
                <w:szCs w:val="18"/>
              </w:rPr>
            </w:pPr>
            <w:r w:rsidRPr="00E84F98">
              <w:rPr>
                <w:sz w:val="18"/>
                <w:szCs w:val="18"/>
              </w:rPr>
              <w:t>2.3</w:t>
            </w:r>
          </w:p>
        </w:tc>
        <w:tc>
          <w:tcPr>
            <w:tcW w:w="760" w:type="dxa"/>
            <w:noWrap/>
            <w:hideMark/>
          </w:tcPr>
          <w:p w14:paraId="317214AE" w14:textId="77777777" w:rsidR="00E84F98" w:rsidRPr="00E84F98" w:rsidRDefault="00E84F98" w:rsidP="006F4886">
            <w:pPr>
              <w:spacing w:line="360" w:lineRule="auto"/>
              <w:rPr>
                <w:sz w:val="18"/>
                <w:szCs w:val="18"/>
              </w:rPr>
            </w:pPr>
            <w:r w:rsidRPr="00E84F98">
              <w:rPr>
                <w:sz w:val="18"/>
                <w:szCs w:val="18"/>
              </w:rPr>
              <w:t>2.03</w:t>
            </w:r>
          </w:p>
        </w:tc>
        <w:tc>
          <w:tcPr>
            <w:tcW w:w="740" w:type="dxa"/>
            <w:noWrap/>
            <w:hideMark/>
          </w:tcPr>
          <w:p w14:paraId="00901435" w14:textId="77777777" w:rsidR="00E84F98" w:rsidRPr="00E84F98" w:rsidRDefault="00E84F98" w:rsidP="006F4886">
            <w:pPr>
              <w:spacing w:line="360" w:lineRule="auto"/>
              <w:rPr>
                <w:sz w:val="18"/>
                <w:szCs w:val="18"/>
              </w:rPr>
            </w:pPr>
            <w:r w:rsidRPr="00E84F98">
              <w:rPr>
                <w:sz w:val="18"/>
                <w:szCs w:val="18"/>
              </w:rPr>
              <w:t>2.26</w:t>
            </w:r>
          </w:p>
        </w:tc>
        <w:tc>
          <w:tcPr>
            <w:tcW w:w="880" w:type="dxa"/>
            <w:noWrap/>
            <w:hideMark/>
          </w:tcPr>
          <w:p w14:paraId="3263E330" w14:textId="77777777" w:rsidR="00E84F98" w:rsidRPr="00E84F98" w:rsidRDefault="00E84F98" w:rsidP="006F4886">
            <w:pPr>
              <w:spacing w:line="360" w:lineRule="auto"/>
              <w:rPr>
                <w:sz w:val="18"/>
                <w:szCs w:val="18"/>
              </w:rPr>
            </w:pPr>
            <w:r w:rsidRPr="00E84F98">
              <w:rPr>
                <w:sz w:val="18"/>
                <w:szCs w:val="18"/>
              </w:rPr>
              <w:t>2.39</w:t>
            </w:r>
          </w:p>
        </w:tc>
        <w:tc>
          <w:tcPr>
            <w:tcW w:w="1060" w:type="dxa"/>
            <w:noWrap/>
            <w:hideMark/>
          </w:tcPr>
          <w:p w14:paraId="3D0F692D" w14:textId="77777777" w:rsidR="00E84F98" w:rsidRPr="00E84F98" w:rsidRDefault="00E84F98" w:rsidP="006F4886">
            <w:pPr>
              <w:spacing w:line="360" w:lineRule="auto"/>
              <w:rPr>
                <w:sz w:val="18"/>
                <w:szCs w:val="18"/>
              </w:rPr>
            </w:pPr>
            <w:r w:rsidRPr="00E84F98">
              <w:rPr>
                <w:sz w:val="18"/>
                <w:szCs w:val="18"/>
              </w:rPr>
              <w:t>1.82</w:t>
            </w:r>
          </w:p>
        </w:tc>
      </w:tr>
      <w:tr w:rsidR="00E84F98" w:rsidRPr="00E84F98" w14:paraId="3C1933DA" w14:textId="77777777" w:rsidTr="00E84F98">
        <w:trPr>
          <w:trHeight w:val="300"/>
        </w:trPr>
        <w:tc>
          <w:tcPr>
            <w:tcW w:w="4920" w:type="dxa"/>
            <w:noWrap/>
            <w:hideMark/>
          </w:tcPr>
          <w:p w14:paraId="03BDEC70" w14:textId="77777777" w:rsidR="00E84F98" w:rsidRPr="00E84F98" w:rsidRDefault="00E84F98" w:rsidP="006F4886">
            <w:pPr>
              <w:spacing w:line="360" w:lineRule="auto"/>
            </w:pPr>
            <w:r w:rsidRPr="00E84F98">
              <w:lastRenderedPageBreak/>
              <w:t>Cyclosporin A</w:t>
            </w:r>
          </w:p>
        </w:tc>
        <w:tc>
          <w:tcPr>
            <w:tcW w:w="1080" w:type="dxa"/>
            <w:noWrap/>
            <w:hideMark/>
          </w:tcPr>
          <w:p w14:paraId="28243937" w14:textId="77777777" w:rsidR="00E84F98" w:rsidRPr="00E84F98" w:rsidRDefault="00E84F98" w:rsidP="006F4886">
            <w:pPr>
              <w:spacing w:line="360" w:lineRule="auto"/>
              <w:rPr>
                <w:sz w:val="18"/>
                <w:szCs w:val="18"/>
              </w:rPr>
            </w:pPr>
            <w:r w:rsidRPr="00E84F98">
              <w:rPr>
                <w:sz w:val="18"/>
                <w:szCs w:val="18"/>
              </w:rPr>
              <w:t>0.154</w:t>
            </w:r>
          </w:p>
        </w:tc>
        <w:tc>
          <w:tcPr>
            <w:tcW w:w="760" w:type="dxa"/>
            <w:noWrap/>
            <w:hideMark/>
          </w:tcPr>
          <w:p w14:paraId="10B3B31F" w14:textId="77777777" w:rsidR="00E84F98" w:rsidRPr="00E84F98" w:rsidRDefault="00E84F98" w:rsidP="006F4886">
            <w:pPr>
              <w:spacing w:line="360" w:lineRule="auto"/>
              <w:rPr>
                <w:sz w:val="18"/>
                <w:szCs w:val="18"/>
              </w:rPr>
            </w:pPr>
            <w:r w:rsidRPr="00E84F98">
              <w:rPr>
                <w:sz w:val="18"/>
                <w:szCs w:val="18"/>
              </w:rPr>
              <w:t>0.894</w:t>
            </w:r>
          </w:p>
        </w:tc>
        <w:tc>
          <w:tcPr>
            <w:tcW w:w="840" w:type="dxa"/>
            <w:noWrap/>
            <w:hideMark/>
          </w:tcPr>
          <w:p w14:paraId="58EB7252" w14:textId="77777777" w:rsidR="00E84F98" w:rsidRPr="00E84F98" w:rsidRDefault="00E84F98" w:rsidP="006F4886">
            <w:pPr>
              <w:spacing w:line="360" w:lineRule="auto"/>
              <w:rPr>
                <w:sz w:val="18"/>
                <w:szCs w:val="18"/>
              </w:rPr>
            </w:pPr>
            <w:r w:rsidRPr="00E84F98">
              <w:rPr>
                <w:sz w:val="18"/>
                <w:szCs w:val="18"/>
              </w:rPr>
              <w:t>0.879</w:t>
            </w:r>
          </w:p>
        </w:tc>
        <w:tc>
          <w:tcPr>
            <w:tcW w:w="760" w:type="dxa"/>
            <w:noWrap/>
            <w:hideMark/>
          </w:tcPr>
          <w:p w14:paraId="5B8D8742" w14:textId="77777777" w:rsidR="00E84F98" w:rsidRPr="00E84F98" w:rsidRDefault="00E84F98" w:rsidP="006F4886">
            <w:pPr>
              <w:spacing w:line="360" w:lineRule="auto"/>
              <w:rPr>
                <w:sz w:val="18"/>
                <w:szCs w:val="18"/>
              </w:rPr>
            </w:pPr>
            <w:r w:rsidRPr="00E84F98">
              <w:rPr>
                <w:sz w:val="18"/>
                <w:szCs w:val="18"/>
              </w:rPr>
              <w:t>0.688</w:t>
            </w:r>
          </w:p>
        </w:tc>
        <w:tc>
          <w:tcPr>
            <w:tcW w:w="740" w:type="dxa"/>
            <w:noWrap/>
            <w:hideMark/>
          </w:tcPr>
          <w:p w14:paraId="5F8AD627" w14:textId="77777777" w:rsidR="00E84F98" w:rsidRPr="00E84F98" w:rsidRDefault="00E84F98" w:rsidP="006F4886">
            <w:pPr>
              <w:spacing w:line="360" w:lineRule="auto"/>
              <w:rPr>
                <w:sz w:val="18"/>
                <w:szCs w:val="18"/>
              </w:rPr>
            </w:pPr>
            <w:r w:rsidRPr="00E84F98">
              <w:rPr>
                <w:sz w:val="18"/>
                <w:szCs w:val="18"/>
              </w:rPr>
              <w:t>0.596</w:t>
            </w:r>
          </w:p>
        </w:tc>
        <w:tc>
          <w:tcPr>
            <w:tcW w:w="880" w:type="dxa"/>
            <w:noWrap/>
            <w:hideMark/>
          </w:tcPr>
          <w:p w14:paraId="6C467493"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65F32682" w14:textId="77777777" w:rsidR="00E84F98" w:rsidRPr="00E84F98" w:rsidRDefault="00E84F98" w:rsidP="006F4886">
            <w:pPr>
              <w:spacing w:line="360" w:lineRule="auto"/>
              <w:rPr>
                <w:sz w:val="18"/>
                <w:szCs w:val="18"/>
              </w:rPr>
            </w:pPr>
            <w:r w:rsidRPr="00E84F98">
              <w:rPr>
                <w:sz w:val="18"/>
                <w:szCs w:val="18"/>
              </w:rPr>
              <w:t>0.811</w:t>
            </w:r>
          </w:p>
        </w:tc>
      </w:tr>
      <w:tr w:rsidR="00E84F98" w:rsidRPr="00E84F98" w14:paraId="594DC04E" w14:textId="77777777" w:rsidTr="00E84F98">
        <w:trPr>
          <w:trHeight w:val="300"/>
        </w:trPr>
        <w:tc>
          <w:tcPr>
            <w:tcW w:w="4920" w:type="dxa"/>
            <w:noWrap/>
            <w:hideMark/>
          </w:tcPr>
          <w:p w14:paraId="2DE6F7E1" w14:textId="77777777" w:rsidR="00E84F98" w:rsidRPr="00E84F98" w:rsidRDefault="00E84F98" w:rsidP="006F4886">
            <w:pPr>
              <w:spacing w:line="360" w:lineRule="auto"/>
            </w:pPr>
            <w:r w:rsidRPr="00E84F98">
              <w:t>Di-n-butyl phthalate</w:t>
            </w:r>
          </w:p>
        </w:tc>
        <w:tc>
          <w:tcPr>
            <w:tcW w:w="1080" w:type="dxa"/>
            <w:noWrap/>
            <w:hideMark/>
          </w:tcPr>
          <w:p w14:paraId="10C049BC" w14:textId="77777777" w:rsidR="00E84F98" w:rsidRPr="00E84F98" w:rsidRDefault="00E84F98" w:rsidP="006F4886">
            <w:pPr>
              <w:spacing w:line="360" w:lineRule="auto"/>
              <w:rPr>
                <w:sz w:val="18"/>
                <w:szCs w:val="18"/>
              </w:rPr>
            </w:pPr>
            <w:r w:rsidRPr="00E84F98">
              <w:rPr>
                <w:sz w:val="18"/>
                <w:szCs w:val="18"/>
              </w:rPr>
              <w:t>0.32</w:t>
            </w:r>
          </w:p>
        </w:tc>
        <w:tc>
          <w:tcPr>
            <w:tcW w:w="760" w:type="dxa"/>
            <w:noWrap/>
            <w:hideMark/>
          </w:tcPr>
          <w:p w14:paraId="3BD9605A" w14:textId="77777777" w:rsidR="00E84F98" w:rsidRPr="00E84F98" w:rsidRDefault="00E84F98" w:rsidP="006F4886">
            <w:pPr>
              <w:spacing w:line="360" w:lineRule="auto"/>
              <w:rPr>
                <w:sz w:val="18"/>
                <w:szCs w:val="18"/>
              </w:rPr>
            </w:pPr>
            <w:r w:rsidRPr="00E84F98">
              <w:rPr>
                <w:sz w:val="18"/>
                <w:szCs w:val="18"/>
              </w:rPr>
              <w:t>0.368</w:t>
            </w:r>
          </w:p>
        </w:tc>
        <w:tc>
          <w:tcPr>
            <w:tcW w:w="840" w:type="dxa"/>
            <w:noWrap/>
            <w:hideMark/>
          </w:tcPr>
          <w:p w14:paraId="1D52393C" w14:textId="77777777" w:rsidR="00E84F98" w:rsidRPr="00E84F98" w:rsidRDefault="00E84F98" w:rsidP="006F4886">
            <w:pPr>
              <w:spacing w:line="360" w:lineRule="auto"/>
              <w:rPr>
                <w:sz w:val="18"/>
                <w:szCs w:val="18"/>
              </w:rPr>
            </w:pPr>
            <w:r w:rsidRPr="00E84F98">
              <w:rPr>
                <w:sz w:val="18"/>
                <w:szCs w:val="18"/>
              </w:rPr>
              <w:t>0.35</w:t>
            </w:r>
          </w:p>
        </w:tc>
        <w:tc>
          <w:tcPr>
            <w:tcW w:w="760" w:type="dxa"/>
            <w:noWrap/>
            <w:hideMark/>
          </w:tcPr>
          <w:p w14:paraId="766A72C8" w14:textId="77777777" w:rsidR="00E84F98" w:rsidRPr="00E84F98" w:rsidRDefault="00E84F98" w:rsidP="006F4886">
            <w:pPr>
              <w:spacing w:line="360" w:lineRule="auto"/>
              <w:rPr>
                <w:sz w:val="18"/>
                <w:szCs w:val="18"/>
              </w:rPr>
            </w:pPr>
            <w:r w:rsidRPr="00E84F98">
              <w:rPr>
                <w:sz w:val="18"/>
                <w:szCs w:val="18"/>
              </w:rPr>
              <w:t>0.34</w:t>
            </w:r>
          </w:p>
        </w:tc>
        <w:tc>
          <w:tcPr>
            <w:tcW w:w="740" w:type="dxa"/>
            <w:noWrap/>
            <w:hideMark/>
          </w:tcPr>
          <w:p w14:paraId="6CC26780" w14:textId="77777777" w:rsidR="00E84F98" w:rsidRPr="00E84F98" w:rsidRDefault="00E84F98" w:rsidP="006F4886">
            <w:pPr>
              <w:spacing w:line="360" w:lineRule="auto"/>
              <w:rPr>
                <w:sz w:val="18"/>
                <w:szCs w:val="18"/>
              </w:rPr>
            </w:pPr>
            <w:r w:rsidRPr="00E84F98">
              <w:rPr>
                <w:sz w:val="18"/>
                <w:szCs w:val="18"/>
              </w:rPr>
              <w:t>0.341</w:t>
            </w:r>
          </w:p>
        </w:tc>
        <w:tc>
          <w:tcPr>
            <w:tcW w:w="880" w:type="dxa"/>
            <w:noWrap/>
            <w:hideMark/>
          </w:tcPr>
          <w:p w14:paraId="79099BA6" w14:textId="77777777" w:rsidR="00E84F98" w:rsidRPr="00E84F98" w:rsidRDefault="00E84F98" w:rsidP="006F4886">
            <w:pPr>
              <w:spacing w:line="360" w:lineRule="auto"/>
              <w:rPr>
                <w:sz w:val="18"/>
                <w:szCs w:val="18"/>
              </w:rPr>
            </w:pPr>
            <w:r w:rsidRPr="00E84F98">
              <w:rPr>
                <w:sz w:val="18"/>
                <w:szCs w:val="18"/>
              </w:rPr>
              <w:t>0.36</w:t>
            </w:r>
          </w:p>
        </w:tc>
        <w:tc>
          <w:tcPr>
            <w:tcW w:w="1060" w:type="dxa"/>
            <w:noWrap/>
            <w:hideMark/>
          </w:tcPr>
          <w:p w14:paraId="00A51CC7" w14:textId="77777777" w:rsidR="00E84F98" w:rsidRPr="00E84F98" w:rsidRDefault="00E84F98" w:rsidP="006F4886">
            <w:pPr>
              <w:spacing w:line="360" w:lineRule="auto"/>
              <w:rPr>
                <w:sz w:val="18"/>
                <w:szCs w:val="18"/>
              </w:rPr>
            </w:pPr>
            <w:r w:rsidRPr="00E84F98">
              <w:rPr>
                <w:sz w:val="18"/>
                <w:szCs w:val="18"/>
              </w:rPr>
              <w:t>0.429</w:t>
            </w:r>
          </w:p>
        </w:tc>
      </w:tr>
      <w:tr w:rsidR="00E84F98" w:rsidRPr="00E84F98" w14:paraId="47C16755" w14:textId="77777777" w:rsidTr="00E84F98">
        <w:trPr>
          <w:trHeight w:val="300"/>
        </w:trPr>
        <w:tc>
          <w:tcPr>
            <w:tcW w:w="4920" w:type="dxa"/>
            <w:noWrap/>
            <w:hideMark/>
          </w:tcPr>
          <w:p w14:paraId="16D74B27" w14:textId="77777777" w:rsidR="00E84F98" w:rsidRPr="00E84F98" w:rsidRDefault="00E84F98" w:rsidP="006F4886">
            <w:pPr>
              <w:spacing w:line="360" w:lineRule="auto"/>
            </w:pPr>
            <w:r w:rsidRPr="00E84F98">
              <w:t>Diazinon-o-analog</w:t>
            </w:r>
          </w:p>
        </w:tc>
        <w:tc>
          <w:tcPr>
            <w:tcW w:w="1080" w:type="dxa"/>
            <w:noWrap/>
            <w:hideMark/>
          </w:tcPr>
          <w:p w14:paraId="5C6ADBCD" w14:textId="77777777" w:rsidR="00E84F98" w:rsidRPr="00E84F98" w:rsidRDefault="00E84F98" w:rsidP="006F4886">
            <w:pPr>
              <w:spacing w:line="360" w:lineRule="auto"/>
              <w:rPr>
                <w:sz w:val="18"/>
                <w:szCs w:val="18"/>
              </w:rPr>
            </w:pPr>
            <w:r w:rsidRPr="00E84F98">
              <w:rPr>
                <w:sz w:val="18"/>
                <w:szCs w:val="18"/>
              </w:rPr>
              <w:t>0.737</w:t>
            </w:r>
          </w:p>
        </w:tc>
        <w:tc>
          <w:tcPr>
            <w:tcW w:w="760" w:type="dxa"/>
            <w:noWrap/>
            <w:hideMark/>
          </w:tcPr>
          <w:p w14:paraId="0A7F3000" w14:textId="77777777" w:rsidR="00E84F98" w:rsidRPr="00E84F98" w:rsidRDefault="00E84F98" w:rsidP="006F4886">
            <w:pPr>
              <w:spacing w:line="360" w:lineRule="auto"/>
              <w:rPr>
                <w:sz w:val="18"/>
                <w:szCs w:val="18"/>
              </w:rPr>
            </w:pPr>
            <w:r w:rsidRPr="00E84F98">
              <w:rPr>
                <w:sz w:val="18"/>
                <w:szCs w:val="18"/>
              </w:rPr>
              <w:t>3.19</w:t>
            </w:r>
          </w:p>
        </w:tc>
        <w:tc>
          <w:tcPr>
            <w:tcW w:w="840" w:type="dxa"/>
            <w:noWrap/>
            <w:hideMark/>
          </w:tcPr>
          <w:p w14:paraId="4C613263" w14:textId="77777777" w:rsidR="00E84F98" w:rsidRPr="00E84F98" w:rsidRDefault="00E84F98" w:rsidP="006F4886">
            <w:pPr>
              <w:spacing w:line="360" w:lineRule="auto"/>
              <w:rPr>
                <w:sz w:val="18"/>
                <w:szCs w:val="18"/>
              </w:rPr>
            </w:pPr>
            <w:r w:rsidRPr="00E84F98">
              <w:rPr>
                <w:sz w:val="18"/>
                <w:szCs w:val="18"/>
              </w:rPr>
              <w:t>2.98</w:t>
            </w:r>
          </w:p>
        </w:tc>
        <w:tc>
          <w:tcPr>
            <w:tcW w:w="760" w:type="dxa"/>
            <w:noWrap/>
            <w:hideMark/>
          </w:tcPr>
          <w:p w14:paraId="47D6D742" w14:textId="77777777" w:rsidR="00E84F98" w:rsidRPr="00E84F98" w:rsidRDefault="00E84F98" w:rsidP="006F4886">
            <w:pPr>
              <w:spacing w:line="360" w:lineRule="auto"/>
              <w:rPr>
                <w:sz w:val="18"/>
                <w:szCs w:val="18"/>
              </w:rPr>
            </w:pPr>
            <w:r w:rsidRPr="00E84F98">
              <w:rPr>
                <w:sz w:val="18"/>
                <w:szCs w:val="18"/>
              </w:rPr>
              <w:t>3.02</w:t>
            </w:r>
          </w:p>
        </w:tc>
        <w:tc>
          <w:tcPr>
            <w:tcW w:w="740" w:type="dxa"/>
            <w:noWrap/>
            <w:hideMark/>
          </w:tcPr>
          <w:p w14:paraId="180CC9E8" w14:textId="77777777" w:rsidR="00E84F98" w:rsidRPr="00E84F98" w:rsidRDefault="00E84F98" w:rsidP="006F4886">
            <w:pPr>
              <w:spacing w:line="360" w:lineRule="auto"/>
              <w:rPr>
                <w:sz w:val="18"/>
                <w:szCs w:val="18"/>
              </w:rPr>
            </w:pPr>
            <w:r w:rsidRPr="00E84F98">
              <w:rPr>
                <w:sz w:val="18"/>
                <w:szCs w:val="18"/>
              </w:rPr>
              <w:t>3.07</w:t>
            </w:r>
          </w:p>
        </w:tc>
        <w:tc>
          <w:tcPr>
            <w:tcW w:w="880" w:type="dxa"/>
            <w:noWrap/>
            <w:hideMark/>
          </w:tcPr>
          <w:p w14:paraId="3DAA9555" w14:textId="77777777" w:rsidR="00E84F98" w:rsidRPr="00E84F98" w:rsidRDefault="00E84F98" w:rsidP="006F4886">
            <w:pPr>
              <w:spacing w:line="360" w:lineRule="auto"/>
              <w:rPr>
                <w:sz w:val="18"/>
                <w:szCs w:val="18"/>
              </w:rPr>
            </w:pPr>
            <w:r w:rsidRPr="00E84F98">
              <w:rPr>
                <w:sz w:val="18"/>
                <w:szCs w:val="18"/>
              </w:rPr>
              <w:t>2.93</w:t>
            </w:r>
          </w:p>
        </w:tc>
        <w:tc>
          <w:tcPr>
            <w:tcW w:w="1060" w:type="dxa"/>
            <w:noWrap/>
            <w:hideMark/>
          </w:tcPr>
          <w:p w14:paraId="542FC5BB" w14:textId="77777777" w:rsidR="00E84F98" w:rsidRPr="00E84F98" w:rsidRDefault="00E84F98" w:rsidP="006F4886">
            <w:pPr>
              <w:spacing w:line="360" w:lineRule="auto"/>
              <w:rPr>
                <w:sz w:val="18"/>
                <w:szCs w:val="18"/>
              </w:rPr>
            </w:pPr>
            <w:r w:rsidRPr="00E84F98">
              <w:rPr>
                <w:sz w:val="18"/>
                <w:szCs w:val="18"/>
              </w:rPr>
              <w:t>0.933</w:t>
            </w:r>
          </w:p>
        </w:tc>
      </w:tr>
      <w:tr w:rsidR="00E84F98" w:rsidRPr="00E84F98" w14:paraId="75FC28D2" w14:textId="77777777" w:rsidTr="00E84F98">
        <w:trPr>
          <w:trHeight w:val="300"/>
        </w:trPr>
        <w:tc>
          <w:tcPr>
            <w:tcW w:w="4920" w:type="dxa"/>
            <w:noWrap/>
            <w:hideMark/>
          </w:tcPr>
          <w:p w14:paraId="61A5FDE5" w14:textId="77777777" w:rsidR="00E84F98" w:rsidRPr="00E84F98" w:rsidRDefault="00E84F98" w:rsidP="006F4886">
            <w:pPr>
              <w:spacing w:line="360" w:lineRule="auto"/>
            </w:pPr>
            <w:r w:rsidRPr="00E84F98">
              <w:t>dibromoacetic acid</w:t>
            </w:r>
          </w:p>
        </w:tc>
        <w:tc>
          <w:tcPr>
            <w:tcW w:w="1080" w:type="dxa"/>
            <w:noWrap/>
            <w:hideMark/>
          </w:tcPr>
          <w:p w14:paraId="380A281D" w14:textId="77777777" w:rsidR="00E84F98" w:rsidRPr="00E84F98" w:rsidRDefault="00E84F98" w:rsidP="006F4886">
            <w:pPr>
              <w:spacing w:line="360" w:lineRule="auto"/>
              <w:rPr>
                <w:sz w:val="18"/>
                <w:szCs w:val="18"/>
              </w:rPr>
            </w:pPr>
            <w:r w:rsidRPr="00E84F98">
              <w:rPr>
                <w:sz w:val="18"/>
                <w:szCs w:val="18"/>
              </w:rPr>
              <w:t>0.57</w:t>
            </w:r>
          </w:p>
        </w:tc>
        <w:tc>
          <w:tcPr>
            <w:tcW w:w="760" w:type="dxa"/>
            <w:noWrap/>
            <w:hideMark/>
          </w:tcPr>
          <w:p w14:paraId="78B1A5EA" w14:textId="77777777" w:rsidR="00E84F98" w:rsidRPr="00E84F98" w:rsidRDefault="00E84F98" w:rsidP="006F4886">
            <w:pPr>
              <w:spacing w:line="360" w:lineRule="auto"/>
              <w:rPr>
                <w:sz w:val="18"/>
                <w:szCs w:val="18"/>
              </w:rPr>
            </w:pPr>
            <w:r w:rsidRPr="00E84F98">
              <w:rPr>
                <w:sz w:val="18"/>
                <w:szCs w:val="18"/>
              </w:rPr>
              <w:t>1.02</w:t>
            </w:r>
          </w:p>
        </w:tc>
        <w:tc>
          <w:tcPr>
            <w:tcW w:w="840" w:type="dxa"/>
            <w:noWrap/>
            <w:hideMark/>
          </w:tcPr>
          <w:p w14:paraId="523709DA"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2481D62D" w14:textId="77777777" w:rsidR="00E84F98" w:rsidRPr="00E84F98" w:rsidRDefault="00E84F98" w:rsidP="006F4886">
            <w:pPr>
              <w:spacing w:line="360" w:lineRule="auto"/>
              <w:rPr>
                <w:sz w:val="18"/>
                <w:szCs w:val="18"/>
              </w:rPr>
            </w:pPr>
            <w:r w:rsidRPr="00E84F98">
              <w:rPr>
                <w:sz w:val="18"/>
                <w:szCs w:val="18"/>
              </w:rPr>
              <w:t>1.43</w:t>
            </w:r>
          </w:p>
        </w:tc>
        <w:tc>
          <w:tcPr>
            <w:tcW w:w="740" w:type="dxa"/>
            <w:noWrap/>
            <w:hideMark/>
          </w:tcPr>
          <w:p w14:paraId="240237FE"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042AD53B" w14:textId="77777777" w:rsidR="00E84F98" w:rsidRPr="00E84F98" w:rsidRDefault="00E84F98" w:rsidP="006F4886">
            <w:pPr>
              <w:spacing w:line="360" w:lineRule="auto"/>
              <w:rPr>
                <w:sz w:val="18"/>
                <w:szCs w:val="18"/>
              </w:rPr>
            </w:pPr>
            <w:r w:rsidRPr="00E84F98">
              <w:rPr>
                <w:sz w:val="18"/>
                <w:szCs w:val="18"/>
              </w:rPr>
              <w:t>1.48</w:t>
            </w:r>
          </w:p>
        </w:tc>
        <w:tc>
          <w:tcPr>
            <w:tcW w:w="1060" w:type="dxa"/>
            <w:noWrap/>
            <w:hideMark/>
          </w:tcPr>
          <w:p w14:paraId="7A42F69F" w14:textId="77777777" w:rsidR="00E84F98" w:rsidRPr="00E84F98" w:rsidRDefault="00E84F98" w:rsidP="006F4886">
            <w:pPr>
              <w:spacing w:line="360" w:lineRule="auto"/>
              <w:rPr>
                <w:sz w:val="18"/>
                <w:szCs w:val="18"/>
              </w:rPr>
            </w:pPr>
            <w:r w:rsidRPr="00E84F98">
              <w:rPr>
                <w:sz w:val="18"/>
                <w:szCs w:val="18"/>
              </w:rPr>
              <w:t>1.54</w:t>
            </w:r>
          </w:p>
        </w:tc>
      </w:tr>
      <w:tr w:rsidR="00E84F98" w:rsidRPr="00E84F98" w14:paraId="75E99F49" w14:textId="77777777" w:rsidTr="00E84F98">
        <w:trPr>
          <w:trHeight w:val="300"/>
        </w:trPr>
        <w:tc>
          <w:tcPr>
            <w:tcW w:w="4920" w:type="dxa"/>
            <w:noWrap/>
            <w:hideMark/>
          </w:tcPr>
          <w:p w14:paraId="65B6F241" w14:textId="77777777" w:rsidR="00E84F98" w:rsidRPr="00E84F98" w:rsidRDefault="00E84F98" w:rsidP="006F4886">
            <w:pPr>
              <w:spacing w:line="360" w:lineRule="auto"/>
            </w:pPr>
            <w:r w:rsidRPr="00E84F98">
              <w:t>dichloroacetic acid</w:t>
            </w:r>
          </w:p>
        </w:tc>
        <w:tc>
          <w:tcPr>
            <w:tcW w:w="1080" w:type="dxa"/>
            <w:noWrap/>
            <w:hideMark/>
          </w:tcPr>
          <w:p w14:paraId="36788C18" w14:textId="77777777" w:rsidR="00E84F98" w:rsidRPr="00E84F98" w:rsidRDefault="00E84F98" w:rsidP="006F4886">
            <w:pPr>
              <w:spacing w:line="360" w:lineRule="auto"/>
              <w:rPr>
                <w:sz w:val="18"/>
                <w:szCs w:val="18"/>
              </w:rPr>
            </w:pPr>
            <w:r w:rsidRPr="00E84F98">
              <w:rPr>
                <w:sz w:val="18"/>
                <w:szCs w:val="18"/>
              </w:rPr>
              <w:t>0.604</w:t>
            </w:r>
          </w:p>
        </w:tc>
        <w:tc>
          <w:tcPr>
            <w:tcW w:w="760" w:type="dxa"/>
            <w:noWrap/>
            <w:hideMark/>
          </w:tcPr>
          <w:p w14:paraId="49A33E73" w14:textId="77777777" w:rsidR="00E84F98" w:rsidRPr="00E84F98" w:rsidRDefault="00E84F98" w:rsidP="006F4886">
            <w:pPr>
              <w:spacing w:line="360" w:lineRule="auto"/>
              <w:rPr>
                <w:sz w:val="18"/>
                <w:szCs w:val="18"/>
              </w:rPr>
            </w:pPr>
            <w:r w:rsidRPr="00E84F98">
              <w:rPr>
                <w:sz w:val="18"/>
                <w:szCs w:val="18"/>
              </w:rPr>
              <w:t>0.929</w:t>
            </w:r>
          </w:p>
        </w:tc>
        <w:tc>
          <w:tcPr>
            <w:tcW w:w="840" w:type="dxa"/>
            <w:noWrap/>
            <w:hideMark/>
          </w:tcPr>
          <w:p w14:paraId="169F916E" w14:textId="77777777" w:rsidR="00E84F98" w:rsidRPr="00E84F98" w:rsidRDefault="00E84F98" w:rsidP="006F4886">
            <w:pPr>
              <w:spacing w:line="360" w:lineRule="auto"/>
              <w:rPr>
                <w:sz w:val="18"/>
                <w:szCs w:val="18"/>
              </w:rPr>
            </w:pPr>
            <w:r w:rsidRPr="00E84F98">
              <w:rPr>
                <w:sz w:val="18"/>
                <w:szCs w:val="18"/>
              </w:rPr>
              <w:t>0.939</w:t>
            </w:r>
          </w:p>
        </w:tc>
        <w:tc>
          <w:tcPr>
            <w:tcW w:w="760" w:type="dxa"/>
            <w:noWrap/>
            <w:hideMark/>
          </w:tcPr>
          <w:p w14:paraId="029ADFAA" w14:textId="77777777" w:rsidR="00E84F98" w:rsidRPr="00E84F98" w:rsidRDefault="00E84F98" w:rsidP="006F4886">
            <w:pPr>
              <w:spacing w:line="360" w:lineRule="auto"/>
              <w:rPr>
                <w:sz w:val="18"/>
                <w:szCs w:val="18"/>
              </w:rPr>
            </w:pPr>
            <w:r w:rsidRPr="00E84F98">
              <w:rPr>
                <w:sz w:val="18"/>
                <w:szCs w:val="18"/>
              </w:rPr>
              <w:t>0.939</w:t>
            </w:r>
          </w:p>
        </w:tc>
        <w:tc>
          <w:tcPr>
            <w:tcW w:w="740" w:type="dxa"/>
            <w:noWrap/>
            <w:hideMark/>
          </w:tcPr>
          <w:p w14:paraId="0A8320CD" w14:textId="77777777" w:rsidR="00E84F98" w:rsidRPr="00E84F98" w:rsidRDefault="00E84F98" w:rsidP="006F4886">
            <w:pPr>
              <w:spacing w:line="360" w:lineRule="auto"/>
              <w:rPr>
                <w:sz w:val="18"/>
                <w:szCs w:val="18"/>
              </w:rPr>
            </w:pPr>
            <w:r w:rsidRPr="00E84F98">
              <w:rPr>
                <w:sz w:val="18"/>
                <w:szCs w:val="18"/>
              </w:rPr>
              <w:t>0.924</w:t>
            </w:r>
          </w:p>
        </w:tc>
        <w:tc>
          <w:tcPr>
            <w:tcW w:w="880" w:type="dxa"/>
            <w:noWrap/>
            <w:hideMark/>
          </w:tcPr>
          <w:p w14:paraId="638E1A1C" w14:textId="77777777" w:rsidR="00E84F98" w:rsidRPr="00E84F98" w:rsidRDefault="00E84F98" w:rsidP="006F4886">
            <w:pPr>
              <w:spacing w:line="360" w:lineRule="auto"/>
              <w:rPr>
                <w:sz w:val="18"/>
                <w:szCs w:val="18"/>
              </w:rPr>
            </w:pPr>
            <w:r w:rsidRPr="00E84F98">
              <w:rPr>
                <w:sz w:val="18"/>
                <w:szCs w:val="18"/>
              </w:rPr>
              <w:t>0.953</w:t>
            </w:r>
          </w:p>
        </w:tc>
        <w:tc>
          <w:tcPr>
            <w:tcW w:w="1060" w:type="dxa"/>
            <w:noWrap/>
            <w:hideMark/>
          </w:tcPr>
          <w:p w14:paraId="5D8C9980" w14:textId="77777777" w:rsidR="00E84F98" w:rsidRPr="00E84F98" w:rsidRDefault="00E84F98" w:rsidP="006F4886">
            <w:pPr>
              <w:spacing w:line="360" w:lineRule="auto"/>
              <w:rPr>
                <w:sz w:val="18"/>
                <w:szCs w:val="18"/>
              </w:rPr>
            </w:pPr>
            <w:r w:rsidRPr="00E84F98">
              <w:rPr>
                <w:sz w:val="18"/>
                <w:szCs w:val="18"/>
              </w:rPr>
              <w:t>0.947</w:t>
            </w:r>
          </w:p>
        </w:tc>
      </w:tr>
      <w:tr w:rsidR="00E84F98" w:rsidRPr="00E84F98" w14:paraId="2C31FE69" w14:textId="77777777" w:rsidTr="00E84F98">
        <w:trPr>
          <w:trHeight w:val="300"/>
        </w:trPr>
        <w:tc>
          <w:tcPr>
            <w:tcW w:w="4920" w:type="dxa"/>
            <w:noWrap/>
            <w:hideMark/>
          </w:tcPr>
          <w:p w14:paraId="1E90A0EB" w14:textId="77777777" w:rsidR="00E84F98" w:rsidRPr="00E84F98" w:rsidRDefault="00E84F98" w:rsidP="006F4886">
            <w:pPr>
              <w:spacing w:line="360" w:lineRule="auto"/>
            </w:pPr>
            <w:r w:rsidRPr="00E84F98">
              <w:t>Dimethenamid</w:t>
            </w:r>
          </w:p>
        </w:tc>
        <w:tc>
          <w:tcPr>
            <w:tcW w:w="1080" w:type="dxa"/>
            <w:noWrap/>
            <w:hideMark/>
          </w:tcPr>
          <w:p w14:paraId="2D7A1257" w14:textId="77777777" w:rsidR="00E84F98" w:rsidRPr="00E84F98" w:rsidRDefault="00E84F98" w:rsidP="006F4886">
            <w:pPr>
              <w:spacing w:line="360" w:lineRule="auto"/>
              <w:rPr>
                <w:sz w:val="18"/>
                <w:szCs w:val="18"/>
              </w:rPr>
            </w:pPr>
            <w:r w:rsidRPr="00E84F98">
              <w:rPr>
                <w:sz w:val="18"/>
                <w:szCs w:val="18"/>
              </w:rPr>
              <w:t>0.756</w:t>
            </w:r>
          </w:p>
        </w:tc>
        <w:tc>
          <w:tcPr>
            <w:tcW w:w="760" w:type="dxa"/>
            <w:noWrap/>
            <w:hideMark/>
          </w:tcPr>
          <w:p w14:paraId="3F1E6B92" w14:textId="77777777" w:rsidR="00E84F98" w:rsidRPr="00E84F98" w:rsidRDefault="00E84F98" w:rsidP="006F4886">
            <w:pPr>
              <w:spacing w:line="360" w:lineRule="auto"/>
              <w:rPr>
                <w:sz w:val="18"/>
                <w:szCs w:val="18"/>
              </w:rPr>
            </w:pPr>
            <w:r w:rsidRPr="00E84F98">
              <w:rPr>
                <w:sz w:val="18"/>
                <w:szCs w:val="18"/>
              </w:rPr>
              <w:t>0.983</w:t>
            </w:r>
          </w:p>
        </w:tc>
        <w:tc>
          <w:tcPr>
            <w:tcW w:w="840" w:type="dxa"/>
            <w:noWrap/>
            <w:hideMark/>
          </w:tcPr>
          <w:p w14:paraId="0D11A353" w14:textId="77777777" w:rsidR="00E84F98" w:rsidRPr="00E84F98" w:rsidRDefault="00E84F98" w:rsidP="006F4886">
            <w:pPr>
              <w:spacing w:line="360" w:lineRule="auto"/>
              <w:rPr>
                <w:sz w:val="18"/>
                <w:szCs w:val="18"/>
              </w:rPr>
            </w:pPr>
            <w:r w:rsidRPr="00E84F98">
              <w:rPr>
                <w:sz w:val="18"/>
                <w:szCs w:val="18"/>
              </w:rPr>
              <w:t>0.994</w:t>
            </w:r>
          </w:p>
        </w:tc>
        <w:tc>
          <w:tcPr>
            <w:tcW w:w="760" w:type="dxa"/>
            <w:noWrap/>
            <w:hideMark/>
          </w:tcPr>
          <w:p w14:paraId="78B34E1D" w14:textId="77777777" w:rsidR="00E84F98" w:rsidRPr="00E84F98" w:rsidRDefault="00E84F98" w:rsidP="006F4886">
            <w:pPr>
              <w:spacing w:line="360" w:lineRule="auto"/>
              <w:rPr>
                <w:sz w:val="18"/>
                <w:szCs w:val="18"/>
              </w:rPr>
            </w:pPr>
            <w:r w:rsidRPr="00E84F98">
              <w:rPr>
                <w:sz w:val="18"/>
                <w:szCs w:val="18"/>
              </w:rPr>
              <w:t>0.994</w:t>
            </w:r>
          </w:p>
        </w:tc>
        <w:tc>
          <w:tcPr>
            <w:tcW w:w="740" w:type="dxa"/>
            <w:noWrap/>
            <w:hideMark/>
          </w:tcPr>
          <w:p w14:paraId="11C899C3" w14:textId="77777777" w:rsidR="00E84F98" w:rsidRPr="00E84F98" w:rsidRDefault="00E84F98" w:rsidP="006F4886">
            <w:pPr>
              <w:spacing w:line="360" w:lineRule="auto"/>
              <w:rPr>
                <w:sz w:val="18"/>
                <w:szCs w:val="18"/>
              </w:rPr>
            </w:pPr>
            <w:r w:rsidRPr="00E84F98">
              <w:rPr>
                <w:sz w:val="18"/>
                <w:szCs w:val="18"/>
              </w:rPr>
              <w:t>0.994</w:t>
            </w:r>
          </w:p>
        </w:tc>
        <w:tc>
          <w:tcPr>
            <w:tcW w:w="880" w:type="dxa"/>
            <w:noWrap/>
            <w:hideMark/>
          </w:tcPr>
          <w:p w14:paraId="57BF7E9E" w14:textId="77777777" w:rsidR="00E84F98" w:rsidRPr="00E84F98" w:rsidRDefault="00E84F98" w:rsidP="006F4886">
            <w:pPr>
              <w:spacing w:line="360" w:lineRule="auto"/>
              <w:rPr>
                <w:sz w:val="18"/>
                <w:szCs w:val="18"/>
              </w:rPr>
            </w:pPr>
            <w:r w:rsidRPr="00E84F98">
              <w:rPr>
                <w:sz w:val="18"/>
                <w:szCs w:val="18"/>
              </w:rPr>
              <w:t>0.996</w:t>
            </w:r>
          </w:p>
        </w:tc>
        <w:tc>
          <w:tcPr>
            <w:tcW w:w="1060" w:type="dxa"/>
            <w:noWrap/>
            <w:hideMark/>
          </w:tcPr>
          <w:p w14:paraId="686956C0" w14:textId="77777777" w:rsidR="00E84F98" w:rsidRPr="00E84F98" w:rsidRDefault="00E84F98" w:rsidP="006F4886">
            <w:pPr>
              <w:spacing w:line="360" w:lineRule="auto"/>
              <w:rPr>
                <w:sz w:val="18"/>
                <w:szCs w:val="18"/>
              </w:rPr>
            </w:pPr>
            <w:r w:rsidRPr="00E84F98">
              <w:rPr>
                <w:sz w:val="18"/>
                <w:szCs w:val="18"/>
              </w:rPr>
              <w:t>1.2</w:t>
            </w:r>
          </w:p>
        </w:tc>
      </w:tr>
      <w:tr w:rsidR="00E84F98" w:rsidRPr="00E84F98" w14:paraId="0DD607A4" w14:textId="77777777" w:rsidTr="00E84F98">
        <w:trPr>
          <w:trHeight w:val="300"/>
        </w:trPr>
        <w:tc>
          <w:tcPr>
            <w:tcW w:w="4920" w:type="dxa"/>
            <w:noWrap/>
            <w:hideMark/>
          </w:tcPr>
          <w:p w14:paraId="14F9C2E3" w14:textId="77777777" w:rsidR="00E84F98" w:rsidRPr="00E84F98" w:rsidRDefault="00E84F98" w:rsidP="006F4886">
            <w:pPr>
              <w:spacing w:line="360" w:lineRule="auto"/>
            </w:pPr>
            <w:r w:rsidRPr="00E84F98">
              <w:t>DL-Camphor</w:t>
            </w:r>
          </w:p>
        </w:tc>
        <w:tc>
          <w:tcPr>
            <w:tcW w:w="1080" w:type="dxa"/>
            <w:noWrap/>
            <w:hideMark/>
          </w:tcPr>
          <w:p w14:paraId="4CB62F8B"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044AC05D" w14:textId="77777777" w:rsidR="00E84F98" w:rsidRPr="00E84F98" w:rsidRDefault="00E84F98" w:rsidP="006F4886">
            <w:pPr>
              <w:spacing w:line="360" w:lineRule="auto"/>
              <w:rPr>
                <w:sz w:val="18"/>
                <w:szCs w:val="18"/>
              </w:rPr>
            </w:pPr>
            <w:r w:rsidRPr="00E84F98">
              <w:rPr>
                <w:sz w:val="18"/>
                <w:szCs w:val="18"/>
              </w:rPr>
              <w:t>0.56</w:t>
            </w:r>
          </w:p>
        </w:tc>
        <w:tc>
          <w:tcPr>
            <w:tcW w:w="840" w:type="dxa"/>
            <w:noWrap/>
            <w:hideMark/>
          </w:tcPr>
          <w:p w14:paraId="42C27398"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8D976D2" w14:textId="77777777" w:rsidR="00E84F98" w:rsidRPr="00E84F98" w:rsidRDefault="00E84F98" w:rsidP="006F4886">
            <w:pPr>
              <w:spacing w:line="360" w:lineRule="auto"/>
              <w:rPr>
                <w:sz w:val="18"/>
                <w:szCs w:val="18"/>
              </w:rPr>
            </w:pPr>
            <w:r w:rsidRPr="00E84F98">
              <w:rPr>
                <w:sz w:val="18"/>
                <w:szCs w:val="18"/>
              </w:rPr>
              <w:t>1.34</w:t>
            </w:r>
          </w:p>
        </w:tc>
        <w:tc>
          <w:tcPr>
            <w:tcW w:w="740" w:type="dxa"/>
            <w:noWrap/>
            <w:hideMark/>
          </w:tcPr>
          <w:p w14:paraId="09B01FA6"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44BAD01D" w14:textId="77777777" w:rsidR="00E84F98" w:rsidRPr="00E84F98" w:rsidRDefault="00E84F98" w:rsidP="006F4886">
            <w:pPr>
              <w:spacing w:line="360" w:lineRule="auto"/>
              <w:rPr>
                <w:sz w:val="18"/>
                <w:szCs w:val="18"/>
              </w:rPr>
            </w:pPr>
            <w:r w:rsidRPr="00E84F98">
              <w:rPr>
                <w:sz w:val="18"/>
                <w:szCs w:val="18"/>
              </w:rPr>
              <w:t>1.19</w:t>
            </w:r>
          </w:p>
        </w:tc>
        <w:tc>
          <w:tcPr>
            <w:tcW w:w="1060" w:type="dxa"/>
            <w:noWrap/>
            <w:hideMark/>
          </w:tcPr>
          <w:p w14:paraId="4DCEB3D6" w14:textId="77777777" w:rsidR="00E84F98" w:rsidRPr="00E84F98" w:rsidRDefault="00E84F98" w:rsidP="006F4886">
            <w:pPr>
              <w:spacing w:line="360" w:lineRule="auto"/>
              <w:rPr>
                <w:sz w:val="18"/>
                <w:szCs w:val="18"/>
              </w:rPr>
            </w:pPr>
            <w:r w:rsidRPr="00E84F98">
              <w:rPr>
                <w:sz w:val="18"/>
                <w:szCs w:val="18"/>
              </w:rPr>
              <w:t>0.998</w:t>
            </w:r>
          </w:p>
        </w:tc>
      </w:tr>
      <w:tr w:rsidR="00E84F98" w:rsidRPr="00E84F98" w14:paraId="399584CD" w14:textId="77777777" w:rsidTr="00E84F98">
        <w:trPr>
          <w:trHeight w:val="300"/>
        </w:trPr>
        <w:tc>
          <w:tcPr>
            <w:tcW w:w="4920" w:type="dxa"/>
            <w:noWrap/>
            <w:hideMark/>
          </w:tcPr>
          <w:p w14:paraId="66EFCB75" w14:textId="77777777" w:rsidR="00E84F98" w:rsidRPr="00E84F98" w:rsidRDefault="00E84F98" w:rsidP="006F4886">
            <w:pPr>
              <w:spacing w:line="360" w:lineRule="auto"/>
            </w:pPr>
            <w:r w:rsidRPr="00E84F98">
              <w:t>Emodin</w:t>
            </w:r>
          </w:p>
        </w:tc>
        <w:tc>
          <w:tcPr>
            <w:tcW w:w="1080" w:type="dxa"/>
            <w:noWrap/>
            <w:hideMark/>
          </w:tcPr>
          <w:p w14:paraId="185D4024" w14:textId="77777777" w:rsidR="00E84F98" w:rsidRPr="00E84F98" w:rsidRDefault="00E84F98" w:rsidP="006F4886">
            <w:pPr>
              <w:spacing w:line="360" w:lineRule="auto"/>
              <w:rPr>
                <w:sz w:val="18"/>
                <w:szCs w:val="18"/>
              </w:rPr>
            </w:pPr>
            <w:r w:rsidRPr="00E84F98">
              <w:rPr>
                <w:sz w:val="18"/>
                <w:szCs w:val="18"/>
              </w:rPr>
              <w:t>0.426</w:t>
            </w:r>
          </w:p>
        </w:tc>
        <w:tc>
          <w:tcPr>
            <w:tcW w:w="760" w:type="dxa"/>
            <w:noWrap/>
            <w:hideMark/>
          </w:tcPr>
          <w:p w14:paraId="4C72697D" w14:textId="77777777" w:rsidR="00E84F98" w:rsidRPr="00E84F98" w:rsidRDefault="00E84F98" w:rsidP="006F4886">
            <w:pPr>
              <w:spacing w:line="360" w:lineRule="auto"/>
              <w:rPr>
                <w:sz w:val="18"/>
                <w:szCs w:val="18"/>
              </w:rPr>
            </w:pPr>
            <w:r w:rsidRPr="00E84F98">
              <w:rPr>
                <w:sz w:val="18"/>
                <w:szCs w:val="18"/>
              </w:rPr>
              <w:t>0.342</w:t>
            </w:r>
          </w:p>
        </w:tc>
        <w:tc>
          <w:tcPr>
            <w:tcW w:w="840" w:type="dxa"/>
            <w:noWrap/>
            <w:hideMark/>
          </w:tcPr>
          <w:p w14:paraId="5C45B407" w14:textId="77777777" w:rsidR="00E84F98" w:rsidRPr="00E84F98" w:rsidRDefault="00E84F98" w:rsidP="006F4886">
            <w:pPr>
              <w:spacing w:line="360" w:lineRule="auto"/>
              <w:rPr>
                <w:sz w:val="18"/>
                <w:szCs w:val="18"/>
              </w:rPr>
            </w:pPr>
            <w:r w:rsidRPr="00E84F98">
              <w:rPr>
                <w:sz w:val="18"/>
                <w:szCs w:val="18"/>
              </w:rPr>
              <w:t>0.691</w:t>
            </w:r>
          </w:p>
        </w:tc>
        <w:tc>
          <w:tcPr>
            <w:tcW w:w="760" w:type="dxa"/>
            <w:noWrap/>
            <w:hideMark/>
          </w:tcPr>
          <w:p w14:paraId="791865A7" w14:textId="77777777" w:rsidR="00E84F98" w:rsidRPr="00E84F98" w:rsidRDefault="00E84F98" w:rsidP="006F4886">
            <w:pPr>
              <w:spacing w:line="360" w:lineRule="auto"/>
              <w:rPr>
                <w:sz w:val="18"/>
                <w:szCs w:val="18"/>
              </w:rPr>
            </w:pPr>
            <w:r w:rsidRPr="00E84F98">
              <w:rPr>
                <w:sz w:val="18"/>
                <w:szCs w:val="18"/>
              </w:rPr>
              <w:t>0.608</w:t>
            </w:r>
          </w:p>
        </w:tc>
        <w:tc>
          <w:tcPr>
            <w:tcW w:w="740" w:type="dxa"/>
            <w:noWrap/>
            <w:hideMark/>
          </w:tcPr>
          <w:p w14:paraId="3800B433" w14:textId="77777777" w:rsidR="00E84F98" w:rsidRPr="00E84F98" w:rsidRDefault="00E84F98" w:rsidP="006F4886">
            <w:pPr>
              <w:spacing w:line="360" w:lineRule="auto"/>
              <w:rPr>
                <w:sz w:val="18"/>
                <w:szCs w:val="18"/>
              </w:rPr>
            </w:pPr>
            <w:r w:rsidRPr="00E84F98">
              <w:rPr>
                <w:sz w:val="18"/>
                <w:szCs w:val="18"/>
              </w:rPr>
              <w:t>0.705</w:t>
            </w:r>
          </w:p>
        </w:tc>
        <w:tc>
          <w:tcPr>
            <w:tcW w:w="880" w:type="dxa"/>
            <w:noWrap/>
            <w:hideMark/>
          </w:tcPr>
          <w:p w14:paraId="0E0DDE2C" w14:textId="77777777" w:rsidR="00E84F98" w:rsidRPr="00E84F98" w:rsidRDefault="00E84F98" w:rsidP="006F4886">
            <w:pPr>
              <w:spacing w:line="360" w:lineRule="auto"/>
              <w:rPr>
                <w:sz w:val="18"/>
                <w:szCs w:val="18"/>
              </w:rPr>
            </w:pPr>
            <w:r w:rsidRPr="00E84F98">
              <w:rPr>
                <w:sz w:val="18"/>
                <w:szCs w:val="18"/>
              </w:rPr>
              <w:t>0.434</w:t>
            </w:r>
          </w:p>
        </w:tc>
        <w:tc>
          <w:tcPr>
            <w:tcW w:w="1060" w:type="dxa"/>
            <w:noWrap/>
            <w:hideMark/>
          </w:tcPr>
          <w:p w14:paraId="45110910" w14:textId="77777777" w:rsidR="00E84F98" w:rsidRPr="00E84F98" w:rsidRDefault="00E84F98" w:rsidP="006F4886">
            <w:pPr>
              <w:spacing w:line="360" w:lineRule="auto"/>
              <w:rPr>
                <w:sz w:val="18"/>
                <w:szCs w:val="18"/>
              </w:rPr>
            </w:pPr>
            <w:r w:rsidRPr="00E84F98">
              <w:rPr>
                <w:sz w:val="18"/>
                <w:szCs w:val="18"/>
              </w:rPr>
              <w:t>0.856</w:t>
            </w:r>
          </w:p>
        </w:tc>
      </w:tr>
      <w:tr w:rsidR="00E84F98" w:rsidRPr="00E84F98" w14:paraId="40A8B28A" w14:textId="77777777" w:rsidTr="00E84F98">
        <w:trPr>
          <w:trHeight w:val="300"/>
        </w:trPr>
        <w:tc>
          <w:tcPr>
            <w:tcW w:w="4920" w:type="dxa"/>
            <w:noWrap/>
            <w:hideMark/>
          </w:tcPr>
          <w:p w14:paraId="38148C15" w14:textId="77777777" w:rsidR="00E84F98" w:rsidRPr="00E84F98" w:rsidRDefault="00E84F98" w:rsidP="006F4886">
            <w:pPr>
              <w:spacing w:line="360" w:lineRule="auto"/>
            </w:pPr>
            <w:r w:rsidRPr="00E84F98">
              <w:t>Etoxazole</w:t>
            </w:r>
          </w:p>
        </w:tc>
        <w:tc>
          <w:tcPr>
            <w:tcW w:w="1080" w:type="dxa"/>
            <w:noWrap/>
            <w:hideMark/>
          </w:tcPr>
          <w:p w14:paraId="074ED2C8" w14:textId="77777777" w:rsidR="00E84F98" w:rsidRPr="00E84F98" w:rsidRDefault="00E84F98" w:rsidP="006F4886">
            <w:pPr>
              <w:spacing w:line="360" w:lineRule="auto"/>
              <w:rPr>
                <w:sz w:val="18"/>
                <w:szCs w:val="18"/>
              </w:rPr>
            </w:pPr>
            <w:r w:rsidRPr="00E84F98">
              <w:rPr>
                <w:sz w:val="18"/>
                <w:szCs w:val="18"/>
              </w:rPr>
              <w:t>0.525</w:t>
            </w:r>
          </w:p>
        </w:tc>
        <w:tc>
          <w:tcPr>
            <w:tcW w:w="760" w:type="dxa"/>
            <w:noWrap/>
            <w:hideMark/>
          </w:tcPr>
          <w:p w14:paraId="75F8EB44"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69667AC6" w14:textId="77777777" w:rsidR="00E84F98" w:rsidRPr="00E84F98" w:rsidRDefault="00E84F98" w:rsidP="006F4886">
            <w:pPr>
              <w:spacing w:line="360" w:lineRule="auto"/>
              <w:rPr>
                <w:sz w:val="18"/>
                <w:szCs w:val="18"/>
              </w:rPr>
            </w:pPr>
            <w:r w:rsidRPr="00E84F98">
              <w:rPr>
                <w:sz w:val="18"/>
                <w:szCs w:val="18"/>
              </w:rPr>
              <w:t>0.891</w:t>
            </w:r>
          </w:p>
        </w:tc>
        <w:tc>
          <w:tcPr>
            <w:tcW w:w="760" w:type="dxa"/>
            <w:noWrap/>
            <w:hideMark/>
          </w:tcPr>
          <w:p w14:paraId="1B80ED80" w14:textId="77777777" w:rsidR="00E84F98" w:rsidRPr="00E84F98" w:rsidRDefault="00E84F98" w:rsidP="006F4886">
            <w:pPr>
              <w:spacing w:line="360" w:lineRule="auto"/>
              <w:rPr>
                <w:sz w:val="18"/>
                <w:szCs w:val="18"/>
              </w:rPr>
            </w:pPr>
            <w:r w:rsidRPr="00E84F98">
              <w:rPr>
                <w:sz w:val="18"/>
                <w:szCs w:val="18"/>
              </w:rPr>
              <w:t>0.874</w:t>
            </w:r>
          </w:p>
        </w:tc>
        <w:tc>
          <w:tcPr>
            <w:tcW w:w="740" w:type="dxa"/>
            <w:noWrap/>
            <w:hideMark/>
          </w:tcPr>
          <w:p w14:paraId="3C240CBC" w14:textId="77777777" w:rsidR="00E84F98" w:rsidRPr="00E84F98" w:rsidRDefault="00E84F98" w:rsidP="006F4886">
            <w:pPr>
              <w:spacing w:line="360" w:lineRule="auto"/>
              <w:rPr>
                <w:sz w:val="18"/>
                <w:szCs w:val="18"/>
              </w:rPr>
            </w:pPr>
            <w:r w:rsidRPr="00E84F98">
              <w:rPr>
                <w:sz w:val="18"/>
                <w:szCs w:val="18"/>
              </w:rPr>
              <w:t>0.874</w:t>
            </w:r>
          </w:p>
        </w:tc>
        <w:tc>
          <w:tcPr>
            <w:tcW w:w="880" w:type="dxa"/>
            <w:noWrap/>
            <w:hideMark/>
          </w:tcPr>
          <w:p w14:paraId="4E095BD7" w14:textId="77777777" w:rsidR="00E84F98" w:rsidRPr="00E84F98" w:rsidRDefault="00E84F98" w:rsidP="006F4886">
            <w:pPr>
              <w:spacing w:line="360" w:lineRule="auto"/>
              <w:rPr>
                <w:sz w:val="18"/>
                <w:szCs w:val="18"/>
              </w:rPr>
            </w:pPr>
            <w:r w:rsidRPr="00E84F98">
              <w:rPr>
                <w:sz w:val="18"/>
                <w:szCs w:val="18"/>
              </w:rPr>
              <w:t>0.849</w:t>
            </w:r>
          </w:p>
        </w:tc>
        <w:tc>
          <w:tcPr>
            <w:tcW w:w="1060" w:type="dxa"/>
            <w:noWrap/>
            <w:hideMark/>
          </w:tcPr>
          <w:p w14:paraId="58153540" w14:textId="0A4C5B5C"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7</w:t>
            </w:r>
          </w:p>
        </w:tc>
      </w:tr>
      <w:tr w:rsidR="00E84F98" w:rsidRPr="00E84F98" w14:paraId="189EBCC3" w14:textId="77777777" w:rsidTr="00E84F98">
        <w:trPr>
          <w:trHeight w:val="300"/>
        </w:trPr>
        <w:tc>
          <w:tcPr>
            <w:tcW w:w="4920" w:type="dxa"/>
            <w:noWrap/>
            <w:hideMark/>
          </w:tcPr>
          <w:p w14:paraId="22D62D41" w14:textId="77777777" w:rsidR="00E84F98" w:rsidRPr="00E84F98" w:rsidRDefault="00E84F98" w:rsidP="006F4886">
            <w:pPr>
              <w:spacing w:line="360" w:lineRule="auto"/>
            </w:pPr>
            <w:r w:rsidRPr="00E84F98">
              <w:t>Fenarimol</w:t>
            </w:r>
          </w:p>
        </w:tc>
        <w:tc>
          <w:tcPr>
            <w:tcW w:w="1080" w:type="dxa"/>
            <w:noWrap/>
            <w:hideMark/>
          </w:tcPr>
          <w:p w14:paraId="0D92D748" w14:textId="77777777" w:rsidR="00E84F98" w:rsidRPr="00E84F98" w:rsidRDefault="00E84F98" w:rsidP="006F4886">
            <w:pPr>
              <w:spacing w:line="360" w:lineRule="auto"/>
              <w:rPr>
                <w:sz w:val="18"/>
                <w:szCs w:val="18"/>
              </w:rPr>
            </w:pPr>
            <w:r w:rsidRPr="00E84F98">
              <w:rPr>
                <w:sz w:val="18"/>
                <w:szCs w:val="18"/>
              </w:rPr>
              <w:t>0.305</w:t>
            </w:r>
          </w:p>
        </w:tc>
        <w:tc>
          <w:tcPr>
            <w:tcW w:w="760" w:type="dxa"/>
            <w:noWrap/>
            <w:hideMark/>
          </w:tcPr>
          <w:p w14:paraId="55598F44" w14:textId="77777777" w:rsidR="00E84F98" w:rsidRPr="00E84F98" w:rsidRDefault="00E84F98" w:rsidP="006F4886">
            <w:pPr>
              <w:spacing w:line="360" w:lineRule="auto"/>
              <w:rPr>
                <w:sz w:val="18"/>
                <w:szCs w:val="18"/>
              </w:rPr>
            </w:pPr>
            <w:r w:rsidRPr="00E84F98">
              <w:rPr>
                <w:sz w:val="18"/>
                <w:szCs w:val="18"/>
              </w:rPr>
              <w:t>0.69</w:t>
            </w:r>
          </w:p>
        </w:tc>
        <w:tc>
          <w:tcPr>
            <w:tcW w:w="840" w:type="dxa"/>
            <w:noWrap/>
            <w:hideMark/>
          </w:tcPr>
          <w:p w14:paraId="67DA00B0" w14:textId="77777777" w:rsidR="00E84F98" w:rsidRPr="00E84F98" w:rsidRDefault="00E84F98" w:rsidP="006F4886">
            <w:pPr>
              <w:spacing w:line="360" w:lineRule="auto"/>
              <w:rPr>
                <w:sz w:val="18"/>
                <w:szCs w:val="18"/>
              </w:rPr>
            </w:pPr>
            <w:r w:rsidRPr="00E84F98">
              <w:rPr>
                <w:sz w:val="18"/>
                <w:szCs w:val="18"/>
              </w:rPr>
              <w:t>0.684</w:t>
            </w:r>
          </w:p>
        </w:tc>
        <w:tc>
          <w:tcPr>
            <w:tcW w:w="760" w:type="dxa"/>
            <w:noWrap/>
            <w:hideMark/>
          </w:tcPr>
          <w:p w14:paraId="315949BD" w14:textId="77777777" w:rsidR="00E84F98" w:rsidRPr="00E84F98" w:rsidRDefault="00E84F98" w:rsidP="006F4886">
            <w:pPr>
              <w:spacing w:line="360" w:lineRule="auto"/>
              <w:rPr>
                <w:sz w:val="18"/>
                <w:szCs w:val="18"/>
              </w:rPr>
            </w:pPr>
            <w:r w:rsidRPr="00E84F98">
              <w:rPr>
                <w:sz w:val="18"/>
                <w:szCs w:val="18"/>
              </w:rPr>
              <w:t>0.875</w:t>
            </w:r>
          </w:p>
        </w:tc>
        <w:tc>
          <w:tcPr>
            <w:tcW w:w="740" w:type="dxa"/>
            <w:noWrap/>
            <w:hideMark/>
          </w:tcPr>
          <w:p w14:paraId="496E9D6B" w14:textId="77777777" w:rsidR="00E84F98" w:rsidRPr="00E84F98" w:rsidRDefault="00E84F98" w:rsidP="006F4886">
            <w:pPr>
              <w:spacing w:line="360" w:lineRule="auto"/>
              <w:rPr>
                <w:sz w:val="18"/>
                <w:szCs w:val="18"/>
              </w:rPr>
            </w:pPr>
            <w:r w:rsidRPr="00E84F98">
              <w:rPr>
                <w:sz w:val="18"/>
                <w:szCs w:val="18"/>
              </w:rPr>
              <w:t>0.862</w:t>
            </w:r>
          </w:p>
        </w:tc>
        <w:tc>
          <w:tcPr>
            <w:tcW w:w="880" w:type="dxa"/>
            <w:noWrap/>
            <w:hideMark/>
          </w:tcPr>
          <w:p w14:paraId="3399EFD5" w14:textId="77777777" w:rsidR="00E84F98" w:rsidRPr="00E84F98" w:rsidRDefault="00E84F98" w:rsidP="006F4886">
            <w:pPr>
              <w:spacing w:line="360" w:lineRule="auto"/>
              <w:rPr>
                <w:sz w:val="18"/>
                <w:szCs w:val="18"/>
              </w:rPr>
            </w:pPr>
            <w:r w:rsidRPr="00E84F98">
              <w:rPr>
                <w:sz w:val="18"/>
                <w:szCs w:val="18"/>
              </w:rPr>
              <w:t>0.85</w:t>
            </w:r>
          </w:p>
        </w:tc>
        <w:tc>
          <w:tcPr>
            <w:tcW w:w="1060" w:type="dxa"/>
            <w:noWrap/>
            <w:hideMark/>
          </w:tcPr>
          <w:p w14:paraId="33928FAD" w14:textId="77777777" w:rsidR="00E84F98" w:rsidRPr="00E84F98" w:rsidRDefault="00E84F98" w:rsidP="006F4886">
            <w:pPr>
              <w:spacing w:line="360" w:lineRule="auto"/>
              <w:rPr>
                <w:sz w:val="18"/>
                <w:szCs w:val="18"/>
              </w:rPr>
            </w:pPr>
            <w:r w:rsidRPr="00E84F98">
              <w:rPr>
                <w:sz w:val="18"/>
                <w:szCs w:val="18"/>
              </w:rPr>
              <w:t>0.674</w:t>
            </w:r>
          </w:p>
        </w:tc>
      </w:tr>
      <w:tr w:rsidR="00E84F98" w:rsidRPr="00E84F98" w14:paraId="67098216" w14:textId="77777777" w:rsidTr="00E84F98">
        <w:trPr>
          <w:trHeight w:val="300"/>
        </w:trPr>
        <w:tc>
          <w:tcPr>
            <w:tcW w:w="4920" w:type="dxa"/>
            <w:noWrap/>
            <w:hideMark/>
          </w:tcPr>
          <w:p w14:paraId="1CBC414F" w14:textId="77777777" w:rsidR="00E84F98" w:rsidRPr="00E84F98" w:rsidRDefault="00E84F98" w:rsidP="006F4886">
            <w:pPr>
              <w:spacing w:line="360" w:lineRule="auto"/>
            </w:pPr>
            <w:r w:rsidRPr="00E84F98">
              <w:t>Flufenacet</w:t>
            </w:r>
          </w:p>
        </w:tc>
        <w:tc>
          <w:tcPr>
            <w:tcW w:w="1080" w:type="dxa"/>
            <w:noWrap/>
            <w:hideMark/>
          </w:tcPr>
          <w:p w14:paraId="7D223D93" w14:textId="77777777" w:rsidR="00E84F98" w:rsidRPr="00E84F98" w:rsidRDefault="00E84F98" w:rsidP="006F4886">
            <w:pPr>
              <w:spacing w:line="360" w:lineRule="auto"/>
              <w:rPr>
                <w:sz w:val="18"/>
                <w:szCs w:val="18"/>
              </w:rPr>
            </w:pPr>
            <w:r w:rsidRPr="00E84F98">
              <w:rPr>
                <w:sz w:val="18"/>
                <w:szCs w:val="18"/>
              </w:rPr>
              <w:t>1.27</w:t>
            </w:r>
          </w:p>
        </w:tc>
        <w:tc>
          <w:tcPr>
            <w:tcW w:w="760" w:type="dxa"/>
            <w:noWrap/>
            <w:hideMark/>
          </w:tcPr>
          <w:p w14:paraId="25A1345A" w14:textId="77777777" w:rsidR="00E84F98" w:rsidRPr="00E84F98" w:rsidRDefault="00E84F98" w:rsidP="006F4886">
            <w:pPr>
              <w:spacing w:line="360" w:lineRule="auto"/>
              <w:rPr>
                <w:sz w:val="18"/>
                <w:szCs w:val="18"/>
              </w:rPr>
            </w:pPr>
            <w:r w:rsidRPr="00E84F98">
              <w:rPr>
                <w:sz w:val="18"/>
                <w:szCs w:val="18"/>
              </w:rPr>
              <w:t>1.49</w:t>
            </w:r>
          </w:p>
        </w:tc>
        <w:tc>
          <w:tcPr>
            <w:tcW w:w="840" w:type="dxa"/>
            <w:noWrap/>
            <w:hideMark/>
          </w:tcPr>
          <w:p w14:paraId="34623597"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36AEB3FA"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673B5AA8" w14:textId="77777777" w:rsidR="00E84F98" w:rsidRPr="00E84F98" w:rsidRDefault="00E84F98" w:rsidP="006F4886">
            <w:pPr>
              <w:spacing w:line="360" w:lineRule="auto"/>
              <w:rPr>
                <w:sz w:val="18"/>
                <w:szCs w:val="18"/>
              </w:rPr>
            </w:pPr>
            <w:r w:rsidRPr="00E84F98">
              <w:rPr>
                <w:sz w:val="18"/>
                <w:szCs w:val="18"/>
              </w:rPr>
              <w:t>1.35</w:t>
            </w:r>
          </w:p>
        </w:tc>
        <w:tc>
          <w:tcPr>
            <w:tcW w:w="880" w:type="dxa"/>
            <w:noWrap/>
            <w:hideMark/>
          </w:tcPr>
          <w:p w14:paraId="6B11BAE4" w14:textId="77777777" w:rsidR="00E84F98" w:rsidRPr="00E84F98" w:rsidRDefault="00E84F98" w:rsidP="006F4886">
            <w:pPr>
              <w:spacing w:line="360" w:lineRule="auto"/>
              <w:rPr>
                <w:sz w:val="18"/>
                <w:szCs w:val="18"/>
              </w:rPr>
            </w:pPr>
            <w:r w:rsidRPr="00E84F98">
              <w:rPr>
                <w:sz w:val="18"/>
                <w:szCs w:val="18"/>
              </w:rPr>
              <w:t>1.34</w:t>
            </w:r>
          </w:p>
        </w:tc>
        <w:tc>
          <w:tcPr>
            <w:tcW w:w="1060" w:type="dxa"/>
            <w:noWrap/>
            <w:hideMark/>
          </w:tcPr>
          <w:p w14:paraId="223BB132"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0AD3B785" w14:textId="77777777" w:rsidTr="00E84F98">
        <w:trPr>
          <w:trHeight w:val="300"/>
        </w:trPr>
        <w:tc>
          <w:tcPr>
            <w:tcW w:w="4920" w:type="dxa"/>
            <w:noWrap/>
            <w:hideMark/>
          </w:tcPr>
          <w:p w14:paraId="72D0654C" w14:textId="77777777" w:rsidR="00E84F98" w:rsidRPr="00E84F98" w:rsidRDefault="00E84F98" w:rsidP="006F4886">
            <w:pPr>
              <w:spacing w:line="360" w:lineRule="auto"/>
            </w:pPr>
            <w:r w:rsidRPr="00E84F98">
              <w:t>Formamide</w:t>
            </w:r>
          </w:p>
        </w:tc>
        <w:tc>
          <w:tcPr>
            <w:tcW w:w="1080" w:type="dxa"/>
            <w:noWrap/>
            <w:hideMark/>
          </w:tcPr>
          <w:p w14:paraId="3FCB169C" w14:textId="77777777" w:rsidR="00E84F98" w:rsidRPr="00E84F98" w:rsidRDefault="00E84F98" w:rsidP="006F4886">
            <w:pPr>
              <w:spacing w:line="360" w:lineRule="auto"/>
              <w:rPr>
                <w:sz w:val="18"/>
                <w:szCs w:val="18"/>
              </w:rPr>
            </w:pPr>
            <w:r w:rsidRPr="00E84F98">
              <w:rPr>
                <w:sz w:val="18"/>
                <w:szCs w:val="18"/>
              </w:rPr>
              <w:t>0.326</w:t>
            </w:r>
          </w:p>
        </w:tc>
        <w:tc>
          <w:tcPr>
            <w:tcW w:w="760" w:type="dxa"/>
            <w:noWrap/>
            <w:hideMark/>
          </w:tcPr>
          <w:p w14:paraId="6D2F3E34" w14:textId="77777777" w:rsidR="00E84F98" w:rsidRPr="00E84F98" w:rsidRDefault="00E84F98" w:rsidP="006F4886">
            <w:pPr>
              <w:spacing w:line="360" w:lineRule="auto"/>
              <w:rPr>
                <w:sz w:val="18"/>
                <w:szCs w:val="18"/>
              </w:rPr>
            </w:pPr>
            <w:r w:rsidRPr="00E84F98">
              <w:rPr>
                <w:sz w:val="18"/>
                <w:szCs w:val="18"/>
              </w:rPr>
              <w:t>1.2</w:t>
            </w:r>
          </w:p>
        </w:tc>
        <w:tc>
          <w:tcPr>
            <w:tcW w:w="840" w:type="dxa"/>
            <w:noWrap/>
            <w:hideMark/>
          </w:tcPr>
          <w:p w14:paraId="4872416F"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62451291"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0EE63D50" w14:textId="77777777" w:rsidR="00E84F98" w:rsidRPr="00E84F98" w:rsidRDefault="00E84F98" w:rsidP="006F4886">
            <w:pPr>
              <w:spacing w:line="360" w:lineRule="auto"/>
              <w:rPr>
                <w:sz w:val="18"/>
                <w:szCs w:val="18"/>
              </w:rPr>
            </w:pPr>
            <w:r w:rsidRPr="00E84F98">
              <w:rPr>
                <w:sz w:val="18"/>
                <w:szCs w:val="18"/>
              </w:rPr>
              <w:t>1.31</w:t>
            </w:r>
          </w:p>
        </w:tc>
        <w:tc>
          <w:tcPr>
            <w:tcW w:w="880" w:type="dxa"/>
            <w:noWrap/>
            <w:hideMark/>
          </w:tcPr>
          <w:p w14:paraId="31CAEA79"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5091F794" w14:textId="77777777" w:rsidR="00E84F98" w:rsidRPr="00E84F98" w:rsidRDefault="00E84F98" w:rsidP="006F4886">
            <w:pPr>
              <w:spacing w:line="360" w:lineRule="auto"/>
              <w:rPr>
                <w:sz w:val="18"/>
                <w:szCs w:val="18"/>
              </w:rPr>
            </w:pPr>
            <w:r w:rsidRPr="00E84F98">
              <w:rPr>
                <w:sz w:val="18"/>
                <w:szCs w:val="18"/>
              </w:rPr>
              <w:t>1.27</w:t>
            </w:r>
          </w:p>
        </w:tc>
      </w:tr>
      <w:tr w:rsidR="00E84F98" w:rsidRPr="00E84F98" w14:paraId="4A483C5B" w14:textId="77777777" w:rsidTr="00E84F98">
        <w:trPr>
          <w:trHeight w:val="300"/>
        </w:trPr>
        <w:tc>
          <w:tcPr>
            <w:tcW w:w="4920" w:type="dxa"/>
            <w:noWrap/>
            <w:hideMark/>
          </w:tcPr>
          <w:p w14:paraId="7734191E" w14:textId="77777777" w:rsidR="00E84F98" w:rsidRPr="00E84F98" w:rsidRDefault="00E84F98" w:rsidP="006F4886">
            <w:pPr>
              <w:spacing w:line="360" w:lineRule="auto"/>
            </w:pPr>
            <w:r w:rsidRPr="00E84F98">
              <w:t>Free Carbon disulfide</w:t>
            </w:r>
          </w:p>
        </w:tc>
        <w:tc>
          <w:tcPr>
            <w:tcW w:w="1080" w:type="dxa"/>
            <w:noWrap/>
            <w:hideMark/>
          </w:tcPr>
          <w:p w14:paraId="24B48FC2" w14:textId="77777777" w:rsidR="00E84F98" w:rsidRPr="00E84F98" w:rsidRDefault="00E84F98" w:rsidP="006F4886">
            <w:pPr>
              <w:spacing w:line="360" w:lineRule="auto"/>
              <w:rPr>
                <w:sz w:val="18"/>
                <w:szCs w:val="18"/>
              </w:rPr>
            </w:pPr>
            <w:r w:rsidRPr="00E84F98">
              <w:rPr>
                <w:sz w:val="18"/>
                <w:szCs w:val="18"/>
              </w:rPr>
              <w:t>0.213</w:t>
            </w:r>
          </w:p>
        </w:tc>
        <w:tc>
          <w:tcPr>
            <w:tcW w:w="760" w:type="dxa"/>
            <w:noWrap/>
            <w:hideMark/>
          </w:tcPr>
          <w:p w14:paraId="3DFBC2B2" w14:textId="77777777" w:rsidR="00E84F98" w:rsidRPr="00E84F98" w:rsidRDefault="00E84F98" w:rsidP="006F4886">
            <w:pPr>
              <w:spacing w:line="360" w:lineRule="auto"/>
              <w:rPr>
                <w:sz w:val="18"/>
                <w:szCs w:val="18"/>
              </w:rPr>
            </w:pPr>
            <w:r w:rsidRPr="00E84F98">
              <w:rPr>
                <w:sz w:val="18"/>
                <w:szCs w:val="18"/>
              </w:rPr>
              <w:t>0.247</w:t>
            </w:r>
          </w:p>
        </w:tc>
        <w:tc>
          <w:tcPr>
            <w:tcW w:w="840" w:type="dxa"/>
            <w:noWrap/>
            <w:hideMark/>
          </w:tcPr>
          <w:p w14:paraId="7E68E97F" w14:textId="77777777" w:rsidR="00E84F98" w:rsidRPr="00E84F98" w:rsidRDefault="00E84F98" w:rsidP="006F4886">
            <w:pPr>
              <w:spacing w:line="360" w:lineRule="auto"/>
              <w:rPr>
                <w:sz w:val="18"/>
                <w:szCs w:val="18"/>
              </w:rPr>
            </w:pPr>
            <w:r w:rsidRPr="00E84F98">
              <w:rPr>
                <w:sz w:val="18"/>
                <w:szCs w:val="18"/>
              </w:rPr>
              <w:t>0.325</w:t>
            </w:r>
          </w:p>
        </w:tc>
        <w:tc>
          <w:tcPr>
            <w:tcW w:w="760" w:type="dxa"/>
            <w:noWrap/>
            <w:hideMark/>
          </w:tcPr>
          <w:p w14:paraId="19D2AE3E" w14:textId="77777777" w:rsidR="00E84F98" w:rsidRPr="00E84F98" w:rsidRDefault="00E84F98" w:rsidP="006F4886">
            <w:pPr>
              <w:spacing w:line="360" w:lineRule="auto"/>
              <w:rPr>
                <w:sz w:val="18"/>
                <w:szCs w:val="18"/>
              </w:rPr>
            </w:pPr>
            <w:r w:rsidRPr="00E84F98">
              <w:rPr>
                <w:sz w:val="18"/>
                <w:szCs w:val="18"/>
              </w:rPr>
              <w:t>0.325</w:t>
            </w:r>
          </w:p>
        </w:tc>
        <w:tc>
          <w:tcPr>
            <w:tcW w:w="740" w:type="dxa"/>
            <w:noWrap/>
            <w:hideMark/>
          </w:tcPr>
          <w:p w14:paraId="427332CD" w14:textId="77777777" w:rsidR="00E84F98" w:rsidRPr="00E84F98" w:rsidRDefault="00E84F98" w:rsidP="006F4886">
            <w:pPr>
              <w:spacing w:line="360" w:lineRule="auto"/>
              <w:rPr>
                <w:sz w:val="18"/>
                <w:szCs w:val="18"/>
              </w:rPr>
            </w:pPr>
            <w:r w:rsidRPr="00E84F98">
              <w:rPr>
                <w:sz w:val="18"/>
                <w:szCs w:val="18"/>
              </w:rPr>
              <w:t>0.227</w:t>
            </w:r>
          </w:p>
        </w:tc>
        <w:tc>
          <w:tcPr>
            <w:tcW w:w="880" w:type="dxa"/>
            <w:noWrap/>
            <w:hideMark/>
          </w:tcPr>
          <w:p w14:paraId="5870B7BD" w14:textId="77777777" w:rsidR="00E84F98" w:rsidRPr="00E84F98" w:rsidRDefault="00E84F98" w:rsidP="006F4886">
            <w:pPr>
              <w:spacing w:line="360" w:lineRule="auto"/>
              <w:rPr>
                <w:sz w:val="18"/>
                <w:szCs w:val="18"/>
              </w:rPr>
            </w:pPr>
            <w:r w:rsidRPr="00E84F98">
              <w:rPr>
                <w:sz w:val="18"/>
                <w:szCs w:val="18"/>
              </w:rPr>
              <w:t>0.446</w:t>
            </w:r>
          </w:p>
        </w:tc>
        <w:tc>
          <w:tcPr>
            <w:tcW w:w="1060" w:type="dxa"/>
            <w:noWrap/>
            <w:hideMark/>
          </w:tcPr>
          <w:p w14:paraId="7745C29F" w14:textId="77777777" w:rsidR="00E84F98" w:rsidRPr="00E84F98" w:rsidRDefault="00E84F98" w:rsidP="006F4886">
            <w:pPr>
              <w:spacing w:line="360" w:lineRule="auto"/>
              <w:rPr>
                <w:sz w:val="18"/>
                <w:szCs w:val="18"/>
              </w:rPr>
            </w:pPr>
            <w:r w:rsidRPr="00E84F98">
              <w:rPr>
                <w:sz w:val="18"/>
                <w:szCs w:val="18"/>
              </w:rPr>
              <w:t>1.15</w:t>
            </w:r>
          </w:p>
        </w:tc>
      </w:tr>
      <w:tr w:rsidR="00E84F98" w:rsidRPr="00E84F98" w14:paraId="255C2E58" w14:textId="77777777" w:rsidTr="00E84F98">
        <w:trPr>
          <w:trHeight w:val="300"/>
        </w:trPr>
        <w:tc>
          <w:tcPr>
            <w:tcW w:w="4920" w:type="dxa"/>
            <w:noWrap/>
            <w:hideMark/>
          </w:tcPr>
          <w:p w14:paraId="50404CCB" w14:textId="77777777" w:rsidR="00E84F98" w:rsidRPr="00E84F98" w:rsidRDefault="00E84F98" w:rsidP="006F4886">
            <w:pPr>
              <w:spacing w:line="360" w:lineRule="auto"/>
            </w:pPr>
            <w:r w:rsidRPr="00E84F98">
              <w:t>Gemfibrozil</w:t>
            </w:r>
          </w:p>
        </w:tc>
        <w:tc>
          <w:tcPr>
            <w:tcW w:w="1080" w:type="dxa"/>
            <w:noWrap/>
            <w:hideMark/>
          </w:tcPr>
          <w:p w14:paraId="4DCEEA80" w14:textId="3C41C943" w:rsidR="00E84F98" w:rsidRPr="00E84F98" w:rsidRDefault="00E84F98" w:rsidP="006F4886">
            <w:pPr>
              <w:spacing w:line="360" w:lineRule="auto"/>
              <w:rPr>
                <w:sz w:val="18"/>
                <w:szCs w:val="18"/>
              </w:rPr>
            </w:pPr>
            <w:r w:rsidRPr="00E84F98">
              <w:rPr>
                <w:sz w:val="18"/>
                <w:szCs w:val="18"/>
              </w:rPr>
              <w:t>0.6</w:t>
            </w:r>
            <w:r w:rsidR="005E26EB">
              <w:rPr>
                <w:sz w:val="18"/>
                <w:szCs w:val="18"/>
              </w:rPr>
              <w:t>83</w:t>
            </w:r>
          </w:p>
        </w:tc>
        <w:tc>
          <w:tcPr>
            <w:tcW w:w="760" w:type="dxa"/>
            <w:noWrap/>
            <w:hideMark/>
          </w:tcPr>
          <w:p w14:paraId="160719C7" w14:textId="77777777" w:rsidR="00E84F98" w:rsidRPr="00E84F98" w:rsidRDefault="00E84F98" w:rsidP="006F4886">
            <w:pPr>
              <w:spacing w:line="360" w:lineRule="auto"/>
              <w:rPr>
                <w:sz w:val="18"/>
                <w:szCs w:val="18"/>
              </w:rPr>
            </w:pPr>
            <w:r w:rsidRPr="00E84F98">
              <w:rPr>
                <w:sz w:val="18"/>
                <w:szCs w:val="18"/>
              </w:rPr>
              <w:t>0.715</w:t>
            </w:r>
          </w:p>
        </w:tc>
        <w:tc>
          <w:tcPr>
            <w:tcW w:w="840" w:type="dxa"/>
            <w:noWrap/>
            <w:hideMark/>
          </w:tcPr>
          <w:p w14:paraId="2974A2A3" w14:textId="77777777" w:rsidR="00E84F98" w:rsidRPr="00E84F98" w:rsidRDefault="00E84F98" w:rsidP="006F4886">
            <w:pPr>
              <w:spacing w:line="360" w:lineRule="auto"/>
              <w:rPr>
                <w:sz w:val="18"/>
                <w:szCs w:val="18"/>
              </w:rPr>
            </w:pPr>
            <w:r w:rsidRPr="00E84F98">
              <w:rPr>
                <w:sz w:val="18"/>
                <w:szCs w:val="18"/>
              </w:rPr>
              <w:t>0.82</w:t>
            </w:r>
          </w:p>
        </w:tc>
        <w:tc>
          <w:tcPr>
            <w:tcW w:w="760" w:type="dxa"/>
            <w:noWrap/>
            <w:hideMark/>
          </w:tcPr>
          <w:p w14:paraId="7A901BA8" w14:textId="77777777" w:rsidR="00E84F98" w:rsidRPr="00E84F98" w:rsidRDefault="00E84F98" w:rsidP="006F4886">
            <w:pPr>
              <w:spacing w:line="360" w:lineRule="auto"/>
              <w:rPr>
                <w:sz w:val="18"/>
                <w:szCs w:val="18"/>
              </w:rPr>
            </w:pPr>
            <w:r w:rsidRPr="00E84F98">
              <w:rPr>
                <w:sz w:val="18"/>
                <w:szCs w:val="18"/>
              </w:rPr>
              <w:t>0.942</w:t>
            </w:r>
          </w:p>
        </w:tc>
        <w:tc>
          <w:tcPr>
            <w:tcW w:w="740" w:type="dxa"/>
            <w:noWrap/>
            <w:hideMark/>
          </w:tcPr>
          <w:p w14:paraId="0581F113" w14:textId="77777777" w:rsidR="00E84F98" w:rsidRPr="00E84F98" w:rsidRDefault="00E84F98" w:rsidP="006F4886">
            <w:pPr>
              <w:spacing w:line="360" w:lineRule="auto"/>
              <w:rPr>
                <w:sz w:val="18"/>
                <w:szCs w:val="18"/>
              </w:rPr>
            </w:pPr>
            <w:r w:rsidRPr="00E84F98">
              <w:rPr>
                <w:sz w:val="18"/>
                <w:szCs w:val="18"/>
              </w:rPr>
              <w:t>0.808</w:t>
            </w:r>
          </w:p>
        </w:tc>
        <w:tc>
          <w:tcPr>
            <w:tcW w:w="880" w:type="dxa"/>
            <w:noWrap/>
            <w:hideMark/>
          </w:tcPr>
          <w:p w14:paraId="650A0EE3" w14:textId="77777777" w:rsidR="00E84F98" w:rsidRPr="00E84F98" w:rsidRDefault="00E84F98" w:rsidP="006F4886">
            <w:pPr>
              <w:spacing w:line="360" w:lineRule="auto"/>
              <w:rPr>
                <w:sz w:val="18"/>
                <w:szCs w:val="18"/>
              </w:rPr>
            </w:pPr>
            <w:r w:rsidRPr="00E84F98">
              <w:rPr>
                <w:sz w:val="18"/>
                <w:szCs w:val="18"/>
              </w:rPr>
              <w:t>0.734</w:t>
            </w:r>
          </w:p>
        </w:tc>
        <w:tc>
          <w:tcPr>
            <w:tcW w:w="1060" w:type="dxa"/>
            <w:noWrap/>
            <w:hideMark/>
          </w:tcPr>
          <w:p w14:paraId="4DEA0204" w14:textId="77777777" w:rsidR="00E84F98" w:rsidRPr="00E84F98" w:rsidRDefault="00E84F98" w:rsidP="006F4886">
            <w:pPr>
              <w:spacing w:line="360" w:lineRule="auto"/>
              <w:rPr>
                <w:sz w:val="18"/>
                <w:szCs w:val="18"/>
              </w:rPr>
            </w:pPr>
            <w:r w:rsidRPr="00E84F98">
              <w:rPr>
                <w:sz w:val="18"/>
                <w:szCs w:val="18"/>
              </w:rPr>
              <w:t>0.761</w:t>
            </w:r>
          </w:p>
        </w:tc>
      </w:tr>
      <w:tr w:rsidR="00E84F98" w:rsidRPr="00E84F98" w14:paraId="09F24305" w14:textId="77777777" w:rsidTr="00E84F98">
        <w:trPr>
          <w:trHeight w:val="300"/>
        </w:trPr>
        <w:tc>
          <w:tcPr>
            <w:tcW w:w="4920" w:type="dxa"/>
            <w:noWrap/>
            <w:hideMark/>
          </w:tcPr>
          <w:p w14:paraId="5C6AA61B" w14:textId="77777777" w:rsidR="00E84F98" w:rsidRPr="00E84F98" w:rsidRDefault="00E84F98" w:rsidP="006F4886">
            <w:pPr>
              <w:spacing w:line="360" w:lineRule="auto"/>
            </w:pPr>
            <w:r w:rsidRPr="00E84F98">
              <w:t>Hexachlorobenzene</w:t>
            </w:r>
          </w:p>
        </w:tc>
        <w:tc>
          <w:tcPr>
            <w:tcW w:w="1080" w:type="dxa"/>
            <w:noWrap/>
            <w:hideMark/>
          </w:tcPr>
          <w:p w14:paraId="0273463C" w14:textId="77777777" w:rsidR="00E84F98" w:rsidRPr="00E84F98" w:rsidRDefault="00E84F98" w:rsidP="006F4886">
            <w:pPr>
              <w:spacing w:line="360" w:lineRule="auto"/>
              <w:rPr>
                <w:sz w:val="18"/>
                <w:szCs w:val="18"/>
              </w:rPr>
            </w:pPr>
            <w:r w:rsidRPr="00E84F98">
              <w:rPr>
                <w:sz w:val="18"/>
                <w:szCs w:val="18"/>
              </w:rPr>
              <w:t>0.315</w:t>
            </w:r>
          </w:p>
        </w:tc>
        <w:tc>
          <w:tcPr>
            <w:tcW w:w="760" w:type="dxa"/>
            <w:noWrap/>
            <w:hideMark/>
          </w:tcPr>
          <w:p w14:paraId="1B5A18E8" w14:textId="77777777" w:rsidR="00E84F98" w:rsidRPr="00E84F98" w:rsidRDefault="00E84F98" w:rsidP="006F4886">
            <w:pPr>
              <w:spacing w:line="360" w:lineRule="auto"/>
              <w:rPr>
                <w:sz w:val="18"/>
                <w:szCs w:val="18"/>
              </w:rPr>
            </w:pPr>
            <w:r w:rsidRPr="00E84F98">
              <w:rPr>
                <w:sz w:val="18"/>
                <w:szCs w:val="18"/>
              </w:rPr>
              <w:t>0.333</w:t>
            </w:r>
          </w:p>
        </w:tc>
        <w:tc>
          <w:tcPr>
            <w:tcW w:w="840" w:type="dxa"/>
            <w:noWrap/>
            <w:hideMark/>
          </w:tcPr>
          <w:p w14:paraId="6A7A3D18" w14:textId="77777777" w:rsidR="00E84F98" w:rsidRPr="00E84F98" w:rsidRDefault="00E84F98" w:rsidP="006F4886">
            <w:pPr>
              <w:spacing w:line="360" w:lineRule="auto"/>
              <w:rPr>
                <w:sz w:val="18"/>
                <w:szCs w:val="18"/>
              </w:rPr>
            </w:pPr>
            <w:r w:rsidRPr="00E84F98">
              <w:rPr>
                <w:sz w:val="18"/>
                <w:szCs w:val="18"/>
              </w:rPr>
              <w:t>0.647</w:t>
            </w:r>
          </w:p>
        </w:tc>
        <w:tc>
          <w:tcPr>
            <w:tcW w:w="760" w:type="dxa"/>
            <w:noWrap/>
            <w:hideMark/>
          </w:tcPr>
          <w:p w14:paraId="6E86B721" w14:textId="77777777" w:rsidR="00E84F98" w:rsidRPr="00E84F98" w:rsidRDefault="00E84F98" w:rsidP="006F4886">
            <w:pPr>
              <w:spacing w:line="360" w:lineRule="auto"/>
              <w:rPr>
                <w:sz w:val="18"/>
                <w:szCs w:val="18"/>
              </w:rPr>
            </w:pPr>
            <w:r w:rsidRPr="00E84F98">
              <w:rPr>
                <w:sz w:val="18"/>
                <w:szCs w:val="18"/>
              </w:rPr>
              <w:t>0.643</w:t>
            </w:r>
          </w:p>
        </w:tc>
        <w:tc>
          <w:tcPr>
            <w:tcW w:w="740" w:type="dxa"/>
            <w:noWrap/>
            <w:hideMark/>
          </w:tcPr>
          <w:p w14:paraId="412C5F08" w14:textId="77777777" w:rsidR="00E84F98" w:rsidRPr="00E84F98" w:rsidRDefault="00E84F98" w:rsidP="006F4886">
            <w:pPr>
              <w:spacing w:line="360" w:lineRule="auto"/>
              <w:rPr>
                <w:sz w:val="18"/>
                <w:szCs w:val="18"/>
              </w:rPr>
            </w:pPr>
            <w:r w:rsidRPr="00E84F98">
              <w:rPr>
                <w:sz w:val="18"/>
                <w:szCs w:val="18"/>
              </w:rPr>
              <w:t>0.643</w:t>
            </w:r>
          </w:p>
        </w:tc>
        <w:tc>
          <w:tcPr>
            <w:tcW w:w="880" w:type="dxa"/>
            <w:noWrap/>
            <w:hideMark/>
          </w:tcPr>
          <w:p w14:paraId="5E467B10" w14:textId="77777777" w:rsidR="00E84F98" w:rsidRPr="00E84F98" w:rsidRDefault="00E84F98" w:rsidP="006F4886">
            <w:pPr>
              <w:spacing w:line="360" w:lineRule="auto"/>
              <w:rPr>
                <w:sz w:val="18"/>
                <w:szCs w:val="18"/>
              </w:rPr>
            </w:pPr>
            <w:r w:rsidRPr="00E84F98">
              <w:rPr>
                <w:sz w:val="18"/>
                <w:szCs w:val="18"/>
              </w:rPr>
              <w:t>0.7</w:t>
            </w:r>
          </w:p>
        </w:tc>
        <w:tc>
          <w:tcPr>
            <w:tcW w:w="1060" w:type="dxa"/>
            <w:noWrap/>
            <w:hideMark/>
          </w:tcPr>
          <w:p w14:paraId="50EC07C0" w14:textId="77777777" w:rsidR="00E84F98" w:rsidRPr="00E84F98" w:rsidRDefault="00E84F98" w:rsidP="006F4886">
            <w:pPr>
              <w:spacing w:line="360" w:lineRule="auto"/>
              <w:rPr>
                <w:sz w:val="18"/>
                <w:szCs w:val="18"/>
              </w:rPr>
            </w:pPr>
            <w:r w:rsidRPr="00E84F98">
              <w:rPr>
                <w:sz w:val="18"/>
                <w:szCs w:val="18"/>
              </w:rPr>
              <w:t>0.743</w:t>
            </w:r>
          </w:p>
        </w:tc>
      </w:tr>
      <w:tr w:rsidR="00E84F98" w:rsidRPr="00E84F98" w14:paraId="614A2B77" w14:textId="77777777" w:rsidTr="00E84F98">
        <w:trPr>
          <w:trHeight w:val="300"/>
        </w:trPr>
        <w:tc>
          <w:tcPr>
            <w:tcW w:w="4920" w:type="dxa"/>
            <w:noWrap/>
            <w:hideMark/>
          </w:tcPr>
          <w:p w14:paraId="2E01CA5E" w14:textId="77777777" w:rsidR="00E84F98" w:rsidRPr="00E84F98" w:rsidRDefault="00E84F98" w:rsidP="006F4886">
            <w:pPr>
              <w:spacing w:line="360" w:lineRule="auto"/>
            </w:pPr>
            <w:r w:rsidRPr="00E84F98">
              <w:t>Ibuprofen</w:t>
            </w:r>
          </w:p>
        </w:tc>
        <w:tc>
          <w:tcPr>
            <w:tcW w:w="1080" w:type="dxa"/>
            <w:noWrap/>
            <w:hideMark/>
          </w:tcPr>
          <w:p w14:paraId="15BD50CB" w14:textId="77777777" w:rsidR="00E84F98" w:rsidRPr="00E84F98" w:rsidRDefault="00E84F98" w:rsidP="006F4886">
            <w:pPr>
              <w:spacing w:line="360" w:lineRule="auto"/>
              <w:rPr>
                <w:sz w:val="18"/>
                <w:szCs w:val="18"/>
              </w:rPr>
            </w:pPr>
            <w:r w:rsidRPr="00E84F98">
              <w:rPr>
                <w:sz w:val="18"/>
                <w:szCs w:val="18"/>
              </w:rPr>
              <w:t>0.272</w:t>
            </w:r>
          </w:p>
        </w:tc>
        <w:tc>
          <w:tcPr>
            <w:tcW w:w="760" w:type="dxa"/>
            <w:noWrap/>
            <w:hideMark/>
          </w:tcPr>
          <w:p w14:paraId="1AD12AA7" w14:textId="77777777" w:rsidR="00E84F98" w:rsidRPr="00E84F98" w:rsidRDefault="00E84F98" w:rsidP="006F4886">
            <w:pPr>
              <w:spacing w:line="360" w:lineRule="auto"/>
              <w:rPr>
                <w:sz w:val="18"/>
                <w:szCs w:val="18"/>
              </w:rPr>
            </w:pPr>
            <w:r w:rsidRPr="00E84F98">
              <w:rPr>
                <w:sz w:val="18"/>
                <w:szCs w:val="18"/>
              </w:rPr>
              <w:t>0.722</w:t>
            </w:r>
          </w:p>
        </w:tc>
        <w:tc>
          <w:tcPr>
            <w:tcW w:w="840" w:type="dxa"/>
            <w:noWrap/>
            <w:hideMark/>
          </w:tcPr>
          <w:p w14:paraId="655E1744" w14:textId="77777777" w:rsidR="00E84F98" w:rsidRPr="00E84F98" w:rsidRDefault="00E84F98" w:rsidP="006F4886">
            <w:pPr>
              <w:spacing w:line="360" w:lineRule="auto"/>
              <w:rPr>
                <w:sz w:val="18"/>
                <w:szCs w:val="18"/>
              </w:rPr>
            </w:pPr>
            <w:r w:rsidRPr="00E84F98">
              <w:rPr>
                <w:sz w:val="18"/>
                <w:szCs w:val="18"/>
              </w:rPr>
              <w:t>1.18</w:t>
            </w:r>
          </w:p>
        </w:tc>
        <w:tc>
          <w:tcPr>
            <w:tcW w:w="760" w:type="dxa"/>
            <w:noWrap/>
            <w:hideMark/>
          </w:tcPr>
          <w:p w14:paraId="65AF7A4C"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17F39359" w14:textId="77777777" w:rsidR="00E84F98" w:rsidRPr="00E84F98" w:rsidRDefault="00E84F98" w:rsidP="006F4886">
            <w:pPr>
              <w:spacing w:line="360" w:lineRule="auto"/>
              <w:rPr>
                <w:sz w:val="18"/>
                <w:szCs w:val="18"/>
              </w:rPr>
            </w:pPr>
            <w:r w:rsidRPr="00E84F98">
              <w:rPr>
                <w:sz w:val="18"/>
                <w:szCs w:val="18"/>
              </w:rPr>
              <w:t>0.993</w:t>
            </w:r>
          </w:p>
        </w:tc>
        <w:tc>
          <w:tcPr>
            <w:tcW w:w="880" w:type="dxa"/>
            <w:noWrap/>
            <w:hideMark/>
          </w:tcPr>
          <w:p w14:paraId="766879B9" w14:textId="77777777" w:rsidR="00E84F98" w:rsidRPr="00E84F98" w:rsidRDefault="00E84F98" w:rsidP="006F4886">
            <w:pPr>
              <w:spacing w:line="360" w:lineRule="auto"/>
              <w:rPr>
                <w:sz w:val="18"/>
                <w:szCs w:val="18"/>
              </w:rPr>
            </w:pPr>
            <w:r w:rsidRPr="00E84F98">
              <w:rPr>
                <w:sz w:val="18"/>
                <w:szCs w:val="18"/>
              </w:rPr>
              <w:t>0.801</w:t>
            </w:r>
          </w:p>
        </w:tc>
        <w:tc>
          <w:tcPr>
            <w:tcW w:w="1060" w:type="dxa"/>
            <w:noWrap/>
            <w:hideMark/>
          </w:tcPr>
          <w:p w14:paraId="2112977C" w14:textId="77777777" w:rsidR="00E84F98" w:rsidRPr="00E84F98" w:rsidRDefault="00E84F98" w:rsidP="006F4886">
            <w:pPr>
              <w:spacing w:line="360" w:lineRule="auto"/>
              <w:rPr>
                <w:sz w:val="18"/>
                <w:szCs w:val="18"/>
              </w:rPr>
            </w:pPr>
            <w:r w:rsidRPr="00E84F98">
              <w:rPr>
                <w:sz w:val="18"/>
                <w:szCs w:val="18"/>
              </w:rPr>
              <w:t>1.44</w:t>
            </w:r>
          </w:p>
        </w:tc>
      </w:tr>
      <w:tr w:rsidR="00E84F98" w:rsidRPr="00E84F98" w14:paraId="09C2A7A8" w14:textId="77777777" w:rsidTr="00E84F98">
        <w:trPr>
          <w:trHeight w:val="300"/>
        </w:trPr>
        <w:tc>
          <w:tcPr>
            <w:tcW w:w="4920" w:type="dxa"/>
            <w:noWrap/>
            <w:hideMark/>
          </w:tcPr>
          <w:p w14:paraId="75724FA4" w14:textId="77777777" w:rsidR="00E84F98" w:rsidRPr="00E84F98" w:rsidRDefault="00E84F98" w:rsidP="006F4886">
            <w:pPr>
              <w:spacing w:line="360" w:lineRule="auto"/>
            </w:pPr>
            <w:r w:rsidRPr="00E84F98">
              <w:t>Imazalil</w:t>
            </w:r>
          </w:p>
        </w:tc>
        <w:tc>
          <w:tcPr>
            <w:tcW w:w="1080" w:type="dxa"/>
            <w:noWrap/>
            <w:hideMark/>
          </w:tcPr>
          <w:p w14:paraId="3D66377F" w14:textId="77777777" w:rsidR="00E84F98" w:rsidRPr="00E84F98" w:rsidRDefault="00E84F98" w:rsidP="006F4886">
            <w:pPr>
              <w:spacing w:line="360" w:lineRule="auto"/>
              <w:rPr>
                <w:sz w:val="18"/>
                <w:szCs w:val="18"/>
              </w:rPr>
            </w:pPr>
            <w:r w:rsidRPr="00E84F98">
              <w:rPr>
                <w:sz w:val="18"/>
                <w:szCs w:val="18"/>
              </w:rPr>
              <w:t>0.245</w:t>
            </w:r>
          </w:p>
        </w:tc>
        <w:tc>
          <w:tcPr>
            <w:tcW w:w="760" w:type="dxa"/>
            <w:noWrap/>
            <w:hideMark/>
          </w:tcPr>
          <w:p w14:paraId="156BD2CA" w14:textId="77777777" w:rsidR="00E84F98" w:rsidRPr="00E84F98" w:rsidRDefault="00E84F98" w:rsidP="006F4886">
            <w:pPr>
              <w:spacing w:line="360" w:lineRule="auto"/>
              <w:rPr>
                <w:sz w:val="18"/>
                <w:szCs w:val="18"/>
              </w:rPr>
            </w:pPr>
            <w:r w:rsidRPr="00E84F98">
              <w:rPr>
                <w:sz w:val="18"/>
                <w:szCs w:val="18"/>
              </w:rPr>
              <w:t>0.961</w:t>
            </w:r>
          </w:p>
        </w:tc>
        <w:tc>
          <w:tcPr>
            <w:tcW w:w="840" w:type="dxa"/>
            <w:noWrap/>
            <w:hideMark/>
          </w:tcPr>
          <w:p w14:paraId="64824614" w14:textId="77777777" w:rsidR="00E84F98" w:rsidRPr="00E84F98" w:rsidRDefault="00E84F98" w:rsidP="006F4886">
            <w:pPr>
              <w:spacing w:line="360" w:lineRule="auto"/>
              <w:rPr>
                <w:sz w:val="18"/>
                <w:szCs w:val="18"/>
              </w:rPr>
            </w:pPr>
            <w:r w:rsidRPr="00E84F98">
              <w:rPr>
                <w:sz w:val="18"/>
                <w:szCs w:val="18"/>
              </w:rPr>
              <w:t>0.659</w:t>
            </w:r>
          </w:p>
        </w:tc>
        <w:tc>
          <w:tcPr>
            <w:tcW w:w="760" w:type="dxa"/>
            <w:noWrap/>
            <w:hideMark/>
          </w:tcPr>
          <w:p w14:paraId="74C75E08" w14:textId="77777777" w:rsidR="00E84F98" w:rsidRPr="00E84F98" w:rsidRDefault="00E84F98" w:rsidP="006F4886">
            <w:pPr>
              <w:spacing w:line="360" w:lineRule="auto"/>
              <w:rPr>
                <w:sz w:val="18"/>
                <w:szCs w:val="18"/>
              </w:rPr>
            </w:pPr>
            <w:r w:rsidRPr="00E84F98">
              <w:rPr>
                <w:sz w:val="18"/>
                <w:szCs w:val="18"/>
              </w:rPr>
              <w:t>1.44</w:t>
            </w:r>
          </w:p>
        </w:tc>
        <w:tc>
          <w:tcPr>
            <w:tcW w:w="740" w:type="dxa"/>
            <w:noWrap/>
            <w:hideMark/>
          </w:tcPr>
          <w:p w14:paraId="1F6F40E9"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0A19E29F" w14:textId="77777777" w:rsidR="00E84F98" w:rsidRPr="00E84F98" w:rsidRDefault="00E84F98" w:rsidP="006F4886">
            <w:pPr>
              <w:spacing w:line="360" w:lineRule="auto"/>
              <w:rPr>
                <w:sz w:val="18"/>
                <w:szCs w:val="18"/>
              </w:rPr>
            </w:pPr>
            <w:r w:rsidRPr="00E84F98">
              <w:rPr>
                <w:sz w:val="18"/>
                <w:szCs w:val="18"/>
              </w:rPr>
              <w:t>1.4</w:t>
            </w:r>
          </w:p>
        </w:tc>
        <w:tc>
          <w:tcPr>
            <w:tcW w:w="1060" w:type="dxa"/>
            <w:noWrap/>
            <w:hideMark/>
          </w:tcPr>
          <w:p w14:paraId="1E17952D"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524E59DE" w14:textId="77777777" w:rsidTr="00E84F98">
        <w:trPr>
          <w:trHeight w:val="300"/>
        </w:trPr>
        <w:tc>
          <w:tcPr>
            <w:tcW w:w="4920" w:type="dxa"/>
            <w:noWrap/>
            <w:hideMark/>
          </w:tcPr>
          <w:p w14:paraId="0BA69660" w14:textId="77777777" w:rsidR="00E84F98" w:rsidRPr="00E84F98" w:rsidRDefault="00E84F98" w:rsidP="006F4886">
            <w:pPr>
              <w:spacing w:line="360" w:lineRule="auto"/>
            </w:pPr>
            <w:r w:rsidRPr="00E84F98">
              <w:t>Imipramine</w:t>
            </w:r>
          </w:p>
        </w:tc>
        <w:tc>
          <w:tcPr>
            <w:tcW w:w="1080" w:type="dxa"/>
            <w:noWrap/>
            <w:hideMark/>
          </w:tcPr>
          <w:p w14:paraId="10E39926"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06770A18" w14:textId="77777777" w:rsidR="00E84F98" w:rsidRPr="00E84F98" w:rsidRDefault="00E84F98" w:rsidP="006F4886">
            <w:pPr>
              <w:spacing w:line="360" w:lineRule="auto"/>
              <w:rPr>
                <w:sz w:val="18"/>
                <w:szCs w:val="18"/>
              </w:rPr>
            </w:pPr>
            <w:r w:rsidRPr="00E84F98">
              <w:rPr>
                <w:sz w:val="18"/>
                <w:szCs w:val="18"/>
              </w:rPr>
              <w:t>0.649</w:t>
            </w:r>
          </w:p>
        </w:tc>
        <w:tc>
          <w:tcPr>
            <w:tcW w:w="840" w:type="dxa"/>
            <w:noWrap/>
            <w:hideMark/>
          </w:tcPr>
          <w:p w14:paraId="1FCAF28B" w14:textId="77777777" w:rsidR="00E84F98" w:rsidRPr="00E84F98" w:rsidRDefault="00E84F98" w:rsidP="006F4886">
            <w:pPr>
              <w:spacing w:line="360" w:lineRule="auto"/>
              <w:rPr>
                <w:sz w:val="18"/>
                <w:szCs w:val="18"/>
              </w:rPr>
            </w:pPr>
            <w:r w:rsidRPr="00E84F98">
              <w:rPr>
                <w:sz w:val="18"/>
                <w:szCs w:val="18"/>
              </w:rPr>
              <w:t>0.638</w:t>
            </w:r>
          </w:p>
        </w:tc>
        <w:tc>
          <w:tcPr>
            <w:tcW w:w="760" w:type="dxa"/>
            <w:noWrap/>
            <w:hideMark/>
          </w:tcPr>
          <w:p w14:paraId="47C77E56"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B4679CA" w14:textId="77777777" w:rsidR="00E84F98" w:rsidRPr="00E84F98" w:rsidRDefault="00E84F98" w:rsidP="006F4886">
            <w:pPr>
              <w:spacing w:line="360" w:lineRule="auto"/>
              <w:rPr>
                <w:sz w:val="18"/>
                <w:szCs w:val="18"/>
              </w:rPr>
            </w:pPr>
            <w:r w:rsidRPr="00E84F98">
              <w:rPr>
                <w:sz w:val="18"/>
                <w:szCs w:val="18"/>
              </w:rPr>
              <w:t>0.642</w:t>
            </w:r>
          </w:p>
        </w:tc>
        <w:tc>
          <w:tcPr>
            <w:tcW w:w="880" w:type="dxa"/>
            <w:noWrap/>
            <w:hideMark/>
          </w:tcPr>
          <w:p w14:paraId="69BB1E56" w14:textId="77777777" w:rsidR="00E84F98" w:rsidRPr="00E84F98" w:rsidRDefault="00E84F98" w:rsidP="006F4886">
            <w:pPr>
              <w:spacing w:line="360" w:lineRule="auto"/>
              <w:rPr>
                <w:sz w:val="18"/>
                <w:szCs w:val="18"/>
              </w:rPr>
            </w:pPr>
            <w:r w:rsidRPr="00E84F98">
              <w:rPr>
                <w:sz w:val="18"/>
                <w:szCs w:val="18"/>
              </w:rPr>
              <w:t>0.753</w:t>
            </w:r>
          </w:p>
        </w:tc>
        <w:tc>
          <w:tcPr>
            <w:tcW w:w="1060" w:type="dxa"/>
            <w:noWrap/>
            <w:hideMark/>
          </w:tcPr>
          <w:p w14:paraId="4A87AEEB" w14:textId="77777777" w:rsidR="00E84F98" w:rsidRPr="00E84F98" w:rsidRDefault="00E84F98" w:rsidP="006F4886">
            <w:pPr>
              <w:spacing w:line="360" w:lineRule="auto"/>
              <w:rPr>
                <w:sz w:val="18"/>
                <w:szCs w:val="18"/>
              </w:rPr>
            </w:pPr>
            <w:r w:rsidRPr="00E84F98">
              <w:rPr>
                <w:sz w:val="18"/>
                <w:szCs w:val="18"/>
              </w:rPr>
              <w:t>0.627</w:t>
            </w:r>
          </w:p>
        </w:tc>
      </w:tr>
      <w:tr w:rsidR="00E84F98" w:rsidRPr="00E84F98" w14:paraId="373B0C6C" w14:textId="77777777" w:rsidTr="00E84F98">
        <w:trPr>
          <w:trHeight w:val="300"/>
        </w:trPr>
        <w:tc>
          <w:tcPr>
            <w:tcW w:w="4920" w:type="dxa"/>
            <w:noWrap/>
            <w:hideMark/>
          </w:tcPr>
          <w:p w14:paraId="22DA7417" w14:textId="77777777" w:rsidR="00E84F98" w:rsidRPr="00E84F98" w:rsidRDefault="00E84F98" w:rsidP="006F4886">
            <w:pPr>
              <w:spacing w:line="360" w:lineRule="auto"/>
            </w:pPr>
            <w:r w:rsidRPr="00E84F98">
              <w:t>Isoeugenol</w:t>
            </w:r>
          </w:p>
        </w:tc>
        <w:tc>
          <w:tcPr>
            <w:tcW w:w="1080" w:type="dxa"/>
            <w:noWrap/>
            <w:hideMark/>
          </w:tcPr>
          <w:p w14:paraId="31A4530C" w14:textId="77777777" w:rsidR="00E84F98" w:rsidRPr="00E84F98" w:rsidRDefault="00E84F98" w:rsidP="006F4886">
            <w:pPr>
              <w:spacing w:line="360" w:lineRule="auto"/>
              <w:rPr>
                <w:sz w:val="18"/>
                <w:szCs w:val="18"/>
              </w:rPr>
            </w:pPr>
            <w:r w:rsidRPr="00E84F98">
              <w:rPr>
                <w:sz w:val="18"/>
                <w:szCs w:val="18"/>
              </w:rPr>
              <w:t>0.419</w:t>
            </w:r>
          </w:p>
        </w:tc>
        <w:tc>
          <w:tcPr>
            <w:tcW w:w="760" w:type="dxa"/>
            <w:noWrap/>
            <w:hideMark/>
          </w:tcPr>
          <w:p w14:paraId="0812D226" w14:textId="77777777" w:rsidR="00E84F98" w:rsidRPr="00E84F98" w:rsidRDefault="00E84F98" w:rsidP="006F4886">
            <w:pPr>
              <w:spacing w:line="360" w:lineRule="auto"/>
              <w:rPr>
                <w:sz w:val="18"/>
                <w:szCs w:val="18"/>
              </w:rPr>
            </w:pPr>
            <w:r w:rsidRPr="00E84F98">
              <w:rPr>
                <w:sz w:val="18"/>
                <w:szCs w:val="18"/>
              </w:rPr>
              <w:t>0.837</w:t>
            </w:r>
          </w:p>
        </w:tc>
        <w:tc>
          <w:tcPr>
            <w:tcW w:w="840" w:type="dxa"/>
            <w:noWrap/>
            <w:hideMark/>
          </w:tcPr>
          <w:p w14:paraId="5514A6AA" w14:textId="77777777" w:rsidR="00E84F98" w:rsidRPr="00E84F98" w:rsidRDefault="00E84F98" w:rsidP="006F4886">
            <w:pPr>
              <w:spacing w:line="360" w:lineRule="auto"/>
              <w:rPr>
                <w:sz w:val="18"/>
                <w:szCs w:val="18"/>
              </w:rPr>
            </w:pPr>
            <w:r w:rsidRPr="00E84F98">
              <w:rPr>
                <w:sz w:val="18"/>
                <w:szCs w:val="18"/>
              </w:rPr>
              <w:t>0.924</w:t>
            </w:r>
          </w:p>
        </w:tc>
        <w:tc>
          <w:tcPr>
            <w:tcW w:w="760" w:type="dxa"/>
            <w:noWrap/>
            <w:hideMark/>
          </w:tcPr>
          <w:p w14:paraId="144A9DB4" w14:textId="77777777" w:rsidR="00E84F98" w:rsidRPr="00E84F98" w:rsidRDefault="00E84F98" w:rsidP="006F4886">
            <w:pPr>
              <w:spacing w:line="360" w:lineRule="auto"/>
              <w:rPr>
                <w:sz w:val="18"/>
                <w:szCs w:val="18"/>
              </w:rPr>
            </w:pPr>
            <w:r w:rsidRPr="00E84F98">
              <w:rPr>
                <w:sz w:val="18"/>
                <w:szCs w:val="18"/>
              </w:rPr>
              <w:t>0.905</w:t>
            </w:r>
          </w:p>
        </w:tc>
        <w:tc>
          <w:tcPr>
            <w:tcW w:w="740" w:type="dxa"/>
            <w:noWrap/>
            <w:hideMark/>
          </w:tcPr>
          <w:p w14:paraId="0D90C2FB" w14:textId="77777777" w:rsidR="00E84F98" w:rsidRPr="00E84F98" w:rsidRDefault="00E84F98" w:rsidP="006F4886">
            <w:pPr>
              <w:spacing w:line="360" w:lineRule="auto"/>
              <w:rPr>
                <w:sz w:val="18"/>
                <w:szCs w:val="18"/>
              </w:rPr>
            </w:pPr>
            <w:r w:rsidRPr="00E84F98">
              <w:rPr>
                <w:sz w:val="18"/>
                <w:szCs w:val="18"/>
              </w:rPr>
              <w:t>0.9</w:t>
            </w:r>
          </w:p>
        </w:tc>
        <w:tc>
          <w:tcPr>
            <w:tcW w:w="880" w:type="dxa"/>
            <w:noWrap/>
            <w:hideMark/>
          </w:tcPr>
          <w:p w14:paraId="0594E0B1" w14:textId="77777777" w:rsidR="00E84F98" w:rsidRPr="00E84F98" w:rsidRDefault="00E84F98" w:rsidP="006F4886">
            <w:pPr>
              <w:spacing w:line="360" w:lineRule="auto"/>
              <w:rPr>
                <w:sz w:val="18"/>
                <w:szCs w:val="18"/>
              </w:rPr>
            </w:pPr>
            <w:r w:rsidRPr="00E84F98">
              <w:rPr>
                <w:sz w:val="18"/>
                <w:szCs w:val="18"/>
              </w:rPr>
              <w:t>0.844</w:t>
            </w:r>
          </w:p>
        </w:tc>
        <w:tc>
          <w:tcPr>
            <w:tcW w:w="1060" w:type="dxa"/>
            <w:noWrap/>
            <w:hideMark/>
          </w:tcPr>
          <w:p w14:paraId="3B7CA10C" w14:textId="77777777" w:rsidR="00E84F98" w:rsidRPr="00E84F98" w:rsidRDefault="00E84F98" w:rsidP="006F4886">
            <w:pPr>
              <w:spacing w:line="360" w:lineRule="auto"/>
              <w:rPr>
                <w:sz w:val="18"/>
                <w:szCs w:val="18"/>
              </w:rPr>
            </w:pPr>
            <w:r w:rsidRPr="00E84F98">
              <w:rPr>
                <w:sz w:val="18"/>
                <w:szCs w:val="18"/>
              </w:rPr>
              <w:t>1.29</w:t>
            </w:r>
          </w:p>
        </w:tc>
      </w:tr>
      <w:tr w:rsidR="00E84F98" w:rsidRPr="00E84F98" w14:paraId="70B40C68" w14:textId="77777777" w:rsidTr="00E84F98">
        <w:trPr>
          <w:trHeight w:val="300"/>
        </w:trPr>
        <w:tc>
          <w:tcPr>
            <w:tcW w:w="4920" w:type="dxa"/>
            <w:noWrap/>
            <w:hideMark/>
          </w:tcPr>
          <w:p w14:paraId="6F585483" w14:textId="77777777" w:rsidR="00E84F98" w:rsidRPr="00E84F98" w:rsidRDefault="00E84F98" w:rsidP="006F4886">
            <w:pPr>
              <w:spacing w:line="360" w:lineRule="auto"/>
            </w:pPr>
            <w:r w:rsidRPr="00E84F98">
              <w:t>methanol</w:t>
            </w:r>
          </w:p>
        </w:tc>
        <w:tc>
          <w:tcPr>
            <w:tcW w:w="1080" w:type="dxa"/>
            <w:noWrap/>
            <w:hideMark/>
          </w:tcPr>
          <w:p w14:paraId="2AAF1828" w14:textId="77777777" w:rsidR="00E84F98" w:rsidRPr="00E84F98" w:rsidRDefault="00E84F98" w:rsidP="006F4886">
            <w:pPr>
              <w:spacing w:line="360" w:lineRule="auto"/>
              <w:rPr>
                <w:sz w:val="18"/>
                <w:szCs w:val="18"/>
              </w:rPr>
            </w:pPr>
            <w:r w:rsidRPr="00E84F98">
              <w:rPr>
                <w:sz w:val="18"/>
                <w:szCs w:val="18"/>
              </w:rPr>
              <w:t>0.0488</w:t>
            </w:r>
          </w:p>
        </w:tc>
        <w:tc>
          <w:tcPr>
            <w:tcW w:w="760" w:type="dxa"/>
            <w:noWrap/>
            <w:hideMark/>
          </w:tcPr>
          <w:p w14:paraId="1A3E8608" w14:textId="77777777" w:rsidR="00E84F98" w:rsidRPr="00E84F98" w:rsidRDefault="00E84F98" w:rsidP="006F4886">
            <w:pPr>
              <w:spacing w:line="360" w:lineRule="auto"/>
              <w:rPr>
                <w:sz w:val="18"/>
                <w:szCs w:val="18"/>
              </w:rPr>
            </w:pPr>
            <w:r w:rsidRPr="00E84F98">
              <w:rPr>
                <w:sz w:val="18"/>
                <w:szCs w:val="18"/>
              </w:rPr>
              <w:t>0.689</w:t>
            </w:r>
          </w:p>
        </w:tc>
        <w:tc>
          <w:tcPr>
            <w:tcW w:w="840" w:type="dxa"/>
            <w:noWrap/>
            <w:hideMark/>
          </w:tcPr>
          <w:p w14:paraId="6BA8B007"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4175F58D" w14:textId="77777777" w:rsidR="00E84F98" w:rsidRPr="00E84F98" w:rsidRDefault="00E84F98" w:rsidP="006F4886">
            <w:pPr>
              <w:spacing w:line="360" w:lineRule="auto"/>
              <w:rPr>
                <w:sz w:val="18"/>
                <w:szCs w:val="18"/>
              </w:rPr>
            </w:pPr>
            <w:r w:rsidRPr="00E84F98">
              <w:rPr>
                <w:sz w:val="18"/>
                <w:szCs w:val="18"/>
              </w:rPr>
              <w:t>0.689</w:t>
            </w:r>
          </w:p>
        </w:tc>
        <w:tc>
          <w:tcPr>
            <w:tcW w:w="740" w:type="dxa"/>
            <w:noWrap/>
            <w:hideMark/>
          </w:tcPr>
          <w:p w14:paraId="655A098C" w14:textId="77777777" w:rsidR="00E84F98" w:rsidRPr="00E84F98" w:rsidRDefault="00E84F98" w:rsidP="006F4886">
            <w:pPr>
              <w:spacing w:line="360" w:lineRule="auto"/>
              <w:rPr>
                <w:sz w:val="18"/>
                <w:szCs w:val="18"/>
              </w:rPr>
            </w:pPr>
            <w:r w:rsidRPr="00E84F98">
              <w:rPr>
                <w:sz w:val="18"/>
                <w:szCs w:val="18"/>
              </w:rPr>
              <w:t>0.689</w:t>
            </w:r>
          </w:p>
        </w:tc>
        <w:tc>
          <w:tcPr>
            <w:tcW w:w="880" w:type="dxa"/>
            <w:noWrap/>
            <w:hideMark/>
          </w:tcPr>
          <w:p w14:paraId="4A2D2C35" w14:textId="77777777" w:rsidR="00E84F98" w:rsidRPr="00E84F98" w:rsidRDefault="00E84F98" w:rsidP="006F4886">
            <w:pPr>
              <w:spacing w:line="360" w:lineRule="auto"/>
              <w:rPr>
                <w:sz w:val="18"/>
                <w:szCs w:val="18"/>
              </w:rPr>
            </w:pPr>
            <w:r w:rsidRPr="00E84F98">
              <w:rPr>
                <w:sz w:val="18"/>
                <w:szCs w:val="18"/>
              </w:rPr>
              <w:t>0.689</w:t>
            </w:r>
          </w:p>
        </w:tc>
        <w:tc>
          <w:tcPr>
            <w:tcW w:w="1060" w:type="dxa"/>
            <w:noWrap/>
            <w:hideMark/>
          </w:tcPr>
          <w:p w14:paraId="4205B9C2" w14:textId="77777777" w:rsidR="00E84F98" w:rsidRPr="00E84F98" w:rsidRDefault="00E84F98" w:rsidP="006F4886">
            <w:pPr>
              <w:spacing w:line="360" w:lineRule="auto"/>
              <w:rPr>
                <w:sz w:val="18"/>
                <w:szCs w:val="18"/>
              </w:rPr>
            </w:pPr>
            <w:r w:rsidRPr="00E84F98">
              <w:rPr>
                <w:sz w:val="18"/>
                <w:szCs w:val="18"/>
              </w:rPr>
              <w:t>0.689</w:t>
            </w:r>
          </w:p>
        </w:tc>
      </w:tr>
      <w:tr w:rsidR="00E84F98" w:rsidRPr="00E84F98" w14:paraId="5B3A5CE1" w14:textId="77777777" w:rsidTr="00E84F98">
        <w:trPr>
          <w:trHeight w:val="300"/>
        </w:trPr>
        <w:tc>
          <w:tcPr>
            <w:tcW w:w="4920" w:type="dxa"/>
            <w:noWrap/>
            <w:hideMark/>
          </w:tcPr>
          <w:p w14:paraId="464CF62E" w14:textId="77777777" w:rsidR="00E84F98" w:rsidRPr="00E84F98" w:rsidRDefault="00E84F98" w:rsidP="006F4886">
            <w:pPr>
              <w:spacing w:line="360" w:lineRule="auto"/>
            </w:pPr>
            <w:r w:rsidRPr="00E84F98">
              <w:t>methyl tert-butyl ether</w:t>
            </w:r>
          </w:p>
        </w:tc>
        <w:tc>
          <w:tcPr>
            <w:tcW w:w="1080" w:type="dxa"/>
            <w:noWrap/>
            <w:hideMark/>
          </w:tcPr>
          <w:p w14:paraId="118D1B0E"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6D53A17B" w14:textId="77777777" w:rsidR="00E84F98" w:rsidRPr="00E84F98" w:rsidRDefault="00E84F98" w:rsidP="006F4886">
            <w:pPr>
              <w:spacing w:line="360" w:lineRule="auto"/>
              <w:rPr>
                <w:sz w:val="18"/>
                <w:szCs w:val="18"/>
              </w:rPr>
            </w:pPr>
            <w:r w:rsidRPr="00E84F98">
              <w:rPr>
                <w:sz w:val="18"/>
                <w:szCs w:val="18"/>
              </w:rPr>
              <w:t>0.427</w:t>
            </w:r>
          </w:p>
        </w:tc>
        <w:tc>
          <w:tcPr>
            <w:tcW w:w="840" w:type="dxa"/>
            <w:noWrap/>
            <w:hideMark/>
          </w:tcPr>
          <w:p w14:paraId="3C66CAC5"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E7DAE60"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4697654D" w14:textId="77777777" w:rsidR="00E84F98" w:rsidRPr="00E84F98" w:rsidRDefault="00E84F98" w:rsidP="006F4886">
            <w:pPr>
              <w:spacing w:line="360" w:lineRule="auto"/>
              <w:rPr>
                <w:sz w:val="18"/>
                <w:szCs w:val="18"/>
              </w:rPr>
            </w:pPr>
            <w:r w:rsidRPr="00E84F98">
              <w:rPr>
                <w:sz w:val="18"/>
                <w:szCs w:val="18"/>
              </w:rPr>
              <w:t>0.702</w:t>
            </w:r>
          </w:p>
        </w:tc>
        <w:tc>
          <w:tcPr>
            <w:tcW w:w="880" w:type="dxa"/>
            <w:noWrap/>
            <w:hideMark/>
          </w:tcPr>
          <w:p w14:paraId="39161F4D" w14:textId="77777777" w:rsidR="00E84F98" w:rsidRPr="00E84F98" w:rsidRDefault="00E84F98" w:rsidP="006F4886">
            <w:pPr>
              <w:spacing w:line="360" w:lineRule="auto"/>
              <w:rPr>
                <w:sz w:val="18"/>
                <w:szCs w:val="18"/>
              </w:rPr>
            </w:pPr>
            <w:r w:rsidRPr="00E84F98">
              <w:rPr>
                <w:sz w:val="18"/>
                <w:szCs w:val="18"/>
              </w:rPr>
              <w:t>0.768</w:t>
            </w:r>
          </w:p>
        </w:tc>
        <w:tc>
          <w:tcPr>
            <w:tcW w:w="1060" w:type="dxa"/>
            <w:noWrap/>
            <w:hideMark/>
          </w:tcPr>
          <w:p w14:paraId="20BBAF22" w14:textId="77777777" w:rsidR="00E84F98" w:rsidRPr="00E84F98" w:rsidRDefault="00E84F98" w:rsidP="006F4886">
            <w:pPr>
              <w:spacing w:line="360" w:lineRule="auto"/>
              <w:rPr>
                <w:sz w:val="18"/>
                <w:szCs w:val="18"/>
              </w:rPr>
            </w:pPr>
            <w:r w:rsidRPr="00E84F98">
              <w:rPr>
                <w:sz w:val="18"/>
                <w:szCs w:val="18"/>
              </w:rPr>
              <w:t>0.768</w:t>
            </w:r>
          </w:p>
        </w:tc>
      </w:tr>
      <w:tr w:rsidR="00E84F98" w:rsidRPr="00E84F98" w14:paraId="2A569534" w14:textId="77777777" w:rsidTr="00E84F98">
        <w:trPr>
          <w:trHeight w:val="300"/>
        </w:trPr>
        <w:tc>
          <w:tcPr>
            <w:tcW w:w="4920" w:type="dxa"/>
            <w:noWrap/>
            <w:hideMark/>
          </w:tcPr>
          <w:p w14:paraId="690A000C" w14:textId="77777777" w:rsidR="00E84F98" w:rsidRPr="00E84F98" w:rsidRDefault="00E84F98" w:rsidP="006F4886">
            <w:pPr>
              <w:spacing w:line="360" w:lineRule="auto"/>
            </w:pPr>
            <w:r w:rsidRPr="00E84F98">
              <w:t>methylene chloride</w:t>
            </w:r>
          </w:p>
        </w:tc>
        <w:tc>
          <w:tcPr>
            <w:tcW w:w="1080" w:type="dxa"/>
            <w:noWrap/>
            <w:hideMark/>
          </w:tcPr>
          <w:p w14:paraId="3FB0C42C" w14:textId="77777777" w:rsidR="00E84F98" w:rsidRPr="00E84F98" w:rsidRDefault="00E84F98" w:rsidP="006F4886">
            <w:pPr>
              <w:spacing w:line="360" w:lineRule="auto"/>
              <w:rPr>
                <w:sz w:val="18"/>
                <w:szCs w:val="18"/>
              </w:rPr>
            </w:pPr>
            <w:r w:rsidRPr="00E84F98">
              <w:rPr>
                <w:sz w:val="18"/>
                <w:szCs w:val="18"/>
              </w:rPr>
              <w:t>0.274</w:t>
            </w:r>
          </w:p>
        </w:tc>
        <w:tc>
          <w:tcPr>
            <w:tcW w:w="760" w:type="dxa"/>
            <w:noWrap/>
            <w:hideMark/>
          </w:tcPr>
          <w:p w14:paraId="7B629077" w14:textId="77777777" w:rsidR="00E84F98" w:rsidRPr="00E84F98" w:rsidRDefault="00E84F98" w:rsidP="006F4886">
            <w:pPr>
              <w:spacing w:line="360" w:lineRule="auto"/>
              <w:rPr>
                <w:sz w:val="18"/>
                <w:szCs w:val="18"/>
              </w:rPr>
            </w:pPr>
            <w:r w:rsidRPr="00E84F98">
              <w:rPr>
                <w:sz w:val="18"/>
                <w:szCs w:val="18"/>
              </w:rPr>
              <w:t>0.564</w:t>
            </w:r>
          </w:p>
        </w:tc>
        <w:tc>
          <w:tcPr>
            <w:tcW w:w="840" w:type="dxa"/>
            <w:noWrap/>
            <w:hideMark/>
          </w:tcPr>
          <w:p w14:paraId="0F4D262F" w14:textId="77777777" w:rsidR="00E84F98" w:rsidRPr="00E84F98" w:rsidRDefault="00E84F98" w:rsidP="006F4886">
            <w:pPr>
              <w:spacing w:line="360" w:lineRule="auto"/>
              <w:rPr>
                <w:sz w:val="18"/>
                <w:szCs w:val="18"/>
              </w:rPr>
            </w:pPr>
            <w:r w:rsidRPr="00E84F98">
              <w:rPr>
                <w:sz w:val="18"/>
                <w:szCs w:val="18"/>
              </w:rPr>
              <w:t>1.04</w:t>
            </w:r>
          </w:p>
        </w:tc>
        <w:tc>
          <w:tcPr>
            <w:tcW w:w="760" w:type="dxa"/>
            <w:noWrap/>
            <w:hideMark/>
          </w:tcPr>
          <w:p w14:paraId="1DBEA3C8" w14:textId="77777777" w:rsidR="00E84F98" w:rsidRPr="00E84F98" w:rsidRDefault="00E84F98" w:rsidP="006F4886">
            <w:pPr>
              <w:spacing w:line="360" w:lineRule="auto"/>
              <w:rPr>
                <w:sz w:val="18"/>
                <w:szCs w:val="18"/>
              </w:rPr>
            </w:pPr>
            <w:r w:rsidRPr="00E84F98">
              <w:rPr>
                <w:sz w:val="18"/>
                <w:szCs w:val="18"/>
              </w:rPr>
              <w:t>1.1</w:t>
            </w:r>
          </w:p>
        </w:tc>
        <w:tc>
          <w:tcPr>
            <w:tcW w:w="740" w:type="dxa"/>
            <w:noWrap/>
            <w:hideMark/>
          </w:tcPr>
          <w:p w14:paraId="359DE6CE" w14:textId="77777777" w:rsidR="00E84F98" w:rsidRPr="00E84F98" w:rsidRDefault="00E84F98" w:rsidP="006F4886">
            <w:pPr>
              <w:spacing w:line="360" w:lineRule="auto"/>
              <w:rPr>
                <w:sz w:val="18"/>
                <w:szCs w:val="18"/>
              </w:rPr>
            </w:pPr>
            <w:r w:rsidRPr="00E84F98">
              <w:rPr>
                <w:sz w:val="18"/>
                <w:szCs w:val="18"/>
              </w:rPr>
              <w:t>0.935</w:t>
            </w:r>
          </w:p>
        </w:tc>
        <w:tc>
          <w:tcPr>
            <w:tcW w:w="880" w:type="dxa"/>
            <w:noWrap/>
            <w:hideMark/>
          </w:tcPr>
          <w:p w14:paraId="05AC3AB1" w14:textId="77777777" w:rsidR="00E84F98" w:rsidRPr="00E84F98" w:rsidRDefault="00E84F98" w:rsidP="006F4886">
            <w:pPr>
              <w:spacing w:line="360" w:lineRule="auto"/>
              <w:rPr>
                <w:sz w:val="18"/>
                <w:szCs w:val="18"/>
              </w:rPr>
            </w:pPr>
            <w:r w:rsidRPr="00E84F98">
              <w:rPr>
                <w:sz w:val="18"/>
                <w:szCs w:val="18"/>
              </w:rPr>
              <w:t>1.07</w:t>
            </w:r>
          </w:p>
        </w:tc>
        <w:tc>
          <w:tcPr>
            <w:tcW w:w="1060" w:type="dxa"/>
            <w:noWrap/>
            <w:hideMark/>
          </w:tcPr>
          <w:p w14:paraId="3B544136"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5E043E97" w14:textId="77777777" w:rsidTr="00E84F98">
        <w:trPr>
          <w:trHeight w:val="300"/>
        </w:trPr>
        <w:tc>
          <w:tcPr>
            <w:tcW w:w="4920" w:type="dxa"/>
            <w:noWrap/>
            <w:hideMark/>
          </w:tcPr>
          <w:p w14:paraId="56A6A489" w14:textId="77777777" w:rsidR="00E84F98" w:rsidRPr="00E84F98" w:rsidRDefault="00E84F98" w:rsidP="006F4886">
            <w:pPr>
              <w:spacing w:line="360" w:lineRule="auto"/>
            </w:pPr>
            <w:r w:rsidRPr="00E84F98">
              <w:t>Midazolam</w:t>
            </w:r>
          </w:p>
        </w:tc>
        <w:tc>
          <w:tcPr>
            <w:tcW w:w="1080" w:type="dxa"/>
            <w:noWrap/>
            <w:hideMark/>
          </w:tcPr>
          <w:p w14:paraId="520301E5" w14:textId="77777777" w:rsidR="00E84F98" w:rsidRPr="00E84F98" w:rsidRDefault="00E84F98" w:rsidP="006F4886">
            <w:pPr>
              <w:spacing w:line="360" w:lineRule="auto"/>
              <w:rPr>
                <w:sz w:val="18"/>
                <w:szCs w:val="18"/>
              </w:rPr>
            </w:pPr>
            <w:r w:rsidRPr="00E84F98">
              <w:rPr>
                <w:sz w:val="18"/>
                <w:szCs w:val="18"/>
              </w:rPr>
              <w:t>0.373</w:t>
            </w:r>
          </w:p>
        </w:tc>
        <w:tc>
          <w:tcPr>
            <w:tcW w:w="760" w:type="dxa"/>
            <w:noWrap/>
            <w:hideMark/>
          </w:tcPr>
          <w:p w14:paraId="586C9E22"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9FB666D" w14:textId="77777777" w:rsidR="00E84F98" w:rsidRPr="00E84F98" w:rsidRDefault="00E84F98" w:rsidP="006F4886">
            <w:pPr>
              <w:spacing w:line="360" w:lineRule="auto"/>
              <w:rPr>
                <w:sz w:val="18"/>
                <w:szCs w:val="18"/>
              </w:rPr>
            </w:pPr>
            <w:r w:rsidRPr="00E84F98">
              <w:rPr>
                <w:sz w:val="18"/>
                <w:szCs w:val="18"/>
              </w:rPr>
              <w:t>1.01</w:t>
            </w:r>
          </w:p>
        </w:tc>
        <w:tc>
          <w:tcPr>
            <w:tcW w:w="760" w:type="dxa"/>
            <w:noWrap/>
            <w:hideMark/>
          </w:tcPr>
          <w:p w14:paraId="1C9548E7"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261A8F93"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402C315" w14:textId="77777777" w:rsidR="00E84F98" w:rsidRPr="00E84F98" w:rsidRDefault="00E84F98" w:rsidP="006F4886">
            <w:pPr>
              <w:spacing w:line="360" w:lineRule="auto"/>
              <w:rPr>
                <w:sz w:val="18"/>
                <w:szCs w:val="18"/>
              </w:rPr>
            </w:pPr>
            <w:r w:rsidRPr="00E84F98">
              <w:rPr>
                <w:sz w:val="18"/>
                <w:szCs w:val="18"/>
              </w:rPr>
              <w:t>1.01</w:t>
            </w:r>
          </w:p>
        </w:tc>
        <w:tc>
          <w:tcPr>
            <w:tcW w:w="1060" w:type="dxa"/>
            <w:noWrap/>
            <w:hideMark/>
          </w:tcPr>
          <w:p w14:paraId="5902DDCF" w14:textId="77777777" w:rsidR="00E84F98" w:rsidRPr="00E84F98" w:rsidRDefault="00E84F98" w:rsidP="006F4886">
            <w:pPr>
              <w:spacing w:line="360" w:lineRule="auto"/>
              <w:rPr>
                <w:sz w:val="18"/>
                <w:szCs w:val="18"/>
              </w:rPr>
            </w:pPr>
            <w:r w:rsidRPr="00E84F98">
              <w:rPr>
                <w:sz w:val="18"/>
                <w:szCs w:val="18"/>
              </w:rPr>
              <w:t>2.42</w:t>
            </w:r>
          </w:p>
        </w:tc>
      </w:tr>
      <w:tr w:rsidR="00E84F98" w:rsidRPr="00E84F98" w14:paraId="79AF7F8F" w14:textId="77777777" w:rsidTr="00E84F98">
        <w:trPr>
          <w:trHeight w:val="300"/>
        </w:trPr>
        <w:tc>
          <w:tcPr>
            <w:tcW w:w="4920" w:type="dxa"/>
            <w:noWrap/>
            <w:hideMark/>
          </w:tcPr>
          <w:p w14:paraId="63E21260" w14:textId="77777777" w:rsidR="00E84F98" w:rsidRPr="00E84F98" w:rsidRDefault="00E84F98" w:rsidP="006F4886">
            <w:pPr>
              <w:spacing w:line="360" w:lineRule="auto"/>
            </w:pPr>
            <w:r w:rsidRPr="00E84F98">
              <w:t>Nilvadipine</w:t>
            </w:r>
          </w:p>
        </w:tc>
        <w:tc>
          <w:tcPr>
            <w:tcW w:w="1080" w:type="dxa"/>
            <w:noWrap/>
            <w:hideMark/>
          </w:tcPr>
          <w:p w14:paraId="72E7DFD0" w14:textId="77777777" w:rsidR="00E84F98" w:rsidRPr="00E84F98" w:rsidRDefault="00E84F98" w:rsidP="006F4886">
            <w:pPr>
              <w:spacing w:line="360" w:lineRule="auto"/>
              <w:rPr>
                <w:sz w:val="18"/>
                <w:szCs w:val="18"/>
              </w:rPr>
            </w:pPr>
            <w:r w:rsidRPr="00E84F98">
              <w:rPr>
                <w:sz w:val="18"/>
                <w:szCs w:val="18"/>
              </w:rPr>
              <w:t>0.633</w:t>
            </w:r>
          </w:p>
        </w:tc>
        <w:tc>
          <w:tcPr>
            <w:tcW w:w="760" w:type="dxa"/>
            <w:noWrap/>
            <w:hideMark/>
          </w:tcPr>
          <w:p w14:paraId="448220D4"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4F323F01" w14:textId="77777777" w:rsidR="00E84F98" w:rsidRPr="00E84F98" w:rsidRDefault="00E84F98" w:rsidP="006F4886">
            <w:pPr>
              <w:spacing w:line="360" w:lineRule="auto"/>
              <w:rPr>
                <w:sz w:val="18"/>
                <w:szCs w:val="18"/>
              </w:rPr>
            </w:pPr>
            <w:r w:rsidRPr="00E84F98">
              <w:rPr>
                <w:sz w:val="18"/>
                <w:szCs w:val="18"/>
              </w:rPr>
              <w:t>0.842</w:t>
            </w:r>
          </w:p>
        </w:tc>
        <w:tc>
          <w:tcPr>
            <w:tcW w:w="760" w:type="dxa"/>
            <w:noWrap/>
            <w:hideMark/>
          </w:tcPr>
          <w:p w14:paraId="55A7E8F9" w14:textId="77777777" w:rsidR="00E84F98" w:rsidRPr="00E84F98" w:rsidRDefault="00E84F98" w:rsidP="006F4886">
            <w:pPr>
              <w:spacing w:line="360" w:lineRule="auto"/>
              <w:rPr>
                <w:sz w:val="18"/>
                <w:szCs w:val="18"/>
              </w:rPr>
            </w:pPr>
            <w:r w:rsidRPr="00E84F98">
              <w:rPr>
                <w:sz w:val="18"/>
                <w:szCs w:val="18"/>
              </w:rPr>
              <w:t>1.33</w:t>
            </w:r>
          </w:p>
        </w:tc>
        <w:tc>
          <w:tcPr>
            <w:tcW w:w="740" w:type="dxa"/>
            <w:noWrap/>
            <w:hideMark/>
          </w:tcPr>
          <w:p w14:paraId="25A1699B" w14:textId="77777777" w:rsidR="00E84F98" w:rsidRPr="00E84F98" w:rsidRDefault="00E84F98" w:rsidP="006F4886">
            <w:pPr>
              <w:spacing w:line="360" w:lineRule="auto"/>
              <w:rPr>
                <w:sz w:val="18"/>
                <w:szCs w:val="18"/>
              </w:rPr>
            </w:pPr>
            <w:r w:rsidRPr="00E84F98">
              <w:rPr>
                <w:sz w:val="18"/>
                <w:szCs w:val="18"/>
              </w:rPr>
              <w:t>0.91</w:t>
            </w:r>
          </w:p>
        </w:tc>
        <w:tc>
          <w:tcPr>
            <w:tcW w:w="880" w:type="dxa"/>
            <w:noWrap/>
            <w:hideMark/>
          </w:tcPr>
          <w:p w14:paraId="3C5D2E49" w14:textId="77777777" w:rsidR="00E84F98" w:rsidRPr="00E84F98" w:rsidRDefault="00E84F98" w:rsidP="006F4886">
            <w:pPr>
              <w:spacing w:line="360" w:lineRule="auto"/>
              <w:rPr>
                <w:sz w:val="18"/>
                <w:szCs w:val="18"/>
              </w:rPr>
            </w:pPr>
            <w:r w:rsidRPr="00E84F98">
              <w:rPr>
                <w:sz w:val="18"/>
                <w:szCs w:val="18"/>
              </w:rPr>
              <w:t>0.857</w:t>
            </w:r>
          </w:p>
        </w:tc>
        <w:tc>
          <w:tcPr>
            <w:tcW w:w="1060" w:type="dxa"/>
            <w:noWrap/>
            <w:hideMark/>
          </w:tcPr>
          <w:p w14:paraId="5DC56B3A" w14:textId="77777777" w:rsidR="00E84F98" w:rsidRPr="00E84F98" w:rsidRDefault="00E84F98" w:rsidP="006F4886">
            <w:pPr>
              <w:spacing w:line="360" w:lineRule="auto"/>
              <w:rPr>
                <w:sz w:val="18"/>
                <w:szCs w:val="18"/>
              </w:rPr>
            </w:pPr>
            <w:r w:rsidRPr="00E84F98">
              <w:rPr>
                <w:sz w:val="18"/>
                <w:szCs w:val="18"/>
              </w:rPr>
              <w:t>0.899</w:t>
            </w:r>
          </w:p>
        </w:tc>
      </w:tr>
      <w:tr w:rsidR="00E84F98" w:rsidRPr="00E84F98" w14:paraId="7A010BFA" w14:textId="77777777" w:rsidTr="00E84F98">
        <w:trPr>
          <w:trHeight w:val="300"/>
        </w:trPr>
        <w:tc>
          <w:tcPr>
            <w:tcW w:w="4920" w:type="dxa"/>
            <w:noWrap/>
            <w:hideMark/>
          </w:tcPr>
          <w:p w14:paraId="5CBD9BF1" w14:textId="77777777" w:rsidR="00E84F98" w:rsidRPr="00E84F98" w:rsidRDefault="00E84F98" w:rsidP="006F4886">
            <w:pPr>
              <w:spacing w:line="360" w:lineRule="auto"/>
            </w:pPr>
            <w:r w:rsidRPr="00E84F98">
              <w:t>Novaluron</w:t>
            </w:r>
          </w:p>
        </w:tc>
        <w:tc>
          <w:tcPr>
            <w:tcW w:w="1080" w:type="dxa"/>
            <w:noWrap/>
            <w:hideMark/>
          </w:tcPr>
          <w:p w14:paraId="7114444A" w14:textId="77777777" w:rsidR="00E84F98" w:rsidRPr="00E84F98" w:rsidRDefault="00E84F98" w:rsidP="006F4886">
            <w:pPr>
              <w:spacing w:line="360" w:lineRule="auto"/>
              <w:rPr>
                <w:sz w:val="18"/>
                <w:szCs w:val="18"/>
              </w:rPr>
            </w:pPr>
            <w:r w:rsidRPr="00E84F98">
              <w:rPr>
                <w:sz w:val="18"/>
                <w:szCs w:val="18"/>
              </w:rPr>
              <w:t>0.281</w:t>
            </w:r>
          </w:p>
        </w:tc>
        <w:tc>
          <w:tcPr>
            <w:tcW w:w="760" w:type="dxa"/>
            <w:noWrap/>
            <w:hideMark/>
          </w:tcPr>
          <w:p w14:paraId="318CBF9F"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7FA01099"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3AA9B59E" w14:textId="77777777" w:rsidR="00E84F98" w:rsidRPr="00E84F98" w:rsidRDefault="00E84F98" w:rsidP="006F4886">
            <w:pPr>
              <w:spacing w:line="360" w:lineRule="auto"/>
              <w:rPr>
                <w:sz w:val="18"/>
                <w:szCs w:val="18"/>
              </w:rPr>
            </w:pPr>
            <w:r w:rsidRPr="00E84F98">
              <w:rPr>
                <w:sz w:val="18"/>
                <w:szCs w:val="18"/>
              </w:rPr>
              <w:t>0.807</w:t>
            </w:r>
          </w:p>
        </w:tc>
        <w:tc>
          <w:tcPr>
            <w:tcW w:w="740" w:type="dxa"/>
            <w:noWrap/>
            <w:hideMark/>
          </w:tcPr>
          <w:p w14:paraId="1BA947F1" w14:textId="77777777" w:rsidR="00E84F98" w:rsidRPr="00E84F98" w:rsidRDefault="00E84F98" w:rsidP="006F4886">
            <w:pPr>
              <w:spacing w:line="360" w:lineRule="auto"/>
              <w:rPr>
                <w:sz w:val="18"/>
                <w:szCs w:val="18"/>
              </w:rPr>
            </w:pPr>
            <w:r w:rsidRPr="00E84F98">
              <w:rPr>
                <w:sz w:val="18"/>
                <w:szCs w:val="18"/>
              </w:rPr>
              <w:t>0.807</w:t>
            </w:r>
          </w:p>
        </w:tc>
        <w:tc>
          <w:tcPr>
            <w:tcW w:w="880" w:type="dxa"/>
            <w:noWrap/>
            <w:hideMark/>
          </w:tcPr>
          <w:p w14:paraId="48399E59" w14:textId="77777777" w:rsidR="00E84F98" w:rsidRPr="00E84F98" w:rsidRDefault="00E84F98" w:rsidP="006F4886">
            <w:pPr>
              <w:spacing w:line="360" w:lineRule="auto"/>
              <w:rPr>
                <w:sz w:val="18"/>
                <w:szCs w:val="18"/>
              </w:rPr>
            </w:pPr>
            <w:r w:rsidRPr="00E84F98">
              <w:rPr>
                <w:sz w:val="18"/>
                <w:szCs w:val="18"/>
              </w:rPr>
              <w:t>0.855</w:t>
            </w:r>
          </w:p>
        </w:tc>
        <w:tc>
          <w:tcPr>
            <w:tcW w:w="1060" w:type="dxa"/>
            <w:noWrap/>
            <w:hideMark/>
          </w:tcPr>
          <w:p w14:paraId="657CA634" w14:textId="77777777" w:rsidR="00E84F98" w:rsidRPr="00E84F98" w:rsidRDefault="00E84F98" w:rsidP="006F4886">
            <w:pPr>
              <w:spacing w:line="360" w:lineRule="auto"/>
              <w:rPr>
                <w:sz w:val="18"/>
                <w:szCs w:val="18"/>
              </w:rPr>
            </w:pPr>
            <w:r w:rsidRPr="00E84F98">
              <w:rPr>
                <w:sz w:val="18"/>
                <w:szCs w:val="18"/>
              </w:rPr>
              <w:t>1.25</w:t>
            </w:r>
          </w:p>
        </w:tc>
      </w:tr>
      <w:tr w:rsidR="00E84F98" w:rsidRPr="00E84F98" w14:paraId="557A0464" w14:textId="77777777" w:rsidTr="00E84F98">
        <w:trPr>
          <w:trHeight w:val="300"/>
        </w:trPr>
        <w:tc>
          <w:tcPr>
            <w:tcW w:w="4920" w:type="dxa"/>
            <w:noWrap/>
            <w:hideMark/>
          </w:tcPr>
          <w:p w14:paraId="15357607" w14:textId="77777777" w:rsidR="00E84F98" w:rsidRPr="00E84F98" w:rsidRDefault="00E84F98" w:rsidP="006F4886">
            <w:pPr>
              <w:spacing w:line="360" w:lineRule="auto"/>
            </w:pPr>
            <w:r w:rsidRPr="00E84F98">
              <w:t>Oxazepam</w:t>
            </w:r>
          </w:p>
        </w:tc>
        <w:tc>
          <w:tcPr>
            <w:tcW w:w="1080" w:type="dxa"/>
            <w:noWrap/>
            <w:hideMark/>
          </w:tcPr>
          <w:p w14:paraId="3EFD95ED" w14:textId="77777777" w:rsidR="00E84F98" w:rsidRPr="00E84F98" w:rsidRDefault="00E84F98" w:rsidP="006F4886">
            <w:pPr>
              <w:spacing w:line="360" w:lineRule="auto"/>
              <w:rPr>
                <w:sz w:val="18"/>
                <w:szCs w:val="18"/>
              </w:rPr>
            </w:pPr>
            <w:r w:rsidRPr="00E84F98">
              <w:rPr>
                <w:sz w:val="18"/>
                <w:szCs w:val="18"/>
              </w:rPr>
              <w:t>0.249</w:t>
            </w:r>
          </w:p>
        </w:tc>
        <w:tc>
          <w:tcPr>
            <w:tcW w:w="760" w:type="dxa"/>
            <w:noWrap/>
            <w:hideMark/>
          </w:tcPr>
          <w:p w14:paraId="216D8575" w14:textId="77777777" w:rsidR="00E84F98" w:rsidRPr="00E84F98" w:rsidRDefault="00E84F98" w:rsidP="006F4886">
            <w:pPr>
              <w:spacing w:line="360" w:lineRule="auto"/>
              <w:rPr>
                <w:sz w:val="18"/>
                <w:szCs w:val="18"/>
              </w:rPr>
            </w:pPr>
            <w:r w:rsidRPr="00E84F98">
              <w:rPr>
                <w:sz w:val="18"/>
                <w:szCs w:val="18"/>
              </w:rPr>
              <w:t>0.795</w:t>
            </w:r>
          </w:p>
        </w:tc>
        <w:tc>
          <w:tcPr>
            <w:tcW w:w="840" w:type="dxa"/>
            <w:noWrap/>
            <w:hideMark/>
          </w:tcPr>
          <w:p w14:paraId="01A5A39D" w14:textId="77777777" w:rsidR="00E84F98" w:rsidRPr="00E84F98" w:rsidRDefault="00E84F98" w:rsidP="006F4886">
            <w:pPr>
              <w:spacing w:line="360" w:lineRule="auto"/>
              <w:rPr>
                <w:sz w:val="18"/>
                <w:szCs w:val="18"/>
              </w:rPr>
            </w:pPr>
            <w:r w:rsidRPr="00E84F98">
              <w:rPr>
                <w:sz w:val="18"/>
                <w:szCs w:val="18"/>
              </w:rPr>
              <w:t>0.813</w:t>
            </w:r>
          </w:p>
        </w:tc>
        <w:tc>
          <w:tcPr>
            <w:tcW w:w="760" w:type="dxa"/>
            <w:noWrap/>
            <w:hideMark/>
          </w:tcPr>
          <w:p w14:paraId="4A8263CC" w14:textId="77777777" w:rsidR="00E84F98" w:rsidRPr="00E84F98" w:rsidRDefault="00E84F98" w:rsidP="006F4886">
            <w:pPr>
              <w:spacing w:line="360" w:lineRule="auto"/>
              <w:rPr>
                <w:sz w:val="18"/>
                <w:szCs w:val="18"/>
              </w:rPr>
            </w:pPr>
            <w:r w:rsidRPr="00E84F98">
              <w:rPr>
                <w:sz w:val="18"/>
                <w:szCs w:val="18"/>
              </w:rPr>
              <w:t>0.88</w:t>
            </w:r>
          </w:p>
        </w:tc>
        <w:tc>
          <w:tcPr>
            <w:tcW w:w="740" w:type="dxa"/>
            <w:noWrap/>
            <w:hideMark/>
          </w:tcPr>
          <w:p w14:paraId="073B77EF" w14:textId="77777777" w:rsidR="00E84F98" w:rsidRPr="00E84F98" w:rsidRDefault="00E84F98" w:rsidP="006F4886">
            <w:pPr>
              <w:spacing w:line="360" w:lineRule="auto"/>
              <w:rPr>
                <w:sz w:val="18"/>
                <w:szCs w:val="18"/>
              </w:rPr>
            </w:pPr>
            <w:r w:rsidRPr="00E84F98">
              <w:rPr>
                <w:sz w:val="18"/>
                <w:szCs w:val="18"/>
              </w:rPr>
              <w:t>0.815</w:t>
            </w:r>
          </w:p>
        </w:tc>
        <w:tc>
          <w:tcPr>
            <w:tcW w:w="880" w:type="dxa"/>
            <w:noWrap/>
            <w:hideMark/>
          </w:tcPr>
          <w:p w14:paraId="0F74BD35" w14:textId="77777777" w:rsidR="00E84F98" w:rsidRPr="00E84F98" w:rsidRDefault="00E84F98" w:rsidP="006F4886">
            <w:pPr>
              <w:spacing w:line="360" w:lineRule="auto"/>
              <w:rPr>
                <w:sz w:val="18"/>
                <w:szCs w:val="18"/>
              </w:rPr>
            </w:pPr>
            <w:r w:rsidRPr="00E84F98">
              <w:rPr>
                <w:sz w:val="18"/>
                <w:szCs w:val="18"/>
              </w:rPr>
              <w:t>0.823</w:t>
            </w:r>
          </w:p>
        </w:tc>
        <w:tc>
          <w:tcPr>
            <w:tcW w:w="1060" w:type="dxa"/>
            <w:noWrap/>
            <w:hideMark/>
          </w:tcPr>
          <w:p w14:paraId="0C8B4245"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112CE5A4" w14:textId="77777777" w:rsidTr="00E84F98">
        <w:trPr>
          <w:trHeight w:val="300"/>
        </w:trPr>
        <w:tc>
          <w:tcPr>
            <w:tcW w:w="4920" w:type="dxa"/>
            <w:noWrap/>
            <w:hideMark/>
          </w:tcPr>
          <w:p w14:paraId="45075A6D" w14:textId="77777777" w:rsidR="00E84F98" w:rsidRPr="00E84F98" w:rsidRDefault="00E84F98" w:rsidP="006F4886">
            <w:pPr>
              <w:spacing w:line="360" w:lineRule="auto"/>
            </w:pPr>
            <w:r w:rsidRPr="00E84F98">
              <w:t>Oxymetholone</w:t>
            </w:r>
          </w:p>
        </w:tc>
        <w:tc>
          <w:tcPr>
            <w:tcW w:w="1080" w:type="dxa"/>
            <w:noWrap/>
            <w:hideMark/>
          </w:tcPr>
          <w:p w14:paraId="4624E93B" w14:textId="77777777" w:rsidR="00E84F98" w:rsidRPr="00E84F98" w:rsidRDefault="00E84F98" w:rsidP="006F4886">
            <w:pPr>
              <w:spacing w:line="360" w:lineRule="auto"/>
              <w:rPr>
                <w:sz w:val="18"/>
                <w:szCs w:val="18"/>
              </w:rPr>
            </w:pPr>
            <w:r w:rsidRPr="00E84F98">
              <w:rPr>
                <w:sz w:val="18"/>
                <w:szCs w:val="18"/>
              </w:rPr>
              <w:t>0.262</w:t>
            </w:r>
          </w:p>
        </w:tc>
        <w:tc>
          <w:tcPr>
            <w:tcW w:w="760" w:type="dxa"/>
            <w:noWrap/>
            <w:hideMark/>
          </w:tcPr>
          <w:p w14:paraId="111449EA" w14:textId="77777777" w:rsidR="00E84F98" w:rsidRPr="00E84F98" w:rsidRDefault="00E84F98" w:rsidP="006F4886">
            <w:pPr>
              <w:spacing w:line="360" w:lineRule="auto"/>
              <w:rPr>
                <w:sz w:val="18"/>
                <w:szCs w:val="18"/>
              </w:rPr>
            </w:pPr>
            <w:r w:rsidRPr="00E84F98">
              <w:rPr>
                <w:sz w:val="18"/>
                <w:szCs w:val="18"/>
              </w:rPr>
              <w:t>0.759</w:t>
            </w:r>
          </w:p>
        </w:tc>
        <w:tc>
          <w:tcPr>
            <w:tcW w:w="840" w:type="dxa"/>
            <w:noWrap/>
            <w:hideMark/>
          </w:tcPr>
          <w:p w14:paraId="52644271" w14:textId="77777777" w:rsidR="00E84F98" w:rsidRPr="00E84F98" w:rsidRDefault="00E84F98" w:rsidP="006F4886">
            <w:pPr>
              <w:spacing w:line="360" w:lineRule="auto"/>
              <w:rPr>
                <w:sz w:val="18"/>
                <w:szCs w:val="18"/>
              </w:rPr>
            </w:pPr>
            <w:r w:rsidRPr="00E84F98">
              <w:rPr>
                <w:sz w:val="18"/>
                <w:szCs w:val="18"/>
              </w:rPr>
              <w:t>0.622</w:t>
            </w:r>
          </w:p>
        </w:tc>
        <w:tc>
          <w:tcPr>
            <w:tcW w:w="760" w:type="dxa"/>
            <w:noWrap/>
            <w:hideMark/>
          </w:tcPr>
          <w:p w14:paraId="6B55B7DF" w14:textId="77777777" w:rsidR="00E84F98" w:rsidRPr="00E84F98" w:rsidRDefault="00E84F98" w:rsidP="006F4886">
            <w:pPr>
              <w:spacing w:line="360" w:lineRule="auto"/>
              <w:rPr>
                <w:sz w:val="18"/>
                <w:szCs w:val="18"/>
              </w:rPr>
            </w:pPr>
            <w:r w:rsidRPr="00E84F98">
              <w:rPr>
                <w:sz w:val="18"/>
                <w:szCs w:val="18"/>
              </w:rPr>
              <w:t>0.617</w:t>
            </w:r>
          </w:p>
        </w:tc>
        <w:tc>
          <w:tcPr>
            <w:tcW w:w="740" w:type="dxa"/>
            <w:noWrap/>
            <w:hideMark/>
          </w:tcPr>
          <w:p w14:paraId="527BE983" w14:textId="77777777" w:rsidR="00E84F98" w:rsidRPr="00E84F98" w:rsidRDefault="00E84F98" w:rsidP="006F4886">
            <w:pPr>
              <w:spacing w:line="360" w:lineRule="auto"/>
              <w:rPr>
                <w:sz w:val="18"/>
                <w:szCs w:val="18"/>
              </w:rPr>
            </w:pPr>
            <w:r w:rsidRPr="00E84F98">
              <w:rPr>
                <w:sz w:val="18"/>
                <w:szCs w:val="18"/>
              </w:rPr>
              <w:t>0.636</w:t>
            </w:r>
          </w:p>
        </w:tc>
        <w:tc>
          <w:tcPr>
            <w:tcW w:w="880" w:type="dxa"/>
            <w:noWrap/>
            <w:hideMark/>
          </w:tcPr>
          <w:p w14:paraId="76BA1809" w14:textId="77777777" w:rsidR="00E84F98" w:rsidRPr="00E84F98" w:rsidRDefault="00E84F98" w:rsidP="006F4886">
            <w:pPr>
              <w:spacing w:line="360" w:lineRule="auto"/>
              <w:rPr>
                <w:sz w:val="18"/>
                <w:szCs w:val="18"/>
              </w:rPr>
            </w:pPr>
            <w:r w:rsidRPr="00E84F98">
              <w:rPr>
                <w:sz w:val="18"/>
                <w:szCs w:val="18"/>
              </w:rPr>
              <w:t>0.609</w:t>
            </w:r>
          </w:p>
        </w:tc>
        <w:tc>
          <w:tcPr>
            <w:tcW w:w="1060" w:type="dxa"/>
            <w:noWrap/>
            <w:hideMark/>
          </w:tcPr>
          <w:p w14:paraId="5C38FC1E" w14:textId="77777777" w:rsidR="00E84F98" w:rsidRPr="00E84F98" w:rsidRDefault="00E84F98" w:rsidP="006F4886">
            <w:pPr>
              <w:spacing w:line="360" w:lineRule="auto"/>
              <w:rPr>
                <w:sz w:val="18"/>
                <w:szCs w:val="18"/>
              </w:rPr>
            </w:pPr>
            <w:r w:rsidRPr="00E84F98">
              <w:rPr>
                <w:sz w:val="18"/>
                <w:szCs w:val="18"/>
              </w:rPr>
              <w:t>0.614</w:t>
            </w:r>
          </w:p>
        </w:tc>
      </w:tr>
      <w:tr w:rsidR="00E84F98" w:rsidRPr="00E84F98" w14:paraId="790F51D9" w14:textId="77777777" w:rsidTr="00E84F98">
        <w:trPr>
          <w:trHeight w:val="300"/>
        </w:trPr>
        <w:tc>
          <w:tcPr>
            <w:tcW w:w="4920" w:type="dxa"/>
            <w:noWrap/>
            <w:hideMark/>
          </w:tcPr>
          <w:p w14:paraId="027276C9" w14:textId="77777777" w:rsidR="00E84F98" w:rsidRPr="00E84F98" w:rsidRDefault="00E84F98" w:rsidP="006F4886">
            <w:pPr>
              <w:spacing w:line="360" w:lineRule="auto"/>
            </w:pPr>
            <w:r w:rsidRPr="00E84F98">
              <w:t>Pentachlorophenol, purified</w:t>
            </w:r>
          </w:p>
        </w:tc>
        <w:tc>
          <w:tcPr>
            <w:tcW w:w="1080" w:type="dxa"/>
            <w:noWrap/>
            <w:hideMark/>
          </w:tcPr>
          <w:p w14:paraId="7C43A4F4" w14:textId="77777777" w:rsidR="00E84F98" w:rsidRPr="00E84F98" w:rsidRDefault="00E84F98" w:rsidP="006F4886">
            <w:pPr>
              <w:spacing w:line="360" w:lineRule="auto"/>
              <w:rPr>
                <w:sz w:val="18"/>
                <w:szCs w:val="18"/>
              </w:rPr>
            </w:pPr>
            <w:r w:rsidRPr="00E84F98">
              <w:rPr>
                <w:sz w:val="18"/>
                <w:szCs w:val="18"/>
              </w:rPr>
              <w:t>0.332</w:t>
            </w:r>
          </w:p>
        </w:tc>
        <w:tc>
          <w:tcPr>
            <w:tcW w:w="760" w:type="dxa"/>
            <w:noWrap/>
            <w:hideMark/>
          </w:tcPr>
          <w:p w14:paraId="4A1C1DBA" w14:textId="77777777" w:rsidR="00E84F98" w:rsidRPr="00E84F98" w:rsidRDefault="00E84F98" w:rsidP="006F4886">
            <w:pPr>
              <w:spacing w:line="360" w:lineRule="auto"/>
              <w:rPr>
                <w:sz w:val="18"/>
                <w:szCs w:val="18"/>
              </w:rPr>
            </w:pPr>
            <w:r w:rsidRPr="00E84F98">
              <w:rPr>
                <w:sz w:val="18"/>
                <w:szCs w:val="18"/>
              </w:rPr>
              <w:t>0.565</w:t>
            </w:r>
          </w:p>
        </w:tc>
        <w:tc>
          <w:tcPr>
            <w:tcW w:w="840" w:type="dxa"/>
            <w:noWrap/>
            <w:hideMark/>
          </w:tcPr>
          <w:p w14:paraId="33AD4781" w14:textId="77777777" w:rsidR="00E84F98" w:rsidRPr="00E84F98" w:rsidRDefault="00E84F98" w:rsidP="006F4886">
            <w:pPr>
              <w:spacing w:line="360" w:lineRule="auto"/>
              <w:rPr>
                <w:sz w:val="18"/>
                <w:szCs w:val="18"/>
              </w:rPr>
            </w:pPr>
            <w:r w:rsidRPr="00E84F98">
              <w:rPr>
                <w:sz w:val="18"/>
                <w:szCs w:val="18"/>
              </w:rPr>
              <w:t>0.825</w:t>
            </w:r>
          </w:p>
        </w:tc>
        <w:tc>
          <w:tcPr>
            <w:tcW w:w="760" w:type="dxa"/>
            <w:noWrap/>
            <w:hideMark/>
          </w:tcPr>
          <w:p w14:paraId="199CFF06" w14:textId="77777777" w:rsidR="00E84F98" w:rsidRPr="00E84F98" w:rsidRDefault="00E84F98" w:rsidP="006F4886">
            <w:pPr>
              <w:spacing w:line="360" w:lineRule="auto"/>
              <w:rPr>
                <w:sz w:val="18"/>
                <w:szCs w:val="18"/>
              </w:rPr>
            </w:pPr>
            <w:r w:rsidRPr="00E84F98">
              <w:rPr>
                <w:sz w:val="18"/>
                <w:szCs w:val="18"/>
              </w:rPr>
              <w:t>0.885</w:t>
            </w:r>
          </w:p>
        </w:tc>
        <w:tc>
          <w:tcPr>
            <w:tcW w:w="740" w:type="dxa"/>
            <w:noWrap/>
            <w:hideMark/>
          </w:tcPr>
          <w:p w14:paraId="36F056E2" w14:textId="77777777" w:rsidR="00E84F98" w:rsidRPr="00E84F98" w:rsidRDefault="00E84F98" w:rsidP="006F4886">
            <w:pPr>
              <w:spacing w:line="360" w:lineRule="auto"/>
              <w:rPr>
                <w:sz w:val="18"/>
                <w:szCs w:val="18"/>
              </w:rPr>
            </w:pPr>
            <w:r w:rsidRPr="00E84F98">
              <w:rPr>
                <w:sz w:val="18"/>
                <w:szCs w:val="18"/>
              </w:rPr>
              <w:t>0.868</w:t>
            </w:r>
          </w:p>
        </w:tc>
        <w:tc>
          <w:tcPr>
            <w:tcW w:w="880" w:type="dxa"/>
            <w:noWrap/>
            <w:hideMark/>
          </w:tcPr>
          <w:p w14:paraId="3D41DD71" w14:textId="77777777" w:rsidR="00E84F98" w:rsidRPr="00E84F98" w:rsidRDefault="00E84F98" w:rsidP="006F4886">
            <w:pPr>
              <w:spacing w:line="360" w:lineRule="auto"/>
              <w:rPr>
                <w:sz w:val="18"/>
                <w:szCs w:val="18"/>
              </w:rPr>
            </w:pPr>
            <w:r w:rsidRPr="00E84F98">
              <w:rPr>
                <w:sz w:val="18"/>
                <w:szCs w:val="18"/>
              </w:rPr>
              <w:t>0.892</w:t>
            </w:r>
          </w:p>
        </w:tc>
        <w:tc>
          <w:tcPr>
            <w:tcW w:w="1060" w:type="dxa"/>
            <w:noWrap/>
            <w:hideMark/>
          </w:tcPr>
          <w:p w14:paraId="22D8FA84" w14:textId="77777777" w:rsidR="00E84F98" w:rsidRPr="00E84F98" w:rsidRDefault="00E84F98" w:rsidP="006F4886">
            <w:pPr>
              <w:spacing w:line="360" w:lineRule="auto"/>
              <w:rPr>
                <w:sz w:val="18"/>
                <w:szCs w:val="18"/>
              </w:rPr>
            </w:pPr>
            <w:r w:rsidRPr="00E84F98">
              <w:rPr>
                <w:sz w:val="18"/>
                <w:szCs w:val="18"/>
              </w:rPr>
              <w:t>0.867</w:t>
            </w:r>
          </w:p>
        </w:tc>
      </w:tr>
      <w:tr w:rsidR="00E84F98" w:rsidRPr="00E84F98" w14:paraId="41C8AA40" w14:textId="77777777" w:rsidTr="00E84F98">
        <w:trPr>
          <w:trHeight w:val="300"/>
        </w:trPr>
        <w:tc>
          <w:tcPr>
            <w:tcW w:w="4920" w:type="dxa"/>
            <w:noWrap/>
            <w:hideMark/>
          </w:tcPr>
          <w:p w14:paraId="5BC3DF00" w14:textId="77777777" w:rsidR="00E84F98" w:rsidRPr="00E84F98" w:rsidRDefault="00E84F98" w:rsidP="006F4886">
            <w:pPr>
              <w:spacing w:line="360" w:lineRule="auto"/>
            </w:pPr>
            <w:r w:rsidRPr="00E84F98">
              <w:t>Perfluorodecanoic acid</w:t>
            </w:r>
          </w:p>
        </w:tc>
        <w:tc>
          <w:tcPr>
            <w:tcW w:w="1080" w:type="dxa"/>
            <w:noWrap/>
            <w:hideMark/>
          </w:tcPr>
          <w:p w14:paraId="044EF5DE" w14:textId="77777777" w:rsidR="00E84F98" w:rsidRPr="00E84F98" w:rsidRDefault="00E84F98" w:rsidP="006F4886">
            <w:pPr>
              <w:spacing w:line="360" w:lineRule="auto"/>
              <w:rPr>
                <w:sz w:val="18"/>
                <w:szCs w:val="18"/>
              </w:rPr>
            </w:pPr>
            <w:r w:rsidRPr="00E84F98">
              <w:rPr>
                <w:sz w:val="18"/>
                <w:szCs w:val="18"/>
              </w:rPr>
              <w:t>0.313</w:t>
            </w:r>
          </w:p>
        </w:tc>
        <w:tc>
          <w:tcPr>
            <w:tcW w:w="760" w:type="dxa"/>
            <w:noWrap/>
            <w:hideMark/>
          </w:tcPr>
          <w:p w14:paraId="643B0A95" w14:textId="77777777" w:rsidR="00E84F98" w:rsidRPr="00E84F98" w:rsidRDefault="00E84F98" w:rsidP="006F4886">
            <w:pPr>
              <w:spacing w:line="360" w:lineRule="auto"/>
              <w:rPr>
                <w:sz w:val="18"/>
                <w:szCs w:val="18"/>
              </w:rPr>
            </w:pPr>
            <w:r w:rsidRPr="00E84F98">
              <w:rPr>
                <w:sz w:val="18"/>
                <w:szCs w:val="18"/>
              </w:rPr>
              <w:t>0.919</w:t>
            </w:r>
          </w:p>
        </w:tc>
        <w:tc>
          <w:tcPr>
            <w:tcW w:w="840" w:type="dxa"/>
            <w:noWrap/>
            <w:hideMark/>
          </w:tcPr>
          <w:p w14:paraId="4811D42A"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6F052785"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33CA1879" w14:textId="77777777" w:rsidR="00E84F98" w:rsidRPr="00E84F98" w:rsidRDefault="00E84F98" w:rsidP="006F4886">
            <w:pPr>
              <w:spacing w:line="360" w:lineRule="auto"/>
              <w:rPr>
                <w:sz w:val="18"/>
                <w:szCs w:val="18"/>
              </w:rPr>
            </w:pPr>
            <w:r w:rsidRPr="00E84F98">
              <w:rPr>
                <w:sz w:val="18"/>
                <w:szCs w:val="18"/>
              </w:rPr>
              <w:t>0.903</w:t>
            </w:r>
          </w:p>
        </w:tc>
        <w:tc>
          <w:tcPr>
            <w:tcW w:w="880" w:type="dxa"/>
            <w:noWrap/>
            <w:hideMark/>
          </w:tcPr>
          <w:p w14:paraId="6B1996DF"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4FBDDCB3" w14:textId="77777777" w:rsidR="00E84F98" w:rsidRPr="00E84F98" w:rsidRDefault="00E84F98" w:rsidP="006F4886">
            <w:pPr>
              <w:spacing w:line="360" w:lineRule="auto"/>
              <w:rPr>
                <w:sz w:val="18"/>
                <w:szCs w:val="18"/>
              </w:rPr>
            </w:pPr>
            <w:r w:rsidRPr="00E84F98">
              <w:rPr>
                <w:sz w:val="18"/>
                <w:szCs w:val="18"/>
              </w:rPr>
              <w:t>1.22</w:t>
            </w:r>
          </w:p>
        </w:tc>
      </w:tr>
      <w:tr w:rsidR="00E84F98" w:rsidRPr="00E84F98" w14:paraId="7B596121" w14:textId="77777777" w:rsidTr="00E84F98">
        <w:trPr>
          <w:trHeight w:val="300"/>
        </w:trPr>
        <w:tc>
          <w:tcPr>
            <w:tcW w:w="4920" w:type="dxa"/>
            <w:noWrap/>
            <w:hideMark/>
          </w:tcPr>
          <w:p w14:paraId="4A383051" w14:textId="77777777" w:rsidR="00E84F98" w:rsidRPr="00E84F98" w:rsidRDefault="00E84F98" w:rsidP="006F4886">
            <w:pPr>
              <w:spacing w:line="360" w:lineRule="auto"/>
            </w:pPr>
            <w:r w:rsidRPr="00E84F98">
              <w:t>perfluorohexane-1-sulphonic acid – potassium salt</w:t>
            </w:r>
          </w:p>
        </w:tc>
        <w:tc>
          <w:tcPr>
            <w:tcW w:w="1080" w:type="dxa"/>
            <w:noWrap/>
            <w:hideMark/>
          </w:tcPr>
          <w:p w14:paraId="68A26FCF" w14:textId="2F682579"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4</w:t>
            </w:r>
          </w:p>
        </w:tc>
        <w:tc>
          <w:tcPr>
            <w:tcW w:w="760" w:type="dxa"/>
            <w:noWrap/>
            <w:hideMark/>
          </w:tcPr>
          <w:p w14:paraId="3AA856FB" w14:textId="77777777" w:rsidR="00E84F98" w:rsidRPr="00E84F98" w:rsidRDefault="00E84F98" w:rsidP="006F4886">
            <w:pPr>
              <w:spacing w:line="360" w:lineRule="auto"/>
              <w:rPr>
                <w:sz w:val="18"/>
                <w:szCs w:val="18"/>
              </w:rPr>
            </w:pPr>
            <w:r w:rsidRPr="00E84F98">
              <w:rPr>
                <w:sz w:val="18"/>
                <w:szCs w:val="18"/>
              </w:rPr>
              <w:t>2.04</w:t>
            </w:r>
          </w:p>
        </w:tc>
        <w:tc>
          <w:tcPr>
            <w:tcW w:w="840" w:type="dxa"/>
            <w:noWrap/>
            <w:hideMark/>
          </w:tcPr>
          <w:p w14:paraId="671D9B8C" w14:textId="77777777" w:rsidR="00E84F98" w:rsidRPr="00E84F98" w:rsidRDefault="00E84F98" w:rsidP="006F4886">
            <w:pPr>
              <w:spacing w:line="360" w:lineRule="auto"/>
              <w:rPr>
                <w:sz w:val="18"/>
                <w:szCs w:val="18"/>
              </w:rPr>
            </w:pPr>
            <w:r w:rsidRPr="00E84F98">
              <w:rPr>
                <w:sz w:val="18"/>
                <w:szCs w:val="18"/>
              </w:rPr>
              <w:t>2.35</w:t>
            </w:r>
          </w:p>
        </w:tc>
        <w:tc>
          <w:tcPr>
            <w:tcW w:w="760" w:type="dxa"/>
            <w:noWrap/>
            <w:hideMark/>
          </w:tcPr>
          <w:p w14:paraId="75E524D2"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72C279C2" w14:textId="77777777" w:rsidR="00E84F98" w:rsidRPr="00E84F98" w:rsidRDefault="00E84F98" w:rsidP="006F4886">
            <w:pPr>
              <w:spacing w:line="360" w:lineRule="auto"/>
              <w:rPr>
                <w:sz w:val="18"/>
                <w:szCs w:val="18"/>
              </w:rPr>
            </w:pPr>
            <w:r w:rsidRPr="00E84F98">
              <w:rPr>
                <w:sz w:val="18"/>
                <w:szCs w:val="18"/>
              </w:rPr>
              <w:t>2.23</w:t>
            </w:r>
          </w:p>
        </w:tc>
        <w:tc>
          <w:tcPr>
            <w:tcW w:w="880" w:type="dxa"/>
            <w:noWrap/>
            <w:hideMark/>
          </w:tcPr>
          <w:p w14:paraId="29C5EFDA" w14:textId="77777777" w:rsidR="00E84F98" w:rsidRPr="00E84F98" w:rsidRDefault="00E84F98" w:rsidP="006F4886">
            <w:pPr>
              <w:spacing w:line="360" w:lineRule="auto"/>
              <w:rPr>
                <w:sz w:val="18"/>
                <w:szCs w:val="18"/>
              </w:rPr>
            </w:pPr>
            <w:r w:rsidRPr="00E84F98">
              <w:rPr>
                <w:sz w:val="18"/>
                <w:szCs w:val="18"/>
              </w:rPr>
              <w:t>2.51</w:t>
            </w:r>
          </w:p>
        </w:tc>
        <w:tc>
          <w:tcPr>
            <w:tcW w:w="1060" w:type="dxa"/>
            <w:noWrap/>
            <w:hideMark/>
          </w:tcPr>
          <w:p w14:paraId="298F5916" w14:textId="77777777" w:rsidR="00E84F98" w:rsidRPr="00E84F98" w:rsidRDefault="00E84F98" w:rsidP="006F4886">
            <w:pPr>
              <w:spacing w:line="360" w:lineRule="auto"/>
              <w:rPr>
                <w:sz w:val="18"/>
                <w:szCs w:val="18"/>
              </w:rPr>
            </w:pPr>
            <w:r w:rsidRPr="00E84F98">
              <w:rPr>
                <w:sz w:val="18"/>
                <w:szCs w:val="18"/>
              </w:rPr>
              <w:t>1.5</w:t>
            </w:r>
          </w:p>
        </w:tc>
      </w:tr>
      <w:tr w:rsidR="00E84F98" w:rsidRPr="00E84F98" w14:paraId="23D653E8" w14:textId="77777777" w:rsidTr="00E84F98">
        <w:trPr>
          <w:trHeight w:val="300"/>
        </w:trPr>
        <w:tc>
          <w:tcPr>
            <w:tcW w:w="4920" w:type="dxa"/>
            <w:noWrap/>
            <w:hideMark/>
          </w:tcPr>
          <w:p w14:paraId="2EF01B69" w14:textId="77777777" w:rsidR="00E84F98" w:rsidRPr="00E84F98" w:rsidRDefault="00E84F98" w:rsidP="006F4886">
            <w:pPr>
              <w:spacing w:line="360" w:lineRule="auto"/>
            </w:pPr>
            <w:r w:rsidRPr="00E84F98">
              <w:lastRenderedPageBreak/>
              <w:t>Perfluorohexanoic Acid</w:t>
            </w:r>
          </w:p>
        </w:tc>
        <w:tc>
          <w:tcPr>
            <w:tcW w:w="1080" w:type="dxa"/>
            <w:noWrap/>
            <w:hideMark/>
          </w:tcPr>
          <w:p w14:paraId="4C585EB0"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75357414" w14:textId="77777777" w:rsidR="00E84F98" w:rsidRPr="00E84F98" w:rsidRDefault="00E84F98" w:rsidP="006F4886">
            <w:pPr>
              <w:spacing w:line="360" w:lineRule="auto"/>
              <w:rPr>
                <w:sz w:val="18"/>
                <w:szCs w:val="18"/>
              </w:rPr>
            </w:pPr>
            <w:r w:rsidRPr="00E84F98">
              <w:rPr>
                <w:sz w:val="18"/>
                <w:szCs w:val="18"/>
              </w:rPr>
              <w:t>1.15</w:t>
            </w:r>
          </w:p>
        </w:tc>
        <w:tc>
          <w:tcPr>
            <w:tcW w:w="840" w:type="dxa"/>
            <w:noWrap/>
            <w:hideMark/>
          </w:tcPr>
          <w:p w14:paraId="1EB323EB"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5975C390" w14:textId="6A9C025D" w:rsidR="00E84F98" w:rsidRPr="00E84F98" w:rsidRDefault="00E84F98" w:rsidP="006F4886">
            <w:pPr>
              <w:spacing w:line="360" w:lineRule="auto"/>
              <w:rPr>
                <w:sz w:val="18"/>
                <w:szCs w:val="18"/>
              </w:rPr>
            </w:pPr>
            <w:r w:rsidRPr="00E84F98">
              <w:rPr>
                <w:sz w:val="18"/>
                <w:szCs w:val="18"/>
              </w:rPr>
              <w:t>0.</w:t>
            </w:r>
            <w:r w:rsidR="00E311B5">
              <w:rPr>
                <w:sz w:val="18"/>
                <w:szCs w:val="18"/>
              </w:rPr>
              <w:t>83</w:t>
            </w:r>
            <w:r w:rsidRPr="00E84F98">
              <w:rPr>
                <w:sz w:val="18"/>
                <w:szCs w:val="18"/>
              </w:rPr>
              <w:t>4</w:t>
            </w:r>
          </w:p>
        </w:tc>
        <w:tc>
          <w:tcPr>
            <w:tcW w:w="740" w:type="dxa"/>
            <w:noWrap/>
            <w:hideMark/>
          </w:tcPr>
          <w:p w14:paraId="15DC594F" w14:textId="77777777" w:rsidR="00E84F98" w:rsidRPr="00E84F98" w:rsidRDefault="00E84F98" w:rsidP="006F4886">
            <w:pPr>
              <w:spacing w:line="360" w:lineRule="auto"/>
              <w:rPr>
                <w:sz w:val="18"/>
                <w:szCs w:val="18"/>
              </w:rPr>
            </w:pPr>
            <w:r w:rsidRPr="00E84F98">
              <w:rPr>
                <w:sz w:val="18"/>
                <w:szCs w:val="18"/>
              </w:rPr>
              <w:t>0.799</w:t>
            </w:r>
          </w:p>
        </w:tc>
        <w:tc>
          <w:tcPr>
            <w:tcW w:w="880" w:type="dxa"/>
            <w:noWrap/>
            <w:hideMark/>
          </w:tcPr>
          <w:p w14:paraId="415AF80D" w14:textId="77777777" w:rsidR="00E84F98" w:rsidRPr="00E84F98" w:rsidRDefault="00E84F98" w:rsidP="006F4886">
            <w:pPr>
              <w:spacing w:line="360" w:lineRule="auto"/>
              <w:rPr>
                <w:sz w:val="18"/>
                <w:szCs w:val="18"/>
              </w:rPr>
            </w:pPr>
            <w:r w:rsidRPr="00E84F98">
              <w:rPr>
                <w:sz w:val="18"/>
                <w:szCs w:val="18"/>
              </w:rPr>
              <w:t>1.66</w:t>
            </w:r>
          </w:p>
        </w:tc>
        <w:tc>
          <w:tcPr>
            <w:tcW w:w="1060" w:type="dxa"/>
            <w:noWrap/>
            <w:hideMark/>
          </w:tcPr>
          <w:p w14:paraId="59EAE815" w14:textId="77777777" w:rsidR="00E84F98" w:rsidRPr="00E84F98" w:rsidRDefault="00E84F98" w:rsidP="006F4886">
            <w:pPr>
              <w:spacing w:line="360" w:lineRule="auto"/>
              <w:rPr>
                <w:sz w:val="18"/>
                <w:szCs w:val="18"/>
              </w:rPr>
            </w:pPr>
            <w:r w:rsidRPr="00E84F98">
              <w:rPr>
                <w:sz w:val="18"/>
                <w:szCs w:val="18"/>
              </w:rPr>
              <w:t>2.08</w:t>
            </w:r>
          </w:p>
        </w:tc>
      </w:tr>
      <w:tr w:rsidR="00E84F98" w:rsidRPr="00E84F98" w14:paraId="07F1D159" w14:textId="77777777" w:rsidTr="00E84F98">
        <w:trPr>
          <w:trHeight w:val="300"/>
        </w:trPr>
        <w:tc>
          <w:tcPr>
            <w:tcW w:w="4920" w:type="dxa"/>
            <w:noWrap/>
            <w:hideMark/>
          </w:tcPr>
          <w:p w14:paraId="705DC2CB" w14:textId="77777777" w:rsidR="00E84F98" w:rsidRPr="00E84F98" w:rsidRDefault="00E84F98" w:rsidP="006F4886">
            <w:pPr>
              <w:spacing w:line="360" w:lineRule="auto"/>
            </w:pPr>
            <w:r w:rsidRPr="00E84F98">
              <w:t>Permethrin</w:t>
            </w:r>
          </w:p>
        </w:tc>
        <w:tc>
          <w:tcPr>
            <w:tcW w:w="1080" w:type="dxa"/>
            <w:noWrap/>
            <w:hideMark/>
          </w:tcPr>
          <w:p w14:paraId="5806EBF1" w14:textId="77777777" w:rsidR="00E84F98" w:rsidRPr="00E84F98" w:rsidRDefault="00E84F98" w:rsidP="006F4886">
            <w:pPr>
              <w:spacing w:line="360" w:lineRule="auto"/>
              <w:rPr>
                <w:sz w:val="18"/>
                <w:szCs w:val="18"/>
              </w:rPr>
            </w:pPr>
            <w:r w:rsidRPr="00E84F98">
              <w:rPr>
                <w:sz w:val="18"/>
                <w:szCs w:val="18"/>
              </w:rPr>
              <w:t>0.352</w:t>
            </w:r>
          </w:p>
        </w:tc>
        <w:tc>
          <w:tcPr>
            <w:tcW w:w="760" w:type="dxa"/>
            <w:noWrap/>
            <w:hideMark/>
          </w:tcPr>
          <w:p w14:paraId="1C9662AE"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05476CA"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535E0B75" w14:textId="77777777" w:rsidR="00E84F98" w:rsidRPr="00E84F98" w:rsidRDefault="00E84F98" w:rsidP="006F4886">
            <w:pPr>
              <w:spacing w:line="360" w:lineRule="auto"/>
              <w:rPr>
                <w:sz w:val="18"/>
                <w:szCs w:val="18"/>
              </w:rPr>
            </w:pPr>
            <w:r w:rsidRPr="00E84F98">
              <w:rPr>
                <w:sz w:val="18"/>
                <w:szCs w:val="18"/>
              </w:rPr>
              <w:t>1.08</w:t>
            </w:r>
          </w:p>
        </w:tc>
        <w:tc>
          <w:tcPr>
            <w:tcW w:w="740" w:type="dxa"/>
            <w:noWrap/>
            <w:hideMark/>
          </w:tcPr>
          <w:p w14:paraId="59EA6CCE"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115D0ADB"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39763C3D" w14:textId="77777777" w:rsidR="00E84F98" w:rsidRPr="00E84F98" w:rsidRDefault="00E84F98" w:rsidP="006F4886">
            <w:pPr>
              <w:spacing w:line="360" w:lineRule="auto"/>
              <w:rPr>
                <w:sz w:val="18"/>
                <w:szCs w:val="18"/>
              </w:rPr>
            </w:pPr>
            <w:r w:rsidRPr="00E84F98">
              <w:rPr>
                <w:sz w:val="18"/>
                <w:szCs w:val="18"/>
              </w:rPr>
              <w:t>1.43</w:t>
            </w:r>
          </w:p>
        </w:tc>
      </w:tr>
      <w:tr w:rsidR="00E84F98" w:rsidRPr="00E84F98" w14:paraId="7A27636A" w14:textId="77777777" w:rsidTr="00E84F98">
        <w:trPr>
          <w:trHeight w:val="300"/>
        </w:trPr>
        <w:tc>
          <w:tcPr>
            <w:tcW w:w="4920" w:type="dxa"/>
            <w:noWrap/>
            <w:hideMark/>
          </w:tcPr>
          <w:p w14:paraId="62F8E6FF" w14:textId="77777777" w:rsidR="00E84F98" w:rsidRPr="00E84F98" w:rsidRDefault="00E84F98" w:rsidP="006F4886">
            <w:pPr>
              <w:spacing w:line="360" w:lineRule="auto"/>
            </w:pPr>
            <w:r w:rsidRPr="00E84F98">
              <w:t>phenacetin</w:t>
            </w:r>
          </w:p>
        </w:tc>
        <w:tc>
          <w:tcPr>
            <w:tcW w:w="1080" w:type="dxa"/>
            <w:noWrap/>
            <w:hideMark/>
          </w:tcPr>
          <w:p w14:paraId="01C2B02A" w14:textId="77777777" w:rsidR="00E84F98" w:rsidRPr="00E84F98" w:rsidRDefault="00E84F98" w:rsidP="006F4886">
            <w:pPr>
              <w:spacing w:line="360" w:lineRule="auto"/>
              <w:rPr>
                <w:sz w:val="18"/>
                <w:szCs w:val="18"/>
              </w:rPr>
            </w:pPr>
            <w:r w:rsidRPr="00E84F98">
              <w:rPr>
                <w:sz w:val="18"/>
                <w:szCs w:val="18"/>
              </w:rPr>
              <w:t>0.7</w:t>
            </w:r>
          </w:p>
        </w:tc>
        <w:tc>
          <w:tcPr>
            <w:tcW w:w="760" w:type="dxa"/>
            <w:noWrap/>
            <w:hideMark/>
          </w:tcPr>
          <w:p w14:paraId="24ECE179" w14:textId="77777777" w:rsidR="00E84F98" w:rsidRPr="00E84F98" w:rsidRDefault="00E84F98" w:rsidP="006F4886">
            <w:pPr>
              <w:spacing w:line="360" w:lineRule="auto"/>
              <w:rPr>
                <w:sz w:val="18"/>
                <w:szCs w:val="18"/>
              </w:rPr>
            </w:pPr>
            <w:r w:rsidRPr="00E84F98">
              <w:rPr>
                <w:sz w:val="18"/>
                <w:szCs w:val="18"/>
              </w:rPr>
              <w:t>0.861</w:t>
            </w:r>
          </w:p>
        </w:tc>
        <w:tc>
          <w:tcPr>
            <w:tcW w:w="840" w:type="dxa"/>
            <w:noWrap/>
            <w:hideMark/>
          </w:tcPr>
          <w:p w14:paraId="2E92AADD" w14:textId="77777777" w:rsidR="00E84F98" w:rsidRPr="00E84F98" w:rsidRDefault="00E84F98" w:rsidP="006F4886">
            <w:pPr>
              <w:spacing w:line="360" w:lineRule="auto"/>
              <w:rPr>
                <w:sz w:val="18"/>
                <w:szCs w:val="18"/>
              </w:rPr>
            </w:pPr>
            <w:r w:rsidRPr="00E84F98">
              <w:rPr>
                <w:sz w:val="18"/>
                <w:szCs w:val="18"/>
              </w:rPr>
              <w:t>0.9</w:t>
            </w:r>
          </w:p>
        </w:tc>
        <w:tc>
          <w:tcPr>
            <w:tcW w:w="760" w:type="dxa"/>
            <w:noWrap/>
            <w:hideMark/>
          </w:tcPr>
          <w:p w14:paraId="4BB1AAD7" w14:textId="77777777" w:rsidR="00E84F98" w:rsidRPr="00E84F98" w:rsidRDefault="00E84F98" w:rsidP="006F4886">
            <w:pPr>
              <w:spacing w:line="360" w:lineRule="auto"/>
              <w:rPr>
                <w:sz w:val="18"/>
                <w:szCs w:val="18"/>
              </w:rPr>
            </w:pPr>
            <w:r w:rsidRPr="00E84F98">
              <w:rPr>
                <w:sz w:val="18"/>
                <w:szCs w:val="18"/>
              </w:rPr>
              <w:t>0.97</w:t>
            </w:r>
          </w:p>
        </w:tc>
        <w:tc>
          <w:tcPr>
            <w:tcW w:w="740" w:type="dxa"/>
            <w:noWrap/>
            <w:hideMark/>
          </w:tcPr>
          <w:p w14:paraId="79F3C9AD" w14:textId="77777777" w:rsidR="00E84F98" w:rsidRPr="00E84F98" w:rsidRDefault="00E84F98" w:rsidP="006F4886">
            <w:pPr>
              <w:spacing w:line="360" w:lineRule="auto"/>
              <w:rPr>
                <w:sz w:val="18"/>
                <w:szCs w:val="18"/>
              </w:rPr>
            </w:pPr>
            <w:r w:rsidRPr="00E84F98">
              <w:rPr>
                <w:sz w:val="18"/>
                <w:szCs w:val="18"/>
              </w:rPr>
              <w:t>0.94</w:t>
            </w:r>
          </w:p>
        </w:tc>
        <w:tc>
          <w:tcPr>
            <w:tcW w:w="880" w:type="dxa"/>
            <w:noWrap/>
            <w:hideMark/>
          </w:tcPr>
          <w:p w14:paraId="188CEE4E" w14:textId="77777777" w:rsidR="00E84F98" w:rsidRPr="00E84F98" w:rsidRDefault="00E84F98" w:rsidP="006F4886">
            <w:pPr>
              <w:spacing w:line="360" w:lineRule="auto"/>
              <w:rPr>
                <w:sz w:val="18"/>
                <w:szCs w:val="18"/>
              </w:rPr>
            </w:pPr>
            <w:r w:rsidRPr="00E84F98">
              <w:rPr>
                <w:sz w:val="18"/>
                <w:szCs w:val="18"/>
              </w:rPr>
              <w:t>0.995</w:t>
            </w:r>
          </w:p>
        </w:tc>
        <w:tc>
          <w:tcPr>
            <w:tcW w:w="1060" w:type="dxa"/>
            <w:noWrap/>
            <w:hideMark/>
          </w:tcPr>
          <w:p w14:paraId="719EF4EF" w14:textId="77777777" w:rsidR="00E84F98" w:rsidRPr="00E84F98" w:rsidRDefault="00E84F98" w:rsidP="006F4886">
            <w:pPr>
              <w:spacing w:line="360" w:lineRule="auto"/>
              <w:rPr>
                <w:sz w:val="18"/>
                <w:szCs w:val="18"/>
              </w:rPr>
            </w:pPr>
            <w:r w:rsidRPr="00E84F98">
              <w:rPr>
                <w:sz w:val="18"/>
                <w:szCs w:val="18"/>
              </w:rPr>
              <w:t>0.893</w:t>
            </w:r>
          </w:p>
        </w:tc>
      </w:tr>
      <w:tr w:rsidR="00E84F98" w:rsidRPr="00E84F98" w14:paraId="7CB69A4B" w14:textId="77777777" w:rsidTr="00E84F98">
        <w:trPr>
          <w:trHeight w:val="300"/>
        </w:trPr>
        <w:tc>
          <w:tcPr>
            <w:tcW w:w="4920" w:type="dxa"/>
            <w:noWrap/>
            <w:hideMark/>
          </w:tcPr>
          <w:p w14:paraId="541DDD9B" w14:textId="77777777" w:rsidR="00E84F98" w:rsidRPr="00E84F98" w:rsidRDefault="00E84F98" w:rsidP="006F4886">
            <w:pPr>
              <w:spacing w:line="360" w:lineRule="auto"/>
            </w:pPr>
            <w:r w:rsidRPr="00E84F98">
              <w:t>Phenytoin</w:t>
            </w:r>
          </w:p>
        </w:tc>
        <w:tc>
          <w:tcPr>
            <w:tcW w:w="1080" w:type="dxa"/>
            <w:noWrap/>
            <w:hideMark/>
          </w:tcPr>
          <w:p w14:paraId="18CB6624" w14:textId="77777777" w:rsidR="00E84F98" w:rsidRPr="00E84F98" w:rsidRDefault="00E84F98" w:rsidP="006F4886">
            <w:pPr>
              <w:spacing w:line="360" w:lineRule="auto"/>
              <w:rPr>
                <w:sz w:val="18"/>
                <w:szCs w:val="18"/>
              </w:rPr>
            </w:pPr>
            <w:r w:rsidRPr="00E84F98">
              <w:rPr>
                <w:sz w:val="18"/>
                <w:szCs w:val="18"/>
              </w:rPr>
              <w:t>0.576</w:t>
            </w:r>
          </w:p>
        </w:tc>
        <w:tc>
          <w:tcPr>
            <w:tcW w:w="760" w:type="dxa"/>
            <w:noWrap/>
            <w:hideMark/>
          </w:tcPr>
          <w:p w14:paraId="4E1A3CF5" w14:textId="77777777" w:rsidR="00E84F98" w:rsidRPr="00E84F98" w:rsidRDefault="00E84F98" w:rsidP="006F4886">
            <w:pPr>
              <w:spacing w:line="360" w:lineRule="auto"/>
              <w:rPr>
                <w:sz w:val="18"/>
                <w:szCs w:val="18"/>
              </w:rPr>
            </w:pPr>
            <w:r w:rsidRPr="00E84F98">
              <w:rPr>
                <w:sz w:val="18"/>
                <w:szCs w:val="18"/>
              </w:rPr>
              <w:t>0.395</w:t>
            </w:r>
          </w:p>
        </w:tc>
        <w:tc>
          <w:tcPr>
            <w:tcW w:w="840" w:type="dxa"/>
            <w:noWrap/>
            <w:hideMark/>
          </w:tcPr>
          <w:p w14:paraId="5FA16096" w14:textId="77777777" w:rsidR="00E84F98" w:rsidRPr="00E84F98" w:rsidRDefault="00E84F98" w:rsidP="006F4886">
            <w:pPr>
              <w:spacing w:line="360" w:lineRule="auto"/>
              <w:rPr>
                <w:sz w:val="18"/>
                <w:szCs w:val="18"/>
              </w:rPr>
            </w:pPr>
            <w:r w:rsidRPr="00E84F98">
              <w:rPr>
                <w:sz w:val="18"/>
                <w:szCs w:val="18"/>
              </w:rPr>
              <w:t>0.841</w:t>
            </w:r>
          </w:p>
        </w:tc>
        <w:tc>
          <w:tcPr>
            <w:tcW w:w="760" w:type="dxa"/>
            <w:noWrap/>
            <w:hideMark/>
          </w:tcPr>
          <w:p w14:paraId="4D0355AC" w14:textId="77777777" w:rsidR="00E84F98" w:rsidRPr="00E84F98" w:rsidRDefault="00E84F98" w:rsidP="006F4886">
            <w:pPr>
              <w:spacing w:line="360" w:lineRule="auto"/>
              <w:rPr>
                <w:sz w:val="18"/>
                <w:szCs w:val="18"/>
              </w:rPr>
            </w:pPr>
            <w:r w:rsidRPr="00E84F98">
              <w:rPr>
                <w:sz w:val="18"/>
                <w:szCs w:val="18"/>
              </w:rPr>
              <w:t>0.481</w:t>
            </w:r>
          </w:p>
        </w:tc>
        <w:tc>
          <w:tcPr>
            <w:tcW w:w="740" w:type="dxa"/>
            <w:noWrap/>
            <w:hideMark/>
          </w:tcPr>
          <w:p w14:paraId="13FA9901" w14:textId="77777777" w:rsidR="00E84F98" w:rsidRPr="00E84F98" w:rsidRDefault="00E84F98" w:rsidP="006F4886">
            <w:pPr>
              <w:spacing w:line="360" w:lineRule="auto"/>
              <w:rPr>
                <w:sz w:val="18"/>
                <w:szCs w:val="18"/>
              </w:rPr>
            </w:pPr>
            <w:r w:rsidRPr="00E84F98">
              <w:rPr>
                <w:sz w:val="18"/>
                <w:szCs w:val="18"/>
              </w:rPr>
              <w:t>0.462</w:t>
            </w:r>
          </w:p>
        </w:tc>
        <w:tc>
          <w:tcPr>
            <w:tcW w:w="880" w:type="dxa"/>
            <w:noWrap/>
            <w:hideMark/>
          </w:tcPr>
          <w:p w14:paraId="0FCC75F6" w14:textId="77777777" w:rsidR="00E84F98" w:rsidRPr="00E84F98" w:rsidRDefault="00E84F98" w:rsidP="006F4886">
            <w:pPr>
              <w:spacing w:line="360" w:lineRule="auto"/>
              <w:rPr>
                <w:sz w:val="18"/>
                <w:szCs w:val="18"/>
              </w:rPr>
            </w:pPr>
            <w:r w:rsidRPr="00E84F98">
              <w:rPr>
                <w:sz w:val="18"/>
                <w:szCs w:val="18"/>
              </w:rPr>
              <w:t>0.67</w:t>
            </w:r>
          </w:p>
        </w:tc>
        <w:tc>
          <w:tcPr>
            <w:tcW w:w="1060" w:type="dxa"/>
            <w:noWrap/>
            <w:hideMark/>
          </w:tcPr>
          <w:p w14:paraId="31D6137E" w14:textId="77777777" w:rsidR="00E84F98" w:rsidRPr="00E84F98" w:rsidRDefault="00E84F98" w:rsidP="006F4886">
            <w:pPr>
              <w:spacing w:line="360" w:lineRule="auto"/>
              <w:rPr>
                <w:sz w:val="18"/>
                <w:szCs w:val="18"/>
              </w:rPr>
            </w:pPr>
            <w:r w:rsidRPr="00E84F98">
              <w:rPr>
                <w:sz w:val="18"/>
                <w:szCs w:val="18"/>
              </w:rPr>
              <w:t>0.494</w:t>
            </w:r>
          </w:p>
        </w:tc>
      </w:tr>
      <w:tr w:rsidR="00E84F98" w:rsidRPr="00E84F98" w14:paraId="18634141" w14:textId="77777777" w:rsidTr="00E84F98">
        <w:trPr>
          <w:trHeight w:val="300"/>
        </w:trPr>
        <w:tc>
          <w:tcPr>
            <w:tcW w:w="4920" w:type="dxa"/>
            <w:noWrap/>
            <w:hideMark/>
          </w:tcPr>
          <w:p w14:paraId="044A2111" w14:textId="77777777" w:rsidR="00E84F98" w:rsidRPr="00E84F98" w:rsidRDefault="00E84F98" w:rsidP="006F4886">
            <w:pPr>
              <w:spacing w:line="360" w:lineRule="auto"/>
            </w:pPr>
            <w:r w:rsidRPr="00E84F98">
              <w:t>Potassium Perfluorobutane Sulfonate</w:t>
            </w:r>
          </w:p>
        </w:tc>
        <w:tc>
          <w:tcPr>
            <w:tcW w:w="1080" w:type="dxa"/>
            <w:noWrap/>
            <w:hideMark/>
          </w:tcPr>
          <w:p w14:paraId="2AE3395B" w14:textId="77777777" w:rsidR="00E84F98" w:rsidRPr="00E84F98" w:rsidRDefault="00E84F98" w:rsidP="006F4886">
            <w:pPr>
              <w:spacing w:line="360" w:lineRule="auto"/>
              <w:rPr>
                <w:sz w:val="18"/>
                <w:szCs w:val="18"/>
              </w:rPr>
            </w:pPr>
            <w:r w:rsidRPr="00E84F98">
              <w:rPr>
                <w:sz w:val="18"/>
                <w:szCs w:val="18"/>
              </w:rPr>
              <w:t>0.56</w:t>
            </w:r>
          </w:p>
        </w:tc>
        <w:tc>
          <w:tcPr>
            <w:tcW w:w="760" w:type="dxa"/>
            <w:noWrap/>
            <w:hideMark/>
          </w:tcPr>
          <w:p w14:paraId="6A1C2A07" w14:textId="77777777" w:rsidR="00E84F98" w:rsidRPr="00E84F98" w:rsidRDefault="00E84F98" w:rsidP="006F4886">
            <w:pPr>
              <w:spacing w:line="360" w:lineRule="auto"/>
              <w:rPr>
                <w:sz w:val="18"/>
                <w:szCs w:val="18"/>
              </w:rPr>
            </w:pPr>
            <w:r w:rsidRPr="00E84F98">
              <w:rPr>
                <w:sz w:val="18"/>
                <w:szCs w:val="18"/>
              </w:rPr>
              <w:t>1.61</w:t>
            </w:r>
          </w:p>
        </w:tc>
        <w:tc>
          <w:tcPr>
            <w:tcW w:w="840" w:type="dxa"/>
            <w:noWrap/>
            <w:hideMark/>
          </w:tcPr>
          <w:p w14:paraId="558543CE" w14:textId="77777777" w:rsidR="00E84F98" w:rsidRPr="00E84F98" w:rsidRDefault="00E84F98" w:rsidP="006F4886">
            <w:pPr>
              <w:spacing w:line="360" w:lineRule="auto"/>
              <w:rPr>
                <w:sz w:val="18"/>
                <w:szCs w:val="18"/>
              </w:rPr>
            </w:pPr>
            <w:r w:rsidRPr="00E84F98">
              <w:rPr>
                <w:sz w:val="18"/>
                <w:szCs w:val="18"/>
              </w:rPr>
              <w:t>1.86</w:t>
            </w:r>
          </w:p>
        </w:tc>
        <w:tc>
          <w:tcPr>
            <w:tcW w:w="760" w:type="dxa"/>
            <w:noWrap/>
            <w:hideMark/>
          </w:tcPr>
          <w:p w14:paraId="748719F0"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7DFAFFCC" w14:textId="77777777" w:rsidR="00E84F98" w:rsidRPr="00E84F98" w:rsidRDefault="00E84F98" w:rsidP="006F4886">
            <w:pPr>
              <w:spacing w:line="360" w:lineRule="auto"/>
              <w:rPr>
                <w:sz w:val="18"/>
                <w:szCs w:val="18"/>
              </w:rPr>
            </w:pPr>
            <w:r w:rsidRPr="00E84F98">
              <w:rPr>
                <w:sz w:val="18"/>
                <w:szCs w:val="18"/>
              </w:rPr>
              <w:t>1.32</w:t>
            </w:r>
          </w:p>
        </w:tc>
        <w:tc>
          <w:tcPr>
            <w:tcW w:w="880" w:type="dxa"/>
            <w:noWrap/>
            <w:hideMark/>
          </w:tcPr>
          <w:p w14:paraId="21343FCE" w14:textId="77777777" w:rsidR="00E84F98" w:rsidRPr="00E84F98" w:rsidRDefault="00E84F98" w:rsidP="006F4886">
            <w:pPr>
              <w:spacing w:line="360" w:lineRule="auto"/>
              <w:rPr>
                <w:sz w:val="18"/>
                <w:szCs w:val="18"/>
              </w:rPr>
            </w:pPr>
            <w:r w:rsidRPr="00E84F98">
              <w:rPr>
                <w:sz w:val="18"/>
                <w:szCs w:val="18"/>
              </w:rPr>
              <w:t>2.3</w:t>
            </w:r>
          </w:p>
        </w:tc>
        <w:tc>
          <w:tcPr>
            <w:tcW w:w="1060" w:type="dxa"/>
            <w:noWrap/>
            <w:hideMark/>
          </w:tcPr>
          <w:p w14:paraId="6C807DB4" w14:textId="77777777" w:rsidR="00E84F98" w:rsidRPr="00E84F98" w:rsidRDefault="00E84F98" w:rsidP="006F4886">
            <w:pPr>
              <w:spacing w:line="360" w:lineRule="auto"/>
              <w:rPr>
                <w:sz w:val="18"/>
                <w:szCs w:val="18"/>
              </w:rPr>
            </w:pPr>
            <w:r w:rsidRPr="00E84F98">
              <w:rPr>
                <w:sz w:val="18"/>
                <w:szCs w:val="18"/>
              </w:rPr>
              <w:t>2.25</w:t>
            </w:r>
          </w:p>
        </w:tc>
      </w:tr>
      <w:tr w:rsidR="00E84F98" w:rsidRPr="00E84F98" w14:paraId="7B5F14EE" w14:textId="77777777" w:rsidTr="00E84F98">
        <w:trPr>
          <w:trHeight w:val="300"/>
        </w:trPr>
        <w:tc>
          <w:tcPr>
            <w:tcW w:w="4920" w:type="dxa"/>
            <w:noWrap/>
            <w:hideMark/>
          </w:tcPr>
          <w:p w14:paraId="32CB0C97" w14:textId="77777777" w:rsidR="00E84F98" w:rsidRPr="00E84F98" w:rsidRDefault="00E84F98" w:rsidP="006F4886">
            <w:pPr>
              <w:spacing w:line="360" w:lineRule="auto"/>
            </w:pPr>
            <w:r w:rsidRPr="00E84F98">
              <w:t>Primidone</w:t>
            </w:r>
          </w:p>
        </w:tc>
        <w:tc>
          <w:tcPr>
            <w:tcW w:w="1080" w:type="dxa"/>
            <w:noWrap/>
            <w:hideMark/>
          </w:tcPr>
          <w:p w14:paraId="32AEDC9D" w14:textId="77777777" w:rsidR="00E84F98" w:rsidRPr="00E84F98" w:rsidRDefault="00E84F98" w:rsidP="006F4886">
            <w:pPr>
              <w:spacing w:line="360" w:lineRule="auto"/>
              <w:rPr>
                <w:sz w:val="18"/>
                <w:szCs w:val="18"/>
              </w:rPr>
            </w:pPr>
            <w:r w:rsidRPr="00E84F98">
              <w:rPr>
                <w:sz w:val="18"/>
                <w:szCs w:val="18"/>
              </w:rPr>
              <w:t>0.318</w:t>
            </w:r>
          </w:p>
        </w:tc>
        <w:tc>
          <w:tcPr>
            <w:tcW w:w="760" w:type="dxa"/>
            <w:noWrap/>
            <w:hideMark/>
          </w:tcPr>
          <w:p w14:paraId="7952521E" w14:textId="77777777" w:rsidR="00E84F98" w:rsidRPr="00E84F98" w:rsidRDefault="00E84F98" w:rsidP="006F4886">
            <w:pPr>
              <w:spacing w:line="360" w:lineRule="auto"/>
              <w:rPr>
                <w:sz w:val="18"/>
                <w:szCs w:val="18"/>
              </w:rPr>
            </w:pPr>
            <w:r w:rsidRPr="00E84F98">
              <w:rPr>
                <w:sz w:val="18"/>
                <w:szCs w:val="18"/>
              </w:rPr>
              <w:t>1.96</w:t>
            </w:r>
          </w:p>
        </w:tc>
        <w:tc>
          <w:tcPr>
            <w:tcW w:w="840" w:type="dxa"/>
            <w:noWrap/>
            <w:hideMark/>
          </w:tcPr>
          <w:p w14:paraId="662535FE" w14:textId="77777777" w:rsidR="00E84F98" w:rsidRPr="00E84F98" w:rsidRDefault="00E84F98" w:rsidP="006F4886">
            <w:pPr>
              <w:spacing w:line="360" w:lineRule="auto"/>
              <w:rPr>
                <w:sz w:val="18"/>
                <w:szCs w:val="18"/>
              </w:rPr>
            </w:pPr>
            <w:r w:rsidRPr="00E84F98">
              <w:rPr>
                <w:sz w:val="18"/>
                <w:szCs w:val="18"/>
              </w:rPr>
              <w:t>1.94</w:t>
            </w:r>
          </w:p>
        </w:tc>
        <w:tc>
          <w:tcPr>
            <w:tcW w:w="760" w:type="dxa"/>
            <w:noWrap/>
            <w:hideMark/>
          </w:tcPr>
          <w:p w14:paraId="3C953D19" w14:textId="77777777" w:rsidR="00E84F98" w:rsidRPr="00E84F98" w:rsidRDefault="00E84F98" w:rsidP="006F4886">
            <w:pPr>
              <w:spacing w:line="360" w:lineRule="auto"/>
              <w:rPr>
                <w:sz w:val="18"/>
                <w:szCs w:val="18"/>
              </w:rPr>
            </w:pPr>
            <w:r w:rsidRPr="00E84F98">
              <w:rPr>
                <w:sz w:val="18"/>
                <w:szCs w:val="18"/>
              </w:rPr>
              <w:t>1.96</w:t>
            </w:r>
          </w:p>
        </w:tc>
        <w:tc>
          <w:tcPr>
            <w:tcW w:w="740" w:type="dxa"/>
            <w:noWrap/>
            <w:hideMark/>
          </w:tcPr>
          <w:p w14:paraId="4455AA2B" w14:textId="77777777" w:rsidR="00E84F98" w:rsidRPr="00E84F98" w:rsidRDefault="00E84F98" w:rsidP="006F4886">
            <w:pPr>
              <w:spacing w:line="360" w:lineRule="auto"/>
              <w:rPr>
                <w:sz w:val="18"/>
                <w:szCs w:val="18"/>
              </w:rPr>
            </w:pPr>
            <w:r w:rsidRPr="00E84F98">
              <w:rPr>
                <w:sz w:val="18"/>
                <w:szCs w:val="18"/>
              </w:rPr>
              <w:t>1.66</w:t>
            </w:r>
          </w:p>
        </w:tc>
        <w:tc>
          <w:tcPr>
            <w:tcW w:w="880" w:type="dxa"/>
            <w:noWrap/>
            <w:hideMark/>
          </w:tcPr>
          <w:p w14:paraId="256E1568" w14:textId="77777777" w:rsidR="00E84F98" w:rsidRPr="00E84F98" w:rsidRDefault="00E84F98" w:rsidP="006F4886">
            <w:pPr>
              <w:spacing w:line="360" w:lineRule="auto"/>
              <w:rPr>
                <w:sz w:val="18"/>
                <w:szCs w:val="18"/>
              </w:rPr>
            </w:pPr>
            <w:r w:rsidRPr="00E84F98">
              <w:rPr>
                <w:sz w:val="18"/>
                <w:szCs w:val="18"/>
              </w:rPr>
              <w:t>1.94</w:t>
            </w:r>
          </w:p>
        </w:tc>
        <w:tc>
          <w:tcPr>
            <w:tcW w:w="1060" w:type="dxa"/>
            <w:noWrap/>
            <w:hideMark/>
          </w:tcPr>
          <w:p w14:paraId="0B37EBD6" w14:textId="77777777" w:rsidR="00E84F98" w:rsidRPr="00E84F98" w:rsidRDefault="00E84F98" w:rsidP="006F4886">
            <w:pPr>
              <w:spacing w:line="360" w:lineRule="auto"/>
              <w:rPr>
                <w:sz w:val="18"/>
                <w:szCs w:val="18"/>
              </w:rPr>
            </w:pPr>
            <w:r w:rsidRPr="00E84F98">
              <w:rPr>
                <w:sz w:val="18"/>
                <w:szCs w:val="18"/>
              </w:rPr>
              <w:t>1.61</w:t>
            </w:r>
          </w:p>
        </w:tc>
      </w:tr>
      <w:tr w:rsidR="00E84F98" w:rsidRPr="00E84F98" w14:paraId="23186420" w14:textId="77777777" w:rsidTr="00E84F98">
        <w:trPr>
          <w:trHeight w:val="300"/>
        </w:trPr>
        <w:tc>
          <w:tcPr>
            <w:tcW w:w="4920" w:type="dxa"/>
            <w:noWrap/>
            <w:hideMark/>
          </w:tcPr>
          <w:p w14:paraId="09B2E467" w14:textId="77777777" w:rsidR="00E84F98" w:rsidRPr="00E84F98" w:rsidRDefault="00E84F98" w:rsidP="006F4886">
            <w:pPr>
              <w:spacing w:line="360" w:lineRule="auto"/>
            </w:pPr>
            <w:r w:rsidRPr="00E84F98">
              <w:t>Propamocarb hydrochloride</w:t>
            </w:r>
          </w:p>
        </w:tc>
        <w:tc>
          <w:tcPr>
            <w:tcW w:w="1080" w:type="dxa"/>
            <w:noWrap/>
            <w:hideMark/>
          </w:tcPr>
          <w:p w14:paraId="2EF0F34C" w14:textId="77777777" w:rsidR="00E84F98" w:rsidRPr="00E84F98" w:rsidRDefault="00E84F98" w:rsidP="006F4886">
            <w:pPr>
              <w:spacing w:line="360" w:lineRule="auto"/>
              <w:rPr>
                <w:sz w:val="18"/>
                <w:szCs w:val="18"/>
              </w:rPr>
            </w:pPr>
            <w:r w:rsidRPr="00E84F98">
              <w:rPr>
                <w:sz w:val="18"/>
                <w:szCs w:val="18"/>
              </w:rPr>
              <w:t>0.414</w:t>
            </w:r>
          </w:p>
        </w:tc>
        <w:tc>
          <w:tcPr>
            <w:tcW w:w="760" w:type="dxa"/>
            <w:noWrap/>
            <w:hideMark/>
          </w:tcPr>
          <w:p w14:paraId="6CB28712"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17F49CED" w14:textId="77777777" w:rsidR="00E84F98" w:rsidRPr="00E84F98" w:rsidRDefault="00E84F98" w:rsidP="006F4886">
            <w:pPr>
              <w:spacing w:line="360" w:lineRule="auto"/>
              <w:rPr>
                <w:sz w:val="18"/>
                <w:szCs w:val="18"/>
              </w:rPr>
            </w:pPr>
            <w:r w:rsidRPr="00E84F98">
              <w:rPr>
                <w:sz w:val="18"/>
                <w:szCs w:val="18"/>
              </w:rPr>
              <w:t>1.93</w:t>
            </w:r>
          </w:p>
        </w:tc>
        <w:tc>
          <w:tcPr>
            <w:tcW w:w="760" w:type="dxa"/>
            <w:noWrap/>
            <w:hideMark/>
          </w:tcPr>
          <w:p w14:paraId="1E34EC6B"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6F5E80D0"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17809165" w14:textId="77777777" w:rsidR="00E84F98" w:rsidRPr="00E84F98" w:rsidRDefault="00E84F98" w:rsidP="006F4886">
            <w:pPr>
              <w:spacing w:line="360" w:lineRule="auto"/>
              <w:rPr>
                <w:sz w:val="18"/>
                <w:szCs w:val="18"/>
              </w:rPr>
            </w:pPr>
            <w:r w:rsidRPr="00E84F98">
              <w:rPr>
                <w:sz w:val="18"/>
                <w:szCs w:val="18"/>
              </w:rPr>
              <w:t>1.02</w:t>
            </w:r>
          </w:p>
        </w:tc>
        <w:tc>
          <w:tcPr>
            <w:tcW w:w="1060" w:type="dxa"/>
            <w:noWrap/>
            <w:hideMark/>
          </w:tcPr>
          <w:p w14:paraId="3A567D79" w14:textId="77777777" w:rsidR="00E84F98" w:rsidRPr="00E84F98" w:rsidRDefault="00E84F98" w:rsidP="006F4886">
            <w:pPr>
              <w:spacing w:line="360" w:lineRule="auto"/>
              <w:rPr>
                <w:sz w:val="18"/>
                <w:szCs w:val="18"/>
              </w:rPr>
            </w:pPr>
            <w:r w:rsidRPr="00E84F98">
              <w:rPr>
                <w:sz w:val="18"/>
                <w:szCs w:val="18"/>
              </w:rPr>
              <w:t>1.06</w:t>
            </w:r>
          </w:p>
        </w:tc>
      </w:tr>
      <w:tr w:rsidR="00E84F98" w:rsidRPr="00E84F98" w14:paraId="6736CC35" w14:textId="77777777" w:rsidTr="00E84F98">
        <w:trPr>
          <w:trHeight w:val="300"/>
        </w:trPr>
        <w:tc>
          <w:tcPr>
            <w:tcW w:w="4920" w:type="dxa"/>
            <w:noWrap/>
            <w:hideMark/>
          </w:tcPr>
          <w:p w14:paraId="79C5D8F1" w14:textId="77777777" w:rsidR="00E84F98" w:rsidRPr="00E84F98" w:rsidRDefault="00E84F98" w:rsidP="006F4886">
            <w:pPr>
              <w:spacing w:line="360" w:lineRule="auto"/>
            </w:pPr>
            <w:r w:rsidRPr="00E84F98">
              <w:t>propylparaben</w:t>
            </w:r>
          </w:p>
        </w:tc>
        <w:tc>
          <w:tcPr>
            <w:tcW w:w="1080" w:type="dxa"/>
            <w:noWrap/>
            <w:hideMark/>
          </w:tcPr>
          <w:p w14:paraId="36209408" w14:textId="77777777" w:rsidR="00E84F98" w:rsidRPr="00E84F98" w:rsidRDefault="00E84F98" w:rsidP="006F4886">
            <w:pPr>
              <w:spacing w:line="360" w:lineRule="auto"/>
              <w:rPr>
                <w:sz w:val="18"/>
                <w:szCs w:val="18"/>
              </w:rPr>
            </w:pPr>
            <w:r w:rsidRPr="00E84F98">
              <w:rPr>
                <w:sz w:val="18"/>
                <w:szCs w:val="18"/>
              </w:rPr>
              <w:t>0.602</w:t>
            </w:r>
          </w:p>
        </w:tc>
        <w:tc>
          <w:tcPr>
            <w:tcW w:w="760" w:type="dxa"/>
            <w:noWrap/>
            <w:hideMark/>
          </w:tcPr>
          <w:p w14:paraId="1ADBC1C3" w14:textId="77777777" w:rsidR="00E84F98" w:rsidRPr="00E84F98" w:rsidRDefault="00E84F98" w:rsidP="006F4886">
            <w:pPr>
              <w:spacing w:line="360" w:lineRule="auto"/>
              <w:rPr>
                <w:sz w:val="18"/>
                <w:szCs w:val="18"/>
              </w:rPr>
            </w:pPr>
            <w:r w:rsidRPr="00E84F98">
              <w:rPr>
                <w:sz w:val="18"/>
                <w:szCs w:val="18"/>
              </w:rPr>
              <w:t>0.891</w:t>
            </w:r>
          </w:p>
        </w:tc>
        <w:tc>
          <w:tcPr>
            <w:tcW w:w="840" w:type="dxa"/>
            <w:noWrap/>
            <w:hideMark/>
          </w:tcPr>
          <w:p w14:paraId="7BA51AEC" w14:textId="77777777" w:rsidR="00E84F98" w:rsidRPr="00E84F98" w:rsidRDefault="00E84F98" w:rsidP="006F4886">
            <w:pPr>
              <w:spacing w:line="360" w:lineRule="auto"/>
              <w:rPr>
                <w:sz w:val="18"/>
                <w:szCs w:val="18"/>
              </w:rPr>
            </w:pPr>
            <w:r w:rsidRPr="00E84F98">
              <w:rPr>
                <w:sz w:val="18"/>
                <w:szCs w:val="18"/>
              </w:rPr>
              <w:t>0.645</w:t>
            </w:r>
          </w:p>
        </w:tc>
        <w:tc>
          <w:tcPr>
            <w:tcW w:w="760" w:type="dxa"/>
            <w:noWrap/>
            <w:hideMark/>
          </w:tcPr>
          <w:p w14:paraId="0806BBB6" w14:textId="77777777" w:rsidR="00E84F98" w:rsidRPr="00E84F98" w:rsidRDefault="00E84F98" w:rsidP="006F4886">
            <w:pPr>
              <w:spacing w:line="360" w:lineRule="auto"/>
              <w:rPr>
                <w:sz w:val="18"/>
                <w:szCs w:val="18"/>
              </w:rPr>
            </w:pPr>
            <w:r w:rsidRPr="00E84F98">
              <w:rPr>
                <w:sz w:val="18"/>
                <w:szCs w:val="18"/>
              </w:rPr>
              <w:t>0.752</w:t>
            </w:r>
          </w:p>
        </w:tc>
        <w:tc>
          <w:tcPr>
            <w:tcW w:w="740" w:type="dxa"/>
            <w:noWrap/>
            <w:hideMark/>
          </w:tcPr>
          <w:p w14:paraId="055BDEDB" w14:textId="77777777" w:rsidR="00E84F98" w:rsidRPr="00E84F98" w:rsidRDefault="00E84F98" w:rsidP="006F4886">
            <w:pPr>
              <w:spacing w:line="360" w:lineRule="auto"/>
              <w:rPr>
                <w:sz w:val="18"/>
                <w:szCs w:val="18"/>
              </w:rPr>
            </w:pPr>
            <w:r w:rsidRPr="00E84F98">
              <w:rPr>
                <w:sz w:val="18"/>
                <w:szCs w:val="18"/>
              </w:rPr>
              <w:t>0.757</w:t>
            </w:r>
          </w:p>
        </w:tc>
        <w:tc>
          <w:tcPr>
            <w:tcW w:w="880" w:type="dxa"/>
            <w:noWrap/>
            <w:hideMark/>
          </w:tcPr>
          <w:p w14:paraId="308131B4" w14:textId="77777777" w:rsidR="00E84F98" w:rsidRPr="00E84F98" w:rsidRDefault="00E84F98" w:rsidP="006F4886">
            <w:pPr>
              <w:spacing w:line="360" w:lineRule="auto"/>
              <w:rPr>
                <w:sz w:val="18"/>
                <w:szCs w:val="18"/>
              </w:rPr>
            </w:pPr>
            <w:r w:rsidRPr="00E84F98">
              <w:rPr>
                <w:sz w:val="18"/>
                <w:szCs w:val="18"/>
              </w:rPr>
              <w:t>0.713</w:t>
            </w:r>
          </w:p>
        </w:tc>
        <w:tc>
          <w:tcPr>
            <w:tcW w:w="1060" w:type="dxa"/>
            <w:noWrap/>
            <w:hideMark/>
          </w:tcPr>
          <w:p w14:paraId="675C9E6E" w14:textId="77777777" w:rsidR="00E84F98" w:rsidRPr="00E84F98" w:rsidRDefault="00E84F98" w:rsidP="006F4886">
            <w:pPr>
              <w:spacing w:line="360" w:lineRule="auto"/>
              <w:rPr>
                <w:sz w:val="18"/>
                <w:szCs w:val="18"/>
              </w:rPr>
            </w:pPr>
            <w:r w:rsidRPr="00E84F98">
              <w:rPr>
                <w:sz w:val="18"/>
                <w:szCs w:val="18"/>
              </w:rPr>
              <w:t>0.465</w:t>
            </w:r>
          </w:p>
        </w:tc>
      </w:tr>
      <w:tr w:rsidR="00E84F98" w:rsidRPr="00E84F98" w14:paraId="50F38BC2" w14:textId="77777777" w:rsidTr="00E84F98">
        <w:trPr>
          <w:trHeight w:val="300"/>
        </w:trPr>
        <w:tc>
          <w:tcPr>
            <w:tcW w:w="4920" w:type="dxa"/>
            <w:noWrap/>
            <w:hideMark/>
          </w:tcPr>
          <w:p w14:paraId="3C44FCD3" w14:textId="77777777" w:rsidR="00E84F98" w:rsidRPr="00E84F98" w:rsidRDefault="00E84F98" w:rsidP="006F4886">
            <w:pPr>
              <w:spacing w:line="360" w:lineRule="auto"/>
            </w:pPr>
            <w:r w:rsidRPr="00E84F98">
              <w:t>Propyzamide</w:t>
            </w:r>
          </w:p>
        </w:tc>
        <w:tc>
          <w:tcPr>
            <w:tcW w:w="1080" w:type="dxa"/>
            <w:noWrap/>
            <w:hideMark/>
          </w:tcPr>
          <w:p w14:paraId="3DA3EFE3" w14:textId="77777777" w:rsidR="00E84F98" w:rsidRPr="00E84F98" w:rsidRDefault="00E84F98" w:rsidP="006F4886">
            <w:pPr>
              <w:spacing w:line="360" w:lineRule="auto"/>
              <w:rPr>
                <w:sz w:val="18"/>
                <w:szCs w:val="18"/>
              </w:rPr>
            </w:pPr>
            <w:r w:rsidRPr="00E84F98">
              <w:rPr>
                <w:sz w:val="18"/>
                <w:szCs w:val="18"/>
              </w:rPr>
              <w:t>0.62</w:t>
            </w:r>
          </w:p>
        </w:tc>
        <w:tc>
          <w:tcPr>
            <w:tcW w:w="760" w:type="dxa"/>
            <w:noWrap/>
            <w:hideMark/>
          </w:tcPr>
          <w:p w14:paraId="5536AB02" w14:textId="77777777" w:rsidR="00E84F98" w:rsidRPr="00E84F98" w:rsidRDefault="00E84F98" w:rsidP="006F4886">
            <w:pPr>
              <w:spacing w:line="360" w:lineRule="auto"/>
              <w:rPr>
                <w:sz w:val="18"/>
                <w:szCs w:val="18"/>
              </w:rPr>
            </w:pPr>
            <w:r w:rsidRPr="00E84F98">
              <w:rPr>
                <w:sz w:val="18"/>
                <w:szCs w:val="18"/>
              </w:rPr>
              <w:t>1.42</w:t>
            </w:r>
          </w:p>
        </w:tc>
        <w:tc>
          <w:tcPr>
            <w:tcW w:w="840" w:type="dxa"/>
            <w:noWrap/>
            <w:hideMark/>
          </w:tcPr>
          <w:p w14:paraId="2D4B59DF" w14:textId="77777777" w:rsidR="00E84F98" w:rsidRPr="00E84F98" w:rsidRDefault="00E84F98" w:rsidP="006F4886">
            <w:pPr>
              <w:spacing w:line="360" w:lineRule="auto"/>
              <w:rPr>
                <w:sz w:val="18"/>
                <w:szCs w:val="18"/>
              </w:rPr>
            </w:pPr>
            <w:r w:rsidRPr="00E84F98">
              <w:rPr>
                <w:sz w:val="18"/>
                <w:szCs w:val="18"/>
              </w:rPr>
              <w:t>1.52</w:t>
            </w:r>
          </w:p>
        </w:tc>
        <w:tc>
          <w:tcPr>
            <w:tcW w:w="760" w:type="dxa"/>
            <w:noWrap/>
            <w:hideMark/>
          </w:tcPr>
          <w:p w14:paraId="3EC39A4D"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71035117" w14:textId="77777777" w:rsidR="00E84F98" w:rsidRPr="00E84F98" w:rsidRDefault="00E84F98" w:rsidP="006F4886">
            <w:pPr>
              <w:spacing w:line="360" w:lineRule="auto"/>
              <w:rPr>
                <w:sz w:val="18"/>
                <w:szCs w:val="18"/>
              </w:rPr>
            </w:pPr>
            <w:r w:rsidRPr="00E84F98">
              <w:rPr>
                <w:sz w:val="18"/>
                <w:szCs w:val="18"/>
              </w:rPr>
              <w:t>1.06</w:t>
            </w:r>
          </w:p>
        </w:tc>
        <w:tc>
          <w:tcPr>
            <w:tcW w:w="880" w:type="dxa"/>
            <w:noWrap/>
            <w:hideMark/>
          </w:tcPr>
          <w:p w14:paraId="274AC662" w14:textId="77777777" w:rsidR="00E84F98" w:rsidRPr="00E84F98" w:rsidRDefault="00E84F98" w:rsidP="006F4886">
            <w:pPr>
              <w:spacing w:line="360" w:lineRule="auto"/>
              <w:rPr>
                <w:sz w:val="18"/>
                <w:szCs w:val="18"/>
              </w:rPr>
            </w:pPr>
            <w:r w:rsidRPr="00E84F98">
              <w:rPr>
                <w:sz w:val="18"/>
                <w:szCs w:val="18"/>
              </w:rPr>
              <w:t>1.08</w:t>
            </w:r>
          </w:p>
        </w:tc>
        <w:tc>
          <w:tcPr>
            <w:tcW w:w="1060" w:type="dxa"/>
            <w:noWrap/>
            <w:hideMark/>
          </w:tcPr>
          <w:p w14:paraId="7AA96E25" w14:textId="77777777" w:rsidR="00E84F98" w:rsidRPr="00E84F98" w:rsidRDefault="00E84F98" w:rsidP="006F4886">
            <w:pPr>
              <w:spacing w:line="360" w:lineRule="auto"/>
              <w:rPr>
                <w:sz w:val="18"/>
                <w:szCs w:val="18"/>
              </w:rPr>
            </w:pPr>
            <w:r w:rsidRPr="00E84F98">
              <w:rPr>
                <w:sz w:val="18"/>
                <w:szCs w:val="18"/>
              </w:rPr>
              <w:t>2.09</w:t>
            </w:r>
          </w:p>
        </w:tc>
      </w:tr>
      <w:tr w:rsidR="00E84F98" w:rsidRPr="00E84F98" w14:paraId="6E783A04" w14:textId="77777777" w:rsidTr="00E84F98">
        <w:trPr>
          <w:trHeight w:val="300"/>
        </w:trPr>
        <w:tc>
          <w:tcPr>
            <w:tcW w:w="4920" w:type="dxa"/>
            <w:noWrap/>
            <w:hideMark/>
          </w:tcPr>
          <w:p w14:paraId="2A45774E" w14:textId="77777777" w:rsidR="00E84F98" w:rsidRPr="00E84F98" w:rsidRDefault="00E84F98" w:rsidP="006F4886">
            <w:pPr>
              <w:spacing w:line="360" w:lineRule="auto"/>
            </w:pPr>
            <w:r w:rsidRPr="00E84F98">
              <w:t>Pyridine</w:t>
            </w:r>
          </w:p>
        </w:tc>
        <w:tc>
          <w:tcPr>
            <w:tcW w:w="1080" w:type="dxa"/>
            <w:noWrap/>
            <w:hideMark/>
          </w:tcPr>
          <w:p w14:paraId="45FEBF68" w14:textId="77777777" w:rsidR="00E84F98" w:rsidRPr="00E84F98" w:rsidRDefault="00E84F98" w:rsidP="006F4886">
            <w:pPr>
              <w:spacing w:line="360" w:lineRule="auto"/>
              <w:rPr>
                <w:sz w:val="18"/>
                <w:szCs w:val="18"/>
              </w:rPr>
            </w:pPr>
            <w:r w:rsidRPr="00E84F98">
              <w:rPr>
                <w:sz w:val="18"/>
                <w:szCs w:val="18"/>
              </w:rPr>
              <w:t>0.445</w:t>
            </w:r>
          </w:p>
        </w:tc>
        <w:tc>
          <w:tcPr>
            <w:tcW w:w="760" w:type="dxa"/>
            <w:noWrap/>
            <w:hideMark/>
          </w:tcPr>
          <w:p w14:paraId="5901CAFA"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34D4BCA0" w14:textId="77777777" w:rsidR="00E84F98" w:rsidRPr="00E84F98" w:rsidRDefault="00E84F98" w:rsidP="006F4886">
            <w:pPr>
              <w:spacing w:line="360" w:lineRule="auto"/>
              <w:rPr>
                <w:sz w:val="18"/>
                <w:szCs w:val="18"/>
              </w:rPr>
            </w:pPr>
            <w:r w:rsidRPr="00E84F98">
              <w:rPr>
                <w:sz w:val="18"/>
                <w:szCs w:val="18"/>
              </w:rPr>
              <w:t>1.35</w:t>
            </w:r>
          </w:p>
        </w:tc>
        <w:tc>
          <w:tcPr>
            <w:tcW w:w="760" w:type="dxa"/>
            <w:noWrap/>
            <w:hideMark/>
          </w:tcPr>
          <w:p w14:paraId="60551DDD"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3C679C06" w14:textId="77777777" w:rsidR="00E84F98" w:rsidRPr="00E84F98" w:rsidRDefault="00E84F98" w:rsidP="006F4886">
            <w:pPr>
              <w:spacing w:line="360" w:lineRule="auto"/>
              <w:rPr>
                <w:sz w:val="18"/>
                <w:szCs w:val="18"/>
              </w:rPr>
            </w:pPr>
            <w:r w:rsidRPr="00E84F98">
              <w:rPr>
                <w:sz w:val="18"/>
                <w:szCs w:val="18"/>
              </w:rPr>
              <w:t>1.37</w:t>
            </w:r>
          </w:p>
        </w:tc>
        <w:tc>
          <w:tcPr>
            <w:tcW w:w="880" w:type="dxa"/>
            <w:noWrap/>
            <w:hideMark/>
          </w:tcPr>
          <w:p w14:paraId="6DD96BDE"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490C0DBF" w14:textId="77777777" w:rsidR="00E84F98" w:rsidRPr="00E84F98" w:rsidRDefault="00E84F98" w:rsidP="006F4886">
            <w:pPr>
              <w:spacing w:line="360" w:lineRule="auto"/>
              <w:rPr>
                <w:sz w:val="18"/>
                <w:szCs w:val="18"/>
              </w:rPr>
            </w:pPr>
            <w:r w:rsidRPr="00E84F98">
              <w:rPr>
                <w:sz w:val="18"/>
                <w:szCs w:val="18"/>
              </w:rPr>
              <w:t>0.958</w:t>
            </w:r>
          </w:p>
        </w:tc>
      </w:tr>
      <w:tr w:rsidR="00E84F98" w:rsidRPr="00E84F98" w14:paraId="620F7619" w14:textId="77777777" w:rsidTr="00E84F98">
        <w:trPr>
          <w:trHeight w:val="300"/>
        </w:trPr>
        <w:tc>
          <w:tcPr>
            <w:tcW w:w="4920" w:type="dxa"/>
            <w:noWrap/>
            <w:hideMark/>
          </w:tcPr>
          <w:p w14:paraId="15569F4C" w14:textId="77777777" w:rsidR="00E84F98" w:rsidRPr="00E84F98" w:rsidRDefault="00E84F98" w:rsidP="006F4886">
            <w:pPr>
              <w:spacing w:line="360" w:lineRule="auto"/>
            </w:pPr>
            <w:r w:rsidRPr="00E84F98">
              <w:t>Pyrithiobac sodium</w:t>
            </w:r>
          </w:p>
        </w:tc>
        <w:tc>
          <w:tcPr>
            <w:tcW w:w="1080" w:type="dxa"/>
            <w:noWrap/>
            <w:hideMark/>
          </w:tcPr>
          <w:p w14:paraId="3729D331"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5A97DB90"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0ECEF836" w14:textId="77777777" w:rsidR="00E84F98" w:rsidRPr="00E84F98" w:rsidRDefault="00E84F98" w:rsidP="006F4886">
            <w:pPr>
              <w:spacing w:line="360" w:lineRule="auto"/>
              <w:rPr>
                <w:sz w:val="18"/>
                <w:szCs w:val="18"/>
              </w:rPr>
            </w:pPr>
            <w:r w:rsidRPr="00E84F98">
              <w:rPr>
                <w:sz w:val="18"/>
                <w:szCs w:val="18"/>
              </w:rPr>
              <w:t>2.27</w:t>
            </w:r>
          </w:p>
        </w:tc>
        <w:tc>
          <w:tcPr>
            <w:tcW w:w="760" w:type="dxa"/>
            <w:noWrap/>
            <w:hideMark/>
          </w:tcPr>
          <w:p w14:paraId="3514DB60" w14:textId="77777777" w:rsidR="00E84F98" w:rsidRPr="00E84F98" w:rsidRDefault="00E84F98" w:rsidP="006F4886">
            <w:pPr>
              <w:spacing w:line="360" w:lineRule="auto"/>
              <w:rPr>
                <w:sz w:val="18"/>
                <w:szCs w:val="18"/>
              </w:rPr>
            </w:pPr>
            <w:r w:rsidRPr="00E84F98">
              <w:rPr>
                <w:sz w:val="18"/>
                <w:szCs w:val="18"/>
              </w:rPr>
              <w:t>0.75</w:t>
            </w:r>
          </w:p>
        </w:tc>
        <w:tc>
          <w:tcPr>
            <w:tcW w:w="740" w:type="dxa"/>
            <w:noWrap/>
            <w:hideMark/>
          </w:tcPr>
          <w:p w14:paraId="7C30CEB5" w14:textId="77777777" w:rsidR="00E84F98" w:rsidRPr="00E84F98" w:rsidRDefault="00E84F98" w:rsidP="006F4886">
            <w:pPr>
              <w:spacing w:line="360" w:lineRule="auto"/>
              <w:rPr>
                <w:sz w:val="18"/>
                <w:szCs w:val="18"/>
              </w:rPr>
            </w:pPr>
            <w:r w:rsidRPr="00E84F98">
              <w:rPr>
                <w:sz w:val="18"/>
                <w:szCs w:val="18"/>
              </w:rPr>
              <w:t>0.647</w:t>
            </w:r>
          </w:p>
        </w:tc>
        <w:tc>
          <w:tcPr>
            <w:tcW w:w="880" w:type="dxa"/>
            <w:noWrap/>
            <w:hideMark/>
          </w:tcPr>
          <w:p w14:paraId="7776F7FA" w14:textId="77777777" w:rsidR="00E84F98" w:rsidRPr="00E84F98" w:rsidRDefault="00E84F98" w:rsidP="006F4886">
            <w:pPr>
              <w:spacing w:line="360" w:lineRule="auto"/>
              <w:rPr>
                <w:sz w:val="18"/>
                <w:szCs w:val="18"/>
              </w:rPr>
            </w:pPr>
            <w:r w:rsidRPr="00E84F98">
              <w:rPr>
                <w:sz w:val="18"/>
                <w:szCs w:val="18"/>
              </w:rPr>
              <w:t>2.58</w:t>
            </w:r>
          </w:p>
        </w:tc>
        <w:tc>
          <w:tcPr>
            <w:tcW w:w="1060" w:type="dxa"/>
            <w:noWrap/>
            <w:hideMark/>
          </w:tcPr>
          <w:p w14:paraId="2A142656" w14:textId="77777777" w:rsidR="00E84F98" w:rsidRPr="00E84F98" w:rsidRDefault="00E84F98" w:rsidP="006F4886">
            <w:pPr>
              <w:spacing w:line="360" w:lineRule="auto"/>
              <w:rPr>
                <w:sz w:val="18"/>
                <w:szCs w:val="18"/>
              </w:rPr>
            </w:pPr>
            <w:r w:rsidRPr="00E84F98">
              <w:rPr>
                <w:sz w:val="18"/>
                <w:szCs w:val="18"/>
              </w:rPr>
              <w:t>2.66</w:t>
            </w:r>
          </w:p>
        </w:tc>
      </w:tr>
      <w:tr w:rsidR="00E84F98" w:rsidRPr="00E84F98" w14:paraId="088910E5" w14:textId="77777777" w:rsidTr="00E84F98">
        <w:trPr>
          <w:trHeight w:val="300"/>
        </w:trPr>
        <w:tc>
          <w:tcPr>
            <w:tcW w:w="4920" w:type="dxa"/>
            <w:noWrap/>
            <w:hideMark/>
          </w:tcPr>
          <w:p w14:paraId="06329A84" w14:textId="77777777" w:rsidR="00E84F98" w:rsidRPr="00E84F98" w:rsidRDefault="00E84F98" w:rsidP="006F4886">
            <w:pPr>
              <w:spacing w:line="360" w:lineRule="auto"/>
            </w:pPr>
            <w:r w:rsidRPr="00E84F98">
              <w:t>Resmethrin</w:t>
            </w:r>
          </w:p>
        </w:tc>
        <w:tc>
          <w:tcPr>
            <w:tcW w:w="1080" w:type="dxa"/>
            <w:noWrap/>
            <w:hideMark/>
          </w:tcPr>
          <w:p w14:paraId="5E5E6FFA" w14:textId="77777777" w:rsidR="00E84F98" w:rsidRPr="00E84F98" w:rsidRDefault="00E84F98" w:rsidP="006F4886">
            <w:pPr>
              <w:spacing w:line="360" w:lineRule="auto"/>
              <w:rPr>
                <w:sz w:val="18"/>
                <w:szCs w:val="18"/>
              </w:rPr>
            </w:pPr>
            <w:r w:rsidRPr="00E84F98">
              <w:rPr>
                <w:sz w:val="18"/>
                <w:szCs w:val="18"/>
              </w:rPr>
              <w:t>0.316</w:t>
            </w:r>
          </w:p>
        </w:tc>
        <w:tc>
          <w:tcPr>
            <w:tcW w:w="760" w:type="dxa"/>
            <w:noWrap/>
            <w:hideMark/>
          </w:tcPr>
          <w:p w14:paraId="67FAA23C" w14:textId="422149AF"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3</w:t>
            </w:r>
          </w:p>
        </w:tc>
        <w:tc>
          <w:tcPr>
            <w:tcW w:w="840" w:type="dxa"/>
            <w:noWrap/>
            <w:hideMark/>
          </w:tcPr>
          <w:p w14:paraId="152EBE87" w14:textId="77777777" w:rsidR="00E84F98" w:rsidRPr="00E84F98" w:rsidRDefault="00E84F98" w:rsidP="006F4886">
            <w:pPr>
              <w:spacing w:line="360" w:lineRule="auto"/>
              <w:rPr>
                <w:sz w:val="18"/>
                <w:szCs w:val="18"/>
              </w:rPr>
            </w:pPr>
            <w:r w:rsidRPr="00E84F98">
              <w:rPr>
                <w:sz w:val="18"/>
                <w:szCs w:val="18"/>
              </w:rPr>
              <w:t>1.06</w:t>
            </w:r>
          </w:p>
        </w:tc>
        <w:tc>
          <w:tcPr>
            <w:tcW w:w="760" w:type="dxa"/>
            <w:noWrap/>
            <w:hideMark/>
          </w:tcPr>
          <w:p w14:paraId="3D4FF5A5" w14:textId="77777777" w:rsidR="00E84F98" w:rsidRPr="00E84F98" w:rsidRDefault="00E84F98" w:rsidP="006F4886">
            <w:pPr>
              <w:spacing w:line="360" w:lineRule="auto"/>
              <w:rPr>
                <w:sz w:val="18"/>
                <w:szCs w:val="18"/>
              </w:rPr>
            </w:pPr>
            <w:r w:rsidRPr="00E84F98">
              <w:rPr>
                <w:sz w:val="18"/>
                <w:szCs w:val="18"/>
              </w:rPr>
              <w:t>0.694</w:t>
            </w:r>
          </w:p>
        </w:tc>
        <w:tc>
          <w:tcPr>
            <w:tcW w:w="740" w:type="dxa"/>
            <w:noWrap/>
            <w:hideMark/>
          </w:tcPr>
          <w:p w14:paraId="3F8F820C" w14:textId="77777777" w:rsidR="00E84F98" w:rsidRPr="00E84F98" w:rsidRDefault="00E84F98" w:rsidP="006F4886">
            <w:pPr>
              <w:spacing w:line="360" w:lineRule="auto"/>
              <w:rPr>
                <w:sz w:val="18"/>
                <w:szCs w:val="18"/>
              </w:rPr>
            </w:pPr>
            <w:r w:rsidRPr="00E84F98">
              <w:rPr>
                <w:sz w:val="18"/>
                <w:szCs w:val="18"/>
              </w:rPr>
              <w:t>0.694</w:t>
            </w:r>
          </w:p>
        </w:tc>
        <w:tc>
          <w:tcPr>
            <w:tcW w:w="880" w:type="dxa"/>
            <w:noWrap/>
            <w:hideMark/>
          </w:tcPr>
          <w:p w14:paraId="7F7CEEA8" w14:textId="77777777" w:rsidR="00E84F98" w:rsidRPr="00E84F98" w:rsidRDefault="00E84F98" w:rsidP="006F4886">
            <w:pPr>
              <w:spacing w:line="360" w:lineRule="auto"/>
              <w:rPr>
                <w:sz w:val="18"/>
                <w:szCs w:val="18"/>
              </w:rPr>
            </w:pPr>
            <w:r w:rsidRPr="00E84F98">
              <w:rPr>
                <w:sz w:val="18"/>
                <w:szCs w:val="18"/>
              </w:rPr>
              <w:t>1.18</w:t>
            </w:r>
          </w:p>
        </w:tc>
        <w:tc>
          <w:tcPr>
            <w:tcW w:w="1060" w:type="dxa"/>
            <w:noWrap/>
            <w:hideMark/>
          </w:tcPr>
          <w:p w14:paraId="76DC9D3C"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5B538C86" w14:textId="77777777" w:rsidTr="00E84F98">
        <w:trPr>
          <w:trHeight w:val="300"/>
        </w:trPr>
        <w:tc>
          <w:tcPr>
            <w:tcW w:w="4920" w:type="dxa"/>
            <w:noWrap/>
            <w:hideMark/>
          </w:tcPr>
          <w:p w14:paraId="0D59CBAE" w14:textId="77777777" w:rsidR="00E84F98" w:rsidRPr="00E84F98" w:rsidRDefault="00E84F98" w:rsidP="006F4886">
            <w:pPr>
              <w:spacing w:line="360" w:lineRule="auto"/>
            </w:pPr>
            <w:r w:rsidRPr="00E84F98">
              <w:t>S-Bioallethrin</w:t>
            </w:r>
          </w:p>
        </w:tc>
        <w:tc>
          <w:tcPr>
            <w:tcW w:w="1080" w:type="dxa"/>
            <w:noWrap/>
            <w:hideMark/>
          </w:tcPr>
          <w:p w14:paraId="48E78550" w14:textId="77777777" w:rsidR="00E84F98" w:rsidRPr="00E84F98" w:rsidRDefault="00E84F98" w:rsidP="006F4886">
            <w:pPr>
              <w:spacing w:line="360" w:lineRule="auto"/>
              <w:rPr>
                <w:sz w:val="18"/>
                <w:szCs w:val="18"/>
              </w:rPr>
            </w:pPr>
            <w:r w:rsidRPr="00E84F98">
              <w:rPr>
                <w:sz w:val="18"/>
                <w:szCs w:val="18"/>
              </w:rPr>
              <w:t>0.393</w:t>
            </w:r>
          </w:p>
        </w:tc>
        <w:tc>
          <w:tcPr>
            <w:tcW w:w="760" w:type="dxa"/>
            <w:noWrap/>
            <w:hideMark/>
          </w:tcPr>
          <w:p w14:paraId="74F22341" w14:textId="77777777" w:rsidR="00E84F98" w:rsidRPr="00E84F98" w:rsidRDefault="00E84F98" w:rsidP="006F4886">
            <w:pPr>
              <w:spacing w:line="360" w:lineRule="auto"/>
              <w:rPr>
                <w:sz w:val="18"/>
                <w:szCs w:val="18"/>
              </w:rPr>
            </w:pPr>
            <w:r w:rsidRPr="00E84F98">
              <w:rPr>
                <w:sz w:val="18"/>
                <w:szCs w:val="18"/>
              </w:rPr>
              <w:t>0.928</w:t>
            </w:r>
          </w:p>
        </w:tc>
        <w:tc>
          <w:tcPr>
            <w:tcW w:w="840" w:type="dxa"/>
            <w:noWrap/>
            <w:hideMark/>
          </w:tcPr>
          <w:p w14:paraId="083F629D" w14:textId="77777777" w:rsidR="00E84F98" w:rsidRPr="00E84F98" w:rsidRDefault="00E84F98" w:rsidP="006F4886">
            <w:pPr>
              <w:spacing w:line="360" w:lineRule="auto"/>
              <w:rPr>
                <w:sz w:val="18"/>
                <w:szCs w:val="18"/>
              </w:rPr>
            </w:pPr>
            <w:r w:rsidRPr="00E84F98">
              <w:rPr>
                <w:sz w:val="18"/>
                <w:szCs w:val="18"/>
              </w:rPr>
              <w:t>1.07</w:t>
            </w:r>
          </w:p>
        </w:tc>
        <w:tc>
          <w:tcPr>
            <w:tcW w:w="760" w:type="dxa"/>
            <w:noWrap/>
            <w:hideMark/>
          </w:tcPr>
          <w:p w14:paraId="02B6C707" w14:textId="77777777" w:rsidR="00E84F98" w:rsidRPr="00E84F98" w:rsidRDefault="00E84F98" w:rsidP="006F4886">
            <w:pPr>
              <w:spacing w:line="360" w:lineRule="auto"/>
              <w:rPr>
                <w:sz w:val="18"/>
                <w:szCs w:val="18"/>
              </w:rPr>
            </w:pPr>
            <w:r w:rsidRPr="00E84F98">
              <w:rPr>
                <w:sz w:val="18"/>
                <w:szCs w:val="18"/>
              </w:rPr>
              <w:t>2.29</w:t>
            </w:r>
          </w:p>
        </w:tc>
        <w:tc>
          <w:tcPr>
            <w:tcW w:w="740" w:type="dxa"/>
            <w:noWrap/>
            <w:hideMark/>
          </w:tcPr>
          <w:p w14:paraId="38FE0E8B" w14:textId="77777777" w:rsidR="00E84F98" w:rsidRPr="00E84F98" w:rsidRDefault="00E84F98" w:rsidP="006F4886">
            <w:pPr>
              <w:spacing w:line="360" w:lineRule="auto"/>
              <w:rPr>
                <w:sz w:val="18"/>
                <w:szCs w:val="18"/>
              </w:rPr>
            </w:pPr>
            <w:r w:rsidRPr="00E84F98">
              <w:rPr>
                <w:sz w:val="18"/>
                <w:szCs w:val="18"/>
              </w:rPr>
              <w:t>1.22</w:t>
            </w:r>
          </w:p>
        </w:tc>
        <w:tc>
          <w:tcPr>
            <w:tcW w:w="880" w:type="dxa"/>
            <w:noWrap/>
            <w:hideMark/>
          </w:tcPr>
          <w:p w14:paraId="0580AA6B" w14:textId="77777777" w:rsidR="00E84F98" w:rsidRPr="00E84F98" w:rsidRDefault="00E84F98" w:rsidP="006F4886">
            <w:pPr>
              <w:spacing w:line="360" w:lineRule="auto"/>
              <w:rPr>
                <w:sz w:val="18"/>
                <w:szCs w:val="18"/>
              </w:rPr>
            </w:pPr>
            <w:r w:rsidRPr="00E84F98">
              <w:rPr>
                <w:sz w:val="18"/>
                <w:szCs w:val="18"/>
              </w:rPr>
              <w:t>1.25</w:t>
            </w:r>
          </w:p>
        </w:tc>
        <w:tc>
          <w:tcPr>
            <w:tcW w:w="1060" w:type="dxa"/>
            <w:noWrap/>
            <w:hideMark/>
          </w:tcPr>
          <w:p w14:paraId="34166CAA" w14:textId="77777777" w:rsidR="00E84F98" w:rsidRPr="00E84F98" w:rsidRDefault="00E84F98" w:rsidP="006F4886">
            <w:pPr>
              <w:spacing w:line="360" w:lineRule="auto"/>
              <w:rPr>
                <w:sz w:val="18"/>
                <w:szCs w:val="18"/>
              </w:rPr>
            </w:pPr>
            <w:r w:rsidRPr="00E84F98">
              <w:rPr>
                <w:sz w:val="18"/>
                <w:szCs w:val="18"/>
              </w:rPr>
              <w:t>1.01</w:t>
            </w:r>
          </w:p>
        </w:tc>
      </w:tr>
      <w:tr w:rsidR="00E84F98" w:rsidRPr="00E84F98" w14:paraId="144D8AE5" w14:textId="77777777" w:rsidTr="00E84F98">
        <w:trPr>
          <w:trHeight w:val="300"/>
        </w:trPr>
        <w:tc>
          <w:tcPr>
            <w:tcW w:w="4920" w:type="dxa"/>
            <w:noWrap/>
            <w:hideMark/>
          </w:tcPr>
          <w:p w14:paraId="2F42D78F" w14:textId="77777777" w:rsidR="00E84F98" w:rsidRPr="00E84F98" w:rsidRDefault="00E84F98" w:rsidP="006F4886">
            <w:pPr>
              <w:spacing w:line="360" w:lineRule="auto"/>
            </w:pPr>
            <w:r w:rsidRPr="00E84F98">
              <w:t>Simazine</w:t>
            </w:r>
          </w:p>
        </w:tc>
        <w:tc>
          <w:tcPr>
            <w:tcW w:w="1080" w:type="dxa"/>
            <w:noWrap/>
            <w:hideMark/>
          </w:tcPr>
          <w:p w14:paraId="32544B7D" w14:textId="77777777" w:rsidR="00E84F98" w:rsidRPr="00E84F98" w:rsidRDefault="00E84F98" w:rsidP="006F4886">
            <w:pPr>
              <w:spacing w:line="360" w:lineRule="auto"/>
              <w:rPr>
                <w:sz w:val="18"/>
                <w:szCs w:val="18"/>
              </w:rPr>
            </w:pPr>
            <w:r w:rsidRPr="00E84F98">
              <w:rPr>
                <w:sz w:val="18"/>
                <w:szCs w:val="18"/>
              </w:rPr>
              <w:t>0.455</w:t>
            </w:r>
          </w:p>
        </w:tc>
        <w:tc>
          <w:tcPr>
            <w:tcW w:w="760" w:type="dxa"/>
            <w:noWrap/>
            <w:hideMark/>
          </w:tcPr>
          <w:p w14:paraId="66E0B946" w14:textId="39F739E4"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6</w:t>
            </w:r>
          </w:p>
        </w:tc>
        <w:tc>
          <w:tcPr>
            <w:tcW w:w="840" w:type="dxa"/>
            <w:noWrap/>
            <w:hideMark/>
          </w:tcPr>
          <w:p w14:paraId="56309B7A" w14:textId="77777777" w:rsidR="00E84F98" w:rsidRPr="00E84F98" w:rsidRDefault="00E84F98" w:rsidP="006F4886">
            <w:pPr>
              <w:spacing w:line="360" w:lineRule="auto"/>
              <w:rPr>
                <w:sz w:val="18"/>
                <w:szCs w:val="18"/>
              </w:rPr>
            </w:pPr>
            <w:r w:rsidRPr="00E84F98">
              <w:rPr>
                <w:sz w:val="18"/>
                <w:szCs w:val="18"/>
              </w:rPr>
              <w:t>0.636</w:t>
            </w:r>
          </w:p>
        </w:tc>
        <w:tc>
          <w:tcPr>
            <w:tcW w:w="760" w:type="dxa"/>
            <w:noWrap/>
            <w:hideMark/>
          </w:tcPr>
          <w:p w14:paraId="21C98A7D" w14:textId="77777777" w:rsidR="00E84F98" w:rsidRPr="00E84F98" w:rsidRDefault="00E84F98" w:rsidP="006F4886">
            <w:pPr>
              <w:spacing w:line="360" w:lineRule="auto"/>
              <w:rPr>
                <w:sz w:val="18"/>
                <w:szCs w:val="18"/>
              </w:rPr>
            </w:pPr>
            <w:r w:rsidRPr="00E84F98">
              <w:rPr>
                <w:sz w:val="18"/>
                <w:szCs w:val="18"/>
              </w:rPr>
              <w:t>0.639</w:t>
            </w:r>
          </w:p>
        </w:tc>
        <w:tc>
          <w:tcPr>
            <w:tcW w:w="740" w:type="dxa"/>
            <w:noWrap/>
            <w:hideMark/>
          </w:tcPr>
          <w:p w14:paraId="4BD297DB" w14:textId="77777777" w:rsidR="00E84F98" w:rsidRPr="00E84F98" w:rsidRDefault="00E84F98" w:rsidP="006F4886">
            <w:pPr>
              <w:spacing w:line="360" w:lineRule="auto"/>
              <w:rPr>
                <w:sz w:val="18"/>
                <w:szCs w:val="18"/>
              </w:rPr>
            </w:pPr>
            <w:r w:rsidRPr="00E84F98">
              <w:rPr>
                <w:sz w:val="18"/>
                <w:szCs w:val="18"/>
              </w:rPr>
              <w:t>0.717</w:t>
            </w:r>
          </w:p>
        </w:tc>
        <w:tc>
          <w:tcPr>
            <w:tcW w:w="880" w:type="dxa"/>
            <w:noWrap/>
            <w:hideMark/>
          </w:tcPr>
          <w:p w14:paraId="69187A1B" w14:textId="77777777" w:rsidR="00E84F98" w:rsidRPr="00E84F98" w:rsidRDefault="00E84F98" w:rsidP="006F4886">
            <w:pPr>
              <w:spacing w:line="360" w:lineRule="auto"/>
              <w:rPr>
                <w:sz w:val="18"/>
                <w:szCs w:val="18"/>
              </w:rPr>
            </w:pPr>
            <w:r w:rsidRPr="00E84F98">
              <w:rPr>
                <w:sz w:val="18"/>
                <w:szCs w:val="18"/>
              </w:rPr>
              <w:t>0.637</w:t>
            </w:r>
          </w:p>
        </w:tc>
        <w:tc>
          <w:tcPr>
            <w:tcW w:w="1060" w:type="dxa"/>
            <w:noWrap/>
            <w:hideMark/>
          </w:tcPr>
          <w:p w14:paraId="6B115DEF" w14:textId="77777777" w:rsidR="00E84F98" w:rsidRPr="00E84F98" w:rsidRDefault="00E84F98" w:rsidP="006F4886">
            <w:pPr>
              <w:spacing w:line="360" w:lineRule="auto"/>
              <w:rPr>
                <w:sz w:val="18"/>
                <w:szCs w:val="18"/>
              </w:rPr>
            </w:pPr>
            <w:r w:rsidRPr="00E84F98">
              <w:rPr>
                <w:sz w:val="18"/>
                <w:szCs w:val="18"/>
              </w:rPr>
              <w:t>0.717</w:t>
            </w:r>
          </w:p>
        </w:tc>
      </w:tr>
      <w:tr w:rsidR="00E84F98" w:rsidRPr="00E84F98" w14:paraId="3835CE78" w14:textId="77777777" w:rsidTr="00E84F98">
        <w:trPr>
          <w:trHeight w:val="300"/>
        </w:trPr>
        <w:tc>
          <w:tcPr>
            <w:tcW w:w="4920" w:type="dxa"/>
            <w:noWrap/>
            <w:hideMark/>
          </w:tcPr>
          <w:p w14:paraId="7DD62A69" w14:textId="77777777" w:rsidR="00E84F98" w:rsidRPr="00E84F98" w:rsidRDefault="00E84F98" w:rsidP="006F4886">
            <w:pPr>
              <w:spacing w:line="360" w:lineRule="auto"/>
            </w:pPr>
            <w:r w:rsidRPr="00E84F98">
              <w:t>Tamoxifen</w:t>
            </w:r>
          </w:p>
        </w:tc>
        <w:tc>
          <w:tcPr>
            <w:tcW w:w="1080" w:type="dxa"/>
            <w:noWrap/>
            <w:hideMark/>
          </w:tcPr>
          <w:p w14:paraId="1C25F954" w14:textId="77777777" w:rsidR="00E84F98" w:rsidRPr="00E84F98" w:rsidRDefault="00E84F98" w:rsidP="006F4886">
            <w:pPr>
              <w:spacing w:line="360" w:lineRule="auto"/>
              <w:rPr>
                <w:sz w:val="18"/>
                <w:szCs w:val="18"/>
              </w:rPr>
            </w:pPr>
            <w:r w:rsidRPr="00E84F98">
              <w:rPr>
                <w:sz w:val="18"/>
                <w:szCs w:val="18"/>
              </w:rPr>
              <w:t>0.347</w:t>
            </w:r>
          </w:p>
        </w:tc>
        <w:tc>
          <w:tcPr>
            <w:tcW w:w="760" w:type="dxa"/>
            <w:noWrap/>
            <w:hideMark/>
          </w:tcPr>
          <w:p w14:paraId="77DAD6AA" w14:textId="77777777" w:rsidR="00E84F98" w:rsidRPr="00E84F98" w:rsidRDefault="00E84F98" w:rsidP="006F4886">
            <w:pPr>
              <w:spacing w:line="360" w:lineRule="auto"/>
              <w:rPr>
                <w:sz w:val="18"/>
                <w:szCs w:val="18"/>
              </w:rPr>
            </w:pPr>
            <w:r w:rsidRPr="00E84F98">
              <w:rPr>
                <w:sz w:val="18"/>
                <w:szCs w:val="18"/>
              </w:rPr>
              <w:t>0.938</w:t>
            </w:r>
          </w:p>
        </w:tc>
        <w:tc>
          <w:tcPr>
            <w:tcW w:w="840" w:type="dxa"/>
            <w:noWrap/>
            <w:hideMark/>
          </w:tcPr>
          <w:p w14:paraId="216A3F15" w14:textId="51FD3C99" w:rsidR="00E84F98" w:rsidRPr="00E84F98" w:rsidRDefault="00E84F98" w:rsidP="006F4886">
            <w:pPr>
              <w:spacing w:line="360" w:lineRule="auto"/>
              <w:rPr>
                <w:sz w:val="18"/>
                <w:szCs w:val="18"/>
              </w:rPr>
            </w:pPr>
            <w:r w:rsidRPr="00E84F98">
              <w:rPr>
                <w:sz w:val="18"/>
                <w:szCs w:val="18"/>
              </w:rPr>
              <w:t>1.</w:t>
            </w:r>
            <w:r w:rsidR="00E311B5">
              <w:rPr>
                <w:sz w:val="18"/>
                <w:szCs w:val="18"/>
              </w:rPr>
              <w:t>83</w:t>
            </w:r>
          </w:p>
        </w:tc>
        <w:tc>
          <w:tcPr>
            <w:tcW w:w="760" w:type="dxa"/>
            <w:noWrap/>
            <w:hideMark/>
          </w:tcPr>
          <w:p w14:paraId="0402BDE8" w14:textId="77777777" w:rsidR="00E84F98" w:rsidRPr="00E84F98" w:rsidRDefault="00E84F98" w:rsidP="006F4886">
            <w:pPr>
              <w:spacing w:line="360" w:lineRule="auto"/>
              <w:rPr>
                <w:sz w:val="18"/>
                <w:szCs w:val="18"/>
              </w:rPr>
            </w:pPr>
            <w:r w:rsidRPr="00E84F98">
              <w:rPr>
                <w:sz w:val="18"/>
                <w:szCs w:val="18"/>
              </w:rPr>
              <w:t>4.24</w:t>
            </w:r>
          </w:p>
        </w:tc>
        <w:tc>
          <w:tcPr>
            <w:tcW w:w="740" w:type="dxa"/>
            <w:noWrap/>
            <w:hideMark/>
          </w:tcPr>
          <w:p w14:paraId="783C2660" w14:textId="77777777" w:rsidR="00E84F98" w:rsidRPr="00E84F98" w:rsidRDefault="00E84F98" w:rsidP="006F4886">
            <w:pPr>
              <w:spacing w:line="360" w:lineRule="auto"/>
              <w:rPr>
                <w:sz w:val="18"/>
                <w:szCs w:val="18"/>
              </w:rPr>
            </w:pPr>
            <w:r w:rsidRPr="00E84F98">
              <w:rPr>
                <w:sz w:val="18"/>
                <w:szCs w:val="18"/>
              </w:rPr>
              <w:t>3.99</w:t>
            </w:r>
          </w:p>
        </w:tc>
        <w:tc>
          <w:tcPr>
            <w:tcW w:w="880" w:type="dxa"/>
            <w:noWrap/>
            <w:hideMark/>
          </w:tcPr>
          <w:p w14:paraId="36991A73" w14:textId="77777777" w:rsidR="00E84F98" w:rsidRPr="00E84F98" w:rsidRDefault="00E84F98" w:rsidP="006F4886">
            <w:pPr>
              <w:spacing w:line="360" w:lineRule="auto"/>
              <w:rPr>
                <w:sz w:val="18"/>
                <w:szCs w:val="18"/>
              </w:rPr>
            </w:pPr>
            <w:r w:rsidRPr="00E84F98">
              <w:rPr>
                <w:sz w:val="18"/>
                <w:szCs w:val="18"/>
              </w:rPr>
              <w:t>2.15</w:t>
            </w:r>
          </w:p>
        </w:tc>
        <w:tc>
          <w:tcPr>
            <w:tcW w:w="1060" w:type="dxa"/>
            <w:noWrap/>
            <w:hideMark/>
          </w:tcPr>
          <w:p w14:paraId="2A988512" w14:textId="77777777" w:rsidR="00E84F98" w:rsidRPr="00E84F98" w:rsidRDefault="00E84F98" w:rsidP="006F4886">
            <w:pPr>
              <w:spacing w:line="360" w:lineRule="auto"/>
              <w:rPr>
                <w:sz w:val="18"/>
                <w:szCs w:val="18"/>
              </w:rPr>
            </w:pPr>
            <w:r w:rsidRPr="00E84F98">
              <w:rPr>
                <w:sz w:val="18"/>
                <w:szCs w:val="18"/>
              </w:rPr>
              <w:t>2.68</w:t>
            </w:r>
          </w:p>
        </w:tc>
      </w:tr>
      <w:tr w:rsidR="00E84F98" w:rsidRPr="00E84F98" w14:paraId="3D7B7648" w14:textId="77777777" w:rsidTr="00E84F98">
        <w:trPr>
          <w:trHeight w:val="300"/>
        </w:trPr>
        <w:tc>
          <w:tcPr>
            <w:tcW w:w="4920" w:type="dxa"/>
            <w:noWrap/>
            <w:hideMark/>
          </w:tcPr>
          <w:p w14:paraId="033E9DA6" w14:textId="77777777" w:rsidR="00E84F98" w:rsidRPr="00E84F98" w:rsidRDefault="00E84F98" w:rsidP="006F4886">
            <w:pPr>
              <w:spacing w:line="360" w:lineRule="auto"/>
            </w:pPr>
            <w:r w:rsidRPr="00E84F98">
              <w:t>tert-amyl methyl ether</w:t>
            </w:r>
          </w:p>
        </w:tc>
        <w:tc>
          <w:tcPr>
            <w:tcW w:w="1080" w:type="dxa"/>
            <w:noWrap/>
            <w:hideMark/>
          </w:tcPr>
          <w:p w14:paraId="1432AACC" w14:textId="77777777" w:rsidR="00E84F98" w:rsidRPr="00E84F98" w:rsidRDefault="00E84F98" w:rsidP="006F4886">
            <w:pPr>
              <w:spacing w:line="360" w:lineRule="auto"/>
              <w:rPr>
                <w:sz w:val="18"/>
                <w:szCs w:val="18"/>
              </w:rPr>
            </w:pPr>
            <w:r w:rsidRPr="00E84F98">
              <w:rPr>
                <w:sz w:val="18"/>
                <w:szCs w:val="18"/>
              </w:rPr>
              <w:t>0.0947</w:t>
            </w:r>
          </w:p>
        </w:tc>
        <w:tc>
          <w:tcPr>
            <w:tcW w:w="760" w:type="dxa"/>
            <w:noWrap/>
            <w:hideMark/>
          </w:tcPr>
          <w:p w14:paraId="76CEFE25" w14:textId="77777777" w:rsidR="00E84F98" w:rsidRPr="00E84F98" w:rsidRDefault="00E84F98" w:rsidP="006F4886">
            <w:pPr>
              <w:spacing w:line="360" w:lineRule="auto"/>
              <w:rPr>
                <w:sz w:val="18"/>
                <w:szCs w:val="18"/>
              </w:rPr>
            </w:pPr>
            <w:r w:rsidRPr="00E84F98">
              <w:rPr>
                <w:sz w:val="18"/>
                <w:szCs w:val="18"/>
              </w:rPr>
              <w:t>0.348</w:t>
            </w:r>
          </w:p>
        </w:tc>
        <w:tc>
          <w:tcPr>
            <w:tcW w:w="840" w:type="dxa"/>
            <w:noWrap/>
            <w:hideMark/>
          </w:tcPr>
          <w:p w14:paraId="7DF8BE75" w14:textId="77777777" w:rsidR="00E84F98" w:rsidRPr="00E84F98" w:rsidRDefault="00E84F98" w:rsidP="006F4886">
            <w:pPr>
              <w:spacing w:line="360" w:lineRule="auto"/>
              <w:rPr>
                <w:sz w:val="18"/>
                <w:szCs w:val="18"/>
              </w:rPr>
            </w:pPr>
            <w:r w:rsidRPr="00E84F98">
              <w:rPr>
                <w:sz w:val="18"/>
                <w:szCs w:val="18"/>
              </w:rPr>
              <w:t>0.847</w:t>
            </w:r>
          </w:p>
        </w:tc>
        <w:tc>
          <w:tcPr>
            <w:tcW w:w="760" w:type="dxa"/>
            <w:noWrap/>
            <w:hideMark/>
          </w:tcPr>
          <w:p w14:paraId="4AAF99CC" w14:textId="77777777" w:rsidR="00E84F98" w:rsidRPr="00E84F98" w:rsidRDefault="00E84F98" w:rsidP="006F4886">
            <w:pPr>
              <w:spacing w:line="360" w:lineRule="auto"/>
              <w:rPr>
                <w:sz w:val="18"/>
                <w:szCs w:val="18"/>
              </w:rPr>
            </w:pPr>
            <w:r w:rsidRPr="00E84F98">
              <w:rPr>
                <w:sz w:val="18"/>
                <w:szCs w:val="18"/>
              </w:rPr>
              <w:t>0.847</w:t>
            </w:r>
          </w:p>
        </w:tc>
        <w:tc>
          <w:tcPr>
            <w:tcW w:w="740" w:type="dxa"/>
            <w:noWrap/>
            <w:hideMark/>
          </w:tcPr>
          <w:p w14:paraId="4DABF45C"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58CA51AD" w14:textId="77777777" w:rsidR="00E84F98" w:rsidRPr="00E84F98" w:rsidRDefault="00E84F98" w:rsidP="006F4886">
            <w:pPr>
              <w:spacing w:line="360" w:lineRule="auto"/>
              <w:rPr>
                <w:sz w:val="18"/>
                <w:szCs w:val="18"/>
              </w:rPr>
            </w:pPr>
            <w:r w:rsidRPr="00E84F98">
              <w:rPr>
                <w:sz w:val="18"/>
                <w:szCs w:val="18"/>
              </w:rPr>
              <w:t>0.847</w:t>
            </w:r>
          </w:p>
        </w:tc>
        <w:tc>
          <w:tcPr>
            <w:tcW w:w="1060" w:type="dxa"/>
            <w:noWrap/>
            <w:hideMark/>
          </w:tcPr>
          <w:p w14:paraId="64AC3509" w14:textId="77777777" w:rsidR="00E84F98" w:rsidRPr="00E84F98" w:rsidRDefault="00E84F98" w:rsidP="006F4886">
            <w:pPr>
              <w:spacing w:line="360" w:lineRule="auto"/>
              <w:rPr>
                <w:sz w:val="18"/>
                <w:szCs w:val="18"/>
              </w:rPr>
            </w:pPr>
            <w:r w:rsidRPr="00E84F98">
              <w:rPr>
                <w:sz w:val="18"/>
                <w:szCs w:val="18"/>
              </w:rPr>
              <w:t>0.847</w:t>
            </w:r>
          </w:p>
        </w:tc>
      </w:tr>
      <w:tr w:rsidR="00E84F98" w:rsidRPr="00E84F98" w14:paraId="26DCD2C9" w14:textId="77777777" w:rsidTr="00E84F98">
        <w:trPr>
          <w:trHeight w:val="300"/>
        </w:trPr>
        <w:tc>
          <w:tcPr>
            <w:tcW w:w="4920" w:type="dxa"/>
            <w:noWrap/>
            <w:hideMark/>
          </w:tcPr>
          <w:p w14:paraId="44758418" w14:textId="77777777" w:rsidR="00E84F98" w:rsidRPr="00E84F98" w:rsidRDefault="00E84F98" w:rsidP="006F4886">
            <w:pPr>
              <w:spacing w:line="360" w:lineRule="auto"/>
            </w:pPr>
            <w:r w:rsidRPr="00E84F98">
              <w:t>tetrachloroethylene</w:t>
            </w:r>
          </w:p>
        </w:tc>
        <w:tc>
          <w:tcPr>
            <w:tcW w:w="1080" w:type="dxa"/>
            <w:noWrap/>
            <w:hideMark/>
          </w:tcPr>
          <w:p w14:paraId="6B5961AF" w14:textId="77777777" w:rsidR="00E84F98" w:rsidRPr="00E84F98" w:rsidRDefault="00E84F98" w:rsidP="006F4886">
            <w:pPr>
              <w:spacing w:line="360" w:lineRule="auto"/>
              <w:rPr>
                <w:sz w:val="18"/>
                <w:szCs w:val="18"/>
              </w:rPr>
            </w:pPr>
            <w:r w:rsidRPr="00E84F98">
              <w:rPr>
                <w:sz w:val="18"/>
                <w:szCs w:val="18"/>
              </w:rPr>
              <w:t>0.183</w:t>
            </w:r>
          </w:p>
        </w:tc>
        <w:tc>
          <w:tcPr>
            <w:tcW w:w="760" w:type="dxa"/>
            <w:noWrap/>
            <w:hideMark/>
          </w:tcPr>
          <w:p w14:paraId="5F057607" w14:textId="77777777" w:rsidR="00E84F98" w:rsidRPr="00E84F98" w:rsidRDefault="00E84F98" w:rsidP="006F4886">
            <w:pPr>
              <w:spacing w:line="360" w:lineRule="auto"/>
              <w:rPr>
                <w:sz w:val="18"/>
                <w:szCs w:val="18"/>
              </w:rPr>
            </w:pPr>
            <w:r w:rsidRPr="00E84F98">
              <w:rPr>
                <w:sz w:val="18"/>
                <w:szCs w:val="18"/>
              </w:rPr>
              <w:t>0.369</w:t>
            </w:r>
          </w:p>
        </w:tc>
        <w:tc>
          <w:tcPr>
            <w:tcW w:w="840" w:type="dxa"/>
            <w:noWrap/>
            <w:hideMark/>
          </w:tcPr>
          <w:p w14:paraId="6F8DC355" w14:textId="77777777" w:rsidR="00E84F98" w:rsidRPr="00E84F98" w:rsidRDefault="00E84F98" w:rsidP="006F4886">
            <w:pPr>
              <w:spacing w:line="360" w:lineRule="auto"/>
              <w:rPr>
                <w:sz w:val="18"/>
                <w:szCs w:val="18"/>
              </w:rPr>
            </w:pPr>
            <w:r w:rsidRPr="00E84F98">
              <w:rPr>
                <w:sz w:val="18"/>
                <w:szCs w:val="18"/>
              </w:rPr>
              <w:t>0.876</w:t>
            </w:r>
          </w:p>
        </w:tc>
        <w:tc>
          <w:tcPr>
            <w:tcW w:w="760" w:type="dxa"/>
            <w:noWrap/>
            <w:hideMark/>
          </w:tcPr>
          <w:p w14:paraId="2C8B7716" w14:textId="77777777" w:rsidR="00E84F98" w:rsidRPr="00E84F98" w:rsidRDefault="00E84F98" w:rsidP="006F4886">
            <w:pPr>
              <w:spacing w:line="360" w:lineRule="auto"/>
              <w:rPr>
                <w:sz w:val="18"/>
                <w:szCs w:val="18"/>
              </w:rPr>
            </w:pPr>
            <w:r w:rsidRPr="00E84F98">
              <w:rPr>
                <w:sz w:val="18"/>
                <w:szCs w:val="18"/>
              </w:rPr>
              <w:t>0.38</w:t>
            </w:r>
          </w:p>
        </w:tc>
        <w:tc>
          <w:tcPr>
            <w:tcW w:w="740" w:type="dxa"/>
            <w:noWrap/>
            <w:hideMark/>
          </w:tcPr>
          <w:p w14:paraId="7D644D59" w14:textId="77777777" w:rsidR="00E84F98" w:rsidRPr="00E84F98" w:rsidRDefault="00E84F98" w:rsidP="006F4886">
            <w:pPr>
              <w:spacing w:line="360" w:lineRule="auto"/>
              <w:rPr>
                <w:sz w:val="18"/>
                <w:szCs w:val="18"/>
              </w:rPr>
            </w:pPr>
            <w:r w:rsidRPr="00E84F98">
              <w:rPr>
                <w:sz w:val="18"/>
                <w:szCs w:val="18"/>
              </w:rPr>
              <w:t>0.357</w:t>
            </w:r>
          </w:p>
        </w:tc>
        <w:tc>
          <w:tcPr>
            <w:tcW w:w="880" w:type="dxa"/>
            <w:noWrap/>
            <w:hideMark/>
          </w:tcPr>
          <w:p w14:paraId="0BF83EAE" w14:textId="77777777" w:rsidR="00E84F98" w:rsidRPr="00E84F98" w:rsidRDefault="00E84F98" w:rsidP="006F4886">
            <w:pPr>
              <w:spacing w:line="360" w:lineRule="auto"/>
              <w:rPr>
                <w:sz w:val="18"/>
                <w:szCs w:val="18"/>
              </w:rPr>
            </w:pPr>
            <w:r w:rsidRPr="00E84F98">
              <w:rPr>
                <w:sz w:val="18"/>
                <w:szCs w:val="18"/>
              </w:rPr>
              <w:t>1.27</w:t>
            </w:r>
          </w:p>
        </w:tc>
        <w:tc>
          <w:tcPr>
            <w:tcW w:w="1060" w:type="dxa"/>
            <w:noWrap/>
            <w:hideMark/>
          </w:tcPr>
          <w:p w14:paraId="4D8949B0" w14:textId="77777777" w:rsidR="00E84F98" w:rsidRPr="00E84F98" w:rsidRDefault="00E84F98" w:rsidP="006F4886">
            <w:pPr>
              <w:spacing w:line="360" w:lineRule="auto"/>
              <w:rPr>
                <w:sz w:val="18"/>
                <w:szCs w:val="18"/>
              </w:rPr>
            </w:pPr>
            <w:r w:rsidRPr="00E84F98">
              <w:rPr>
                <w:sz w:val="18"/>
                <w:szCs w:val="18"/>
              </w:rPr>
              <w:t>1.39</w:t>
            </w:r>
          </w:p>
        </w:tc>
      </w:tr>
      <w:tr w:rsidR="00E84F98" w:rsidRPr="00E84F98" w14:paraId="647C88D5" w14:textId="77777777" w:rsidTr="00E84F98">
        <w:trPr>
          <w:trHeight w:val="300"/>
        </w:trPr>
        <w:tc>
          <w:tcPr>
            <w:tcW w:w="4920" w:type="dxa"/>
            <w:noWrap/>
            <w:hideMark/>
          </w:tcPr>
          <w:p w14:paraId="008F2770" w14:textId="77777777" w:rsidR="00E84F98" w:rsidRPr="00E84F98" w:rsidRDefault="00E84F98" w:rsidP="006F4886">
            <w:pPr>
              <w:spacing w:line="360" w:lineRule="auto"/>
            </w:pPr>
            <w:r w:rsidRPr="00E84F98">
              <w:t>Tetralin</w:t>
            </w:r>
          </w:p>
        </w:tc>
        <w:tc>
          <w:tcPr>
            <w:tcW w:w="1080" w:type="dxa"/>
            <w:noWrap/>
            <w:hideMark/>
          </w:tcPr>
          <w:p w14:paraId="0EE8B2EE"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102513A1" w14:textId="77777777" w:rsidR="00E84F98" w:rsidRPr="00E84F98" w:rsidRDefault="00E84F98" w:rsidP="006F4886">
            <w:pPr>
              <w:spacing w:line="360" w:lineRule="auto"/>
              <w:rPr>
                <w:sz w:val="18"/>
                <w:szCs w:val="18"/>
              </w:rPr>
            </w:pPr>
            <w:r w:rsidRPr="00E84F98">
              <w:rPr>
                <w:sz w:val="18"/>
                <w:szCs w:val="18"/>
              </w:rPr>
              <w:t>0.575</w:t>
            </w:r>
          </w:p>
        </w:tc>
        <w:tc>
          <w:tcPr>
            <w:tcW w:w="840" w:type="dxa"/>
            <w:noWrap/>
            <w:hideMark/>
          </w:tcPr>
          <w:p w14:paraId="796ECB2F" w14:textId="77777777" w:rsidR="00E84F98" w:rsidRPr="00E84F98" w:rsidRDefault="00E84F98" w:rsidP="006F4886">
            <w:pPr>
              <w:spacing w:line="360" w:lineRule="auto"/>
              <w:rPr>
                <w:sz w:val="18"/>
                <w:szCs w:val="18"/>
              </w:rPr>
            </w:pPr>
            <w:r w:rsidRPr="00E84F98">
              <w:rPr>
                <w:sz w:val="18"/>
                <w:szCs w:val="18"/>
              </w:rPr>
              <w:t>0.981</w:t>
            </w:r>
          </w:p>
        </w:tc>
        <w:tc>
          <w:tcPr>
            <w:tcW w:w="760" w:type="dxa"/>
            <w:noWrap/>
            <w:hideMark/>
          </w:tcPr>
          <w:p w14:paraId="2A75BB68"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01A34141" w14:textId="77777777" w:rsidR="00E84F98" w:rsidRPr="00E84F98" w:rsidRDefault="00E84F98" w:rsidP="006F4886">
            <w:pPr>
              <w:spacing w:line="360" w:lineRule="auto"/>
              <w:rPr>
                <w:sz w:val="18"/>
                <w:szCs w:val="18"/>
              </w:rPr>
            </w:pPr>
            <w:r w:rsidRPr="00E84F98">
              <w:rPr>
                <w:sz w:val="18"/>
                <w:szCs w:val="18"/>
              </w:rPr>
              <w:t>1.58</w:t>
            </w:r>
          </w:p>
        </w:tc>
        <w:tc>
          <w:tcPr>
            <w:tcW w:w="880" w:type="dxa"/>
            <w:noWrap/>
            <w:hideMark/>
          </w:tcPr>
          <w:p w14:paraId="6F0AFE20" w14:textId="77777777" w:rsidR="00E84F98" w:rsidRPr="00E84F98" w:rsidRDefault="00E84F98" w:rsidP="006F4886">
            <w:pPr>
              <w:spacing w:line="360" w:lineRule="auto"/>
              <w:rPr>
                <w:sz w:val="18"/>
                <w:szCs w:val="18"/>
              </w:rPr>
            </w:pPr>
            <w:r w:rsidRPr="00E84F98">
              <w:rPr>
                <w:sz w:val="18"/>
                <w:szCs w:val="18"/>
              </w:rPr>
              <w:t>0.802</w:t>
            </w:r>
          </w:p>
        </w:tc>
        <w:tc>
          <w:tcPr>
            <w:tcW w:w="1060" w:type="dxa"/>
            <w:noWrap/>
            <w:hideMark/>
          </w:tcPr>
          <w:p w14:paraId="13C41594" w14:textId="77777777" w:rsidR="00E84F98" w:rsidRPr="00E84F98" w:rsidRDefault="00E84F98" w:rsidP="006F4886">
            <w:pPr>
              <w:spacing w:line="360" w:lineRule="auto"/>
              <w:rPr>
                <w:sz w:val="18"/>
                <w:szCs w:val="18"/>
              </w:rPr>
            </w:pPr>
            <w:r w:rsidRPr="00E84F98">
              <w:rPr>
                <w:sz w:val="18"/>
                <w:szCs w:val="18"/>
              </w:rPr>
              <w:t>0.496</w:t>
            </w:r>
          </w:p>
        </w:tc>
      </w:tr>
      <w:tr w:rsidR="00E84F98" w:rsidRPr="00E84F98" w14:paraId="7824B1EF" w14:textId="77777777" w:rsidTr="00E84F98">
        <w:trPr>
          <w:trHeight w:val="300"/>
        </w:trPr>
        <w:tc>
          <w:tcPr>
            <w:tcW w:w="4920" w:type="dxa"/>
            <w:noWrap/>
            <w:hideMark/>
          </w:tcPr>
          <w:p w14:paraId="189A4AD1" w14:textId="77777777" w:rsidR="00E84F98" w:rsidRPr="00E84F98" w:rsidRDefault="00E84F98" w:rsidP="006F4886">
            <w:pPr>
              <w:spacing w:line="360" w:lineRule="auto"/>
            </w:pPr>
            <w:r w:rsidRPr="00E84F98">
              <w:t>trichloroethylene</w:t>
            </w:r>
          </w:p>
        </w:tc>
        <w:tc>
          <w:tcPr>
            <w:tcW w:w="1080" w:type="dxa"/>
            <w:noWrap/>
            <w:hideMark/>
          </w:tcPr>
          <w:p w14:paraId="7234FBEE"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75B1C8A7" w14:textId="77777777" w:rsidR="00E84F98" w:rsidRPr="00E84F98" w:rsidRDefault="00E84F98" w:rsidP="006F4886">
            <w:pPr>
              <w:spacing w:line="360" w:lineRule="auto"/>
              <w:rPr>
                <w:sz w:val="18"/>
                <w:szCs w:val="18"/>
              </w:rPr>
            </w:pPr>
            <w:r w:rsidRPr="00E84F98">
              <w:rPr>
                <w:sz w:val="18"/>
                <w:szCs w:val="18"/>
              </w:rPr>
              <w:t>0.436</w:t>
            </w:r>
          </w:p>
        </w:tc>
        <w:tc>
          <w:tcPr>
            <w:tcW w:w="840" w:type="dxa"/>
            <w:noWrap/>
            <w:hideMark/>
          </w:tcPr>
          <w:p w14:paraId="406B9DC9"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7B91103E" w14:textId="77777777" w:rsidR="00E84F98" w:rsidRPr="00E84F98" w:rsidRDefault="00E84F98" w:rsidP="006F4886">
            <w:pPr>
              <w:spacing w:line="360" w:lineRule="auto"/>
              <w:rPr>
                <w:sz w:val="18"/>
                <w:szCs w:val="18"/>
              </w:rPr>
            </w:pPr>
            <w:r w:rsidRPr="00E84F98">
              <w:rPr>
                <w:sz w:val="18"/>
                <w:szCs w:val="18"/>
              </w:rPr>
              <w:t>0.848</w:t>
            </w:r>
          </w:p>
        </w:tc>
        <w:tc>
          <w:tcPr>
            <w:tcW w:w="740" w:type="dxa"/>
            <w:noWrap/>
            <w:hideMark/>
          </w:tcPr>
          <w:p w14:paraId="07290DC4" w14:textId="77777777" w:rsidR="00E84F98" w:rsidRPr="00E84F98" w:rsidRDefault="00E84F98" w:rsidP="006F4886">
            <w:pPr>
              <w:spacing w:line="360" w:lineRule="auto"/>
              <w:rPr>
                <w:sz w:val="18"/>
                <w:szCs w:val="18"/>
              </w:rPr>
            </w:pPr>
            <w:r w:rsidRPr="00E84F98">
              <w:rPr>
                <w:sz w:val="18"/>
                <w:szCs w:val="18"/>
              </w:rPr>
              <w:t>0.427</w:t>
            </w:r>
          </w:p>
        </w:tc>
        <w:tc>
          <w:tcPr>
            <w:tcW w:w="880" w:type="dxa"/>
            <w:noWrap/>
            <w:hideMark/>
          </w:tcPr>
          <w:p w14:paraId="4D01D9C4" w14:textId="77777777" w:rsidR="00E84F98" w:rsidRPr="00E84F98" w:rsidRDefault="00E84F98" w:rsidP="006F4886">
            <w:pPr>
              <w:spacing w:line="360" w:lineRule="auto"/>
              <w:rPr>
                <w:sz w:val="18"/>
                <w:szCs w:val="18"/>
              </w:rPr>
            </w:pPr>
            <w:r w:rsidRPr="00E84F98">
              <w:rPr>
                <w:sz w:val="18"/>
                <w:szCs w:val="18"/>
              </w:rPr>
              <w:t>0.805</w:t>
            </w:r>
          </w:p>
        </w:tc>
        <w:tc>
          <w:tcPr>
            <w:tcW w:w="1060" w:type="dxa"/>
            <w:noWrap/>
            <w:hideMark/>
          </w:tcPr>
          <w:p w14:paraId="5B0C0B91" w14:textId="77777777" w:rsidR="00E84F98" w:rsidRPr="00E84F98" w:rsidRDefault="00E84F98" w:rsidP="006F4886">
            <w:pPr>
              <w:spacing w:line="360" w:lineRule="auto"/>
              <w:rPr>
                <w:sz w:val="18"/>
                <w:szCs w:val="18"/>
              </w:rPr>
            </w:pPr>
            <w:r w:rsidRPr="00E84F98">
              <w:rPr>
                <w:sz w:val="18"/>
                <w:szCs w:val="18"/>
              </w:rPr>
              <w:t>0.983</w:t>
            </w:r>
          </w:p>
        </w:tc>
      </w:tr>
      <w:tr w:rsidR="00E84F98" w:rsidRPr="00E84F98" w14:paraId="0A440195" w14:textId="77777777" w:rsidTr="00E84F98">
        <w:trPr>
          <w:trHeight w:val="300"/>
        </w:trPr>
        <w:tc>
          <w:tcPr>
            <w:tcW w:w="4920" w:type="dxa"/>
            <w:noWrap/>
            <w:hideMark/>
          </w:tcPr>
          <w:p w14:paraId="32CB0C1F" w14:textId="77777777" w:rsidR="00E84F98" w:rsidRPr="00E84F98" w:rsidRDefault="00E84F98" w:rsidP="006F4886">
            <w:pPr>
              <w:spacing w:line="360" w:lineRule="auto"/>
            </w:pPr>
            <w:r w:rsidRPr="00E84F98">
              <w:t>Valproic acid</w:t>
            </w:r>
          </w:p>
        </w:tc>
        <w:tc>
          <w:tcPr>
            <w:tcW w:w="1080" w:type="dxa"/>
            <w:noWrap/>
            <w:hideMark/>
          </w:tcPr>
          <w:p w14:paraId="329CC320" w14:textId="77777777" w:rsidR="00E84F98" w:rsidRPr="00E84F98" w:rsidRDefault="00E84F98" w:rsidP="006F4886">
            <w:pPr>
              <w:spacing w:line="360" w:lineRule="auto"/>
              <w:rPr>
                <w:sz w:val="18"/>
                <w:szCs w:val="18"/>
              </w:rPr>
            </w:pPr>
            <w:r w:rsidRPr="00E84F98">
              <w:rPr>
                <w:sz w:val="18"/>
                <w:szCs w:val="18"/>
              </w:rPr>
              <w:t>0.434</w:t>
            </w:r>
          </w:p>
        </w:tc>
        <w:tc>
          <w:tcPr>
            <w:tcW w:w="760" w:type="dxa"/>
            <w:noWrap/>
            <w:hideMark/>
          </w:tcPr>
          <w:p w14:paraId="42F66F80" w14:textId="77777777" w:rsidR="00E84F98" w:rsidRPr="00E84F98" w:rsidRDefault="00E84F98" w:rsidP="006F4886">
            <w:pPr>
              <w:spacing w:line="360" w:lineRule="auto"/>
              <w:rPr>
                <w:sz w:val="18"/>
                <w:szCs w:val="18"/>
              </w:rPr>
            </w:pPr>
            <w:r w:rsidRPr="00E84F98">
              <w:rPr>
                <w:sz w:val="18"/>
                <w:szCs w:val="18"/>
              </w:rPr>
              <w:t>0.881</w:t>
            </w:r>
          </w:p>
        </w:tc>
        <w:tc>
          <w:tcPr>
            <w:tcW w:w="840" w:type="dxa"/>
            <w:noWrap/>
            <w:hideMark/>
          </w:tcPr>
          <w:p w14:paraId="03206948" w14:textId="77777777" w:rsidR="00E84F98" w:rsidRPr="00E84F98" w:rsidRDefault="00E84F98" w:rsidP="006F4886">
            <w:pPr>
              <w:spacing w:line="360" w:lineRule="auto"/>
              <w:rPr>
                <w:sz w:val="18"/>
                <w:szCs w:val="18"/>
              </w:rPr>
            </w:pPr>
            <w:r w:rsidRPr="00E84F98">
              <w:rPr>
                <w:sz w:val="18"/>
                <w:szCs w:val="18"/>
              </w:rPr>
              <w:t>0.971</w:t>
            </w:r>
          </w:p>
        </w:tc>
        <w:tc>
          <w:tcPr>
            <w:tcW w:w="760" w:type="dxa"/>
            <w:noWrap/>
            <w:hideMark/>
          </w:tcPr>
          <w:p w14:paraId="0D73923A" w14:textId="77777777" w:rsidR="00E84F98" w:rsidRPr="00E84F98" w:rsidRDefault="00E84F98" w:rsidP="006F4886">
            <w:pPr>
              <w:spacing w:line="360" w:lineRule="auto"/>
              <w:rPr>
                <w:sz w:val="18"/>
                <w:szCs w:val="18"/>
              </w:rPr>
            </w:pPr>
            <w:r w:rsidRPr="00E84F98">
              <w:rPr>
                <w:sz w:val="18"/>
                <w:szCs w:val="18"/>
              </w:rPr>
              <w:t>0.969</w:t>
            </w:r>
          </w:p>
        </w:tc>
        <w:tc>
          <w:tcPr>
            <w:tcW w:w="740" w:type="dxa"/>
            <w:noWrap/>
            <w:hideMark/>
          </w:tcPr>
          <w:p w14:paraId="25BD6EDA" w14:textId="77777777" w:rsidR="00E84F98" w:rsidRPr="00E84F98" w:rsidRDefault="00E84F98" w:rsidP="006F4886">
            <w:pPr>
              <w:spacing w:line="360" w:lineRule="auto"/>
              <w:rPr>
                <w:sz w:val="18"/>
                <w:szCs w:val="18"/>
              </w:rPr>
            </w:pPr>
            <w:r w:rsidRPr="00E84F98">
              <w:rPr>
                <w:sz w:val="18"/>
                <w:szCs w:val="18"/>
              </w:rPr>
              <w:t>0.843</w:t>
            </w:r>
          </w:p>
        </w:tc>
        <w:tc>
          <w:tcPr>
            <w:tcW w:w="880" w:type="dxa"/>
            <w:noWrap/>
            <w:hideMark/>
          </w:tcPr>
          <w:p w14:paraId="6F525904" w14:textId="77777777" w:rsidR="00E84F98" w:rsidRPr="00E84F98" w:rsidRDefault="00E84F98" w:rsidP="006F4886">
            <w:pPr>
              <w:spacing w:line="360" w:lineRule="auto"/>
              <w:rPr>
                <w:sz w:val="18"/>
                <w:szCs w:val="18"/>
              </w:rPr>
            </w:pPr>
            <w:r w:rsidRPr="00E84F98">
              <w:rPr>
                <w:sz w:val="18"/>
                <w:szCs w:val="18"/>
              </w:rPr>
              <w:t>1.37</w:t>
            </w:r>
          </w:p>
        </w:tc>
        <w:tc>
          <w:tcPr>
            <w:tcW w:w="1060" w:type="dxa"/>
            <w:noWrap/>
            <w:hideMark/>
          </w:tcPr>
          <w:p w14:paraId="452DD4A8" w14:textId="77777777" w:rsidR="00E84F98" w:rsidRPr="00E84F98" w:rsidRDefault="00E84F98" w:rsidP="006F4886">
            <w:pPr>
              <w:spacing w:line="360" w:lineRule="auto"/>
              <w:rPr>
                <w:sz w:val="18"/>
                <w:szCs w:val="18"/>
              </w:rPr>
            </w:pPr>
            <w:r w:rsidRPr="00E84F98">
              <w:rPr>
                <w:sz w:val="18"/>
                <w:szCs w:val="18"/>
              </w:rPr>
              <w:t>1.6</w:t>
            </w:r>
          </w:p>
        </w:tc>
      </w:tr>
      <w:tr w:rsidR="00E84F98" w:rsidRPr="00E84F98" w14:paraId="6EC2EF03" w14:textId="77777777" w:rsidTr="00E84F98">
        <w:trPr>
          <w:trHeight w:val="300"/>
        </w:trPr>
        <w:tc>
          <w:tcPr>
            <w:tcW w:w="4920" w:type="dxa"/>
            <w:noWrap/>
            <w:hideMark/>
          </w:tcPr>
          <w:p w14:paraId="6DFD6EB8" w14:textId="77777777" w:rsidR="00E84F98" w:rsidRPr="00E84F98" w:rsidRDefault="00E84F98" w:rsidP="006F4886">
            <w:pPr>
              <w:spacing w:line="360" w:lineRule="auto"/>
            </w:pPr>
            <w:r w:rsidRPr="00E84F98">
              <w:t>Wyeth-14643</w:t>
            </w:r>
          </w:p>
        </w:tc>
        <w:tc>
          <w:tcPr>
            <w:tcW w:w="1080" w:type="dxa"/>
            <w:noWrap/>
            <w:hideMark/>
          </w:tcPr>
          <w:p w14:paraId="2E8D6E86" w14:textId="77777777" w:rsidR="00E84F98" w:rsidRPr="00E84F98" w:rsidRDefault="00E84F98" w:rsidP="006F4886">
            <w:pPr>
              <w:spacing w:line="360" w:lineRule="auto"/>
              <w:rPr>
                <w:sz w:val="18"/>
                <w:szCs w:val="18"/>
              </w:rPr>
            </w:pPr>
            <w:r w:rsidRPr="00E84F98">
              <w:rPr>
                <w:sz w:val="18"/>
                <w:szCs w:val="18"/>
              </w:rPr>
              <w:t>0.458</w:t>
            </w:r>
          </w:p>
        </w:tc>
        <w:tc>
          <w:tcPr>
            <w:tcW w:w="760" w:type="dxa"/>
            <w:noWrap/>
            <w:hideMark/>
          </w:tcPr>
          <w:p w14:paraId="02D5D0E4" w14:textId="77777777" w:rsidR="00E84F98" w:rsidRPr="00E84F98" w:rsidRDefault="00E84F98" w:rsidP="006F4886">
            <w:pPr>
              <w:spacing w:line="360" w:lineRule="auto"/>
              <w:rPr>
                <w:sz w:val="18"/>
                <w:szCs w:val="18"/>
              </w:rPr>
            </w:pPr>
            <w:r w:rsidRPr="00E84F98">
              <w:rPr>
                <w:sz w:val="18"/>
                <w:szCs w:val="18"/>
              </w:rPr>
              <w:t>0.503</w:t>
            </w:r>
          </w:p>
        </w:tc>
        <w:tc>
          <w:tcPr>
            <w:tcW w:w="840" w:type="dxa"/>
            <w:noWrap/>
            <w:hideMark/>
          </w:tcPr>
          <w:p w14:paraId="5FBB75DF" w14:textId="77777777" w:rsidR="00E84F98" w:rsidRPr="00E84F98" w:rsidRDefault="00E84F98" w:rsidP="006F4886">
            <w:pPr>
              <w:spacing w:line="360" w:lineRule="auto"/>
              <w:rPr>
                <w:sz w:val="18"/>
                <w:szCs w:val="18"/>
              </w:rPr>
            </w:pPr>
            <w:r w:rsidRPr="00E84F98">
              <w:rPr>
                <w:sz w:val="18"/>
                <w:szCs w:val="18"/>
              </w:rPr>
              <w:t>0.764</w:t>
            </w:r>
          </w:p>
        </w:tc>
        <w:tc>
          <w:tcPr>
            <w:tcW w:w="760" w:type="dxa"/>
            <w:noWrap/>
            <w:hideMark/>
          </w:tcPr>
          <w:p w14:paraId="35A5CAF3" w14:textId="77777777" w:rsidR="00E84F98" w:rsidRPr="00E84F98" w:rsidRDefault="00E84F98" w:rsidP="006F4886">
            <w:pPr>
              <w:spacing w:line="360" w:lineRule="auto"/>
              <w:rPr>
                <w:sz w:val="18"/>
                <w:szCs w:val="18"/>
              </w:rPr>
            </w:pPr>
            <w:r w:rsidRPr="00E84F98">
              <w:rPr>
                <w:sz w:val="18"/>
                <w:szCs w:val="18"/>
              </w:rPr>
              <w:t>0.555</w:t>
            </w:r>
          </w:p>
        </w:tc>
        <w:tc>
          <w:tcPr>
            <w:tcW w:w="740" w:type="dxa"/>
            <w:noWrap/>
            <w:hideMark/>
          </w:tcPr>
          <w:p w14:paraId="34679C14" w14:textId="77777777" w:rsidR="00E84F98" w:rsidRPr="00E84F98" w:rsidRDefault="00E84F98" w:rsidP="006F4886">
            <w:pPr>
              <w:spacing w:line="360" w:lineRule="auto"/>
              <w:rPr>
                <w:sz w:val="18"/>
                <w:szCs w:val="18"/>
              </w:rPr>
            </w:pPr>
            <w:r w:rsidRPr="00E84F98">
              <w:rPr>
                <w:sz w:val="18"/>
                <w:szCs w:val="18"/>
              </w:rPr>
              <w:t>0.628</w:t>
            </w:r>
          </w:p>
        </w:tc>
        <w:tc>
          <w:tcPr>
            <w:tcW w:w="880" w:type="dxa"/>
            <w:noWrap/>
            <w:hideMark/>
          </w:tcPr>
          <w:p w14:paraId="05DB6FE7" w14:textId="77777777" w:rsidR="00E84F98" w:rsidRPr="00E84F98" w:rsidRDefault="00E84F98" w:rsidP="006F4886">
            <w:pPr>
              <w:spacing w:line="360" w:lineRule="auto"/>
              <w:rPr>
                <w:sz w:val="18"/>
                <w:szCs w:val="18"/>
              </w:rPr>
            </w:pPr>
            <w:r w:rsidRPr="00E84F98">
              <w:rPr>
                <w:sz w:val="18"/>
                <w:szCs w:val="18"/>
              </w:rPr>
              <w:t>0.875</w:t>
            </w:r>
          </w:p>
        </w:tc>
        <w:tc>
          <w:tcPr>
            <w:tcW w:w="1060" w:type="dxa"/>
            <w:noWrap/>
            <w:hideMark/>
          </w:tcPr>
          <w:p w14:paraId="4E60B314" w14:textId="77777777" w:rsidR="00E84F98" w:rsidRPr="00E84F98" w:rsidRDefault="00E84F98" w:rsidP="006F4886">
            <w:pPr>
              <w:spacing w:line="360" w:lineRule="auto"/>
              <w:rPr>
                <w:sz w:val="18"/>
                <w:szCs w:val="18"/>
              </w:rPr>
            </w:pPr>
            <w:r w:rsidRPr="00E84F98">
              <w:rPr>
                <w:sz w:val="18"/>
                <w:szCs w:val="18"/>
              </w:rPr>
              <w:t>0.95</w:t>
            </w:r>
          </w:p>
        </w:tc>
      </w:tr>
    </w:tbl>
    <w:p w14:paraId="5BFE8502" w14:textId="4A5D5D59" w:rsidR="00230A13" w:rsidRDefault="00230A13" w:rsidP="006F4886">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275B9899"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42"/>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22"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258" w:author="Judson, Richard" w:date="2021-11-16T08:55:00Z" w:initials="JR">
    <w:p w14:paraId="361587AF" w14:textId="2AF413B8" w:rsidR="00FE5450" w:rsidRDefault="00FE5450">
      <w:pPr>
        <w:pStyle w:val="CommentText"/>
      </w:pPr>
      <w:r>
        <w:rPr>
          <w:rStyle w:val="CommentReference"/>
        </w:rPr>
        <w:annotationRef/>
      </w:r>
      <w:r>
        <w:t>0.55in plot</w:t>
      </w:r>
    </w:p>
  </w:comment>
  <w:comment w:id="259" w:author="Judson, Richard" w:date="2021-11-16T08:56:00Z" w:initials="JR">
    <w:p w14:paraId="70A55507" w14:textId="2A90083E" w:rsidR="00FE5450" w:rsidRDefault="00FE5450">
      <w:pPr>
        <w:pStyle w:val="CommentText"/>
      </w:pPr>
      <w:r>
        <w:rPr>
          <w:rStyle w:val="CommentReference"/>
        </w:rPr>
        <w:annotationRef/>
      </w:r>
      <w:r>
        <w:t>Two questions – ADME is only slightly better than the others, so is it worth calling out. Second, all of the methods look random (not much better than y-random), so have they all failed?</w:t>
      </w:r>
    </w:p>
  </w:comment>
  <w:comment w:id="262"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264" w:author="Judson, Richard" w:date="2021-11-16T09:03:00Z" w:initials="JR">
    <w:p w14:paraId="00393ABD" w14:textId="4BE61093" w:rsidR="00FE5450" w:rsidRDefault="00FE5450">
      <w:pPr>
        <w:pStyle w:val="CommentText"/>
      </w:pPr>
      <w:r>
        <w:rPr>
          <w:rStyle w:val="CommentReference"/>
        </w:rPr>
        <w:annotationRef/>
      </w:r>
      <w:r>
        <w:t>Might note that the error is always greatest at the low end of the Cmax range</w:t>
      </w:r>
    </w:p>
  </w:comment>
  <w:comment w:id="265" w:author="Judson, Richard" w:date="2021-11-16T09:01:00Z" w:initials="JR">
    <w:p w14:paraId="11C12981" w14:textId="736EE44C" w:rsidR="00FE5450" w:rsidRDefault="00FE5450">
      <w:pPr>
        <w:pStyle w:val="CommentText"/>
      </w:pPr>
      <w:r>
        <w:rPr>
          <w:rStyle w:val="CommentReference"/>
        </w:rPr>
        <w:annotationRef/>
      </w:r>
      <w:r>
        <w:t>Box plots of RMSE would be helpful to add to this and the next figure – the stretched aspect ratio of this plot makes it hard to judge the errors</w:t>
      </w:r>
    </w:p>
  </w:comment>
  <w:comment w:id="278"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289"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405" w:author="Wambaugh, John (he/him/his)" w:date="2024-05-06T09:19:00Z" w:initials="WJ(">
    <w:p w14:paraId="56D87C06" w14:textId="77777777" w:rsidR="00A145BB" w:rsidRDefault="00A145BB" w:rsidP="00E10B6B">
      <w:pPr>
        <w:pStyle w:val="CommentText"/>
      </w:pPr>
      <w:r>
        <w:rPr>
          <w:rStyle w:val="CommentReference"/>
        </w:rPr>
        <w:annotationRef/>
      </w:r>
      <w:r>
        <w:t>Check that these were done on log10 scale. If so take square root for RMSLE.</w:t>
      </w:r>
    </w:p>
  </w:comment>
  <w:comment w:id="1161" w:author="Wambaugh, John (he/him/his)" w:date="2024-05-15T16:30:00Z" w:initials="WJ(">
    <w:p w14:paraId="63325AA2" w14:textId="77777777" w:rsidR="00582F49" w:rsidRDefault="00582F49" w:rsidP="00E10B6B">
      <w:pPr>
        <w:pStyle w:val="CommentText"/>
      </w:pPr>
      <w:r>
        <w:rPr>
          <w:rStyle w:val="CommentReference"/>
        </w:rPr>
        <w:annotationRef/>
      </w:r>
      <w:r>
        <w:t>Update</w:t>
      </w:r>
    </w:p>
  </w:comment>
  <w:comment w:id="1162" w:author="Wambaugh, John (he/him/his)" w:date="2024-05-15T16:30:00Z" w:initials="WJ(">
    <w:p w14:paraId="48BB9CCE" w14:textId="77777777" w:rsidR="00582F49" w:rsidRDefault="00582F49" w:rsidP="00E10B6B">
      <w:pPr>
        <w:pStyle w:val="CommentText"/>
      </w:pPr>
      <w:r>
        <w:rPr>
          <w:rStyle w:val="CommentReference"/>
        </w:rPr>
        <w:annotationRef/>
      </w:r>
      <w:r>
        <w:t>Don't show clustering at left</w:t>
      </w:r>
    </w:p>
  </w:comment>
  <w:comment w:id="1245" w:author="Wambaugh, John (he/him/his)" w:date="2024-03-25T12:20:00Z" w:initials="WJ(">
    <w:p w14:paraId="3FD7E1F5" w14:textId="4B5CDA1F" w:rsidR="009A232B" w:rsidRDefault="009A232B" w:rsidP="00E10B6B">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1262" w:author="Wambaugh, John (he/him/his)" w:date="2024-03-25T12:21:00Z" w:initials="WJ(">
    <w:p w14:paraId="1E6826D2" w14:textId="77777777" w:rsidR="009A232B" w:rsidRDefault="009A232B" w:rsidP="00E10B6B">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1754" w:author="Wambaugh, John (he/him/his)" w:date="2024-03-25T12:20:00Z" w:initials="WJ(">
    <w:p w14:paraId="6224443D" w14:textId="77777777"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70A55507" w15:done="0"/>
  <w15:commentEx w15:paraId="15285E5E" w15:done="0"/>
  <w15:commentEx w15:paraId="00393ABD" w15:done="0"/>
  <w15:commentEx w15:paraId="11C12981" w15:done="0"/>
  <w15:commentEx w15:paraId="496B05B6" w15:done="0"/>
  <w15:commentEx w15:paraId="2E82C521" w15:done="0"/>
  <w15:commentEx w15:paraId="56D87C06" w15:done="0"/>
  <w15:commentEx w15:paraId="63325AA2" w15:done="0"/>
  <w15:commentEx w15:paraId="48BB9CCE" w15:paraIdParent="63325AA2" w15:done="0"/>
  <w15:commentEx w15:paraId="3FD7E1F5" w15:done="0"/>
  <w15:commentEx w15:paraId="1E6826D2"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0B3" w16cex:dateUtc="2021-11-16T13:56:00Z"/>
  <w16cex:commentExtensible w16cex:durableId="253DF187" w16cex:dateUtc="2021-11-16T13:59:00Z"/>
  <w16cex:commentExtensible w16cex:durableId="253DF26A" w16cex:dateUtc="2021-11-16T14:03:00Z"/>
  <w16cex:commentExtensible w16cex:durableId="253DF1E4" w16cex:dateUtc="2021-11-16T14:01:00Z"/>
  <w16cex:commentExtensible w16cex:durableId="253DF371" w16cex:dateUtc="2021-11-16T14:08:00Z"/>
  <w16cex:commentExtensible w16cex:durableId="253DF3A6" w16cex:dateUtc="2021-11-16T14:08:00Z"/>
  <w16cex:commentExtensible w16cex:durableId="29E31F38" w16cex:dateUtc="2024-05-06T13:19: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70A55507" w16cid:durableId="253DF0B3"/>
  <w16cid:commentId w16cid:paraId="15285E5E" w16cid:durableId="253DF187"/>
  <w16cid:commentId w16cid:paraId="00393ABD" w16cid:durableId="253DF26A"/>
  <w16cid:commentId w16cid:paraId="11C12981" w16cid:durableId="253DF1E4"/>
  <w16cid:commentId w16cid:paraId="496B05B6" w16cid:durableId="253DF371"/>
  <w16cid:commentId w16cid:paraId="2E82C521" w16cid:durableId="253DF3A6"/>
  <w16cid:commentId w16cid:paraId="56D87C06" w16cid:durableId="29E31F38"/>
  <w16cid:commentId w16cid:paraId="63325AA2" w16cid:durableId="29EF618A"/>
  <w16cid:commentId w16cid:paraId="48BB9CCE" w16cid:durableId="29EF6199"/>
  <w16cid:commentId w16cid:paraId="3FD7E1F5" w16cid:durableId="29ABEA79"/>
  <w16cid:commentId w16cid:paraId="1E6826D2" w16cid:durableId="29ABEAD9"/>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82F70" w14:textId="77777777" w:rsidR="0071787A" w:rsidRDefault="0071787A" w:rsidP="00F7187D">
      <w:pPr>
        <w:spacing w:after="0" w:line="240" w:lineRule="auto"/>
      </w:pPr>
      <w:r>
        <w:separator/>
      </w:r>
    </w:p>
  </w:endnote>
  <w:endnote w:type="continuationSeparator" w:id="0">
    <w:p w14:paraId="18118629" w14:textId="77777777" w:rsidR="0071787A" w:rsidRDefault="0071787A" w:rsidP="00F7187D">
      <w:pPr>
        <w:spacing w:after="0" w:line="240" w:lineRule="auto"/>
      </w:pPr>
      <w:r>
        <w:continuationSeparator/>
      </w:r>
    </w:p>
  </w:endnote>
  <w:endnote w:type="continuationNotice" w:id="1">
    <w:p w14:paraId="0E6008EB" w14:textId="77777777" w:rsidR="0071787A" w:rsidRDefault="007178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3D621F3D" w:rsidR="00FE5450" w:rsidRDefault="00FE5450" w:rsidP="000064E4">
    <w:pPr>
      <w:pStyle w:val="Footer"/>
      <w:tabs>
        <w:tab w:val="left" w:pos="3005"/>
      </w:tabs>
    </w:pPr>
    <w:r>
      <w:t xml:space="preserve">TK QSAR Comparison </w:t>
    </w:r>
    <w:r>
      <w:tab/>
    </w:r>
    <w:del w:id="1767" w:author="Wambaugh, John (he/him/his)" w:date="2024-05-15T09:26:00Z">
      <w:r w:rsidDel="00FF4817">
        <w:delText xml:space="preserve">  </w:delText>
      </w:r>
    </w:del>
    <w:ins w:id="1768" w:author="Wambaugh, John (he/him/his)" w:date="2024-05-15T09:26:00Z">
      <w:r w:rsidR="00FF4817">
        <w:t xml:space="preserve"> </w:t>
      </w:r>
    </w:ins>
    <w:del w:id="1769" w:author="Wambaugh, John (he/him/his)" w:date="2024-05-15T09:26:00Z">
      <w:r w:rsidDel="00FF4817">
        <w:delText xml:space="preserve">  </w:delText>
      </w:r>
    </w:del>
    <w:ins w:id="1770" w:author="Wambaugh, John (he/him/his)" w:date="2024-05-15T09:26:00Z">
      <w:r w:rsidR="00FF4817">
        <w:t xml:space="preserve"> </w:t>
      </w:r>
    </w:ins>
    <w:del w:id="1771" w:author="Wambaugh, John (he/him/his)" w:date="2024-05-15T09:26:00Z">
      <w:r w:rsidDel="00FF4817">
        <w:delText xml:space="preserve">  </w:delText>
      </w:r>
    </w:del>
    <w:ins w:id="1772" w:author="Wambaugh, John (he/him/his)" w:date="2024-05-15T09:26:00Z">
      <w:r w:rsidR="00FF4817">
        <w:t xml:space="preserve"> </w:t>
      </w:r>
    </w:ins>
    <w:del w:id="1773" w:author="Wambaugh, John (he/him/his)" w:date="2024-05-15T09:26:00Z">
      <w:r w:rsidDel="00FF4817">
        <w:delText xml:space="preserve">  </w:delText>
      </w:r>
    </w:del>
    <w:ins w:id="1774" w:author="Wambaugh, John (he/him/his)" w:date="2024-05-15T09:26:00Z">
      <w:r w:rsidR="00FF4817">
        <w:t xml:space="preserve"> </w:t>
      </w:r>
    </w:ins>
    <w:del w:id="1775" w:author="Wambaugh, John (he/him/his)" w:date="2024-05-15T09:26:00Z">
      <w:r w:rsidDel="00FF4817">
        <w:delText xml:space="preserve">  </w:delText>
      </w:r>
    </w:del>
    <w:ins w:id="1776" w:author="Wambaugh, John (he/him/his)" w:date="2024-05-15T09:26:00Z">
      <w:r w:rsidR="00FF4817">
        <w:t xml:space="preserve"> </w:t>
      </w:r>
    </w:ins>
    <w:del w:id="1777" w:author="Wambaugh, John (he/him/his)" w:date="2024-05-15T09:26:00Z">
      <w:r w:rsidDel="00FF4817">
        <w:delText xml:space="preserve">  </w:delText>
      </w:r>
    </w:del>
    <w:ins w:id="1778" w:author="Wambaugh, John (he/him/his)" w:date="2024-05-15T09:26:00Z">
      <w:r w:rsidR="00FF4817">
        <w:t xml:space="preserve"> </w:t>
      </w:r>
    </w:ins>
    <w:del w:id="1779" w:author="Wambaugh, John (he/him/his)" w:date="2024-05-15T09:26:00Z">
      <w:r w:rsidDel="00FF4817">
        <w:delText xml:space="preserve">  </w:delText>
      </w:r>
    </w:del>
    <w:ins w:id="1780" w:author="Wambaugh, John (he/him/his)" w:date="2024-05-15T09:26:00Z">
      <w:r w:rsidR="00FF4817">
        <w:t xml:space="preserve"> </w:t>
      </w:r>
    </w:ins>
    <w:del w:id="1781" w:author="Wambaugh, John (he/him/his)" w:date="2024-05-15T09:26:00Z">
      <w:r w:rsidDel="00FF4817">
        <w:delText xml:space="preserve">  </w:delText>
      </w:r>
    </w:del>
    <w:ins w:id="1782" w:author="Wambaugh, John (he/him/his)" w:date="2024-05-15T09:26:00Z">
      <w:r w:rsidR="00FF4817">
        <w:t xml:space="preserve"> </w:t>
      </w:r>
    </w:ins>
    <w:del w:id="1783" w:author="Wambaugh, John (he/him/his)" w:date="2024-05-15T09:26:00Z">
      <w:r w:rsidDel="00FF4817">
        <w:delText xml:space="preserve">  </w:delText>
      </w:r>
    </w:del>
    <w:ins w:id="1784" w:author="Wambaugh, John (he/him/his)" w:date="2024-05-15T09:26:00Z">
      <w:r w:rsidR="00FF4817">
        <w:t xml:space="preserve"> </w:t>
      </w:r>
    </w:ins>
    <w:del w:id="1785" w:author="Wambaugh, John (he/him/his)" w:date="2024-05-15T09:26:00Z">
      <w:r w:rsidDel="00FF4817">
        <w:delText xml:space="preserve">  </w:delText>
      </w:r>
    </w:del>
    <w:ins w:id="1786" w:author="Wambaugh, John (he/him/his)" w:date="2024-05-15T09:26:00Z">
      <w:r w:rsidR="00FF4817">
        <w:t xml:space="preserve"> </w:t>
      </w:r>
    </w:ins>
    <w:del w:id="1787" w:author="Wambaugh, John (he/him/his)" w:date="2024-05-15T09:26:00Z">
      <w:r w:rsidDel="00FF4817">
        <w:delText xml:space="preserve">  </w:delText>
      </w:r>
    </w:del>
    <w:ins w:id="1788" w:author="Wambaugh, John (he/him/his)" w:date="2024-05-15T09:26:00Z">
      <w:r w:rsidR="00FF4817">
        <w:t xml:space="preserve"> </w:t>
      </w:r>
    </w:ins>
    <w:r>
      <w:t xml:space="preserve"> </w:t>
    </w:r>
    <w:r>
      <w:fldChar w:fldCharType="begin"/>
    </w:r>
    <w:r>
      <w:instrText xml:space="preserve"> DATE \@ "M/d/yyyy" </w:instrText>
    </w:r>
    <w:r>
      <w:fldChar w:fldCharType="separate"/>
    </w:r>
    <w:ins w:id="1789" w:author="Wambaugh, John (he/him/his)" w:date="2024-05-19T03:55:00Z">
      <w:r w:rsidR="005A6232">
        <w:rPr>
          <w:noProof/>
        </w:rPr>
        <w:t>5/19/2024</w:t>
      </w:r>
    </w:ins>
    <w:del w:id="1790"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BC5A9" w14:textId="77777777" w:rsidR="0071787A" w:rsidRDefault="0071787A" w:rsidP="00F7187D">
      <w:pPr>
        <w:spacing w:after="0" w:line="240" w:lineRule="auto"/>
      </w:pPr>
      <w:r>
        <w:separator/>
      </w:r>
    </w:p>
  </w:footnote>
  <w:footnote w:type="continuationSeparator" w:id="0">
    <w:p w14:paraId="6FB4D99B" w14:textId="77777777" w:rsidR="0071787A" w:rsidRDefault="0071787A" w:rsidP="00F7187D">
      <w:pPr>
        <w:spacing w:after="0" w:line="240" w:lineRule="auto"/>
      </w:pPr>
      <w:r>
        <w:continuationSeparator/>
      </w:r>
    </w:p>
  </w:footnote>
  <w:footnote w:type="continuationNotice" w:id="1">
    <w:p w14:paraId="74CBCC5B" w14:textId="77777777" w:rsidR="0071787A" w:rsidRDefault="007178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36&lt;/item&gt;&lt;item&gt;193&lt;/item&gt;&lt;item&gt;202&lt;/item&gt;&lt;item&gt;239&lt;/item&gt;&lt;item&gt;246&lt;/item&gt;&lt;item&gt;254&lt;/item&gt;&lt;item&gt;263&lt;/item&gt;&lt;item&gt;279&lt;/item&gt;&lt;item&gt;281&lt;/item&gt;&lt;item&gt;306&lt;/item&gt;&lt;item&gt;307&lt;/item&gt;&lt;item&gt;311&lt;/item&gt;&lt;item&gt;313&lt;/item&gt;&lt;item&gt;352&lt;/item&gt;&lt;item&gt;399&lt;/item&gt;&lt;item&gt;473&lt;/item&gt;&lt;item&gt;475&lt;/item&gt;&lt;item&gt;559&lt;/item&gt;&lt;item&gt;566&lt;/item&gt;&lt;item&gt;589&lt;/item&gt;&lt;item&gt;594&lt;/item&gt;&lt;item&gt;690&lt;/item&gt;&lt;item&gt;755&lt;/item&gt;&lt;item&gt;813&lt;/item&gt;&lt;item&gt;885&lt;/item&gt;&lt;item&gt;950&lt;/item&gt;&lt;item&gt;956&lt;/item&gt;&lt;item&gt;957&lt;/item&gt;&lt;item&gt;958&lt;/item&gt;&lt;item&gt;969&lt;/item&gt;&lt;item&gt;970&lt;/item&gt;&lt;item&gt;972&lt;/item&gt;&lt;/record-ids&gt;&lt;/item&gt;&lt;/Libraries&gt;"/>
  </w:docVars>
  <w:rsids>
    <w:rsidRoot w:val="00026783"/>
    <w:rsid w:val="00000D92"/>
    <w:rsid w:val="000064E4"/>
    <w:rsid w:val="00010F9B"/>
    <w:rsid w:val="000116A8"/>
    <w:rsid w:val="00012390"/>
    <w:rsid w:val="00026783"/>
    <w:rsid w:val="00030227"/>
    <w:rsid w:val="00030E11"/>
    <w:rsid w:val="000376A3"/>
    <w:rsid w:val="00037E90"/>
    <w:rsid w:val="00040CB4"/>
    <w:rsid w:val="00043BD6"/>
    <w:rsid w:val="00043EDB"/>
    <w:rsid w:val="000527C5"/>
    <w:rsid w:val="000528CF"/>
    <w:rsid w:val="00055F79"/>
    <w:rsid w:val="00056E8E"/>
    <w:rsid w:val="0006434E"/>
    <w:rsid w:val="00067D83"/>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2AA5"/>
    <w:rsid w:val="00110732"/>
    <w:rsid w:val="00115141"/>
    <w:rsid w:val="001175E8"/>
    <w:rsid w:val="001207E8"/>
    <w:rsid w:val="001217E4"/>
    <w:rsid w:val="00130F15"/>
    <w:rsid w:val="00130FB9"/>
    <w:rsid w:val="00131B99"/>
    <w:rsid w:val="001376F6"/>
    <w:rsid w:val="0014148C"/>
    <w:rsid w:val="00143FA4"/>
    <w:rsid w:val="00144F38"/>
    <w:rsid w:val="001455A4"/>
    <w:rsid w:val="0014667B"/>
    <w:rsid w:val="001509FF"/>
    <w:rsid w:val="00150FE7"/>
    <w:rsid w:val="001573D9"/>
    <w:rsid w:val="00161181"/>
    <w:rsid w:val="00170654"/>
    <w:rsid w:val="0017157A"/>
    <w:rsid w:val="00171DE6"/>
    <w:rsid w:val="00174AEB"/>
    <w:rsid w:val="00177950"/>
    <w:rsid w:val="001828BC"/>
    <w:rsid w:val="00191A88"/>
    <w:rsid w:val="001944EA"/>
    <w:rsid w:val="00195779"/>
    <w:rsid w:val="001A162F"/>
    <w:rsid w:val="001A2A95"/>
    <w:rsid w:val="001A77AE"/>
    <w:rsid w:val="001B0C70"/>
    <w:rsid w:val="001B4CFB"/>
    <w:rsid w:val="001B5AB5"/>
    <w:rsid w:val="001B6709"/>
    <w:rsid w:val="001C1605"/>
    <w:rsid w:val="001C7134"/>
    <w:rsid w:val="001D1D0D"/>
    <w:rsid w:val="001E003C"/>
    <w:rsid w:val="001E1C75"/>
    <w:rsid w:val="001F1733"/>
    <w:rsid w:val="001F3206"/>
    <w:rsid w:val="001F33C1"/>
    <w:rsid w:val="001F7BDE"/>
    <w:rsid w:val="00201D0B"/>
    <w:rsid w:val="00203459"/>
    <w:rsid w:val="0020732D"/>
    <w:rsid w:val="00217060"/>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625E"/>
    <w:rsid w:val="002763A0"/>
    <w:rsid w:val="00281AAB"/>
    <w:rsid w:val="00284AE6"/>
    <w:rsid w:val="00294072"/>
    <w:rsid w:val="00295598"/>
    <w:rsid w:val="00296237"/>
    <w:rsid w:val="0029625D"/>
    <w:rsid w:val="00296CF3"/>
    <w:rsid w:val="002973D2"/>
    <w:rsid w:val="002B1DEA"/>
    <w:rsid w:val="002B219F"/>
    <w:rsid w:val="002B3DC9"/>
    <w:rsid w:val="002B52D6"/>
    <w:rsid w:val="002C1065"/>
    <w:rsid w:val="002D44E9"/>
    <w:rsid w:val="002D52B1"/>
    <w:rsid w:val="002D5607"/>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62F26"/>
    <w:rsid w:val="00365986"/>
    <w:rsid w:val="00366A92"/>
    <w:rsid w:val="00367A78"/>
    <w:rsid w:val="003707B4"/>
    <w:rsid w:val="00374BF4"/>
    <w:rsid w:val="00380DC0"/>
    <w:rsid w:val="003874EA"/>
    <w:rsid w:val="00391E1E"/>
    <w:rsid w:val="00395C7A"/>
    <w:rsid w:val="003A6C59"/>
    <w:rsid w:val="003B0C76"/>
    <w:rsid w:val="003B2388"/>
    <w:rsid w:val="003B2DDC"/>
    <w:rsid w:val="003B462D"/>
    <w:rsid w:val="003B46B2"/>
    <w:rsid w:val="003C3C6C"/>
    <w:rsid w:val="003E0280"/>
    <w:rsid w:val="003E03CD"/>
    <w:rsid w:val="003E4BF1"/>
    <w:rsid w:val="003E6089"/>
    <w:rsid w:val="00404463"/>
    <w:rsid w:val="0040747B"/>
    <w:rsid w:val="00416E54"/>
    <w:rsid w:val="00421C4C"/>
    <w:rsid w:val="004237B5"/>
    <w:rsid w:val="00423F98"/>
    <w:rsid w:val="00424774"/>
    <w:rsid w:val="00432526"/>
    <w:rsid w:val="00432608"/>
    <w:rsid w:val="00433037"/>
    <w:rsid w:val="00434AFE"/>
    <w:rsid w:val="00434B4F"/>
    <w:rsid w:val="00444306"/>
    <w:rsid w:val="0044434C"/>
    <w:rsid w:val="00445C94"/>
    <w:rsid w:val="0045050C"/>
    <w:rsid w:val="004520E3"/>
    <w:rsid w:val="00457A6D"/>
    <w:rsid w:val="00476841"/>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520A1"/>
    <w:rsid w:val="00552FD6"/>
    <w:rsid w:val="00553E71"/>
    <w:rsid w:val="00556947"/>
    <w:rsid w:val="00560614"/>
    <w:rsid w:val="005608EC"/>
    <w:rsid w:val="00563B05"/>
    <w:rsid w:val="00566296"/>
    <w:rsid w:val="00573321"/>
    <w:rsid w:val="00573880"/>
    <w:rsid w:val="005744CF"/>
    <w:rsid w:val="005752F1"/>
    <w:rsid w:val="005808A8"/>
    <w:rsid w:val="00582F49"/>
    <w:rsid w:val="0059200E"/>
    <w:rsid w:val="005A1C73"/>
    <w:rsid w:val="005A6232"/>
    <w:rsid w:val="005B25ED"/>
    <w:rsid w:val="005C0769"/>
    <w:rsid w:val="005C1B50"/>
    <w:rsid w:val="005C61EC"/>
    <w:rsid w:val="005C6253"/>
    <w:rsid w:val="005C68FC"/>
    <w:rsid w:val="005C77E8"/>
    <w:rsid w:val="005D1FCD"/>
    <w:rsid w:val="005D3AF5"/>
    <w:rsid w:val="005E21DB"/>
    <w:rsid w:val="005E26EB"/>
    <w:rsid w:val="005E3B4D"/>
    <w:rsid w:val="005F12B6"/>
    <w:rsid w:val="00606A7C"/>
    <w:rsid w:val="00614344"/>
    <w:rsid w:val="006158EA"/>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75573"/>
    <w:rsid w:val="006818ED"/>
    <w:rsid w:val="006910EB"/>
    <w:rsid w:val="0069625F"/>
    <w:rsid w:val="006973E5"/>
    <w:rsid w:val="006A12F6"/>
    <w:rsid w:val="006A23DD"/>
    <w:rsid w:val="006A3B11"/>
    <w:rsid w:val="006A70F1"/>
    <w:rsid w:val="006B47C2"/>
    <w:rsid w:val="006B5D94"/>
    <w:rsid w:val="006B78D6"/>
    <w:rsid w:val="006C10F6"/>
    <w:rsid w:val="006D3BBA"/>
    <w:rsid w:val="006E290D"/>
    <w:rsid w:val="006F0821"/>
    <w:rsid w:val="006F4886"/>
    <w:rsid w:val="006F5502"/>
    <w:rsid w:val="006F5A83"/>
    <w:rsid w:val="006F5D64"/>
    <w:rsid w:val="006F6D1E"/>
    <w:rsid w:val="00700D2A"/>
    <w:rsid w:val="00706DAB"/>
    <w:rsid w:val="00713E89"/>
    <w:rsid w:val="00716607"/>
    <w:rsid w:val="0071787A"/>
    <w:rsid w:val="007224F4"/>
    <w:rsid w:val="00722B4E"/>
    <w:rsid w:val="00740124"/>
    <w:rsid w:val="00742245"/>
    <w:rsid w:val="00744CEC"/>
    <w:rsid w:val="0074731F"/>
    <w:rsid w:val="007539E0"/>
    <w:rsid w:val="00754A2A"/>
    <w:rsid w:val="00755348"/>
    <w:rsid w:val="00762AFC"/>
    <w:rsid w:val="0078023A"/>
    <w:rsid w:val="00781477"/>
    <w:rsid w:val="00784E69"/>
    <w:rsid w:val="00785A6B"/>
    <w:rsid w:val="00786D9B"/>
    <w:rsid w:val="00790006"/>
    <w:rsid w:val="007903C4"/>
    <w:rsid w:val="0079311A"/>
    <w:rsid w:val="0079543A"/>
    <w:rsid w:val="00797774"/>
    <w:rsid w:val="00797EE1"/>
    <w:rsid w:val="007B4375"/>
    <w:rsid w:val="007C2C18"/>
    <w:rsid w:val="007C3584"/>
    <w:rsid w:val="007C5DAF"/>
    <w:rsid w:val="007D7DEC"/>
    <w:rsid w:val="007E29A7"/>
    <w:rsid w:val="00800F96"/>
    <w:rsid w:val="008032B6"/>
    <w:rsid w:val="00806777"/>
    <w:rsid w:val="00807EE1"/>
    <w:rsid w:val="008109A9"/>
    <w:rsid w:val="00810B69"/>
    <w:rsid w:val="00812061"/>
    <w:rsid w:val="00813D50"/>
    <w:rsid w:val="008165ED"/>
    <w:rsid w:val="0082369D"/>
    <w:rsid w:val="00823888"/>
    <w:rsid w:val="00836CD7"/>
    <w:rsid w:val="00837692"/>
    <w:rsid w:val="0084029A"/>
    <w:rsid w:val="00840BF1"/>
    <w:rsid w:val="00841392"/>
    <w:rsid w:val="0084541D"/>
    <w:rsid w:val="008475C2"/>
    <w:rsid w:val="0084778A"/>
    <w:rsid w:val="0085262A"/>
    <w:rsid w:val="008612C4"/>
    <w:rsid w:val="00862512"/>
    <w:rsid w:val="00862AC4"/>
    <w:rsid w:val="0086758F"/>
    <w:rsid w:val="00871B00"/>
    <w:rsid w:val="008760A7"/>
    <w:rsid w:val="008806E3"/>
    <w:rsid w:val="008842AD"/>
    <w:rsid w:val="00884495"/>
    <w:rsid w:val="008851FA"/>
    <w:rsid w:val="00885F7B"/>
    <w:rsid w:val="00893DFD"/>
    <w:rsid w:val="00894D0E"/>
    <w:rsid w:val="00895E2C"/>
    <w:rsid w:val="008964B8"/>
    <w:rsid w:val="008A12DD"/>
    <w:rsid w:val="008A1793"/>
    <w:rsid w:val="008A3B67"/>
    <w:rsid w:val="008B2337"/>
    <w:rsid w:val="008B7519"/>
    <w:rsid w:val="008C0733"/>
    <w:rsid w:val="008C1DE3"/>
    <w:rsid w:val="008C36B8"/>
    <w:rsid w:val="008D1F73"/>
    <w:rsid w:val="008E4A8A"/>
    <w:rsid w:val="008F4583"/>
    <w:rsid w:val="008F4620"/>
    <w:rsid w:val="008F7626"/>
    <w:rsid w:val="00912CAC"/>
    <w:rsid w:val="00915260"/>
    <w:rsid w:val="00915E86"/>
    <w:rsid w:val="00920446"/>
    <w:rsid w:val="00925DD2"/>
    <w:rsid w:val="009262EC"/>
    <w:rsid w:val="00932EBB"/>
    <w:rsid w:val="009351D4"/>
    <w:rsid w:val="009413F6"/>
    <w:rsid w:val="00946425"/>
    <w:rsid w:val="0097462D"/>
    <w:rsid w:val="00977424"/>
    <w:rsid w:val="00980B4E"/>
    <w:rsid w:val="009861C7"/>
    <w:rsid w:val="00986466"/>
    <w:rsid w:val="00992216"/>
    <w:rsid w:val="00992749"/>
    <w:rsid w:val="0099600E"/>
    <w:rsid w:val="009A1267"/>
    <w:rsid w:val="009A13A7"/>
    <w:rsid w:val="009A232B"/>
    <w:rsid w:val="009A7DE6"/>
    <w:rsid w:val="009B2FAF"/>
    <w:rsid w:val="009B74E5"/>
    <w:rsid w:val="009B7FCA"/>
    <w:rsid w:val="009C62FE"/>
    <w:rsid w:val="009E42B1"/>
    <w:rsid w:val="009E683F"/>
    <w:rsid w:val="009F03FF"/>
    <w:rsid w:val="009F601D"/>
    <w:rsid w:val="009F7052"/>
    <w:rsid w:val="009F7945"/>
    <w:rsid w:val="00A0028E"/>
    <w:rsid w:val="00A05C83"/>
    <w:rsid w:val="00A05CFC"/>
    <w:rsid w:val="00A10A07"/>
    <w:rsid w:val="00A12124"/>
    <w:rsid w:val="00A145BB"/>
    <w:rsid w:val="00A1615F"/>
    <w:rsid w:val="00A210FF"/>
    <w:rsid w:val="00A218F1"/>
    <w:rsid w:val="00A228B3"/>
    <w:rsid w:val="00A329A8"/>
    <w:rsid w:val="00A354F9"/>
    <w:rsid w:val="00A40E88"/>
    <w:rsid w:val="00A50D48"/>
    <w:rsid w:val="00A560EB"/>
    <w:rsid w:val="00A56992"/>
    <w:rsid w:val="00A57016"/>
    <w:rsid w:val="00A61E39"/>
    <w:rsid w:val="00A64054"/>
    <w:rsid w:val="00A71486"/>
    <w:rsid w:val="00A74E61"/>
    <w:rsid w:val="00A75B70"/>
    <w:rsid w:val="00A76528"/>
    <w:rsid w:val="00A770BF"/>
    <w:rsid w:val="00A86409"/>
    <w:rsid w:val="00A962AE"/>
    <w:rsid w:val="00AA4D78"/>
    <w:rsid w:val="00AB10C2"/>
    <w:rsid w:val="00AB290E"/>
    <w:rsid w:val="00AB2E8E"/>
    <w:rsid w:val="00AB3891"/>
    <w:rsid w:val="00AB3901"/>
    <w:rsid w:val="00AD089C"/>
    <w:rsid w:val="00AD1562"/>
    <w:rsid w:val="00AD426B"/>
    <w:rsid w:val="00AD746F"/>
    <w:rsid w:val="00AD7540"/>
    <w:rsid w:val="00AE2D49"/>
    <w:rsid w:val="00AF7D19"/>
    <w:rsid w:val="00B05891"/>
    <w:rsid w:val="00B11F12"/>
    <w:rsid w:val="00B174A1"/>
    <w:rsid w:val="00B24AA6"/>
    <w:rsid w:val="00B2596A"/>
    <w:rsid w:val="00B26F08"/>
    <w:rsid w:val="00B35719"/>
    <w:rsid w:val="00B4127D"/>
    <w:rsid w:val="00B540E1"/>
    <w:rsid w:val="00B61997"/>
    <w:rsid w:val="00B661D5"/>
    <w:rsid w:val="00B67E4F"/>
    <w:rsid w:val="00B738DE"/>
    <w:rsid w:val="00B740CC"/>
    <w:rsid w:val="00B77DCD"/>
    <w:rsid w:val="00B85040"/>
    <w:rsid w:val="00B96EEE"/>
    <w:rsid w:val="00BA3A11"/>
    <w:rsid w:val="00BB2CA9"/>
    <w:rsid w:val="00BD0250"/>
    <w:rsid w:val="00BD042D"/>
    <w:rsid w:val="00BD1DCD"/>
    <w:rsid w:val="00BE2477"/>
    <w:rsid w:val="00BF71E1"/>
    <w:rsid w:val="00C11D09"/>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6351"/>
    <w:rsid w:val="00C75990"/>
    <w:rsid w:val="00C75BD4"/>
    <w:rsid w:val="00C81F2B"/>
    <w:rsid w:val="00C8277F"/>
    <w:rsid w:val="00C84B10"/>
    <w:rsid w:val="00C8729E"/>
    <w:rsid w:val="00C874AF"/>
    <w:rsid w:val="00C879B2"/>
    <w:rsid w:val="00C950CA"/>
    <w:rsid w:val="00C978B0"/>
    <w:rsid w:val="00CB03DE"/>
    <w:rsid w:val="00CC07C1"/>
    <w:rsid w:val="00CC3027"/>
    <w:rsid w:val="00CC37A3"/>
    <w:rsid w:val="00CC4471"/>
    <w:rsid w:val="00CC4CE5"/>
    <w:rsid w:val="00CC6EB1"/>
    <w:rsid w:val="00CC7B2D"/>
    <w:rsid w:val="00CD35A4"/>
    <w:rsid w:val="00CD4A85"/>
    <w:rsid w:val="00CD5EF1"/>
    <w:rsid w:val="00CD6758"/>
    <w:rsid w:val="00CF09E1"/>
    <w:rsid w:val="00CF1BAC"/>
    <w:rsid w:val="00CF2720"/>
    <w:rsid w:val="00D021F1"/>
    <w:rsid w:val="00D068F9"/>
    <w:rsid w:val="00D069FE"/>
    <w:rsid w:val="00D16459"/>
    <w:rsid w:val="00D2159D"/>
    <w:rsid w:val="00D22CAF"/>
    <w:rsid w:val="00D2332A"/>
    <w:rsid w:val="00D30E1E"/>
    <w:rsid w:val="00D3163D"/>
    <w:rsid w:val="00D37186"/>
    <w:rsid w:val="00D43336"/>
    <w:rsid w:val="00D472C2"/>
    <w:rsid w:val="00D53379"/>
    <w:rsid w:val="00D5342F"/>
    <w:rsid w:val="00D638C2"/>
    <w:rsid w:val="00D63AC0"/>
    <w:rsid w:val="00D70ADB"/>
    <w:rsid w:val="00D8217A"/>
    <w:rsid w:val="00D85859"/>
    <w:rsid w:val="00D863B1"/>
    <w:rsid w:val="00D9030D"/>
    <w:rsid w:val="00D979E5"/>
    <w:rsid w:val="00DA1350"/>
    <w:rsid w:val="00DA27C8"/>
    <w:rsid w:val="00DA2F7F"/>
    <w:rsid w:val="00DB13C9"/>
    <w:rsid w:val="00DB4AD1"/>
    <w:rsid w:val="00DB5B21"/>
    <w:rsid w:val="00DC1C55"/>
    <w:rsid w:val="00DC2B08"/>
    <w:rsid w:val="00DC75FA"/>
    <w:rsid w:val="00DC785D"/>
    <w:rsid w:val="00DD0FDA"/>
    <w:rsid w:val="00DE3F4C"/>
    <w:rsid w:val="00DF4D38"/>
    <w:rsid w:val="00DF72B6"/>
    <w:rsid w:val="00DF72FB"/>
    <w:rsid w:val="00E05148"/>
    <w:rsid w:val="00E06CAF"/>
    <w:rsid w:val="00E10B6B"/>
    <w:rsid w:val="00E144EE"/>
    <w:rsid w:val="00E163A7"/>
    <w:rsid w:val="00E17510"/>
    <w:rsid w:val="00E26FEB"/>
    <w:rsid w:val="00E311B5"/>
    <w:rsid w:val="00E32FE1"/>
    <w:rsid w:val="00E348F8"/>
    <w:rsid w:val="00E34CA8"/>
    <w:rsid w:val="00E46B47"/>
    <w:rsid w:val="00E50979"/>
    <w:rsid w:val="00E517C8"/>
    <w:rsid w:val="00E5347D"/>
    <w:rsid w:val="00E60007"/>
    <w:rsid w:val="00E622A2"/>
    <w:rsid w:val="00E639E8"/>
    <w:rsid w:val="00E64EB5"/>
    <w:rsid w:val="00E737A5"/>
    <w:rsid w:val="00E8104A"/>
    <w:rsid w:val="00E82E96"/>
    <w:rsid w:val="00E84F98"/>
    <w:rsid w:val="00E8571E"/>
    <w:rsid w:val="00E93F99"/>
    <w:rsid w:val="00E96B56"/>
    <w:rsid w:val="00EA51F6"/>
    <w:rsid w:val="00EB0092"/>
    <w:rsid w:val="00EB1C1F"/>
    <w:rsid w:val="00EC45BB"/>
    <w:rsid w:val="00EC573B"/>
    <w:rsid w:val="00ED154E"/>
    <w:rsid w:val="00EE6ED3"/>
    <w:rsid w:val="00EF35D2"/>
    <w:rsid w:val="00EF73D4"/>
    <w:rsid w:val="00F01204"/>
    <w:rsid w:val="00F06F11"/>
    <w:rsid w:val="00F10B39"/>
    <w:rsid w:val="00F13A87"/>
    <w:rsid w:val="00F22341"/>
    <w:rsid w:val="00F22712"/>
    <w:rsid w:val="00F33BF7"/>
    <w:rsid w:val="00F42E46"/>
    <w:rsid w:val="00F51554"/>
    <w:rsid w:val="00F60F12"/>
    <w:rsid w:val="00F7187D"/>
    <w:rsid w:val="00F73562"/>
    <w:rsid w:val="00F77881"/>
    <w:rsid w:val="00F82417"/>
    <w:rsid w:val="00F83DCC"/>
    <w:rsid w:val="00F85FF7"/>
    <w:rsid w:val="00F86941"/>
    <w:rsid w:val="00F90A00"/>
    <w:rsid w:val="00F96526"/>
    <w:rsid w:val="00F96DB1"/>
    <w:rsid w:val="00F96FC3"/>
    <w:rsid w:val="00FA0300"/>
    <w:rsid w:val="00FA253E"/>
    <w:rsid w:val="00FA43F4"/>
    <w:rsid w:val="00FA558B"/>
    <w:rsid w:val="00FA61F1"/>
    <w:rsid w:val="00FA7B2F"/>
    <w:rsid w:val="00FB2568"/>
    <w:rsid w:val="00FC33F5"/>
    <w:rsid w:val="00FC44A6"/>
    <w:rsid w:val="00FC54C9"/>
    <w:rsid w:val="00FC5EB3"/>
    <w:rsid w:val="00FC60AB"/>
    <w:rsid w:val="00FC66F0"/>
    <w:rsid w:val="00FD2997"/>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docId w15:val="{36FD6F54-1A73-4D27-9391-6DFF4BDE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464541733">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833718637">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sChild>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857238200">
          <w:marLeft w:val="446"/>
          <w:marRight w:val="0"/>
          <w:marTop w:val="0"/>
          <w:marBottom w:val="0"/>
          <w:divBdr>
            <w:top w:val="none" w:sz="0" w:space="0" w:color="auto"/>
            <w:left w:val="none" w:sz="0" w:space="0" w:color="auto"/>
            <w:bottom w:val="none" w:sz="0" w:space="0" w:color="auto"/>
            <w:right w:val="none" w:sz="0" w:space="0" w:color="auto"/>
          </w:divBdr>
        </w:div>
        <w:div w:id="1076780724">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300500371">
          <w:marLeft w:val="446"/>
          <w:marRight w:val="0"/>
          <w:marTop w:val="0"/>
          <w:marBottom w:val="0"/>
          <w:divBdr>
            <w:top w:val="none" w:sz="0" w:space="0" w:color="auto"/>
            <w:left w:val="none" w:sz="0" w:space="0" w:color="auto"/>
            <w:bottom w:val="none" w:sz="0" w:space="0" w:color="auto"/>
            <w:right w:val="none" w:sz="0" w:space="0" w:color="auto"/>
          </w:divBdr>
        </w:div>
        <w:div w:id="1768235650">
          <w:marLeft w:val="446"/>
          <w:marRight w:val="0"/>
          <w:marTop w:val="0"/>
          <w:marBottom w:val="0"/>
          <w:divBdr>
            <w:top w:val="none" w:sz="0" w:space="0" w:color="auto"/>
            <w:left w:val="none" w:sz="0" w:space="0" w:color="auto"/>
            <w:bottom w:val="none" w:sz="0" w:space="0" w:color="auto"/>
            <w:right w:val="none" w:sz="0" w:space="0" w:color="auto"/>
          </w:divBdr>
        </w:div>
      </w:divsChild>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231817769">
          <w:marLeft w:val="446"/>
          <w:marRight w:val="0"/>
          <w:marTop w:val="0"/>
          <w:marBottom w:val="0"/>
          <w:divBdr>
            <w:top w:val="none" w:sz="0" w:space="0" w:color="auto"/>
            <w:left w:val="none" w:sz="0" w:space="0" w:color="auto"/>
            <w:bottom w:val="none" w:sz="0" w:space="0" w:color="auto"/>
            <w:right w:val="none" w:sz="0" w:space="0" w:color="auto"/>
          </w:divBdr>
        </w:div>
        <w:div w:id="1125738422">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908267356">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995448487">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892421827">
          <w:marLeft w:val="446"/>
          <w:marRight w:val="0"/>
          <w:marTop w:val="0"/>
          <w:marBottom w:val="0"/>
          <w:divBdr>
            <w:top w:val="none" w:sz="0" w:space="0" w:color="auto"/>
            <w:left w:val="none" w:sz="0" w:space="0" w:color="auto"/>
            <w:bottom w:val="none" w:sz="0" w:space="0" w:color="auto"/>
            <w:right w:val="none" w:sz="0" w:space="0" w:color="auto"/>
          </w:divBdr>
        </w:div>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219832510">
          <w:marLeft w:val="1166"/>
          <w:marRight w:val="0"/>
          <w:marTop w:val="0"/>
          <w:marBottom w:val="0"/>
          <w:divBdr>
            <w:top w:val="none" w:sz="0" w:space="0" w:color="auto"/>
            <w:left w:val="none" w:sz="0" w:space="0" w:color="auto"/>
            <w:bottom w:val="none" w:sz="0" w:space="0" w:color="auto"/>
            <w:right w:val="none" w:sz="0" w:space="0" w:color="auto"/>
          </w:divBdr>
        </w:div>
        <w:div w:id="383993400">
          <w:marLeft w:val="44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sChild>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 w:id="1867713642">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7411899">
          <w:marLeft w:val="1166"/>
          <w:marRight w:val="0"/>
          <w:marTop w:val="0"/>
          <w:marBottom w:val="0"/>
          <w:divBdr>
            <w:top w:val="none" w:sz="0" w:space="0" w:color="auto"/>
            <w:left w:val="none" w:sz="0" w:space="0" w:color="auto"/>
            <w:bottom w:val="none" w:sz="0" w:space="0" w:color="auto"/>
            <w:right w:val="none" w:sz="0" w:space="0" w:color="auto"/>
          </w:divBdr>
        </w:div>
        <w:div w:id="282931320">
          <w:marLeft w:val="44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335039747">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20946663">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v.2017.11.016"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USEPA/CompTox-ExpoCast-invivoPKfit"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mailto:cmgrulke@gmail.com" TargetMode="Externa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ipes.nisha@epa.gov" TargetMode="External"/><Relationship Id="rId14" Type="http://schemas.microsoft.com/office/2018/08/relationships/commentsExtensible" Target="commentsExtensible.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oter" Target="footer1.xml"/><Relationship Id="rId8" Type="http://schemas.openxmlformats.org/officeDocument/2006/relationships/hyperlink" Target="mailto:Wambaugh.john@epa.gov"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www.cdc.gov/nchs/nhanes.htm"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55</Pages>
  <Words>21162</Words>
  <Characters>120625</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4</cp:revision>
  <dcterms:created xsi:type="dcterms:W3CDTF">2024-05-19T19:31:00Z</dcterms:created>
  <dcterms:modified xsi:type="dcterms:W3CDTF">2024-05-19T19:34:00Z</dcterms:modified>
</cp:coreProperties>
</file>